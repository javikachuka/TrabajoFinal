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1FC2E" w14:textId="77777777" w:rsidR="00EC5FEE" w:rsidRDefault="00EC5FEE" w:rsidP="0043674D">
      <w:pPr>
        <w:jc w:val="center"/>
        <w:rPr>
          <w:sz w:val="40"/>
          <w:lang w:val="es-ES"/>
        </w:rPr>
      </w:pPr>
    </w:p>
    <w:p w14:paraId="0764568B" w14:textId="77777777" w:rsidR="00EC5FEE" w:rsidRDefault="00EC5FEE" w:rsidP="0043674D">
      <w:pPr>
        <w:jc w:val="center"/>
        <w:rPr>
          <w:sz w:val="40"/>
          <w:lang w:val="es-ES"/>
        </w:rPr>
      </w:pPr>
    </w:p>
    <w:p w14:paraId="2F58C034" w14:textId="77777777" w:rsidR="00EC5FEE" w:rsidRDefault="00EC5FEE" w:rsidP="0043674D">
      <w:pPr>
        <w:jc w:val="center"/>
        <w:rPr>
          <w:sz w:val="40"/>
          <w:lang w:val="es-ES"/>
        </w:rPr>
      </w:pPr>
    </w:p>
    <w:p w14:paraId="7AD25D15" w14:textId="7DF61D64" w:rsidR="0043674D" w:rsidRPr="003C7704" w:rsidRDefault="00BF4E55" w:rsidP="0043674D">
      <w:pPr>
        <w:jc w:val="center"/>
        <w:rPr>
          <w:sz w:val="40"/>
          <w:lang w:val="es-ES"/>
        </w:rPr>
      </w:pPr>
      <w:r w:rsidRPr="003C7704">
        <w:rPr>
          <w:sz w:val="40"/>
          <w:lang w:val="es-ES"/>
        </w:rPr>
        <w:t>SISTEMA DE GESTIÓN</w:t>
      </w:r>
      <w:r w:rsidR="0008646B">
        <w:rPr>
          <w:sz w:val="40"/>
          <w:lang w:val="es-ES"/>
        </w:rPr>
        <w:t xml:space="preserve"> </w:t>
      </w:r>
      <w:r w:rsidR="00D61C88">
        <w:rPr>
          <w:sz w:val="40"/>
          <w:lang w:val="es-ES"/>
        </w:rPr>
        <w:t>DE RECLAMOS</w:t>
      </w:r>
      <w:r w:rsidRPr="003C7704">
        <w:rPr>
          <w:sz w:val="40"/>
          <w:lang w:val="es-ES"/>
        </w:rPr>
        <w:t xml:space="preserve"> </w:t>
      </w:r>
    </w:p>
    <w:p w14:paraId="7349F8CB" w14:textId="77777777" w:rsidR="0043674D" w:rsidRPr="003C7704" w:rsidRDefault="0043674D" w:rsidP="0043674D">
      <w:pPr>
        <w:jc w:val="center"/>
        <w:rPr>
          <w:sz w:val="40"/>
          <w:lang w:val="es-ES"/>
        </w:rPr>
      </w:pPr>
    </w:p>
    <w:p w14:paraId="77DA81D9" w14:textId="77777777" w:rsidR="0043674D" w:rsidRPr="003C7704" w:rsidRDefault="0043674D" w:rsidP="0043674D">
      <w:pPr>
        <w:jc w:val="center"/>
        <w:rPr>
          <w:sz w:val="40"/>
          <w:lang w:val="es-ES"/>
        </w:rPr>
      </w:pPr>
    </w:p>
    <w:p w14:paraId="1E2A0C55" w14:textId="6EC23E5A" w:rsidR="0008646B" w:rsidRDefault="0008646B" w:rsidP="0043674D">
      <w:pPr>
        <w:rPr>
          <w:b/>
          <w:sz w:val="40"/>
          <w:u w:val="single"/>
          <w:lang w:val="es-ES"/>
        </w:rPr>
      </w:pPr>
    </w:p>
    <w:p w14:paraId="2CDEE6CD" w14:textId="7E4913B8" w:rsidR="0008646B" w:rsidRDefault="0008646B" w:rsidP="0043674D">
      <w:pPr>
        <w:rPr>
          <w:b/>
          <w:sz w:val="40"/>
          <w:u w:val="single"/>
          <w:lang w:val="es-ES"/>
        </w:rPr>
      </w:pPr>
    </w:p>
    <w:p w14:paraId="54868476" w14:textId="0175289C" w:rsidR="0008646B" w:rsidRDefault="0008646B" w:rsidP="0043674D">
      <w:pPr>
        <w:rPr>
          <w:b/>
          <w:sz w:val="40"/>
          <w:u w:val="single"/>
          <w:lang w:val="es-ES"/>
        </w:rPr>
      </w:pPr>
    </w:p>
    <w:p w14:paraId="06A3A212" w14:textId="4E8D4543" w:rsidR="0008646B" w:rsidRDefault="0008646B" w:rsidP="0043674D">
      <w:pPr>
        <w:rPr>
          <w:b/>
          <w:sz w:val="40"/>
          <w:u w:val="single"/>
          <w:lang w:val="es-ES"/>
        </w:rPr>
      </w:pPr>
    </w:p>
    <w:p w14:paraId="1CA6ED92" w14:textId="77777777" w:rsidR="0008646B" w:rsidRDefault="0008646B" w:rsidP="0043674D">
      <w:pPr>
        <w:rPr>
          <w:b/>
          <w:sz w:val="40"/>
          <w:u w:val="single"/>
          <w:lang w:val="es-ES"/>
        </w:rPr>
      </w:pPr>
    </w:p>
    <w:p w14:paraId="26BA7AD7" w14:textId="7E735F91" w:rsidR="0008646B" w:rsidRPr="0008646B" w:rsidRDefault="0008646B" w:rsidP="0043674D">
      <w:pPr>
        <w:rPr>
          <w:rFonts w:cs="Arial"/>
          <w:sz w:val="28"/>
          <w:lang w:val="es-ES"/>
        </w:rPr>
      </w:pPr>
      <w:r w:rsidRPr="0008646B">
        <w:rPr>
          <w:rFonts w:cs="Arial"/>
          <w:sz w:val="28"/>
          <w:lang w:val="es-ES"/>
        </w:rPr>
        <w:t>Alumno: Kachuka Roberto Javier</w:t>
      </w:r>
    </w:p>
    <w:p w14:paraId="6C4F9D42" w14:textId="450E3957" w:rsidR="0008646B" w:rsidRPr="0008646B" w:rsidRDefault="0008646B" w:rsidP="0043674D">
      <w:pPr>
        <w:rPr>
          <w:rFonts w:cs="Arial"/>
          <w:sz w:val="28"/>
          <w:lang w:val="es-ES"/>
        </w:rPr>
      </w:pPr>
      <w:r w:rsidRPr="0008646B">
        <w:rPr>
          <w:rFonts w:cs="Arial"/>
          <w:sz w:val="28"/>
          <w:lang w:val="es-ES"/>
        </w:rPr>
        <w:t>Legajo: LS00832 / 905739</w:t>
      </w:r>
    </w:p>
    <w:p w14:paraId="64B0442E" w14:textId="59B19AA7" w:rsidR="0008646B" w:rsidRDefault="0008646B" w:rsidP="0043674D">
      <w:pPr>
        <w:rPr>
          <w:b/>
          <w:sz w:val="40"/>
          <w:u w:val="single"/>
          <w:lang w:val="es-ES"/>
        </w:rPr>
      </w:pPr>
    </w:p>
    <w:p w14:paraId="0D86DC1A" w14:textId="09B68659" w:rsidR="000E7F99" w:rsidRDefault="000E7F99" w:rsidP="0043674D">
      <w:pPr>
        <w:rPr>
          <w:b/>
          <w:sz w:val="40"/>
          <w:u w:val="single"/>
          <w:lang w:val="es-ES"/>
        </w:rPr>
      </w:pPr>
    </w:p>
    <w:p w14:paraId="3A4CC0F3" w14:textId="77777777" w:rsidR="000E7F99" w:rsidRDefault="000E7F99" w:rsidP="0043674D">
      <w:pPr>
        <w:rPr>
          <w:b/>
          <w:sz w:val="40"/>
          <w:u w:val="single"/>
          <w:lang w:val="es-ES"/>
        </w:rPr>
      </w:pPr>
    </w:p>
    <w:p w14:paraId="1AAAD9EE" w14:textId="13AEABE9" w:rsidR="0008646B" w:rsidRDefault="0008646B" w:rsidP="0043674D">
      <w:pPr>
        <w:rPr>
          <w:b/>
          <w:sz w:val="40"/>
          <w:u w:val="single"/>
          <w:lang w:val="es-ES"/>
        </w:rPr>
      </w:pPr>
    </w:p>
    <w:p w14:paraId="487837A4" w14:textId="70769AA4" w:rsidR="0008646B" w:rsidRPr="006475DF" w:rsidRDefault="006475DF" w:rsidP="0008646B">
      <w:pPr>
        <w:jc w:val="center"/>
        <w:rPr>
          <w:rFonts w:cs="Arial"/>
          <w:i/>
          <w:sz w:val="28"/>
          <w:lang w:val="es-ES"/>
        </w:rPr>
      </w:pPr>
      <w:r w:rsidRPr="0008646B">
        <w:rPr>
          <w:b/>
          <w:noProof/>
          <w:sz w:val="40"/>
          <w:u w:val="single"/>
        </w:rPr>
        <w:drawing>
          <wp:anchor distT="0" distB="0" distL="114300" distR="114300" simplePos="0" relativeHeight="251658240" behindDoc="0" locked="0" layoutInCell="1" allowOverlap="1" wp14:anchorId="61728E12" wp14:editId="55A103D9">
            <wp:simplePos x="0" y="0"/>
            <wp:positionH relativeFrom="column">
              <wp:posOffset>2436495</wp:posOffset>
            </wp:positionH>
            <wp:positionV relativeFrom="paragraph">
              <wp:posOffset>231140</wp:posOffset>
            </wp:positionV>
            <wp:extent cx="831215" cy="831215"/>
            <wp:effectExtent l="0" t="0" r="6985" b="0"/>
            <wp:wrapSquare wrapText="bothSides"/>
            <wp:docPr id="2" name="Imagen 2" descr="G:\Javi\Downloads\logo_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Javi\Downloads\logo_un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46B" w:rsidRPr="006475DF">
        <w:rPr>
          <w:rFonts w:cs="Arial"/>
          <w:i/>
          <w:sz w:val="28"/>
          <w:lang w:val="es-ES"/>
        </w:rPr>
        <w:t>Apóstoles Misiones</w:t>
      </w:r>
    </w:p>
    <w:p w14:paraId="14B456A6" w14:textId="6A55965F" w:rsidR="0043674D" w:rsidRPr="003C7704" w:rsidRDefault="0043674D" w:rsidP="0043674D">
      <w:pPr>
        <w:rPr>
          <w:rFonts w:asciiTheme="majorHAnsi" w:eastAsiaTheme="majorEastAsia" w:hAnsiTheme="majorHAnsi" w:cstheme="majorBidi"/>
          <w:b/>
          <w:color w:val="2E74B5" w:themeColor="accent1" w:themeShade="BF"/>
          <w:sz w:val="40"/>
          <w:szCs w:val="32"/>
          <w:u w:val="single"/>
          <w:lang w:val="es-ES"/>
        </w:rPr>
      </w:pPr>
      <w:r w:rsidRPr="003C7704">
        <w:rPr>
          <w:b/>
          <w:sz w:val="40"/>
          <w:u w:val="single"/>
          <w:lang w:val="es-ES"/>
        </w:rPr>
        <w:br w:type="page"/>
      </w:r>
    </w:p>
    <w:p w14:paraId="135F14E7" w14:textId="77777777" w:rsidR="00111F19" w:rsidRDefault="00111F19" w:rsidP="00111F19">
      <w:pPr>
        <w:pStyle w:val="Ttulo1"/>
        <w:rPr>
          <w:lang w:val="es-ES"/>
        </w:rPr>
      </w:pPr>
      <w:bookmarkStart w:id="0" w:name="_Toc24617113"/>
      <w:r>
        <w:rPr>
          <w:lang w:val="es-ES"/>
        </w:rPr>
        <w:lastRenderedPageBreak/>
        <w:t>INDICE</w:t>
      </w:r>
      <w:bookmarkEnd w:id="0"/>
    </w:p>
    <w:sdt>
      <w:sdtPr>
        <w:rPr>
          <w:rFonts w:ascii="Arial" w:eastAsiaTheme="minorHAnsi" w:hAnsi="Arial" w:cstheme="minorBidi"/>
          <w:color w:val="auto"/>
          <w:sz w:val="22"/>
          <w:szCs w:val="22"/>
          <w:lang w:val="es-ES"/>
        </w:rPr>
        <w:id w:val="-1568028218"/>
        <w:docPartObj>
          <w:docPartGallery w:val="Table of Contents"/>
          <w:docPartUnique/>
        </w:docPartObj>
      </w:sdtPr>
      <w:sdtEndPr>
        <w:rPr>
          <w:b/>
          <w:bCs/>
        </w:rPr>
      </w:sdtEndPr>
      <w:sdtContent>
        <w:p w14:paraId="53A7B7C2" w14:textId="4AE9016F" w:rsidR="00111F19" w:rsidRPr="00986D2A" w:rsidRDefault="00111F19">
          <w:pPr>
            <w:pStyle w:val="TtuloTDC"/>
            <w:rPr>
              <w:lang w:val="es-ES"/>
            </w:rPr>
          </w:pPr>
          <w:r>
            <w:rPr>
              <w:lang w:val="es-ES"/>
            </w:rPr>
            <w:t>Tabla de contenido</w:t>
          </w:r>
        </w:p>
        <w:p w14:paraId="0546549D" w14:textId="15F7C856" w:rsidR="008C1CB4" w:rsidRDefault="00111F19">
          <w:pPr>
            <w:pStyle w:val="TDC1"/>
            <w:tabs>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24617113" w:history="1">
            <w:r w:rsidR="008C1CB4" w:rsidRPr="000A496E">
              <w:rPr>
                <w:rStyle w:val="Hipervnculo"/>
                <w:noProof/>
                <w:lang w:val="es-ES"/>
              </w:rPr>
              <w:t>INDICE</w:t>
            </w:r>
            <w:r w:rsidR="008C1CB4">
              <w:rPr>
                <w:noProof/>
                <w:webHidden/>
              </w:rPr>
              <w:tab/>
            </w:r>
            <w:r w:rsidR="008C1CB4">
              <w:rPr>
                <w:noProof/>
                <w:webHidden/>
              </w:rPr>
              <w:fldChar w:fldCharType="begin"/>
            </w:r>
            <w:r w:rsidR="008C1CB4">
              <w:rPr>
                <w:noProof/>
                <w:webHidden/>
              </w:rPr>
              <w:instrText xml:space="preserve"> PAGEREF _Toc24617113 \h </w:instrText>
            </w:r>
            <w:r w:rsidR="008C1CB4">
              <w:rPr>
                <w:noProof/>
                <w:webHidden/>
              </w:rPr>
            </w:r>
            <w:r w:rsidR="008C1CB4">
              <w:rPr>
                <w:noProof/>
                <w:webHidden/>
              </w:rPr>
              <w:fldChar w:fldCharType="separate"/>
            </w:r>
            <w:r w:rsidR="008C1CB4">
              <w:rPr>
                <w:noProof/>
                <w:webHidden/>
              </w:rPr>
              <w:t>2</w:t>
            </w:r>
            <w:r w:rsidR="008C1CB4">
              <w:rPr>
                <w:noProof/>
                <w:webHidden/>
              </w:rPr>
              <w:fldChar w:fldCharType="end"/>
            </w:r>
          </w:hyperlink>
        </w:p>
        <w:p w14:paraId="7628C686" w14:textId="126F6FBC" w:rsidR="008C1CB4" w:rsidRDefault="00563768">
          <w:pPr>
            <w:pStyle w:val="TDC1"/>
            <w:tabs>
              <w:tab w:val="right" w:leader="dot" w:pos="8828"/>
            </w:tabs>
            <w:rPr>
              <w:rFonts w:asciiTheme="minorHAnsi" w:eastAsiaTheme="minorEastAsia" w:hAnsiTheme="minorHAnsi"/>
              <w:noProof/>
            </w:rPr>
          </w:pPr>
          <w:hyperlink w:anchor="_Toc24617114" w:history="1">
            <w:r w:rsidR="008C1CB4" w:rsidRPr="000A496E">
              <w:rPr>
                <w:rStyle w:val="Hipervnculo"/>
                <w:noProof/>
                <w:lang w:val="es-ES"/>
              </w:rPr>
              <w:t>PLANIFICACIÓN</w:t>
            </w:r>
            <w:r w:rsidR="008C1CB4">
              <w:rPr>
                <w:noProof/>
                <w:webHidden/>
              </w:rPr>
              <w:tab/>
            </w:r>
            <w:r w:rsidR="008C1CB4">
              <w:rPr>
                <w:noProof/>
                <w:webHidden/>
              </w:rPr>
              <w:fldChar w:fldCharType="begin"/>
            </w:r>
            <w:r w:rsidR="008C1CB4">
              <w:rPr>
                <w:noProof/>
                <w:webHidden/>
              </w:rPr>
              <w:instrText xml:space="preserve"> PAGEREF _Toc24617114 \h </w:instrText>
            </w:r>
            <w:r w:rsidR="008C1CB4">
              <w:rPr>
                <w:noProof/>
                <w:webHidden/>
              </w:rPr>
            </w:r>
            <w:r w:rsidR="008C1CB4">
              <w:rPr>
                <w:noProof/>
                <w:webHidden/>
              </w:rPr>
              <w:fldChar w:fldCharType="separate"/>
            </w:r>
            <w:r w:rsidR="008C1CB4">
              <w:rPr>
                <w:noProof/>
                <w:webHidden/>
              </w:rPr>
              <w:t>4</w:t>
            </w:r>
            <w:r w:rsidR="008C1CB4">
              <w:rPr>
                <w:noProof/>
                <w:webHidden/>
              </w:rPr>
              <w:fldChar w:fldCharType="end"/>
            </w:r>
          </w:hyperlink>
        </w:p>
        <w:p w14:paraId="15550B6D" w14:textId="2D933CF9" w:rsidR="008C1CB4" w:rsidRDefault="00563768">
          <w:pPr>
            <w:pStyle w:val="TDC2"/>
            <w:tabs>
              <w:tab w:val="right" w:leader="dot" w:pos="8828"/>
            </w:tabs>
            <w:rPr>
              <w:rFonts w:asciiTheme="minorHAnsi" w:eastAsiaTheme="minorEastAsia" w:hAnsiTheme="minorHAnsi"/>
              <w:noProof/>
            </w:rPr>
          </w:pPr>
          <w:hyperlink w:anchor="_Toc24617115" w:history="1">
            <w:r w:rsidR="008C1CB4" w:rsidRPr="000A496E">
              <w:rPr>
                <w:rStyle w:val="Hipervnculo"/>
                <w:noProof/>
                <w:lang w:val="es-ES"/>
              </w:rPr>
              <w:t>Planificación de Entrevistas</w:t>
            </w:r>
            <w:r w:rsidR="008C1CB4">
              <w:rPr>
                <w:noProof/>
                <w:webHidden/>
              </w:rPr>
              <w:tab/>
            </w:r>
            <w:r w:rsidR="008C1CB4">
              <w:rPr>
                <w:noProof/>
                <w:webHidden/>
              </w:rPr>
              <w:fldChar w:fldCharType="begin"/>
            </w:r>
            <w:r w:rsidR="008C1CB4">
              <w:rPr>
                <w:noProof/>
                <w:webHidden/>
              </w:rPr>
              <w:instrText xml:space="preserve"> PAGEREF _Toc24617115 \h </w:instrText>
            </w:r>
            <w:r w:rsidR="008C1CB4">
              <w:rPr>
                <w:noProof/>
                <w:webHidden/>
              </w:rPr>
            </w:r>
            <w:r w:rsidR="008C1CB4">
              <w:rPr>
                <w:noProof/>
                <w:webHidden/>
              </w:rPr>
              <w:fldChar w:fldCharType="separate"/>
            </w:r>
            <w:r w:rsidR="008C1CB4">
              <w:rPr>
                <w:noProof/>
                <w:webHidden/>
              </w:rPr>
              <w:t>4</w:t>
            </w:r>
            <w:r w:rsidR="008C1CB4">
              <w:rPr>
                <w:noProof/>
                <w:webHidden/>
              </w:rPr>
              <w:fldChar w:fldCharType="end"/>
            </w:r>
          </w:hyperlink>
        </w:p>
        <w:p w14:paraId="7AA41B1A" w14:textId="11F56FA7" w:rsidR="008C1CB4" w:rsidRDefault="00563768">
          <w:pPr>
            <w:pStyle w:val="TDC2"/>
            <w:tabs>
              <w:tab w:val="right" w:leader="dot" w:pos="8828"/>
            </w:tabs>
            <w:rPr>
              <w:rFonts w:asciiTheme="minorHAnsi" w:eastAsiaTheme="minorEastAsia" w:hAnsiTheme="minorHAnsi"/>
              <w:noProof/>
            </w:rPr>
          </w:pPr>
          <w:hyperlink w:anchor="_Toc24617116" w:history="1">
            <w:r w:rsidR="008C1CB4" w:rsidRPr="000A496E">
              <w:rPr>
                <w:rStyle w:val="Hipervnculo"/>
                <w:noProof/>
                <w:lang w:val="es-ES"/>
              </w:rPr>
              <w:t>Planificación de Actividades</w:t>
            </w:r>
            <w:r w:rsidR="008C1CB4">
              <w:rPr>
                <w:noProof/>
                <w:webHidden/>
              </w:rPr>
              <w:tab/>
            </w:r>
            <w:r w:rsidR="008C1CB4">
              <w:rPr>
                <w:noProof/>
                <w:webHidden/>
              </w:rPr>
              <w:fldChar w:fldCharType="begin"/>
            </w:r>
            <w:r w:rsidR="008C1CB4">
              <w:rPr>
                <w:noProof/>
                <w:webHidden/>
              </w:rPr>
              <w:instrText xml:space="preserve"> PAGEREF _Toc24617116 \h </w:instrText>
            </w:r>
            <w:r w:rsidR="008C1CB4">
              <w:rPr>
                <w:noProof/>
                <w:webHidden/>
              </w:rPr>
            </w:r>
            <w:r w:rsidR="008C1CB4">
              <w:rPr>
                <w:noProof/>
                <w:webHidden/>
              </w:rPr>
              <w:fldChar w:fldCharType="separate"/>
            </w:r>
            <w:r w:rsidR="008C1CB4">
              <w:rPr>
                <w:noProof/>
                <w:webHidden/>
              </w:rPr>
              <w:t>6</w:t>
            </w:r>
            <w:r w:rsidR="008C1CB4">
              <w:rPr>
                <w:noProof/>
                <w:webHidden/>
              </w:rPr>
              <w:fldChar w:fldCharType="end"/>
            </w:r>
          </w:hyperlink>
        </w:p>
        <w:p w14:paraId="04B0B1BB" w14:textId="10650A8F" w:rsidR="008C1CB4" w:rsidRDefault="00563768">
          <w:pPr>
            <w:pStyle w:val="TDC2"/>
            <w:tabs>
              <w:tab w:val="right" w:leader="dot" w:pos="8828"/>
            </w:tabs>
            <w:rPr>
              <w:rFonts w:asciiTheme="minorHAnsi" w:eastAsiaTheme="minorEastAsia" w:hAnsiTheme="minorHAnsi"/>
              <w:noProof/>
            </w:rPr>
          </w:pPr>
          <w:hyperlink w:anchor="_Toc24617117" w:history="1">
            <w:r w:rsidR="008C1CB4" w:rsidRPr="000A496E">
              <w:rPr>
                <w:rStyle w:val="Hipervnculo"/>
                <w:noProof/>
                <w:lang w:val="es-ES"/>
              </w:rPr>
              <w:t>Diagrama de Gantt</w:t>
            </w:r>
            <w:r w:rsidR="008C1CB4">
              <w:rPr>
                <w:noProof/>
                <w:webHidden/>
              </w:rPr>
              <w:tab/>
            </w:r>
            <w:r w:rsidR="008C1CB4">
              <w:rPr>
                <w:noProof/>
                <w:webHidden/>
              </w:rPr>
              <w:fldChar w:fldCharType="begin"/>
            </w:r>
            <w:r w:rsidR="008C1CB4">
              <w:rPr>
                <w:noProof/>
                <w:webHidden/>
              </w:rPr>
              <w:instrText xml:space="preserve"> PAGEREF _Toc24617117 \h </w:instrText>
            </w:r>
            <w:r w:rsidR="008C1CB4">
              <w:rPr>
                <w:noProof/>
                <w:webHidden/>
              </w:rPr>
            </w:r>
            <w:r w:rsidR="008C1CB4">
              <w:rPr>
                <w:noProof/>
                <w:webHidden/>
              </w:rPr>
              <w:fldChar w:fldCharType="separate"/>
            </w:r>
            <w:r w:rsidR="008C1CB4">
              <w:rPr>
                <w:noProof/>
                <w:webHidden/>
              </w:rPr>
              <w:t>7</w:t>
            </w:r>
            <w:r w:rsidR="008C1CB4">
              <w:rPr>
                <w:noProof/>
                <w:webHidden/>
              </w:rPr>
              <w:fldChar w:fldCharType="end"/>
            </w:r>
          </w:hyperlink>
        </w:p>
        <w:p w14:paraId="099EFB06" w14:textId="10E0BA3F" w:rsidR="008C1CB4" w:rsidRDefault="00563768">
          <w:pPr>
            <w:pStyle w:val="TDC2"/>
            <w:tabs>
              <w:tab w:val="right" w:leader="dot" w:pos="8828"/>
            </w:tabs>
            <w:rPr>
              <w:rFonts w:asciiTheme="minorHAnsi" w:eastAsiaTheme="minorEastAsia" w:hAnsiTheme="minorHAnsi"/>
              <w:noProof/>
            </w:rPr>
          </w:pPr>
          <w:hyperlink w:anchor="_Toc24617118" w:history="1">
            <w:r w:rsidR="008C1CB4" w:rsidRPr="000A496E">
              <w:rPr>
                <w:rStyle w:val="Hipervnculo"/>
                <w:noProof/>
                <w:lang w:val="es-ES"/>
              </w:rPr>
              <w:t>Estudio de Factibilidad</w:t>
            </w:r>
            <w:r w:rsidR="008C1CB4">
              <w:rPr>
                <w:noProof/>
                <w:webHidden/>
              </w:rPr>
              <w:tab/>
            </w:r>
            <w:r w:rsidR="008C1CB4">
              <w:rPr>
                <w:noProof/>
                <w:webHidden/>
              </w:rPr>
              <w:fldChar w:fldCharType="begin"/>
            </w:r>
            <w:r w:rsidR="008C1CB4">
              <w:rPr>
                <w:noProof/>
                <w:webHidden/>
              </w:rPr>
              <w:instrText xml:space="preserve"> PAGEREF _Toc24617118 \h </w:instrText>
            </w:r>
            <w:r w:rsidR="008C1CB4">
              <w:rPr>
                <w:noProof/>
                <w:webHidden/>
              </w:rPr>
            </w:r>
            <w:r w:rsidR="008C1CB4">
              <w:rPr>
                <w:noProof/>
                <w:webHidden/>
              </w:rPr>
              <w:fldChar w:fldCharType="separate"/>
            </w:r>
            <w:r w:rsidR="008C1CB4">
              <w:rPr>
                <w:noProof/>
                <w:webHidden/>
              </w:rPr>
              <w:t>8</w:t>
            </w:r>
            <w:r w:rsidR="008C1CB4">
              <w:rPr>
                <w:noProof/>
                <w:webHidden/>
              </w:rPr>
              <w:fldChar w:fldCharType="end"/>
            </w:r>
          </w:hyperlink>
        </w:p>
        <w:p w14:paraId="3310CF7A" w14:textId="4F4432AC" w:rsidR="008C1CB4" w:rsidRDefault="00563768">
          <w:pPr>
            <w:pStyle w:val="TDC3"/>
            <w:tabs>
              <w:tab w:val="right" w:leader="dot" w:pos="8828"/>
            </w:tabs>
            <w:rPr>
              <w:rFonts w:asciiTheme="minorHAnsi" w:eastAsiaTheme="minorEastAsia" w:hAnsiTheme="minorHAnsi"/>
              <w:noProof/>
            </w:rPr>
          </w:pPr>
          <w:hyperlink w:anchor="_Toc24617119" w:history="1">
            <w:r w:rsidR="008C1CB4" w:rsidRPr="000A496E">
              <w:rPr>
                <w:rStyle w:val="Hipervnculo"/>
                <w:noProof/>
                <w:lang w:val="es-ES"/>
              </w:rPr>
              <w:t>Factibilidad Técnica</w:t>
            </w:r>
            <w:r w:rsidR="008C1CB4">
              <w:rPr>
                <w:noProof/>
                <w:webHidden/>
              </w:rPr>
              <w:tab/>
            </w:r>
            <w:r w:rsidR="008C1CB4">
              <w:rPr>
                <w:noProof/>
                <w:webHidden/>
              </w:rPr>
              <w:fldChar w:fldCharType="begin"/>
            </w:r>
            <w:r w:rsidR="008C1CB4">
              <w:rPr>
                <w:noProof/>
                <w:webHidden/>
              </w:rPr>
              <w:instrText xml:space="preserve"> PAGEREF _Toc24617119 \h </w:instrText>
            </w:r>
            <w:r w:rsidR="008C1CB4">
              <w:rPr>
                <w:noProof/>
                <w:webHidden/>
              </w:rPr>
            </w:r>
            <w:r w:rsidR="008C1CB4">
              <w:rPr>
                <w:noProof/>
                <w:webHidden/>
              </w:rPr>
              <w:fldChar w:fldCharType="separate"/>
            </w:r>
            <w:r w:rsidR="008C1CB4">
              <w:rPr>
                <w:noProof/>
                <w:webHidden/>
              </w:rPr>
              <w:t>8</w:t>
            </w:r>
            <w:r w:rsidR="008C1CB4">
              <w:rPr>
                <w:noProof/>
                <w:webHidden/>
              </w:rPr>
              <w:fldChar w:fldCharType="end"/>
            </w:r>
          </w:hyperlink>
        </w:p>
        <w:p w14:paraId="26F43AF0" w14:textId="57AE912F" w:rsidR="008C1CB4" w:rsidRDefault="00563768">
          <w:pPr>
            <w:pStyle w:val="TDC3"/>
            <w:tabs>
              <w:tab w:val="right" w:leader="dot" w:pos="8828"/>
            </w:tabs>
            <w:rPr>
              <w:rFonts w:asciiTheme="minorHAnsi" w:eastAsiaTheme="minorEastAsia" w:hAnsiTheme="minorHAnsi"/>
              <w:noProof/>
            </w:rPr>
          </w:pPr>
          <w:hyperlink w:anchor="_Toc24617120" w:history="1">
            <w:r w:rsidR="008C1CB4" w:rsidRPr="000A496E">
              <w:rPr>
                <w:rStyle w:val="Hipervnculo"/>
                <w:noProof/>
                <w:lang w:val="es-ES"/>
              </w:rPr>
              <w:t>Factibilidad Económica</w:t>
            </w:r>
            <w:r w:rsidR="008C1CB4">
              <w:rPr>
                <w:noProof/>
                <w:webHidden/>
              </w:rPr>
              <w:tab/>
            </w:r>
            <w:r w:rsidR="008C1CB4">
              <w:rPr>
                <w:noProof/>
                <w:webHidden/>
              </w:rPr>
              <w:fldChar w:fldCharType="begin"/>
            </w:r>
            <w:r w:rsidR="008C1CB4">
              <w:rPr>
                <w:noProof/>
                <w:webHidden/>
              </w:rPr>
              <w:instrText xml:space="preserve"> PAGEREF _Toc24617120 \h </w:instrText>
            </w:r>
            <w:r w:rsidR="008C1CB4">
              <w:rPr>
                <w:noProof/>
                <w:webHidden/>
              </w:rPr>
            </w:r>
            <w:r w:rsidR="008C1CB4">
              <w:rPr>
                <w:noProof/>
                <w:webHidden/>
              </w:rPr>
              <w:fldChar w:fldCharType="separate"/>
            </w:r>
            <w:r w:rsidR="008C1CB4">
              <w:rPr>
                <w:noProof/>
                <w:webHidden/>
              </w:rPr>
              <w:t>9</w:t>
            </w:r>
            <w:r w:rsidR="008C1CB4">
              <w:rPr>
                <w:noProof/>
                <w:webHidden/>
              </w:rPr>
              <w:fldChar w:fldCharType="end"/>
            </w:r>
          </w:hyperlink>
        </w:p>
        <w:p w14:paraId="0285C4D6" w14:textId="7E8047F4" w:rsidR="008C1CB4" w:rsidRDefault="00563768">
          <w:pPr>
            <w:pStyle w:val="TDC3"/>
            <w:tabs>
              <w:tab w:val="right" w:leader="dot" w:pos="8828"/>
            </w:tabs>
            <w:rPr>
              <w:rFonts w:asciiTheme="minorHAnsi" w:eastAsiaTheme="minorEastAsia" w:hAnsiTheme="minorHAnsi"/>
              <w:noProof/>
            </w:rPr>
          </w:pPr>
          <w:hyperlink w:anchor="_Toc24617121" w:history="1">
            <w:r w:rsidR="008C1CB4" w:rsidRPr="000A496E">
              <w:rPr>
                <w:rStyle w:val="Hipervnculo"/>
                <w:noProof/>
                <w:lang w:val="es-ES"/>
              </w:rPr>
              <w:t>Factibilidad Operativa</w:t>
            </w:r>
            <w:r w:rsidR="008C1CB4">
              <w:rPr>
                <w:noProof/>
                <w:webHidden/>
              </w:rPr>
              <w:tab/>
            </w:r>
            <w:r w:rsidR="008C1CB4">
              <w:rPr>
                <w:noProof/>
                <w:webHidden/>
              </w:rPr>
              <w:fldChar w:fldCharType="begin"/>
            </w:r>
            <w:r w:rsidR="008C1CB4">
              <w:rPr>
                <w:noProof/>
                <w:webHidden/>
              </w:rPr>
              <w:instrText xml:space="preserve"> PAGEREF _Toc24617121 \h </w:instrText>
            </w:r>
            <w:r w:rsidR="008C1CB4">
              <w:rPr>
                <w:noProof/>
                <w:webHidden/>
              </w:rPr>
            </w:r>
            <w:r w:rsidR="008C1CB4">
              <w:rPr>
                <w:noProof/>
                <w:webHidden/>
              </w:rPr>
              <w:fldChar w:fldCharType="separate"/>
            </w:r>
            <w:r w:rsidR="008C1CB4">
              <w:rPr>
                <w:noProof/>
                <w:webHidden/>
              </w:rPr>
              <w:t>9</w:t>
            </w:r>
            <w:r w:rsidR="008C1CB4">
              <w:rPr>
                <w:noProof/>
                <w:webHidden/>
              </w:rPr>
              <w:fldChar w:fldCharType="end"/>
            </w:r>
          </w:hyperlink>
        </w:p>
        <w:p w14:paraId="60DCE955" w14:textId="606CE408" w:rsidR="008C1CB4" w:rsidRDefault="00563768">
          <w:pPr>
            <w:pStyle w:val="TDC1"/>
            <w:tabs>
              <w:tab w:val="right" w:leader="dot" w:pos="8828"/>
            </w:tabs>
            <w:rPr>
              <w:rFonts w:asciiTheme="minorHAnsi" w:eastAsiaTheme="minorEastAsia" w:hAnsiTheme="minorHAnsi"/>
              <w:noProof/>
            </w:rPr>
          </w:pPr>
          <w:hyperlink w:anchor="_Toc24617122" w:history="1">
            <w:r w:rsidR="008C1CB4" w:rsidRPr="000A496E">
              <w:rPr>
                <w:rStyle w:val="Hipervnculo"/>
                <w:rFonts w:cs="Arial"/>
                <w:noProof/>
                <w:lang w:val="es-ES"/>
              </w:rPr>
              <w:t>ESPECIFICACIÓN DE REQUERIMIENTOS</w:t>
            </w:r>
            <w:r w:rsidR="008C1CB4">
              <w:rPr>
                <w:noProof/>
                <w:webHidden/>
              </w:rPr>
              <w:tab/>
            </w:r>
            <w:r w:rsidR="008C1CB4">
              <w:rPr>
                <w:noProof/>
                <w:webHidden/>
              </w:rPr>
              <w:fldChar w:fldCharType="begin"/>
            </w:r>
            <w:r w:rsidR="008C1CB4">
              <w:rPr>
                <w:noProof/>
                <w:webHidden/>
              </w:rPr>
              <w:instrText xml:space="preserve"> PAGEREF _Toc24617122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15F04670" w14:textId="3E95ECBE" w:rsidR="008C1CB4" w:rsidRDefault="00563768">
          <w:pPr>
            <w:pStyle w:val="TDC2"/>
            <w:tabs>
              <w:tab w:val="right" w:leader="dot" w:pos="8828"/>
            </w:tabs>
            <w:rPr>
              <w:rFonts w:asciiTheme="minorHAnsi" w:eastAsiaTheme="minorEastAsia" w:hAnsiTheme="minorHAnsi"/>
              <w:noProof/>
            </w:rPr>
          </w:pPr>
          <w:hyperlink w:anchor="_Toc24617123" w:history="1">
            <w:r w:rsidR="008C1CB4" w:rsidRPr="000A496E">
              <w:rPr>
                <w:rStyle w:val="Hipervnculo"/>
                <w:rFonts w:cs="Arial"/>
                <w:noProof/>
                <w:lang w:val="es-ES"/>
              </w:rPr>
              <w:t>Requerimientos Funcionales</w:t>
            </w:r>
            <w:r w:rsidR="008C1CB4">
              <w:rPr>
                <w:noProof/>
                <w:webHidden/>
              </w:rPr>
              <w:tab/>
            </w:r>
            <w:r w:rsidR="008C1CB4">
              <w:rPr>
                <w:noProof/>
                <w:webHidden/>
              </w:rPr>
              <w:fldChar w:fldCharType="begin"/>
            </w:r>
            <w:r w:rsidR="008C1CB4">
              <w:rPr>
                <w:noProof/>
                <w:webHidden/>
              </w:rPr>
              <w:instrText xml:space="preserve"> PAGEREF _Toc24617123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3DCAF807" w14:textId="2DEF0361" w:rsidR="008C1CB4" w:rsidRDefault="00563768">
          <w:pPr>
            <w:pStyle w:val="TDC3"/>
            <w:tabs>
              <w:tab w:val="right" w:leader="dot" w:pos="8828"/>
            </w:tabs>
            <w:rPr>
              <w:rFonts w:asciiTheme="minorHAnsi" w:eastAsiaTheme="minorEastAsia" w:hAnsiTheme="minorHAnsi"/>
              <w:noProof/>
            </w:rPr>
          </w:pPr>
          <w:hyperlink w:anchor="_Toc24617124" w:history="1">
            <w:r w:rsidR="008C1CB4" w:rsidRPr="000A496E">
              <w:rPr>
                <w:rStyle w:val="Hipervnculo"/>
                <w:noProof/>
                <w:lang w:val="es-ES"/>
              </w:rPr>
              <w:t>Módulo de Reclamos</w:t>
            </w:r>
            <w:r w:rsidR="008C1CB4">
              <w:rPr>
                <w:noProof/>
                <w:webHidden/>
              </w:rPr>
              <w:tab/>
            </w:r>
            <w:r w:rsidR="008C1CB4">
              <w:rPr>
                <w:noProof/>
                <w:webHidden/>
              </w:rPr>
              <w:fldChar w:fldCharType="begin"/>
            </w:r>
            <w:r w:rsidR="008C1CB4">
              <w:rPr>
                <w:noProof/>
                <w:webHidden/>
              </w:rPr>
              <w:instrText xml:space="preserve"> PAGEREF _Toc24617124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2E99E701" w14:textId="3FC66581" w:rsidR="008C1CB4" w:rsidRDefault="00563768">
          <w:pPr>
            <w:pStyle w:val="TDC3"/>
            <w:tabs>
              <w:tab w:val="right" w:leader="dot" w:pos="8828"/>
            </w:tabs>
            <w:rPr>
              <w:rFonts w:asciiTheme="minorHAnsi" w:eastAsiaTheme="minorEastAsia" w:hAnsiTheme="minorHAnsi"/>
              <w:noProof/>
            </w:rPr>
          </w:pPr>
          <w:hyperlink w:anchor="_Toc24617125" w:history="1">
            <w:r w:rsidR="008C1CB4" w:rsidRPr="000A496E">
              <w:rPr>
                <w:rStyle w:val="Hipervnculo"/>
                <w:noProof/>
                <w:lang w:val="es-ES"/>
              </w:rPr>
              <w:t>Módulo de Trabajo</w:t>
            </w:r>
            <w:r w:rsidR="008C1CB4">
              <w:rPr>
                <w:noProof/>
                <w:webHidden/>
              </w:rPr>
              <w:tab/>
            </w:r>
            <w:r w:rsidR="008C1CB4">
              <w:rPr>
                <w:noProof/>
                <w:webHidden/>
              </w:rPr>
              <w:fldChar w:fldCharType="begin"/>
            </w:r>
            <w:r w:rsidR="008C1CB4">
              <w:rPr>
                <w:noProof/>
                <w:webHidden/>
              </w:rPr>
              <w:instrText xml:space="preserve"> PAGEREF _Toc24617125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613FEF9F" w14:textId="4AD08D82" w:rsidR="008C1CB4" w:rsidRDefault="00563768">
          <w:pPr>
            <w:pStyle w:val="TDC3"/>
            <w:tabs>
              <w:tab w:val="right" w:leader="dot" w:pos="8828"/>
            </w:tabs>
            <w:rPr>
              <w:rFonts w:asciiTheme="minorHAnsi" w:eastAsiaTheme="minorEastAsia" w:hAnsiTheme="minorHAnsi"/>
              <w:noProof/>
            </w:rPr>
          </w:pPr>
          <w:hyperlink w:anchor="_Toc24617126" w:history="1">
            <w:r w:rsidR="008C1CB4" w:rsidRPr="000A496E">
              <w:rPr>
                <w:rStyle w:val="Hipervnculo"/>
                <w:noProof/>
                <w:lang w:val="es-ES"/>
              </w:rPr>
              <w:t>Módulo de Almacén</w:t>
            </w:r>
            <w:r w:rsidR="008C1CB4">
              <w:rPr>
                <w:noProof/>
                <w:webHidden/>
              </w:rPr>
              <w:tab/>
            </w:r>
            <w:r w:rsidR="008C1CB4">
              <w:rPr>
                <w:noProof/>
                <w:webHidden/>
              </w:rPr>
              <w:fldChar w:fldCharType="begin"/>
            </w:r>
            <w:r w:rsidR="008C1CB4">
              <w:rPr>
                <w:noProof/>
                <w:webHidden/>
              </w:rPr>
              <w:instrText xml:space="preserve"> PAGEREF _Toc24617126 \h </w:instrText>
            </w:r>
            <w:r w:rsidR="008C1CB4">
              <w:rPr>
                <w:noProof/>
                <w:webHidden/>
              </w:rPr>
            </w:r>
            <w:r w:rsidR="008C1CB4">
              <w:rPr>
                <w:noProof/>
                <w:webHidden/>
              </w:rPr>
              <w:fldChar w:fldCharType="separate"/>
            </w:r>
            <w:r w:rsidR="008C1CB4">
              <w:rPr>
                <w:noProof/>
                <w:webHidden/>
              </w:rPr>
              <w:t>10</w:t>
            </w:r>
            <w:r w:rsidR="008C1CB4">
              <w:rPr>
                <w:noProof/>
                <w:webHidden/>
              </w:rPr>
              <w:fldChar w:fldCharType="end"/>
            </w:r>
          </w:hyperlink>
        </w:p>
        <w:p w14:paraId="6CD893EE" w14:textId="74259AF9" w:rsidR="008C1CB4" w:rsidRDefault="00563768">
          <w:pPr>
            <w:pStyle w:val="TDC3"/>
            <w:tabs>
              <w:tab w:val="right" w:leader="dot" w:pos="8828"/>
            </w:tabs>
            <w:rPr>
              <w:rFonts w:asciiTheme="minorHAnsi" w:eastAsiaTheme="minorEastAsia" w:hAnsiTheme="minorHAnsi"/>
              <w:noProof/>
            </w:rPr>
          </w:pPr>
          <w:hyperlink w:anchor="_Toc24617127" w:history="1">
            <w:r w:rsidR="008C1CB4" w:rsidRPr="000A496E">
              <w:rPr>
                <w:rStyle w:val="Hipervnculo"/>
                <w:noProof/>
                <w:lang w:val="es-ES"/>
              </w:rPr>
              <w:t>Módulo de Entrada – Salida</w:t>
            </w:r>
            <w:r w:rsidR="008C1CB4">
              <w:rPr>
                <w:noProof/>
                <w:webHidden/>
              </w:rPr>
              <w:tab/>
            </w:r>
            <w:r w:rsidR="008C1CB4">
              <w:rPr>
                <w:noProof/>
                <w:webHidden/>
              </w:rPr>
              <w:fldChar w:fldCharType="begin"/>
            </w:r>
            <w:r w:rsidR="008C1CB4">
              <w:rPr>
                <w:noProof/>
                <w:webHidden/>
              </w:rPr>
              <w:instrText xml:space="preserve"> PAGEREF _Toc24617127 \h </w:instrText>
            </w:r>
            <w:r w:rsidR="008C1CB4">
              <w:rPr>
                <w:noProof/>
                <w:webHidden/>
              </w:rPr>
            </w:r>
            <w:r w:rsidR="008C1CB4">
              <w:rPr>
                <w:noProof/>
                <w:webHidden/>
              </w:rPr>
              <w:fldChar w:fldCharType="separate"/>
            </w:r>
            <w:r w:rsidR="008C1CB4">
              <w:rPr>
                <w:noProof/>
                <w:webHidden/>
              </w:rPr>
              <w:t>11</w:t>
            </w:r>
            <w:r w:rsidR="008C1CB4">
              <w:rPr>
                <w:noProof/>
                <w:webHidden/>
              </w:rPr>
              <w:fldChar w:fldCharType="end"/>
            </w:r>
          </w:hyperlink>
        </w:p>
        <w:p w14:paraId="4BB00440" w14:textId="3911C097" w:rsidR="008C1CB4" w:rsidRDefault="00563768">
          <w:pPr>
            <w:pStyle w:val="TDC3"/>
            <w:tabs>
              <w:tab w:val="right" w:leader="dot" w:pos="8828"/>
            </w:tabs>
            <w:rPr>
              <w:rFonts w:asciiTheme="minorHAnsi" w:eastAsiaTheme="minorEastAsia" w:hAnsiTheme="minorHAnsi"/>
              <w:noProof/>
            </w:rPr>
          </w:pPr>
          <w:hyperlink w:anchor="_Toc24617128" w:history="1">
            <w:r w:rsidR="008C1CB4" w:rsidRPr="000A496E">
              <w:rPr>
                <w:rStyle w:val="Hipervnculo"/>
                <w:noProof/>
                <w:lang w:val="es-ES"/>
              </w:rPr>
              <w:t>Módulo de Empleados</w:t>
            </w:r>
            <w:r w:rsidR="008C1CB4">
              <w:rPr>
                <w:noProof/>
                <w:webHidden/>
              </w:rPr>
              <w:tab/>
            </w:r>
            <w:r w:rsidR="008C1CB4">
              <w:rPr>
                <w:noProof/>
                <w:webHidden/>
              </w:rPr>
              <w:fldChar w:fldCharType="begin"/>
            </w:r>
            <w:r w:rsidR="008C1CB4">
              <w:rPr>
                <w:noProof/>
                <w:webHidden/>
              </w:rPr>
              <w:instrText xml:space="preserve"> PAGEREF _Toc24617128 \h </w:instrText>
            </w:r>
            <w:r w:rsidR="008C1CB4">
              <w:rPr>
                <w:noProof/>
                <w:webHidden/>
              </w:rPr>
            </w:r>
            <w:r w:rsidR="008C1CB4">
              <w:rPr>
                <w:noProof/>
                <w:webHidden/>
              </w:rPr>
              <w:fldChar w:fldCharType="separate"/>
            </w:r>
            <w:r w:rsidR="008C1CB4">
              <w:rPr>
                <w:noProof/>
                <w:webHidden/>
              </w:rPr>
              <w:t>11</w:t>
            </w:r>
            <w:r w:rsidR="008C1CB4">
              <w:rPr>
                <w:noProof/>
                <w:webHidden/>
              </w:rPr>
              <w:fldChar w:fldCharType="end"/>
            </w:r>
          </w:hyperlink>
        </w:p>
        <w:p w14:paraId="3A9FEF94" w14:textId="1B3231AA" w:rsidR="008C1CB4" w:rsidRDefault="00563768">
          <w:pPr>
            <w:pStyle w:val="TDC3"/>
            <w:tabs>
              <w:tab w:val="right" w:leader="dot" w:pos="8828"/>
            </w:tabs>
            <w:rPr>
              <w:rFonts w:asciiTheme="minorHAnsi" w:eastAsiaTheme="minorEastAsia" w:hAnsiTheme="minorHAnsi"/>
              <w:noProof/>
            </w:rPr>
          </w:pPr>
          <w:hyperlink w:anchor="_Toc24617129" w:history="1">
            <w:r w:rsidR="008C1CB4" w:rsidRPr="000A496E">
              <w:rPr>
                <w:rStyle w:val="Hipervnculo"/>
                <w:noProof/>
                <w:lang w:val="es-ES"/>
              </w:rPr>
              <w:t>General</w:t>
            </w:r>
            <w:r w:rsidR="008C1CB4">
              <w:rPr>
                <w:noProof/>
                <w:webHidden/>
              </w:rPr>
              <w:tab/>
            </w:r>
            <w:r w:rsidR="008C1CB4">
              <w:rPr>
                <w:noProof/>
                <w:webHidden/>
              </w:rPr>
              <w:fldChar w:fldCharType="begin"/>
            </w:r>
            <w:r w:rsidR="008C1CB4">
              <w:rPr>
                <w:noProof/>
                <w:webHidden/>
              </w:rPr>
              <w:instrText xml:space="preserve"> PAGEREF _Toc24617129 \h </w:instrText>
            </w:r>
            <w:r w:rsidR="008C1CB4">
              <w:rPr>
                <w:noProof/>
                <w:webHidden/>
              </w:rPr>
            </w:r>
            <w:r w:rsidR="008C1CB4">
              <w:rPr>
                <w:noProof/>
                <w:webHidden/>
              </w:rPr>
              <w:fldChar w:fldCharType="separate"/>
            </w:r>
            <w:r w:rsidR="008C1CB4">
              <w:rPr>
                <w:noProof/>
                <w:webHidden/>
              </w:rPr>
              <w:t>11</w:t>
            </w:r>
            <w:r w:rsidR="008C1CB4">
              <w:rPr>
                <w:noProof/>
                <w:webHidden/>
              </w:rPr>
              <w:fldChar w:fldCharType="end"/>
            </w:r>
          </w:hyperlink>
        </w:p>
        <w:p w14:paraId="24B6E2EC" w14:textId="4ADA84F4" w:rsidR="008C1CB4" w:rsidRDefault="00563768">
          <w:pPr>
            <w:pStyle w:val="TDC2"/>
            <w:tabs>
              <w:tab w:val="right" w:leader="dot" w:pos="8828"/>
            </w:tabs>
            <w:rPr>
              <w:rFonts w:asciiTheme="minorHAnsi" w:eastAsiaTheme="minorEastAsia" w:hAnsiTheme="minorHAnsi"/>
              <w:noProof/>
            </w:rPr>
          </w:pPr>
          <w:hyperlink w:anchor="_Toc24617130" w:history="1">
            <w:r w:rsidR="008C1CB4" w:rsidRPr="000A496E">
              <w:rPr>
                <w:rStyle w:val="Hipervnculo"/>
                <w:noProof/>
                <w:lang w:val="es-ES"/>
              </w:rPr>
              <w:t>Diagrama de Casos de Uso</w:t>
            </w:r>
            <w:r w:rsidR="008C1CB4">
              <w:rPr>
                <w:noProof/>
                <w:webHidden/>
              </w:rPr>
              <w:tab/>
            </w:r>
            <w:r w:rsidR="008C1CB4">
              <w:rPr>
                <w:noProof/>
                <w:webHidden/>
              </w:rPr>
              <w:fldChar w:fldCharType="begin"/>
            </w:r>
            <w:r w:rsidR="008C1CB4">
              <w:rPr>
                <w:noProof/>
                <w:webHidden/>
              </w:rPr>
              <w:instrText xml:space="preserve"> PAGEREF _Toc24617130 \h </w:instrText>
            </w:r>
            <w:r w:rsidR="008C1CB4">
              <w:rPr>
                <w:noProof/>
                <w:webHidden/>
              </w:rPr>
            </w:r>
            <w:r w:rsidR="008C1CB4">
              <w:rPr>
                <w:noProof/>
                <w:webHidden/>
              </w:rPr>
              <w:fldChar w:fldCharType="separate"/>
            </w:r>
            <w:r w:rsidR="008C1CB4">
              <w:rPr>
                <w:noProof/>
                <w:webHidden/>
              </w:rPr>
              <w:t>12</w:t>
            </w:r>
            <w:r w:rsidR="008C1CB4">
              <w:rPr>
                <w:noProof/>
                <w:webHidden/>
              </w:rPr>
              <w:fldChar w:fldCharType="end"/>
            </w:r>
          </w:hyperlink>
        </w:p>
        <w:p w14:paraId="172C4FA1" w14:textId="517F36A9" w:rsidR="008C1CB4" w:rsidRDefault="00563768">
          <w:pPr>
            <w:pStyle w:val="TDC2"/>
            <w:tabs>
              <w:tab w:val="right" w:leader="dot" w:pos="8828"/>
            </w:tabs>
            <w:rPr>
              <w:rFonts w:asciiTheme="minorHAnsi" w:eastAsiaTheme="minorEastAsia" w:hAnsiTheme="minorHAnsi"/>
              <w:noProof/>
            </w:rPr>
          </w:pPr>
          <w:hyperlink w:anchor="_Toc24617131" w:history="1">
            <w:r w:rsidR="008C1CB4" w:rsidRPr="000A496E">
              <w:rPr>
                <w:rStyle w:val="Hipervnculo"/>
                <w:rFonts w:cs="Arial"/>
                <w:noProof/>
                <w:lang w:val="es-ES"/>
              </w:rPr>
              <w:t>Casos de Uso</w:t>
            </w:r>
            <w:r w:rsidR="008C1CB4">
              <w:rPr>
                <w:noProof/>
                <w:webHidden/>
              </w:rPr>
              <w:tab/>
            </w:r>
            <w:r w:rsidR="008C1CB4">
              <w:rPr>
                <w:noProof/>
                <w:webHidden/>
              </w:rPr>
              <w:fldChar w:fldCharType="begin"/>
            </w:r>
            <w:r w:rsidR="008C1CB4">
              <w:rPr>
                <w:noProof/>
                <w:webHidden/>
              </w:rPr>
              <w:instrText xml:space="preserve"> PAGEREF _Toc24617131 \h </w:instrText>
            </w:r>
            <w:r w:rsidR="008C1CB4">
              <w:rPr>
                <w:noProof/>
                <w:webHidden/>
              </w:rPr>
            </w:r>
            <w:r w:rsidR="008C1CB4">
              <w:rPr>
                <w:noProof/>
                <w:webHidden/>
              </w:rPr>
              <w:fldChar w:fldCharType="separate"/>
            </w:r>
            <w:r w:rsidR="008C1CB4">
              <w:rPr>
                <w:noProof/>
                <w:webHidden/>
              </w:rPr>
              <w:t>13</w:t>
            </w:r>
            <w:r w:rsidR="008C1CB4">
              <w:rPr>
                <w:noProof/>
                <w:webHidden/>
              </w:rPr>
              <w:fldChar w:fldCharType="end"/>
            </w:r>
          </w:hyperlink>
        </w:p>
        <w:p w14:paraId="19F78970" w14:textId="2F9049FF" w:rsidR="008C1CB4" w:rsidRDefault="00563768">
          <w:pPr>
            <w:pStyle w:val="TDC3"/>
            <w:tabs>
              <w:tab w:val="right" w:leader="dot" w:pos="8828"/>
            </w:tabs>
            <w:rPr>
              <w:rFonts w:asciiTheme="minorHAnsi" w:eastAsiaTheme="minorEastAsia" w:hAnsiTheme="minorHAnsi"/>
              <w:noProof/>
            </w:rPr>
          </w:pPr>
          <w:hyperlink w:anchor="_Toc24617132" w:history="1">
            <w:r w:rsidR="008C1CB4" w:rsidRPr="000A496E">
              <w:rPr>
                <w:rStyle w:val="Hipervnculo"/>
                <w:noProof/>
                <w:lang w:val="es-ES"/>
              </w:rPr>
              <w:t>Módulo de Reclamos</w:t>
            </w:r>
            <w:r w:rsidR="008C1CB4">
              <w:rPr>
                <w:noProof/>
                <w:webHidden/>
              </w:rPr>
              <w:tab/>
            </w:r>
            <w:r w:rsidR="008C1CB4">
              <w:rPr>
                <w:noProof/>
                <w:webHidden/>
              </w:rPr>
              <w:fldChar w:fldCharType="begin"/>
            </w:r>
            <w:r w:rsidR="008C1CB4">
              <w:rPr>
                <w:noProof/>
                <w:webHidden/>
              </w:rPr>
              <w:instrText xml:space="preserve"> PAGEREF _Toc24617132 \h </w:instrText>
            </w:r>
            <w:r w:rsidR="008C1CB4">
              <w:rPr>
                <w:noProof/>
                <w:webHidden/>
              </w:rPr>
            </w:r>
            <w:r w:rsidR="008C1CB4">
              <w:rPr>
                <w:noProof/>
                <w:webHidden/>
              </w:rPr>
              <w:fldChar w:fldCharType="separate"/>
            </w:r>
            <w:r w:rsidR="008C1CB4">
              <w:rPr>
                <w:noProof/>
                <w:webHidden/>
              </w:rPr>
              <w:t>13</w:t>
            </w:r>
            <w:r w:rsidR="008C1CB4">
              <w:rPr>
                <w:noProof/>
                <w:webHidden/>
              </w:rPr>
              <w:fldChar w:fldCharType="end"/>
            </w:r>
          </w:hyperlink>
        </w:p>
        <w:p w14:paraId="48605F22" w14:textId="67EC1C48" w:rsidR="008C1CB4" w:rsidRDefault="00563768">
          <w:pPr>
            <w:pStyle w:val="TDC3"/>
            <w:tabs>
              <w:tab w:val="right" w:leader="dot" w:pos="8828"/>
            </w:tabs>
            <w:rPr>
              <w:rFonts w:asciiTheme="minorHAnsi" w:eastAsiaTheme="minorEastAsia" w:hAnsiTheme="minorHAnsi"/>
              <w:noProof/>
            </w:rPr>
          </w:pPr>
          <w:hyperlink w:anchor="_Toc24617133" w:history="1">
            <w:r w:rsidR="008C1CB4" w:rsidRPr="000A496E">
              <w:rPr>
                <w:rStyle w:val="Hipervnculo"/>
                <w:noProof/>
                <w:lang w:val="es-ES"/>
              </w:rPr>
              <w:t>Módulo de Trabajo</w:t>
            </w:r>
            <w:r w:rsidR="008C1CB4">
              <w:rPr>
                <w:noProof/>
                <w:webHidden/>
              </w:rPr>
              <w:tab/>
            </w:r>
            <w:r w:rsidR="008C1CB4">
              <w:rPr>
                <w:noProof/>
                <w:webHidden/>
              </w:rPr>
              <w:fldChar w:fldCharType="begin"/>
            </w:r>
            <w:r w:rsidR="008C1CB4">
              <w:rPr>
                <w:noProof/>
                <w:webHidden/>
              </w:rPr>
              <w:instrText xml:space="preserve"> PAGEREF _Toc24617133 \h </w:instrText>
            </w:r>
            <w:r w:rsidR="008C1CB4">
              <w:rPr>
                <w:noProof/>
                <w:webHidden/>
              </w:rPr>
            </w:r>
            <w:r w:rsidR="008C1CB4">
              <w:rPr>
                <w:noProof/>
                <w:webHidden/>
              </w:rPr>
              <w:fldChar w:fldCharType="separate"/>
            </w:r>
            <w:r w:rsidR="008C1CB4">
              <w:rPr>
                <w:noProof/>
                <w:webHidden/>
              </w:rPr>
              <w:t>16</w:t>
            </w:r>
            <w:r w:rsidR="008C1CB4">
              <w:rPr>
                <w:noProof/>
                <w:webHidden/>
              </w:rPr>
              <w:fldChar w:fldCharType="end"/>
            </w:r>
          </w:hyperlink>
        </w:p>
        <w:p w14:paraId="342E8633" w14:textId="6CDBAC25" w:rsidR="008C1CB4" w:rsidRDefault="00563768">
          <w:pPr>
            <w:pStyle w:val="TDC3"/>
            <w:tabs>
              <w:tab w:val="right" w:leader="dot" w:pos="8828"/>
            </w:tabs>
            <w:rPr>
              <w:rFonts w:asciiTheme="minorHAnsi" w:eastAsiaTheme="minorEastAsia" w:hAnsiTheme="minorHAnsi"/>
              <w:noProof/>
            </w:rPr>
          </w:pPr>
          <w:hyperlink w:anchor="_Toc24617134" w:history="1">
            <w:r w:rsidR="008C1CB4" w:rsidRPr="000A496E">
              <w:rPr>
                <w:rStyle w:val="Hipervnculo"/>
                <w:noProof/>
                <w:lang w:val="es-ES"/>
              </w:rPr>
              <w:t>Módulo de Almacén</w:t>
            </w:r>
            <w:r w:rsidR="008C1CB4">
              <w:rPr>
                <w:noProof/>
                <w:webHidden/>
              </w:rPr>
              <w:tab/>
            </w:r>
            <w:r w:rsidR="008C1CB4">
              <w:rPr>
                <w:noProof/>
                <w:webHidden/>
              </w:rPr>
              <w:fldChar w:fldCharType="begin"/>
            </w:r>
            <w:r w:rsidR="008C1CB4">
              <w:rPr>
                <w:noProof/>
                <w:webHidden/>
              </w:rPr>
              <w:instrText xml:space="preserve"> PAGEREF _Toc24617134 \h </w:instrText>
            </w:r>
            <w:r w:rsidR="008C1CB4">
              <w:rPr>
                <w:noProof/>
                <w:webHidden/>
              </w:rPr>
            </w:r>
            <w:r w:rsidR="008C1CB4">
              <w:rPr>
                <w:noProof/>
                <w:webHidden/>
              </w:rPr>
              <w:fldChar w:fldCharType="separate"/>
            </w:r>
            <w:r w:rsidR="008C1CB4">
              <w:rPr>
                <w:noProof/>
                <w:webHidden/>
              </w:rPr>
              <w:t>17</w:t>
            </w:r>
            <w:r w:rsidR="008C1CB4">
              <w:rPr>
                <w:noProof/>
                <w:webHidden/>
              </w:rPr>
              <w:fldChar w:fldCharType="end"/>
            </w:r>
          </w:hyperlink>
        </w:p>
        <w:p w14:paraId="77DF2D1D" w14:textId="44A70D72" w:rsidR="008C1CB4" w:rsidRDefault="00563768">
          <w:pPr>
            <w:pStyle w:val="TDC3"/>
            <w:tabs>
              <w:tab w:val="right" w:leader="dot" w:pos="8828"/>
            </w:tabs>
            <w:rPr>
              <w:rFonts w:asciiTheme="minorHAnsi" w:eastAsiaTheme="minorEastAsia" w:hAnsiTheme="minorHAnsi"/>
              <w:noProof/>
            </w:rPr>
          </w:pPr>
          <w:hyperlink w:anchor="_Toc24617135" w:history="1">
            <w:r w:rsidR="008C1CB4" w:rsidRPr="000A496E">
              <w:rPr>
                <w:rStyle w:val="Hipervnculo"/>
                <w:noProof/>
                <w:lang w:val="es-ES"/>
              </w:rPr>
              <w:t>Módulo de Entrada – Salida</w:t>
            </w:r>
            <w:r w:rsidR="008C1CB4">
              <w:rPr>
                <w:noProof/>
                <w:webHidden/>
              </w:rPr>
              <w:tab/>
            </w:r>
            <w:r w:rsidR="008C1CB4">
              <w:rPr>
                <w:noProof/>
                <w:webHidden/>
              </w:rPr>
              <w:fldChar w:fldCharType="begin"/>
            </w:r>
            <w:r w:rsidR="008C1CB4">
              <w:rPr>
                <w:noProof/>
                <w:webHidden/>
              </w:rPr>
              <w:instrText xml:space="preserve"> PAGEREF _Toc24617135 \h </w:instrText>
            </w:r>
            <w:r w:rsidR="008C1CB4">
              <w:rPr>
                <w:noProof/>
                <w:webHidden/>
              </w:rPr>
            </w:r>
            <w:r w:rsidR="008C1CB4">
              <w:rPr>
                <w:noProof/>
                <w:webHidden/>
              </w:rPr>
              <w:fldChar w:fldCharType="separate"/>
            </w:r>
            <w:r w:rsidR="008C1CB4">
              <w:rPr>
                <w:noProof/>
                <w:webHidden/>
              </w:rPr>
              <w:t>21</w:t>
            </w:r>
            <w:r w:rsidR="008C1CB4">
              <w:rPr>
                <w:noProof/>
                <w:webHidden/>
              </w:rPr>
              <w:fldChar w:fldCharType="end"/>
            </w:r>
          </w:hyperlink>
        </w:p>
        <w:p w14:paraId="47D2A287" w14:textId="7509EF6D" w:rsidR="008C1CB4" w:rsidRDefault="00563768">
          <w:pPr>
            <w:pStyle w:val="TDC3"/>
            <w:tabs>
              <w:tab w:val="right" w:leader="dot" w:pos="8828"/>
            </w:tabs>
            <w:rPr>
              <w:rFonts w:asciiTheme="minorHAnsi" w:eastAsiaTheme="minorEastAsia" w:hAnsiTheme="minorHAnsi"/>
              <w:noProof/>
            </w:rPr>
          </w:pPr>
          <w:hyperlink w:anchor="_Toc24617136" w:history="1">
            <w:r w:rsidR="008C1CB4" w:rsidRPr="000A496E">
              <w:rPr>
                <w:rStyle w:val="Hipervnculo"/>
                <w:noProof/>
                <w:lang w:val="es-ES"/>
              </w:rPr>
              <w:t>Módulo de Empleados</w:t>
            </w:r>
            <w:r w:rsidR="008C1CB4">
              <w:rPr>
                <w:noProof/>
                <w:webHidden/>
              </w:rPr>
              <w:tab/>
            </w:r>
            <w:r w:rsidR="008C1CB4">
              <w:rPr>
                <w:noProof/>
                <w:webHidden/>
              </w:rPr>
              <w:fldChar w:fldCharType="begin"/>
            </w:r>
            <w:r w:rsidR="008C1CB4">
              <w:rPr>
                <w:noProof/>
                <w:webHidden/>
              </w:rPr>
              <w:instrText xml:space="preserve"> PAGEREF _Toc24617136 \h </w:instrText>
            </w:r>
            <w:r w:rsidR="008C1CB4">
              <w:rPr>
                <w:noProof/>
                <w:webHidden/>
              </w:rPr>
            </w:r>
            <w:r w:rsidR="008C1CB4">
              <w:rPr>
                <w:noProof/>
                <w:webHidden/>
              </w:rPr>
              <w:fldChar w:fldCharType="separate"/>
            </w:r>
            <w:r w:rsidR="008C1CB4">
              <w:rPr>
                <w:noProof/>
                <w:webHidden/>
              </w:rPr>
              <w:t>21</w:t>
            </w:r>
            <w:r w:rsidR="008C1CB4">
              <w:rPr>
                <w:noProof/>
                <w:webHidden/>
              </w:rPr>
              <w:fldChar w:fldCharType="end"/>
            </w:r>
          </w:hyperlink>
        </w:p>
        <w:p w14:paraId="76B1EB95" w14:textId="33DE6F72" w:rsidR="008C1CB4" w:rsidRDefault="00563768">
          <w:pPr>
            <w:pStyle w:val="TDC3"/>
            <w:tabs>
              <w:tab w:val="right" w:leader="dot" w:pos="8828"/>
            </w:tabs>
            <w:rPr>
              <w:rFonts w:asciiTheme="minorHAnsi" w:eastAsiaTheme="minorEastAsia" w:hAnsiTheme="minorHAnsi"/>
              <w:noProof/>
            </w:rPr>
          </w:pPr>
          <w:hyperlink w:anchor="_Toc24617137" w:history="1">
            <w:r w:rsidR="008C1CB4" w:rsidRPr="000A496E">
              <w:rPr>
                <w:rStyle w:val="Hipervnculo"/>
                <w:noProof/>
                <w:lang w:val="es-ES"/>
              </w:rPr>
              <w:t>General</w:t>
            </w:r>
            <w:r w:rsidR="008C1CB4">
              <w:rPr>
                <w:noProof/>
                <w:webHidden/>
              </w:rPr>
              <w:tab/>
            </w:r>
            <w:r w:rsidR="008C1CB4">
              <w:rPr>
                <w:noProof/>
                <w:webHidden/>
              </w:rPr>
              <w:fldChar w:fldCharType="begin"/>
            </w:r>
            <w:r w:rsidR="008C1CB4">
              <w:rPr>
                <w:noProof/>
                <w:webHidden/>
              </w:rPr>
              <w:instrText xml:space="preserve"> PAGEREF _Toc24617137 \h </w:instrText>
            </w:r>
            <w:r w:rsidR="008C1CB4">
              <w:rPr>
                <w:noProof/>
                <w:webHidden/>
              </w:rPr>
            </w:r>
            <w:r w:rsidR="008C1CB4">
              <w:rPr>
                <w:noProof/>
                <w:webHidden/>
              </w:rPr>
              <w:fldChar w:fldCharType="separate"/>
            </w:r>
            <w:r w:rsidR="008C1CB4">
              <w:rPr>
                <w:noProof/>
                <w:webHidden/>
              </w:rPr>
              <w:t>22</w:t>
            </w:r>
            <w:r w:rsidR="008C1CB4">
              <w:rPr>
                <w:noProof/>
                <w:webHidden/>
              </w:rPr>
              <w:fldChar w:fldCharType="end"/>
            </w:r>
          </w:hyperlink>
        </w:p>
        <w:p w14:paraId="22A7AB77" w14:textId="64F9E155" w:rsidR="008C1CB4" w:rsidRDefault="00563768">
          <w:pPr>
            <w:pStyle w:val="TDC1"/>
            <w:tabs>
              <w:tab w:val="right" w:leader="dot" w:pos="8828"/>
            </w:tabs>
            <w:rPr>
              <w:rFonts w:asciiTheme="minorHAnsi" w:eastAsiaTheme="minorEastAsia" w:hAnsiTheme="minorHAnsi"/>
              <w:noProof/>
            </w:rPr>
          </w:pPr>
          <w:hyperlink w:anchor="_Toc24617138" w:history="1">
            <w:r w:rsidR="008C1CB4" w:rsidRPr="000A496E">
              <w:rPr>
                <w:rStyle w:val="Hipervnculo"/>
                <w:noProof/>
                <w:lang w:val="es-ES"/>
              </w:rPr>
              <w:t>AN</w:t>
            </w:r>
            <w:r w:rsidR="008C1CB4" w:rsidRPr="000A496E">
              <w:rPr>
                <w:rStyle w:val="Hipervnculo"/>
                <w:noProof/>
              </w:rPr>
              <w:t>Á</w:t>
            </w:r>
            <w:r w:rsidR="008C1CB4" w:rsidRPr="000A496E">
              <w:rPr>
                <w:rStyle w:val="Hipervnculo"/>
                <w:noProof/>
                <w:lang w:val="es-ES"/>
              </w:rPr>
              <w:t>LISIS</w:t>
            </w:r>
            <w:r w:rsidR="008C1CB4">
              <w:rPr>
                <w:noProof/>
                <w:webHidden/>
              </w:rPr>
              <w:tab/>
            </w:r>
            <w:r w:rsidR="008C1CB4">
              <w:rPr>
                <w:noProof/>
                <w:webHidden/>
              </w:rPr>
              <w:fldChar w:fldCharType="begin"/>
            </w:r>
            <w:r w:rsidR="008C1CB4">
              <w:rPr>
                <w:noProof/>
                <w:webHidden/>
              </w:rPr>
              <w:instrText xml:space="preserve"> PAGEREF _Toc24617138 \h </w:instrText>
            </w:r>
            <w:r w:rsidR="008C1CB4">
              <w:rPr>
                <w:noProof/>
                <w:webHidden/>
              </w:rPr>
            </w:r>
            <w:r w:rsidR="008C1CB4">
              <w:rPr>
                <w:noProof/>
                <w:webHidden/>
              </w:rPr>
              <w:fldChar w:fldCharType="separate"/>
            </w:r>
            <w:r w:rsidR="008C1CB4">
              <w:rPr>
                <w:noProof/>
                <w:webHidden/>
              </w:rPr>
              <w:t>23</w:t>
            </w:r>
            <w:r w:rsidR="008C1CB4">
              <w:rPr>
                <w:noProof/>
                <w:webHidden/>
              </w:rPr>
              <w:fldChar w:fldCharType="end"/>
            </w:r>
          </w:hyperlink>
        </w:p>
        <w:p w14:paraId="1569C348" w14:textId="7E31CCE6" w:rsidR="008C1CB4" w:rsidRDefault="00563768">
          <w:pPr>
            <w:pStyle w:val="TDC2"/>
            <w:tabs>
              <w:tab w:val="right" w:leader="dot" w:pos="8828"/>
            </w:tabs>
            <w:rPr>
              <w:rFonts w:asciiTheme="minorHAnsi" w:eastAsiaTheme="minorEastAsia" w:hAnsiTheme="minorHAnsi"/>
              <w:noProof/>
            </w:rPr>
          </w:pPr>
          <w:hyperlink w:anchor="_Toc24617139" w:history="1">
            <w:r w:rsidR="008C1CB4" w:rsidRPr="000A496E">
              <w:rPr>
                <w:rStyle w:val="Hipervnculo"/>
                <w:rFonts w:cs="Arial"/>
                <w:noProof/>
                <w:lang w:val="es-ES"/>
              </w:rPr>
              <w:t>Caso de Uso Extendido</w:t>
            </w:r>
            <w:r w:rsidR="008C1CB4">
              <w:rPr>
                <w:noProof/>
                <w:webHidden/>
              </w:rPr>
              <w:tab/>
            </w:r>
            <w:r w:rsidR="008C1CB4">
              <w:rPr>
                <w:noProof/>
                <w:webHidden/>
              </w:rPr>
              <w:fldChar w:fldCharType="begin"/>
            </w:r>
            <w:r w:rsidR="008C1CB4">
              <w:rPr>
                <w:noProof/>
                <w:webHidden/>
              </w:rPr>
              <w:instrText xml:space="preserve"> PAGEREF _Toc24617139 \h </w:instrText>
            </w:r>
            <w:r w:rsidR="008C1CB4">
              <w:rPr>
                <w:noProof/>
                <w:webHidden/>
              </w:rPr>
            </w:r>
            <w:r w:rsidR="008C1CB4">
              <w:rPr>
                <w:noProof/>
                <w:webHidden/>
              </w:rPr>
              <w:fldChar w:fldCharType="separate"/>
            </w:r>
            <w:r w:rsidR="008C1CB4">
              <w:rPr>
                <w:noProof/>
                <w:webHidden/>
              </w:rPr>
              <w:t>23</w:t>
            </w:r>
            <w:r w:rsidR="008C1CB4">
              <w:rPr>
                <w:noProof/>
                <w:webHidden/>
              </w:rPr>
              <w:fldChar w:fldCharType="end"/>
            </w:r>
          </w:hyperlink>
        </w:p>
        <w:p w14:paraId="15756CD6" w14:textId="443D6568" w:rsidR="008C1CB4" w:rsidRDefault="00563768">
          <w:pPr>
            <w:pStyle w:val="TDC2"/>
            <w:tabs>
              <w:tab w:val="right" w:leader="dot" w:pos="8828"/>
            </w:tabs>
            <w:rPr>
              <w:rFonts w:asciiTheme="minorHAnsi" w:eastAsiaTheme="minorEastAsia" w:hAnsiTheme="minorHAnsi"/>
              <w:noProof/>
            </w:rPr>
          </w:pPr>
          <w:hyperlink w:anchor="_Toc24617140" w:history="1">
            <w:r w:rsidR="008C1CB4" w:rsidRPr="000A496E">
              <w:rPr>
                <w:rStyle w:val="Hipervnculo"/>
                <w:rFonts w:cs="Arial"/>
                <w:noProof/>
                <w:lang w:val="es-ES"/>
              </w:rPr>
              <w:t>Modelo de Dominio</w:t>
            </w:r>
            <w:r w:rsidR="008C1CB4">
              <w:rPr>
                <w:noProof/>
                <w:webHidden/>
              </w:rPr>
              <w:tab/>
            </w:r>
            <w:r w:rsidR="008C1CB4">
              <w:rPr>
                <w:noProof/>
                <w:webHidden/>
              </w:rPr>
              <w:fldChar w:fldCharType="begin"/>
            </w:r>
            <w:r w:rsidR="008C1CB4">
              <w:rPr>
                <w:noProof/>
                <w:webHidden/>
              </w:rPr>
              <w:instrText xml:space="preserve"> PAGEREF _Toc24617140 \h </w:instrText>
            </w:r>
            <w:r w:rsidR="008C1CB4">
              <w:rPr>
                <w:noProof/>
                <w:webHidden/>
              </w:rPr>
            </w:r>
            <w:r w:rsidR="008C1CB4">
              <w:rPr>
                <w:noProof/>
                <w:webHidden/>
              </w:rPr>
              <w:fldChar w:fldCharType="separate"/>
            </w:r>
            <w:r w:rsidR="008C1CB4">
              <w:rPr>
                <w:noProof/>
                <w:webHidden/>
              </w:rPr>
              <w:t>53</w:t>
            </w:r>
            <w:r w:rsidR="008C1CB4">
              <w:rPr>
                <w:noProof/>
                <w:webHidden/>
              </w:rPr>
              <w:fldChar w:fldCharType="end"/>
            </w:r>
          </w:hyperlink>
        </w:p>
        <w:p w14:paraId="54DD12C0" w14:textId="4A67CB00" w:rsidR="008C1CB4" w:rsidRDefault="00563768">
          <w:pPr>
            <w:pStyle w:val="TDC3"/>
            <w:tabs>
              <w:tab w:val="right" w:leader="dot" w:pos="8828"/>
            </w:tabs>
            <w:rPr>
              <w:rFonts w:asciiTheme="minorHAnsi" w:eastAsiaTheme="minorEastAsia" w:hAnsiTheme="minorHAnsi"/>
              <w:noProof/>
            </w:rPr>
          </w:pPr>
          <w:hyperlink w:anchor="_Toc24617141" w:history="1">
            <w:r w:rsidR="008C1CB4" w:rsidRPr="000A496E">
              <w:rPr>
                <w:rStyle w:val="Hipervnculo"/>
                <w:noProof/>
                <w:lang w:val="es-ES"/>
              </w:rPr>
              <w:t>Lista de conceptos candidatos</w:t>
            </w:r>
            <w:r w:rsidR="008C1CB4">
              <w:rPr>
                <w:noProof/>
                <w:webHidden/>
              </w:rPr>
              <w:tab/>
            </w:r>
            <w:r w:rsidR="008C1CB4">
              <w:rPr>
                <w:noProof/>
                <w:webHidden/>
              </w:rPr>
              <w:fldChar w:fldCharType="begin"/>
            </w:r>
            <w:r w:rsidR="008C1CB4">
              <w:rPr>
                <w:noProof/>
                <w:webHidden/>
              </w:rPr>
              <w:instrText xml:space="preserve"> PAGEREF _Toc24617141 \h </w:instrText>
            </w:r>
            <w:r w:rsidR="008C1CB4">
              <w:rPr>
                <w:noProof/>
                <w:webHidden/>
              </w:rPr>
            </w:r>
            <w:r w:rsidR="008C1CB4">
              <w:rPr>
                <w:noProof/>
                <w:webHidden/>
              </w:rPr>
              <w:fldChar w:fldCharType="separate"/>
            </w:r>
            <w:r w:rsidR="008C1CB4">
              <w:rPr>
                <w:noProof/>
                <w:webHidden/>
              </w:rPr>
              <w:t>53</w:t>
            </w:r>
            <w:r w:rsidR="008C1CB4">
              <w:rPr>
                <w:noProof/>
                <w:webHidden/>
              </w:rPr>
              <w:fldChar w:fldCharType="end"/>
            </w:r>
          </w:hyperlink>
        </w:p>
        <w:p w14:paraId="402534C1" w14:textId="4DB37295" w:rsidR="008C1CB4" w:rsidRDefault="00563768">
          <w:pPr>
            <w:pStyle w:val="TDC3"/>
            <w:tabs>
              <w:tab w:val="right" w:leader="dot" w:pos="8828"/>
            </w:tabs>
            <w:rPr>
              <w:rFonts w:asciiTheme="minorHAnsi" w:eastAsiaTheme="minorEastAsia" w:hAnsiTheme="minorHAnsi"/>
              <w:noProof/>
            </w:rPr>
          </w:pPr>
          <w:hyperlink w:anchor="_Toc24617142" w:history="1">
            <w:r w:rsidR="008C1CB4" w:rsidRPr="000A496E">
              <w:rPr>
                <w:rStyle w:val="Hipervnculo"/>
                <w:noProof/>
                <w:lang w:val="es-ES"/>
              </w:rPr>
              <w:t>Lista de conceptos idóneos</w:t>
            </w:r>
            <w:r w:rsidR="008C1CB4">
              <w:rPr>
                <w:noProof/>
                <w:webHidden/>
              </w:rPr>
              <w:tab/>
            </w:r>
            <w:r w:rsidR="008C1CB4">
              <w:rPr>
                <w:noProof/>
                <w:webHidden/>
              </w:rPr>
              <w:fldChar w:fldCharType="begin"/>
            </w:r>
            <w:r w:rsidR="008C1CB4">
              <w:rPr>
                <w:noProof/>
                <w:webHidden/>
              </w:rPr>
              <w:instrText xml:space="preserve"> PAGEREF _Toc24617142 \h </w:instrText>
            </w:r>
            <w:r w:rsidR="008C1CB4">
              <w:rPr>
                <w:noProof/>
                <w:webHidden/>
              </w:rPr>
            </w:r>
            <w:r w:rsidR="008C1CB4">
              <w:rPr>
                <w:noProof/>
                <w:webHidden/>
              </w:rPr>
              <w:fldChar w:fldCharType="separate"/>
            </w:r>
            <w:r w:rsidR="008C1CB4">
              <w:rPr>
                <w:noProof/>
                <w:webHidden/>
              </w:rPr>
              <w:t>53</w:t>
            </w:r>
            <w:r w:rsidR="008C1CB4">
              <w:rPr>
                <w:noProof/>
                <w:webHidden/>
              </w:rPr>
              <w:fldChar w:fldCharType="end"/>
            </w:r>
          </w:hyperlink>
        </w:p>
        <w:p w14:paraId="6E65A441" w14:textId="1C4EA6FE" w:rsidR="008C1CB4" w:rsidRDefault="00563768">
          <w:pPr>
            <w:pStyle w:val="TDC3"/>
            <w:tabs>
              <w:tab w:val="right" w:leader="dot" w:pos="8828"/>
            </w:tabs>
            <w:rPr>
              <w:rFonts w:asciiTheme="minorHAnsi" w:eastAsiaTheme="minorEastAsia" w:hAnsiTheme="minorHAnsi"/>
              <w:noProof/>
            </w:rPr>
          </w:pPr>
          <w:hyperlink w:anchor="_Toc24617143" w:history="1">
            <w:r w:rsidR="008C1CB4" w:rsidRPr="000A496E">
              <w:rPr>
                <w:rStyle w:val="Hipervnculo"/>
                <w:noProof/>
                <w:lang w:val="es-ES"/>
              </w:rPr>
              <w:t>Modelado del Dominio</w:t>
            </w:r>
            <w:r w:rsidR="008C1CB4">
              <w:rPr>
                <w:noProof/>
                <w:webHidden/>
              </w:rPr>
              <w:tab/>
            </w:r>
            <w:r w:rsidR="008C1CB4">
              <w:rPr>
                <w:noProof/>
                <w:webHidden/>
              </w:rPr>
              <w:fldChar w:fldCharType="begin"/>
            </w:r>
            <w:r w:rsidR="008C1CB4">
              <w:rPr>
                <w:noProof/>
                <w:webHidden/>
              </w:rPr>
              <w:instrText xml:space="preserve"> PAGEREF _Toc24617143 \h </w:instrText>
            </w:r>
            <w:r w:rsidR="008C1CB4">
              <w:rPr>
                <w:noProof/>
                <w:webHidden/>
              </w:rPr>
            </w:r>
            <w:r w:rsidR="008C1CB4">
              <w:rPr>
                <w:noProof/>
                <w:webHidden/>
              </w:rPr>
              <w:fldChar w:fldCharType="separate"/>
            </w:r>
            <w:r w:rsidR="008C1CB4">
              <w:rPr>
                <w:noProof/>
                <w:webHidden/>
              </w:rPr>
              <w:t>54</w:t>
            </w:r>
            <w:r w:rsidR="008C1CB4">
              <w:rPr>
                <w:noProof/>
                <w:webHidden/>
              </w:rPr>
              <w:fldChar w:fldCharType="end"/>
            </w:r>
          </w:hyperlink>
        </w:p>
        <w:p w14:paraId="4C5B5124" w14:textId="29EADC55" w:rsidR="008C1CB4" w:rsidRDefault="00563768">
          <w:pPr>
            <w:pStyle w:val="TDC3"/>
            <w:tabs>
              <w:tab w:val="right" w:leader="dot" w:pos="8828"/>
            </w:tabs>
            <w:rPr>
              <w:rFonts w:asciiTheme="minorHAnsi" w:eastAsiaTheme="minorEastAsia" w:hAnsiTheme="minorHAnsi"/>
              <w:noProof/>
            </w:rPr>
          </w:pPr>
          <w:hyperlink w:anchor="_Toc24617144" w:history="1">
            <w:r w:rsidR="008C1CB4" w:rsidRPr="000A496E">
              <w:rPr>
                <w:rStyle w:val="Hipervnculo"/>
                <w:noProof/>
                <w:lang w:val="es-ES"/>
              </w:rPr>
              <w:t>Descripción formal de los conceptos</w:t>
            </w:r>
            <w:r w:rsidR="008C1CB4">
              <w:rPr>
                <w:noProof/>
                <w:webHidden/>
              </w:rPr>
              <w:tab/>
            </w:r>
            <w:r w:rsidR="008C1CB4">
              <w:rPr>
                <w:noProof/>
                <w:webHidden/>
              </w:rPr>
              <w:fldChar w:fldCharType="begin"/>
            </w:r>
            <w:r w:rsidR="008C1CB4">
              <w:rPr>
                <w:noProof/>
                <w:webHidden/>
              </w:rPr>
              <w:instrText xml:space="preserve"> PAGEREF _Toc24617144 \h </w:instrText>
            </w:r>
            <w:r w:rsidR="008C1CB4">
              <w:rPr>
                <w:noProof/>
                <w:webHidden/>
              </w:rPr>
            </w:r>
            <w:r w:rsidR="008C1CB4">
              <w:rPr>
                <w:noProof/>
                <w:webHidden/>
              </w:rPr>
              <w:fldChar w:fldCharType="separate"/>
            </w:r>
            <w:r w:rsidR="008C1CB4">
              <w:rPr>
                <w:noProof/>
                <w:webHidden/>
              </w:rPr>
              <w:t>54</w:t>
            </w:r>
            <w:r w:rsidR="008C1CB4">
              <w:rPr>
                <w:noProof/>
                <w:webHidden/>
              </w:rPr>
              <w:fldChar w:fldCharType="end"/>
            </w:r>
          </w:hyperlink>
        </w:p>
        <w:p w14:paraId="6644B1E9" w14:textId="03E0C9DF" w:rsidR="008C1CB4" w:rsidRDefault="00563768">
          <w:pPr>
            <w:pStyle w:val="TDC2"/>
            <w:tabs>
              <w:tab w:val="right" w:leader="dot" w:pos="8828"/>
            </w:tabs>
            <w:rPr>
              <w:rFonts w:asciiTheme="minorHAnsi" w:eastAsiaTheme="minorEastAsia" w:hAnsiTheme="minorHAnsi"/>
              <w:noProof/>
            </w:rPr>
          </w:pPr>
          <w:hyperlink w:anchor="_Toc24617145" w:history="1">
            <w:r w:rsidR="008C1CB4" w:rsidRPr="000A496E">
              <w:rPr>
                <w:rStyle w:val="Hipervnculo"/>
                <w:noProof/>
                <w:lang w:val="es-ES"/>
              </w:rPr>
              <w:t>Diagrama de Secuencia de Sistema</w:t>
            </w:r>
            <w:r w:rsidR="008C1CB4">
              <w:rPr>
                <w:noProof/>
                <w:webHidden/>
              </w:rPr>
              <w:tab/>
            </w:r>
            <w:r w:rsidR="008C1CB4">
              <w:rPr>
                <w:noProof/>
                <w:webHidden/>
              </w:rPr>
              <w:fldChar w:fldCharType="begin"/>
            </w:r>
            <w:r w:rsidR="008C1CB4">
              <w:rPr>
                <w:noProof/>
                <w:webHidden/>
              </w:rPr>
              <w:instrText xml:space="preserve"> PAGEREF _Toc24617145 \h </w:instrText>
            </w:r>
            <w:r w:rsidR="008C1CB4">
              <w:rPr>
                <w:noProof/>
                <w:webHidden/>
              </w:rPr>
            </w:r>
            <w:r w:rsidR="008C1CB4">
              <w:rPr>
                <w:noProof/>
                <w:webHidden/>
              </w:rPr>
              <w:fldChar w:fldCharType="separate"/>
            </w:r>
            <w:r w:rsidR="008C1CB4">
              <w:rPr>
                <w:noProof/>
                <w:webHidden/>
              </w:rPr>
              <w:t>57</w:t>
            </w:r>
            <w:r w:rsidR="008C1CB4">
              <w:rPr>
                <w:noProof/>
                <w:webHidden/>
              </w:rPr>
              <w:fldChar w:fldCharType="end"/>
            </w:r>
          </w:hyperlink>
        </w:p>
        <w:p w14:paraId="746A1DB2" w14:textId="7608CC52" w:rsidR="008C1CB4" w:rsidRDefault="00563768">
          <w:pPr>
            <w:pStyle w:val="TDC2"/>
            <w:tabs>
              <w:tab w:val="right" w:leader="dot" w:pos="8828"/>
            </w:tabs>
            <w:rPr>
              <w:rFonts w:asciiTheme="minorHAnsi" w:eastAsiaTheme="minorEastAsia" w:hAnsiTheme="minorHAnsi"/>
              <w:noProof/>
            </w:rPr>
          </w:pPr>
          <w:hyperlink w:anchor="_Toc24617146" w:history="1">
            <w:r w:rsidR="008C1CB4" w:rsidRPr="000A496E">
              <w:rPr>
                <w:rStyle w:val="Hipervnculo"/>
                <w:noProof/>
                <w:lang w:val="es-ES"/>
              </w:rPr>
              <w:t>Contratos</w:t>
            </w:r>
            <w:r w:rsidR="008C1CB4">
              <w:rPr>
                <w:noProof/>
                <w:webHidden/>
              </w:rPr>
              <w:tab/>
            </w:r>
            <w:r w:rsidR="008C1CB4">
              <w:rPr>
                <w:noProof/>
                <w:webHidden/>
              </w:rPr>
              <w:fldChar w:fldCharType="begin"/>
            </w:r>
            <w:r w:rsidR="008C1CB4">
              <w:rPr>
                <w:noProof/>
                <w:webHidden/>
              </w:rPr>
              <w:instrText xml:space="preserve"> PAGEREF _Toc24617146 \h </w:instrText>
            </w:r>
            <w:r w:rsidR="008C1CB4">
              <w:rPr>
                <w:noProof/>
                <w:webHidden/>
              </w:rPr>
            </w:r>
            <w:r w:rsidR="008C1CB4">
              <w:rPr>
                <w:noProof/>
                <w:webHidden/>
              </w:rPr>
              <w:fldChar w:fldCharType="separate"/>
            </w:r>
            <w:r w:rsidR="008C1CB4">
              <w:rPr>
                <w:noProof/>
                <w:webHidden/>
              </w:rPr>
              <w:t>72</w:t>
            </w:r>
            <w:r w:rsidR="008C1CB4">
              <w:rPr>
                <w:noProof/>
                <w:webHidden/>
              </w:rPr>
              <w:fldChar w:fldCharType="end"/>
            </w:r>
          </w:hyperlink>
        </w:p>
        <w:p w14:paraId="26021EA4" w14:textId="2C66F81D" w:rsidR="008C1CB4" w:rsidRDefault="00563768">
          <w:pPr>
            <w:pStyle w:val="TDC1"/>
            <w:tabs>
              <w:tab w:val="right" w:leader="dot" w:pos="8828"/>
            </w:tabs>
            <w:rPr>
              <w:rFonts w:asciiTheme="minorHAnsi" w:eastAsiaTheme="minorEastAsia" w:hAnsiTheme="minorHAnsi"/>
              <w:noProof/>
            </w:rPr>
          </w:pPr>
          <w:hyperlink w:anchor="_Toc24617147" w:history="1">
            <w:r w:rsidR="008C1CB4" w:rsidRPr="000A496E">
              <w:rPr>
                <w:rStyle w:val="Hipervnculo"/>
                <w:noProof/>
                <w:lang w:val="es-ES"/>
              </w:rPr>
              <w:t>DISE</w:t>
            </w:r>
            <w:r w:rsidR="008C1CB4" w:rsidRPr="000A496E">
              <w:rPr>
                <w:rStyle w:val="Hipervnculo"/>
                <w:noProof/>
              </w:rPr>
              <w:t>ÑO</w:t>
            </w:r>
            <w:r w:rsidR="008C1CB4">
              <w:rPr>
                <w:noProof/>
                <w:webHidden/>
              </w:rPr>
              <w:tab/>
            </w:r>
            <w:r w:rsidR="008C1CB4">
              <w:rPr>
                <w:noProof/>
                <w:webHidden/>
              </w:rPr>
              <w:fldChar w:fldCharType="begin"/>
            </w:r>
            <w:r w:rsidR="008C1CB4">
              <w:rPr>
                <w:noProof/>
                <w:webHidden/>
              </w:rPr>
              <w:instrText xml:space="preserve"> PAGEREF _Toc24617147 \h </w:instrText>
            </w:r>
            <w:r w:rsidR="008C1CB4">
              <w:rPr>
                <w:noProof/>
                <w:webHidden/>
              </w:rPr>
            </w:r>
            <w:r w:rsidR="008C1CB4">
              <w:rPr>
                <w:noProof/>
                <w:webHidden/>
              </w:rPr>
              <w:fldChar w:fldCharType="separate"/>
            </w:r>
            <w:r w:rsidR="008C1CB4">
              <w:rPr>
                <w:noProof/>
                <w:webHidden/>
              </w:rPr>
              <w:t>77</w:t>
            </w:r>
            <w:r w:rsidR="008C1CB4">
              <w:rPr>
                <w:noProof/>
                <w:webHidden/>
              </w:rPr>
              <w:fldChar w:fldCharType="end"/>
            </w:r>
          </w:hyperlink>
        </w:p>
        <w:p w14:paraId="3A5E3F7D" w14:textId="5F6D0008" w:rsidR="008C1CB4" w:rsidRDefault="00563768">
          <w:pPr>
            <w:pStyle w:val="TDC2"/>
            <w:tabs>
              <w:tab w:val="right" w:leader="dot" w:pos="8828"/>
            </w:tabs>
            <w:rPr>
              <w:rFonts w:asciiTheme="minorHAnsi" w:eastAsiaTheme="minorEastAsia" w:hAnsiTheme="minorHAnsi"/>
              <w:noProof/>
            </w:rPr>
          </w:pPr>
          <w:hyperlink w:anchor="_Toc24617148" w:history="1">
            <w:r w:rsidR="008C1CB4" w:rsidRPr="000A496E">
              <w:rPr>
                <w:rStyle w:val="Hipervnculo"/>
                <w:noProof/>
                <w:lang w:val="es-ES"/>
              </w:rPr>
              <w:t>Diagrama de Secuencia de Diseño</w:t>
            </w:r>
            <w:r w:rsidR="008C1CB4">
              <w:rPr>
                <w:noProof/>
                <w:webHidden/>
              </w:rPr>
              <w:tab/>
            </w:r>
            <w:r w:rsidR="008C1CB4">
              <w:rPr>
                <w:noProof/>
                <w:webHidden/>
              </w:rPr>
              <w:fldChar w:fldCharType="begin"/>
            </w:r>
            <w:r w:rsidR="008C1CB4">
              <w:rPr>
                <w:noProof/>
                <w:webHidden/>
              </w:rPr>
              <w:instrText xml:space="preserve"> PAGEREF _Toc24617148 \h </w:instrText>
            </w:r>
            <w:r w:rsidR="008C1CB4">
              <w:rPr>
                <w:noProof/>
                <w:webHidden/>
              </w:rPr>
            </w:r>
            <w:r w:rsidR="008C1CB4">
              <w:rPr>
                <w:noProof/>
                <w:webHidden/>
              </w:rPr>
              <w:fldChar w:fldCharType="separate"/>
            </w:r>
            <w:r w:rsidR="008C1CB4">
              <w:rPr>
                <w:noProof/>
                <w:webHidden/>
              </w:rPr>
              <w:t>77</w:t>
            </w:r>
            <w:r w:rsidR="008C1CB4">
              <w:rPr>
                <w:noProof/>
                <w:webHidden/>
              </w:rPr>
              <w:fldChar w:fldCharType="end"/>
            </w:r>
          </w:hyperlink>
        </w:p>
        <w:p w14:paraId="4CB663F1" w14:textId="4995EB84" w:rsidR="008C1CB4" w:rsidRDefault="00563768">
          <w:pPr>
            <w:pStyle w:val="TDC2"/>
            <w:tabs>
              <w:tab w:val="right" w:leader="dot" w:pos="8828"/>
            </w:tabs>
            <w:rPr>
              <w:rFonts w:asciiTheme="minorHAnsi" w:eastAsiaTheme="minorEastAsia" w:hAnsiTheme="minorHAnsi"/>
              <w:noProof/>
            </w:rPr>
          </w:pPr>
          <w:hyperlink w:anchor="_Toc24617149" w:history="1">
            <w:r w:rsidR="008C1CB4" w:rsidRPr="000A496E">
              <w:rPr>
                <w:rStyle w:val="Hipervnculo"/>
                <w:noProof/>
                <w:lang w:val="es-ES"/>
              </w:rPr>
              <w:t>Diagrama de Clases</w:t>
            </w:r>
            <w:r w:rsidR="008C1CB4">
              <w:rPr>
                <w:noProof/>
                <w:webHidden/>
              </w:rPr>
              <w:tab/>
            </w:r>
            <w:r w:rsidR="008C1CB4">
              <w:rPr>
                <w:noProof/>
                <w:webHidden/>
              </w:rPr>
              <w:fldChar w:fldCharType="begin"/>
            </w:r>
            <w:r w:rsidR="008C1CB4">
              <w:rPr>
                <w:noProof/>
                <w:webHidden/>
              </w:rPr>
              <w:instrText xml:space="preserve"> PAGEREF _Toc24617149 \h </w:instrText>
            </w:r>
            <w:r w:rsidR="008C1CB4">
              <w:rPr>
                <w:noProof/>
                <w:webHidden/>
              </w:rPr>
            </w:r>
            <w:r w:rsidR="008C1CB4">
              <w:rPr>
                <w:noProof/>
                <w:webHidden/>
              </w:rPr>
              <w:fldChar w:fldCharType="separate"/>
            </w:r>
            <w:r w:rsidR="008C1CB4">
              <w:rPr>
                <w:noProof/>
                <w:webHidden/>
              </w:rPr>
              <w:t>84</w:t>
            </w:r>
            <w:r w:rsidR="008C1CB4">
              <w:rPr>
                <w:noProof/>
                <w:webHidden/>
              </w:rPr>
              <w:fldChar w:fldCharType="end"/>
            </w:r>
          </w:hyperlink>
        </w:p>
        <w:p w14:paraId="0C2503F9" w14:textId="32F98203" w:rsidR="008C1CB4" w:rsidRDefault="00563768">
          <w:pPr>
            <w:pStyle w:val="TDC2"/>
            <w:tabs>
              <w:tab w:val="right" w:leader="dot" w:pos="8828"/>
            </w:tabs>
            <w:rPr>
              <w:rFonts w:asciiTheme="minorHAnsi" w:eastAsiaTheme="minorEastAsia" w:hAnsiTheme="minorHAnsi"/>
              <w:noProof/>
            </w:rPr>
          </w:pPr>
          <w:hyperlink w:anchor="_Toc24617150" w:history="1">
            <w:r w:rsidR="008C1CB4" w:rsidRPr="000A496E">
              <w:rPr>
                <w:rStyle w:val="Hipervnculo"/>
                <w:noProof/>
                <w:lang w:val="es-ES"/>
              </w:rPr>
              <w:t>Casos de Uso Reales</w:t>
            </w:r>
            <w:r w:rsidR="008C1CB4">
              <w:rPr>
                <w:noProof/>
                <w:webHidden/>
              </w:rPr>
              <w:tab/>
            </w:r>
            <w:r w:rsidR="008C1CB4">
              <w:rPr>
                <w:noProof/>
                <w:webHidden/>
              </w:rPr>
              <w:fldChar w:fldCharType="begin"/>
            </w:r>
            <w:r w:rsidR="008C1CB4">
              <w:rPr>
                <w:noProof/>
                <w:webHidden/>
              </w:rPr>
              <w:instrText xml:space="preserve"> PAGEREF _Toc24617150 \h </w:instrText>
            </w:r>
            <w:r w:rsidR="008C1CB4">
              <w:rPr>
                <w:noProof/>
                <w:webHidden/>
              </w:rPr>
            </w:r>
            <w:r w:rsidR="008C1CB4">
              <w:rPr>
                <w:noProof/>
                <w:webHidden/>
              </w:rPr>
              <w:fldChar w:fldCharType="separate"/>
            </w:r>
            <w:r w:rsidR="008C1CB4">
              <w:rPr>
                <w:noProof/>
                <w:webHidden/>
              </w:rPr>
              <w:t>85</w:t>
            </w:r>
            <w:r w:rsidR="008C1CB4">
              <w:rPr>
                <w:noProof/>
                <w:webHidden/>
              </w:rPr>
              <w:fldChar w:fldCharType="end"/>
            </w:r>
          </w:hyperlink>
        </w:p>
        <w:p w14:paraId="03161EC2" w14:textId="41554BF6" w:rsidR="008C1CB4" w:rsidRDefault="00563768">
          <w:pPr>
            <w:pStyle w:val="TDC1"/>
            <w:tabs>
              <w:tab w:val="right" w:leader="dot" w:pos="8828"/>
            </w:tabs>
            <w:rPr>
              <w:rFonts w:asciiTheme="minorHAnsi" w:eastAsiaTheme="minorEastAsia" w:hAnsiTheme="minorHAnsi"/>
              <w:noProof/>
            </w:rPr>
          </w:pPr>
          <w:hyperlink w:anchor="_Toc24617151" w:history="1">
            <w:r w:rsidR="008C1CB4" w:rsidRPr="000A496E">
              <w:rPr>
                <w:rStyle w:val="Hipervnculo"/>
                <w:noProof/>
                <w:lang w:val="es-ES"/>
              </w:rPr>
              <w:t>PRUEBAS</w:t>
            </w:r>
            <w:r w:rsidR="008C1CB4">
              <w:rPr>
                <w:noProof/>
                <w:webHidden/>
              </w:rPr>
              <w:tab/>
            </w:r>
            <w:r w:rsidR="008C1CB4">
              <w:rPr>
                <w:noProof/>
                <w:webHidden/>
              </w:rPr>
              <w:fldChar w:fldCharType="begin"/>
            </w:r>
            <w:r w:rsidR="008C1CB4">
              <w:rPr>
                <w:noProof/>
                <w:webHidden/>
              </w:rPr>
              <w:instrText xml:space="preserve"> PAGEREF _Toc24617151 \h </w:instrText>
            </w:r>
            <w:r w:rsidR="008C1CB4">
              <w:rPr>
                <w:noProof/>
                <w:webHidden/>
              </w:rPr>
            </w:r>
            <w:r w:rsidR="008C1CB4">
              <w:rPr>
                <w:noProof/>
                <w:webHidden/>
              </w:rPr>
              <w:fldChar w:fldCharType="separate"/>
            </w:r>
            <w:r w:rsidR="008C1CB4">
              <w:rPr>
                <w:noProof/>
                <w:webHidden/>
              </w:rPr>
              <w:t>86</w:t>
            </w:r>
            <w:r w:rsidR="008C1CB4">
              <w:rPr>
                <w:noProof/>
                <w:webHidden/>
              </w:rPr>
              <w:fldChar w:fldCharType="end"/>
            </w:r>
          </w:hyperlink>
        </w:p>
        <w:p w14:paraId="64417853" w14:textId="3986D92D" w:rsidR="00111F19" w:rsidRDefault="00111F19">
          <w:r>
            <w:rPr>
              <w:b/>
              <w:bCs/>
              <w:lang w:val="es-ES"/>
            </w:rPr>
            <w:fldChar w:fldCharType="end"/>
          </w:r>
        </w:p>
      </w:sdtContent>
    </w:sdt>
    <w:p w14:paraId="362570E1" w14:textId="77777777" w:rsidR="00111F19" w:rsidRDefault="00111F19" w:rsidP="00111F19">
      <w:pPr>
        <w:rPr>
          <w:lang w:val="es-ES"/>
        </w:rPr>
      </w:pPr>
    </w:p>
    <w:p w14:paraId="26E38514" w14:textId="0EF05CD1" w:rsidR="0008646B" w:rsidRDefault="0008646B" w:rsidP="00111F19">
      <w:pPr>
        <w:rPr>
          <w:lang w:val="es-ES"/>
        </w:rPr>
      </w:pPr>
      <w:r>
        <w:rPr>
          <w:lang w:val="es-ES"/>
        </w:rPr>
        <w:br w:type="page"/>
      </w:r>
    </w:p>
    <w:p w14:paraId="3F6269D2" w14:textId="77777777" w:rsidR="00111F19" w:rsidRDefault="00111F19" w:rsidP="00111F19">
      <w:pPr>
        <w:pStyle w:val="Ttulo1"/>
        <w:rPr>
          <w:lang w:val="es-ES"/>
        </w:rPr>
      </w:pPr>
      <w:bookmarkStart w:id="1" w:name="_Toc24617114"/>
      <w:r>
        <w:rPr>
          <w:lang w:val="es-ES"/>
        </w:rPr>
        <w:lastRenderedPageBreak/>
        <w:t>PLANIFICACIÓN</w:t>
      </w:r>
      <w:bookmarkEnd w:id="1"/>
    </w:p>
    <w:p w14:paraId="75E49200" w14:textId="77777777" w:rsidR="00907480" w:rsidRDefault="00907480" w:rsidP="00111F19">
      <w:pPr>
        <w:rPr>
          <w:lang w:val="es-ES"/>
        </w:rPr>
      </w:pPr>
    </w:p>
    <w:p w14:paraId="460478EB" w14:textId="177FD696" w:rsidR="00907480" w:rsidRDefault="00907480" w:rsidP="00907480">
      <w:pPr>
        <w:pStyle w:val="Ttulo2"/>
        <w:rPr>
          <w:lang w:val="es-ES"/>
        </w:rPr>
      </w:pPr>
      <w:bookmarkStart w:id="2" w:name="_Toc24617115"/>
      <w:r>
        <w:rPr>
          <w:lang w:val="es-ES"/>
        </w:rPr>
        <w:t>Planificación de Entrevistas</w:t>
      </w:r>
      <w:bookmarkEnd w:id="2"/>
    </w:p>
    <w:p w14:paraId="04BA9689" w14:textId="3DBC8C6D" w:rsidR="00050B40" w:rsidRDefault="00907480" w:rsidP="00050B40">
      <w:pPr>
        <w:jc w:val="both"/>
        <w:rPr>
          <w:sz w:val="24"/>
          <w:lang w:val="es-ES"/>
        </w:rPr>
      </w:pPr>
      <w:r w:rsidRPr="00050B40">
        <w:rPr>
          <w:sz w:val="24"/>
          <w:lang w:val="es-ES"/>
        </w:rPr>
        <w:t>Se realizó un primer encuentro en la planta de la cooperativa para tener una primera visión de cómo trabaja la empresa. Aquí se realizaron preguntas abiertas a los empleados con el fin de introducirnos en el tema</w:t>
      </w:r>
      <w:r w:rsidR="00050B40" w:rsidRPr="00050B40">
        <w:rPr>
          <w:sz w:val="24"/>
          <w:lang w:val="es-ES"/>
        </w:rPr>
        <w:t xml:space="preserve"> y de familiarizarnos con la empresa, esta primera entrevista tuvo una duración de 20 min aproximadamente. A</w:t>
      </w:r>
      <w:r w:rsidRPr="00050B40">
        <w:rPr>
          <w:sz w:val="24"/>
          <w:lang w:val="es-ES"/>
        </w:rPr>
        <w:t xml:space="preserve"> partir de esto se programó </w:t>
      </w:r>
      <w:r w:rsidR="00050B40" w:rsidRPr="00050B40">
        <w:rPr>
          <w:sz w:val="24"/>
          <w:lang w:val="es-ES"/>
        </w:rPr>
        <w:t xml:space="preserve">y planificó </w:t>
      </w:r>
      <w:r w:rsidRPr="00050B40">
        <w:rPr>
          <w:sz w:val="24"/>
          <w:lang w:val="es-ES"/>
        </w:rPr>
        <w:t xml:space="preserve">una segunda visita para poder obtener información acerca de cuáles eran las necesidades de la empresa y de los distintos empleados que trabajan en la misma. </w:t>
      </w:r>
    </w:p>
    <w:p w14:paraId="05640632" w14:textId="5D061412" w:rsidR="00050B40" w:rsidRDefault="00050B40" w:rsidP="00050B40">
      <w:pPr>
        <w:jc w:val="both"/>
        <w:rPr>
          <w:sz w:val="24"/>
          <w:lang w:val="es-ES"/>
        </w:rPr>
      </w:pPr>
      <w:r>
        <w:rPr>
          <w:sz w:val="24"/>
          <w:lang w:val="es-ES"/>
        </w:rPr>
        <w:t>En esta segunda entrevista la técnica a utilizar es una entrevista tipo rombo y se estima una duración aproximada de no más de</w:t>
      </w:r>
      <w:r w:rsidR="00945F17">
        <w:rPr>
          <w:sz w:val="24"/>
          <w:lang w:val="es-ES"/>
        </w:rPr>
        <w:t xml:space="preserve"> 30</w:t>
      </w:r>
      <w:r>
        <w:rPr>
          <w:sz w:val="24"/>
          <w:lang w:val="es-ES"/>
        </w:rPr>
        <w:t xml:space="preserve"> min.</w:t>
      </w:r>
      <w:r w:rsidR="009340B8">
        <w:rPr>
          <w:sz w:val="24"/>
          <w:lang w:val="es-ES"/>
        </w:rPr>
        <w:t xml:space="preserve"> El personal a entrevistar es el presidente de la cooperativa, el oficinista y el empleado del sector planta.</w:t>
      </w:r>
    </w:p>
    <w:p w14:paraId="2836A794" w14:textId="63F0DC19" w:rsidR="009340B8" w:rsidRDefault="009340B8" w:rsidP="00050B40">
      <w:pPr>
        <w:jc w:val="both"/>
        <w:rPr>
          <w:sz w:val="24"/>
          <w:lang w:val="es-ES"/>
        </w:rPr>
      </w:pPr>
      <w:r>
        <w:rPr>
          <w:sz w:val="24"/>
          <w:lang w:val="es-ES"/>
        </w:rPr>
        <w:t>Preguntas a llevarse a cabo al presidente de la cooperativa:</w:t>
      </w:r>
    </w:p>
    <w:p w14:paraId="3480E422" w14:textId="73B2652D" w:rsidR="009340B8" w:rsidRDefault="009340B8" w:rsidP="009340B8">
      <w:pPr>
        <w:pStyle w:val="Prrafodelista"/>
        <w:numPr>
          <w:ilvl w:val="0"/>
          <w:numId w:val="21"/>
        </w:numPr>
        <w:jc w:val="both"/>
        <w:rPr>
          <w:sz w:val="24"/>
          <w:lang w:val="es-ES"/>
        </w:rPr>
      </w:pPr>
      <w:r>
        <w:rPr>
          <w:sz w:val="24"/>
          <w:lang w:val="es-ES"/>
        </w:rPr>
        <w:t>¿Cuáles son los principales problemas que tiene la empresa al momento de recibir los reclamos de los socios?</w:t>
      </w:r>
    </w:p>
    <w:p w14:paraId="0E757AA7" w14:textId="77777777" w:rsidR="009340B8" w:rsidRDefault="009340B8" w:rsidP="009340B8">
      <w:pPr>
        <w:pStyle w:val="Prrafodelista"/>
        <w:numPr>
          <w:ilvl w:val="0"/>
          <w:numId w:val="21"/>
        </w:numPr>
        <w:jc w:val="both"/>
        <w:rPr>
          <w:sz w:val="24"/>
          <w:lang w:val="es-ES"/>
        </w:rPr>
      </w:pPr>
      <w:r>
        <w:rPr>
          <w:sz w:val="24"/>
          <w:lang w:val="es-ES"/>
        </w:rPr>
        <w:t>¿Actualmente tienen un manejo de los productos que son utilizados en cada trabajo realizado?</w:t>
      </w:r>
    </w:p>
    <w:p w14:paraId="4EE04960" w14:textId="77777777" w:rsidR="009340B8" w:rsidRDefault="009340B8" w:rsidP="009340B8">
      <w:pPr>
        <w:pStyle w:val="Prrafodelista"/>
        <w:numPr>
          <w:ilvl w:val="0"/>
          <w:numId w:val="21"/>
        </w:numPr>
        <w:jc w:val="both"/>
        <w:rPr>
          <w:sz w:val="24"/>
          <w:lang w:val="es-ES"/>
        </w:rPr>
      </w:pPr>
      <w:r>
        <w:rPr>
          <w:sz w:val="24"/>
          <w:lang w:val="es-ES"/>
        </w:rPr>
        <w:t>¿Cómo estiman la cantidad de productos que pueden ser utilizados a futuro?</w:t>
      </w:r>
    </w:p>
    <w:p w14:paraId="1C5526A2" w14:textId="77777777" w:rsidR="009340B8" w:rsidRDefault="009340B8" w:rsidP="009340B8">
      <w:pPr>
        <w:pStyle w:val="Prrafodelista"/>
        <w:numPr>
          <w:ilvl w:val="0"/>
          <w:numId w:val="21"/>
        </w:numPr>
        <w:jc w:val="both"/>
        <w:rPr>
          <w:sz w:val="24"/>
          <w:lang w:val="es-ES"/>
        </w:rPr>
      </w:pPr>
      <w:r>
        <w:rPr>
          <w:sz w:val="24"/>
          <w:lang w:val="es-ES"/>
        </w:rPr>
        <w:t>¿Qué necesidades de la empresa desearía cubrir?</w:t>
      </w:r>
    </w:p>
    <w:p w14:paraId="2A19BEB8" w14:textId="77777777" w:rsidR="009340B8" w:rsidRDefault="009340B8" w:rsidP="009340B8">
      <w:pPr>
        <w:pStyle w:val="Prrafodelista"/>
        <w:numPr>
          <w:ilvl w:val="0"/>
          <w:numId w:val="21"/>
        </w:numPr>
        <w:jc w:val="both"/>
        <w:rPr>
          <w:sz w:val="24"/>
          <w:lang w:val="es-ES"/>
        </w:rPr>
      </w:pPr>
      <w:r>
        <w:rPr>
          <w:sz w:val="24"/>
          <w:lang w:val="es-ES"/>
        </w:rPr>
        <w:t>¿Cómo funciona actualmente la recepción de reclamos y luego el trabajo que este implique?</w:t>
      </w:r>
    </w:p>
    <w:p w14:paraId="14AA420B" w14:textId="2747C32F" w:rsidR="009340B8" w:rsidRDefault="00EB00DF" w:rsidP="009340B8">
      <w:pPr>
        <w:pStyle w:val="Prrafodelista"/>
        <w:numPr>
          <w:ilvl w:val="0"/>
          <w:numId w:val="21"/>
        </w:numPr>
        <w:jc w:val="both"/>
        <w:rPr>
          <w:sz w:val="24"/>
          <w:lang w:val="es-ES"/>
        </w:rPr>
      </w:pPr>
      <w:r>
        <w:rPr>
          <w:sz w:val="24"/>
          <w:lang w:val="es-ES"/>
        </w:rPr>
        <w:t>¿Le interesaría un sistema que pueda abarcar gran parte de los problemas de reclamos, manejo de stock y trabajos llevados a cabo?</w:t>
      </w:r>
    </w:p>
    <w:p w14:paraId="0717B566" w14:textId="0EAB5219" w:rsidR="00EB00DF" w:rsidRDefault="00EB00DF" w:rsidP="009340B8">
      <w:pPr>
        <w:pStyle w:val="Prrafodelista"/>
        <w:numPr>
          <w:ilvl w:val="0"/>
          <w:numId w:val="21"/>
        </w:numPr>
        <w:jc w:val="both"/>
        <w:rPr>
          <w:sz w:val="24"/>
          <w:lang w:val="es-ES"/>
        </w:rPr>
      </w:pPr>
      <w:r>
        <w:rPr>
          <w:sz w:val="24"/>
          <w:lang w:val="es-ES"/>
        </w:rPr>
        <w:t>¿Cree que los empleados se adaptarían a esta nueva tecnología?</w:t>
      </w:r>
    </w:p>
    <w:p w14:paraId="5D792FF8" w14:textId="728B0842" w:rsidR="00EB00DF" w:rsidRDefault="00EB00DF" w:rsidP="00EB00DF">
      <w:pPr>
        <w:jc w:val="both"/>
        <w:rPr>
          <w:sz w:val="24"/>
          <w:lang w:val="es-ES"/>
        </w:rPr>
      </w:pPr>
    </w:p>
    <w:p w14:paraId="7CF1674C" w14:textId="7440CBBA" w:rsidR="00EB00DF" w:rsidRDefault="00EB00DF" w:rsidP="00EB00DF">
      <w:pPr>
        <w:jc w:val="both"/>
        <w:rPr>
          <w:sz w:val="24"/>
          <w:lang w:val="es-ES"/>
        </w:rPr>
      </w:pPr>
      <w:r>
        <w:rPr>
          <w:sz w:val="24"/>
          <w:lang w:val="es-ES"/>
        </w:rPr>
        <w:t>Preguntas a llevarse a cabo a los oficinistas:</w:t>
      </w:r>
    </w:p>
    <w:p w14:paraId="74D49361" w14:textId="12C9CD8C" w:rsidR="00EB00DF" w:rsidRDefault="00EB00DF" w:rsidP="00EB00DF">
      <w:pPr>
        <w:pStyle w:val="Prrafodelista"/>
        <w:numPr>
          <w:ilvl w:val="0"/>
          <w:numId w:val="22"/>
        </w:numPr>
        <w:jc w:val="both"/>
        <w:rPr>
          <w:sz w:val="24"/>
          <w:lang w:val="es-ES"/>
        </w:rPr>
      </w:pPr>
      <w:r>
        <w:rPr>
          <w:sz w:val="24"/>
          <w:lang w:val="es-ES"/>
        </w:rPr>
        <w:t>¿Les parece optimo el manejo actual de los reclamos de los socios?</w:t>
      </w:r>
    </w:p>
    <w:p w14:paraId="62DF2769" w14:textId="33BD673F" w:rsidR="00EB00DF" w:rsidRDefault="00EB00DF" w:rsidP="00EB00DF">
      <w:pPr>
        <w:pStyle w:val="Prrafodelista"/>
        <w:numPr>
          <w:ilvl w:val="0"/>
          <w:numId w:val="22"/>
        </w:numPr>
        <w:jc w:val="both"/>
        <w:rPr>
          <w:sz w:val="24"/>
          <w:lang w:val="es-ES"/>
        </w:rPr>
      </w:pPr>
      <w:r>
        <w:rPr>
          <w:sz w:val="24"/>
          <w:lang w:val="es-ES"/>
        </w:rPr>
        <w:t>¿Con que puntaje calificarían el sistema actual?</w:t>
      </w:r>
    </w:p>
    <w:p w14:paraId="042EB8BB" w14:textId="07F5F7D0" w:rsidR="00EB00DF" w:rsidRDefault="00EB00DF" w:rsidP="00EB00DF">
      <w:pPr>
        <w:pStyle w:val="Prrafodelista"/>
        <w:numPr>
          <w:ilvl w:val="0"/>
          <w:numId w:val="22"/>
        </w:numPr>
        <w:jc w:val="both"/>
        <w:rPr>
          <w:sz w:val="24"/>
          <w:lang w:val="es-ES"/>
        </w:rPr>
      </w:pPr>
      <w:r>
        <w:rPr>
          <w:sz w:val="24"/>
          <w:lang w:val="es-ES"/>
        </w:rPr>
        <w:t>¿Cómo es el tratamiento de un reclamo en la empresa</w:t>
      </w:r>
      <w:r w:rsidR="00945F17">
        <w:rPr>
          <w:sz w:val="24"/>
          <w:lang w:val="es-ES"/>
        </w:rPr>
        <w:t xml:space="preserve"> a nivel administrativo</w:t>
      </w:r>
      <w:r>
        <w:rPr>
          <w:sz w:val="24"/>
          <w:lang w:val="es-ES"/>
        </w:rPr>
        <w:t>?</w:t>
      </w:r>
    </w:p>
    <w:p w14:paraId="08D505B7" w14:textId="77777777" w:rsidR="00945F17" w:rsidRDefault="00945F17" w:rsidP="00EB00DF">
      <w:pPr>
        <w:pStyle w:val="Prrafodelista"/>
        <w:numPr>
          <w:ilvl w:val="0"/>
          <w:numId w:val="22"/>
        </w:numPr>
        <w:jc w:val="both"/>
        <w:rPr>
          <w:sz w:val="24"/>
          <w:lang w:val="es-ES"/>
        </w:rPr>
      </w:pPr>
      <w:r>
        <w:rPr>
          <w:sz w:val="24"/>
          <w:lang w:val="es-ES"/>
        </w:rPr>
        <w:t>¿Cómo realizan los socios los reclamos y que se tiene en cuenta para recibir el mismo?</w:t>
      </w:r>
    </w:p>
    <w:p w14:paraId="73914693" w14:textId="77777777" w:rsidR="00945F17" w:rsidRDefault="00945F17" w:rsidP="00EB00DF">
      <w:pPr>
        <w:pStyle w:val="Prrafodelista"/>
        <w:numPr>
          <w:ilvl w:val="0"/>
          <w:numId w:val="22"/>
        </w:numPr>
        <w:jc w:val="both"/>
        <w:rPr>
          <w:sz w:val="24"/>
          <w:lang w:val="es-ES"/>
        </w:rPr>
      </w:pPr>
      <w:r>
        <w:rPr>
          <w:sz w:val="24"/>
          <w:lang w:val="es-ES"/>
        </w:rPr>
        <w:t>¿De qué manera se realizan los pedidos de los productos faltantes?</w:t>
      </w:r>
    </w:p>
    <w:p w14:paraId="08639468" w14:textId="77777777" w:rsidR="00945F17" w:rsidRDefault="00945F17" w:rsidP="00EB00DF">
      <w:pPr>
        <w:pStyle w:val="Prrafodelista"/>
        <w:numPr>
          <w:ilvl w:val="0"/>
          <w:numId w:val="22"/>
        </w:numPr>
        <w:jc w:val="both"/>
        <w:rPr>
          <w:sz w:val="24"/>
          <w:lang w:val="es-ES"/>
        </w:rPr>
      </w:pPr>
      <w:r>
        <w:rPr>
          <w:sz w:val="24"/>
          <w:lang w:val="es-ES"/>
        </w:rPr>
        <w:t>¿Se lleva un registro de cada movimiento de productos en la empresa?</w:t>
      </w:r>
    </w:p>
    <w:p w14:paraId="2B476A31" w14:textId="4F382A94" w:rsidR="00EB00DF" w:rsidRDefault="00945F17" w:rsidP="00945F17">
      <w:pPr>
        <w:pStyle w:val="Prrafodelista"/>
        <w:numPr>
          <w:ilvl w:val="0"/>
          <w:numId w:val="22"/>
        </w:numPr>
        <w:jc w:val="both"/>
        <w:rPr>
          <w:sz w:val="24"/>
          <w:lang w:val="es-ES"/>
        </w:rPr>
      </w:pPr>
      <w:r w:rsidRPr="00945F17">
        <w:rPr>
          <w:sz w:val="24"/>
          <w:lang w:val="es-ES"/>
        </w:rPr>
        <w:t>¿Se lleva un control de la asistencia de cada empleado de la planta</w:t>
      </w:r>
      <w:r>
        <w:rPr>
          <w:sz w:val="24"/>
          <w:lang w:val="es-ES"/>
        </w:rPr>
        <w:t>?</w:t>
      </w:r>
      <w:r w:rsidRPr="00945F17">
        <w:rPr>
          <w:sz w:val="24"/>
          <w:lang w:val="es-ES"/>
        </w:rPr>
        <w:t xml:space="preserve"> </w:t>
      </w:r>
    </w:p>
    <w:p w14:paraId="38C65359" w14:textId="6B4F80AA" w:rsidR="0093636B" w:rsidRDefault="0093636B" w:rsidP="0093636B">
      <w:pPr>
        <w:jc w:val="both"/>
        <w:rPr>
          <w:sz w:val="24"/>
          <w:lang w:val="es-ES"/>
        </w:rPr>
      </w:pPr>
    </w:p>
    <w:p w14:paraId="6407F2FD" w14:textId="77777777" w:rsidR="0093636B" w:rsidRDefault="0093636B" w:rsidP="0093636B">
      <w:pPr>
        <w:jc w:val="both"/>
        <w:rPr>
          <w:sz w:val="24"/>
          <w:lang w:val="es-ES"/>
        </w:rPr>
      </w:pPr>
    </w:p>
    <w:p w14:paraId="5FA74603" w14:textId="07130A8F" w:rsidR="0093636B" w:rsidRDefault="0093636B" w:rsidP="0093636B">
      <w:pPr>
        <w:jc w:val="both"/>
        <w:rPr>
          <w:sz w:val="24"/>
          <w:lang w:val="es-ES"/>
        </w:rPr>
      </w:pPr>
      <w:r>
        <w:rPr>
          <w:sz w:val="24"/>
          <w:lang w:val="es-ES"/>
        </w:rPr>
        <w:lastRenderedPageBreak/>
        <w:t>Preguntas a llevarse a cabo a los empleados de la planta</w:t>
      </w:r>
    </w:p>
    <w:p w14:paraId="1BF34EAB" w14:textId="77777777" w:rsidR="0093636B" w:rsidRDefault="0093636B" w:rsidP="0093636B">
      <w:pPr>
        <w:pStyle w:val="Prrafodelista"/>
        <w:numPr>
          <w:ilvl w:val="0"/>
          <w:numId w:val="23"/>
        </w:numPr>
        <w:jc w:val="both"/>
        <w:rPr>
          <w:sz w:val="24"/>
          <w:lang w:val="es-ES"/>
        </w:rPr>
      </w:pPr>
      <w:r>
        <w:rPr>
          <w:sz w:val="24"/>
          <w:lang w:val="es-ES"/>
        </w:rPr>
        <w:t>¿Tienen un control de los productos que son utilizados por trabajo?</w:t>
      </w:r>
    </w:p>
    <w:p w14:paraId="20EFB4EA" w14:textId="77777777" w:rsidR="0093636B" w:rsidRDefault="0093636B" w:rsidP="0093636B">
      <w:pPr>
        <w:pStyle w:val="Prrafodelista"/>
        <w:numPr>
          <w:ilvl w:val="0"/>
          <w:numId w:val="23"/>
        </w:numPr>
        <w:jc w:val="both"/>
        <w:rPr>
          <w:sz w:val="24"/>
          <w:lang w:val="es-ES"/>
        </w:rPr>
      </w:pPr>
      <w:r>
        <w:rPr>
          <w:sz w:val="24"/>
          <w:lang w:val="es-ES"/>
        </w:rPr>
        <w:t>¿Qué inconvenientes tienen con el ingreso de los nuevos trabajos por hacer?</w:t>
      </w:r>
    </w:p>
    <w:p w14:paraId="622283B5" w14:textId="77777777" w:rsidR="0093636B" w:rsidRDefault="0093636B" w:rsidP="0093636B">
      <w:pPr>
        <w:pStyle w:val="Prrafodelista"/>
        <w:numPr>
          <w:ilvl w:val="0"/>
          <w:numId w:val="23"/>
        </w:numPr>
        <w:jc w:val="both"/>
        <w:rPr>
          <w:sz w:val="24"/>
          <w:lang w:val="es-ES"/>
        </w:rPr>
      </w:pPr>
      <w:r>
        <w:rPr>
          <w:sz w:val="24"/>
          <w:lang w:val="es-ES"/>
        </w:rPr>
        <w:t>¿Cómo es el procedimiento para llevar a cabo un trabajo?</w:t>
      </w:r>
    </w:p>
    <w:p w14:paraId="1F31E68E" w14:textId="68C1BBD3" w:rsidR="0093636B" w:rsidRDefault="0093636B" w:rsidP="0093636B">
      <w:pPr>
        <w:pStyle w:val="Prrafodelista"/>
        <w:numPr>
          <w:ilvl w:val="0"/>
          <w:numId w:val="23"/>
        </w:numPr>
        <w:jc w:val="both"/>
        <w:rPr>
          <w:sz w:val="24"/>
          <w:lang w:val="es-ES"/>
        </w:rPr>
      </w:pPr>
      <w:r>
        <w:rPr>
          <w:sz w:val="24"/>
          <w:lang w:val="es-ES"/>
        </w:rPr>
        <w:t>¿Cómo registran su entrada o salida de la planta actualmente?</w:t>
      </w:r>
    </w:p>
    <w:p w14:paraId="1EF76C03" w14:textId="77777777" w:rsidR="008E38F6" w:rsidRDefault="008E38F6" w:rsidP="0093636B">
      <w:pPr>
        <w:pStyle w:val="Prrafodelista"/>
        <w:numPr>
          <w:ilvl w:val="0"/>
          <w:numId w:val="23"/>
        </w:numPr>
        <w:jc w:val="both"/>
        <w:rPr>
          <w:sz w:val="24"/>
          <w:lang w:val="es-ES"/>
        </w:rPr>
      </w:pPr>
      <w:r>
        <w:rPr>
          <w:sz w:val="24"/>
          <w:lang w:val="es-ES"/>
        </w:rPr>
        <w:t>¿Se adaptarían a un sistema que gestione todos los trabajos realizados y pendientes por hacer?</w:t>
      </w:r>
    </w:p>
    <w:p w14:paraId="0088C514" w14:textId="35225DA3" w:rsidR="0093636B" w:rsidRDefault="008E38F6" w:rsidP="0093636B">
      <w:pPr>
        <w:pStyle w:val="Prrafodelista"/>
        <w:numPr>
          <w:ilvl w:val="0"/>
          <w:numId w:val="23"/>
        </w:numPr>
        <w:jc w:val="both"/>
        <w:rPr>
          <w:sz w:val="24"/>
          <w:lang w:val="es-ES"/>
        </w:rPr>
      </w:pPr>
      <w:r>
        <w:rPr>
          <w:sz w:val="24"/>
          <w:lang w:val="es-ES"/>
        </w:rPr>
        <w:t xml:space="preserve">¿Sería útil un mejor manejo de los productos existentes en el almacén? </w:t>
      </w:r>
    </w:p>
    <w:p w14:paraId="026EF815" w14:textId="14F9DA0E" w:rsidR="008E38F6" w:rsidRDefault="008E38F6" w:rsidP="0093636B">
      <w:pPr>
        <w:pStyle w:val="Prrafodelista"/>
        <w:numPr>
          <w:ilvl w:val="0"/>
          <w:numId w:val="23"/>
        </w:numPr>
        <w:jc w:val="both"/>
        <w:rPr>
          <w:sz w:val="24"/>
          <w:lang w:val="es-ES"/>
        </w:rPr>
      </w:pPr>
      <w:r>
        <w:rPr>
          <w:sz w:val="24"/>
          <w:lang w:val="es-ES"/>
        </w:rPr>
        <w:t xml:space="preserve">¿Tienen un estimativo de cuánto tiempo demanda hacer cada trabajo? </w:t>
      </w:r>
    </w:p>
    <w:p w14:paraId="502EF904" w14:textId="54BBA257" w:rsidR="008E38F6" w:rsidRDefault="008E38F6" w:rsidP="0093636B">
      <w:pPr>
        <w:pStyle w:val="Prrafodelista"/>
        <w:numPr>
          <w:ilvl w:val="0"/>
          <w:numId w:val="23"/>
        </w:numPr>
        <w:jc w:val="both"/>
        <w:rPr>
          <w:sz w:val="24"/>
          <w:lang w:val="es-ES"/>
        </w:rPr>
      </w:pPr>
      <w:r>
        <w:rPr>
          <w:sz w:val="24"/>
          <w:lang w:val="es-ES"/>
        </w:rPr>
        <w:t>¿Los trabajos tienen una determinada prioridad?</w:t>
      </w:r>
    </w:p>
    <w:p w14:paraId="3D4FC2D7" w14:textId="0DEB78C4" w:rsidR="006D3894" w:rsidRDefault="006D3894" w:rsidP="0093636B">
      <w:pPr>
        <w:pStyle w:val="Prrafodelista"/>
        <w:numPr>
          <w:ilvl w:val="0"/>
          <w:numId w:val="23"/>
        </w:numPr>
        <w:jc w:val="both"/>
        <w:rPr>
          <w:sz w:val="24"/>
          <w:lang w:val="es-ES"/>
        </w:rPr>
      </w:pPr>
      <w:r>
        <w:rPr>
          <w:sz w:val="24"/>
          <w:lang w:val="es-ES"/>
        </w:rPr>
        <w:t xml:space="preserve">¿Le dificulta el uso de una computadora? </w:t>
      </w:r>
    </w:p>
    <w:p w14:paraId="6B88A9A8" w14:textId="744F17F7" w:rsidR="008E38F6" w:rsidRDefault="008E38F6">
      <w:pPr>
        <w:rPr>
          <w:sz w:val="24"/>
          <w:lang w:val="es-ES"/>
        </w:rPr>
      </w:pPr>
      <w:r>
        <w:rPr>
          <w:sz w:val="24"/>
          <w:lang w:val="es-ES"/>
        </w:rPr>
        <w:br w:type="page"/>
      </w:r>
    </w:p>
    <w:p w14:paraId="00F9FAD5" w14:textId="444B7284" w:rsidR="008E38F6" w:rsidRDefault="008E38F6" w:rsidP="008E38F6">
      <w:pPr>
        <w:pStyle w:val="Ttulo2"/>
        <w:rPr>
          <w:lang w:val="es-ES"/>
        </w:rPr>
      </w:pPr>
      <w:bookmarkStart w:id="3" w:name="_Toc24617116"/>
      <w:r>
        <w:rPr>
          <w:lang w:val="es-ES"/>
        </w:rPr>
        <w:lastRenderedPageBreak/>
        <w:t>Planificación de Actividades</w:t>
      </w:r>
      <w:bookmarkEnd w:id="3"/>
    </w:p>
    <w:p w14:paraId="1D751DED" w14:textId="77777777" w:rsidR="008E38F6" w:rsidRPr="008E38F6" w:rsidRDefault="008E38F6" w:rsidP="008E38F6">
      <w:pPr>
        <w:rPr>
          <w:lang w:val="es-ES"/>
        </w:rPr>
      </w:pPr>
    </w:p>
    <w:tbl>
      <w:tblPr>
        <w:tblStyle w:val="Tabladecuadrcula1clara"/>
        <w:tblW w:w="9200" w:type="dxa"/>
        <w:tblLook w:val="04A0" w:firstRow="1" w:lastRow="0" w:firstColumn="1" w:lastColumn="0" w:noHBand="0" w:noVBand="1"/>
      </w:tblPr>
      <w:tblGrid>
        <w:gridCol w:w="1129"/>
        <w:gridCol w:w="4395"/>
        <w:gridCol w:w="1701"/>
        <w:gridCol w:w="1975"/>
      </w:tblGrid>
      <w:tr w:rsidR="008E38F6" w:rsidRPr="00A05BFF" w14:paraId="0EEAF43B" w14:textId="77777777" w:rsidTr="008E38F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129" w:type="dxa"/>
            <w:shd w:val="clear" w:color="auto" w:fill="BDD6EE" w:themeFill="accent1" w:themeFillTint="66"/>
            <w:noWrap/>
            <w:hideMark/>
          </w:tcPr>
          <w:p w14:paraId="33D6B144"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Tarea</w:t>
            </w:r>
          </w:p>
        </w:tc>
        <w:tc>
          <w:tcPr>
            <w:tcW w:w="4395" w:type="dxa"/>
            <w:shd w:val="clear" w:color="auto" w:fill="BDD6EE" w:themeFill="accent1" w:themeFillTint="66"/>
            <w:noWrap/>
            <w:hideMark/>
          </w:tcPr>
          <w:p w14:paraId="4E5B4FC0"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Descripción </w:t>
            </w:r>
          </w:p>
        </w:tc>
        <w:tc>
          <w:tcPr>
            <w:tcW w:w="1701" w:type="dxa"/>
            <w:shd w:val="clear" w:color="auto" w:fill="BDD6EE" w:themeFill="accent1" w:themeFillTint="66"/>
            <w:noWrap/>
            <w:hideMark/>
          </w:tcPr>
          <w:p w14:paraId="200F4E9F"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Duración (días) </w:t>
            </w:r>
          </w:p>
        </w:tc>
        <w:tc>
          <w:tcPr>
            <w:tcW w:w="1975" w:type="dxa"/>
            <w:shd w:val="clear" w:color="auto" w:fill="BDD6EE" w:themeFill="accent1" w:themeFillTint="66"/>
            <w:noWrap/>
            <w:hideMark/>
          </w:tcPr>
          <w:p w14:paraId="0647E363"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Procedencia</w:t>
            </w:r>
          </w:p>
        </w:tc>
      </w:tr>
      <w:tr w:rsidR="008E38F6" w:rsidRPr="00A05BFF" w14:paraId="25EFBFDF"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A835C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c>
          <w:tcPr>
            <w:tcW w:w="4395" w:type="dxa"/>
            <w:noWrap/>
            <w:hideMark/>
          </w:tcPr>
          <w:p w14:paraId="5E24E66B"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Planificación</w:t>
            </w:r>
          </w:p>
        </w:tc>
        <w:tc>
          <w:tcPr>
            <w:tcW w:w="1701" w:type="dxa"/>
            <w:noWrap/>
            <w:hideMark/>
          </w:tcPr>
          <w:p w14:paraId="48A874C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1975" w:type="dxa"/>
            <w:noWrap/>
            <w:hideMark/>
          </w:tcPr>
          <w:p w14:paraId="019400CF"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w:t>
            </w:r>
          </w:p>
        </w:tc>
      </w:tr>
      <w:tr w:rsidR="008E38F6" w:rsidRPr="00A05BFF" w14:paraId="0083C626"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9A08A1A"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4395" w:type="dxa"/>
            <w:noWrap/>
            <w:hideMark/>
          </w:tcPr>
          <w:p w14:paraId="1EDF06B7"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Relevamiento</w:t>
            </w:r>
          </w:p>
        </w:tc>
        <w:tc>
          <w:tcPr>
            <w:tcW w:w="1701" w:type="dxa"/>
            <w:noWrap/>
            <w:hideMark/>
          </w:tcPr>
          <w:p w14:paraId="6D114EB4"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4C05406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r>
      <w:tr w:rsidR="008E38F6" w:rsidRPr="00A05BFF" w14:paraId="319C3802"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A554B69"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c>
          <w:tcPr>
            <w:tcW w:w="4395" w:type="dxa"/>
            <w:noWrap/>
            <w:hideMark/>
          </w:tcPr>
          <w:p w14:paraId="153AF06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Especificación de requerimientos</w:t>
            </w:r>
          </w:p>
        </w:tc>
        <w:tc>
          <w:tcPr>
            <w:tcW w:w="1701" w:type="dxa"/>
            <w:noWrap/>
            <w:hideMark/>
          </w:tcPr>
          <w:p w14:paraId="1125B55A"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1975" w:type="dxa"/>
            <w:noWrap/>
            <w:hideMark/>
          </w:tcPr>
          <w:p w14:paraId="6EAB02E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r>
      <w:tr w:rsidR="008E38F6" w:rsidRPr="00A05BFF" w14:paraId="332DF164"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11D6C9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w:t>
            </w:r>
          </w:p>
        </w:tc>
        <w:tc>
          <w:tcPr>
            <w:tcW w:w="4395" w:type="dxa"/>
            <w:noWrap/>
            <w:hideMark/>
          </w:tcPr>
          <w:p w14:paraId="70DB7162"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Estudio de factibilidad</w:t>
            </w:r>
          </w:p>
        </w:tc>
        <w:tc>
          <w:tcPr>
            <w:tcW w:w="1701" w:type="dxa"/>
            <w:noWrap/>
            <w:hideMark/>
          </w:tcPr>
          <w:p w14:paraId="2D99B3F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1975" w:type="dxa"/>
            <w:noWrap/>
            <w:hideMark/>
          </w:tcPr>
          <w:p w14:paraId="7C99CBD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r>
      <w:tr w:rsidR="008E38F6" w:rsidRPr="00A05BFF" w14:paraId="4FAE276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4924D97"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c>
          <w:tcPr>
            <w:tcW w:w="4395" w:type="dxa"/>
            <w:noWrap/>
            <w:hideMark/>
          </w:tcPr>
          <w:p w14:paraId="7BB75F8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Análisis de requerimientos</w:t>
            </w:r>
          </w:p>
        </w:tc>
        <w:tc>
          <w:tcPr>
            <w:tcW w:w="1701" w:type="dxa"/>
            <w:noWrap/>
            <w:hideMark/>
          </w:tcPr>
          <w:p w14:paraId="44D9082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5519891E"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3,4</w:t>
            </w:r>
          </w:p>
        </w:tc>
      </w:tr>
      <w:tr w:rsidR="008E38F6" w:rsidRPr="00A05BFF" w14:paraId="2E61FFE9"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72A7CA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c>
          <w:tcPr>
            <w:tcW w:w="4395" w:type="dxa"/>
            <w:noWrap/>
            <w:hideMark/>
          </w:tcPr>
          <w:p w14:paraId="63FCCB2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Modelado del sistema</w:t>
            </w:r>
          </w:p>
        </w:tc>
        <w:tc>
          <w:tcPr>
            <w:tcW w:w="1701" w:type="dxa"/>
            <w:noWrap/>
            <w:hideMark/>
          </w:tcPr>
          <w:p w14:paraId="740AE27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09E279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r>
      <w:tr w:rsidR="008E38F6" w:rsidRPr="00A05BFF" w14:paraId="5718FA68"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0A353A2"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4395" w:type="dxa"/>
            <w:noWrap/>
            <w:hideMark/>
          </w:tcPr>
          <w:p w14:paraId="14CC13F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Diseño del sistema</w:t>
            </w:r>
          </w:p>
        </w:tc>
        <w:tc>
          <w:tcPr>
            <w:tcW w:w="1701" w:type="dxa"/>
            <w:noWrap/>
            <w:hideMark/>
          </w:tcPr>
          <w:p w14:paraId="7427BC3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15</w:t>
            </w:r>
          </w:p>
        </w:tc>
        <w:tc>
          <w:tcPr>
            <w:tcW w:w="1975" w:type="dxa"/>
            <w:noWrap/>
            <w:hideMark/>
          </w:tcPr>
          <w:p w14:paraId="336C26C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r>
      <w:tr w:rsidR="008E38F6" w:rsidRPr="00A05BFF" w14:paraId="37F7D833"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44B5E9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4395" w:type="dxa"/>
            <w:noWrap/>
            <w:hideMark/>
          </w:tcPr>
          <w:p w14:paraId="0A79B063"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Programación</w:t>
            </w:r>
          </w:p>
        </w:tc>
        <w:tc>
          <w:tcPr>
            <w:tcW w:w="1701" w:type="dxa"/>
            <w:noWrap/>
            <w:hideMark/>
          </w:tcPr>
          <w:p w14:paraId="7970897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D56DA0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r>
      <w:tr w:rsidR="008E38F6" w:rsidRPr="00A05BFF" w14:paraId="1CDF679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2DEE4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c>
          <w:tcPr>
            <w:tcW w:w="4395" w:type="dxa"/>
            <w:noWrap/>
            <w:hideMark/>
          </w:tcPr>
          <w:p w14:paraId="0F1AD3CA"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Pruebas y depuración </w:t>
            </w:r>
          </w:p>
        </w:tc>
        <w:tc>
          <w:tcPr>
            <w:tcW w:w="1701" w:type="dxa"/>
            <w:noWrap/>
            <w:hideMark/>
          </w:tcPr>
          <w:p w14:paraId="133BB67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74D4A58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r>
      <w:tr w:rsidR="008E38F6" w:rsidRPr="00A05BFF" w14:paraId="1148049A"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195D83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4395" w:type="dxa"/>
            <w:noWrap/>
            <w:hideMark/>
          </w:tcPr>
          <w:p w14:paraId="2C94469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Implementación del sistema</w:t>
            </w:r>
          </w:p>
        </w:tc>
        <w:tc>
          <w:tcPr>
            <w:tcW w:w="1701" w:type="dxa"/>
            <w:noWrap/>
            <w:hideMark/>
          </w:tcPr>
          <w:p w14:paraId="4F65DB5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119B639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r>
    </w:tbl>
    <w:p w14:paraId="5B8E4BA4" w14:textId="77777777" w:rsidR="008E38F6" w:rsidRPr="008E38F6" w:rsidRDefault="008E38F6" w:rsidP="008E38F6">
      <w:pPr>
        <w:rPr>
          <w:sz w:val="24"/>
          <w:lang w:val="es-ES"/>
        </w:rPr>
      </w:pPr>
    </w:p>
    <w:p w14:paraId="3457297D" w14:textId="5E74AF1F" w:rsidR="006978F2" w:rsidRDefault="006978F2" w:rsidP="00907480">
      <w:pPr>
        <w:jc w:val="both"/>
        <w:rPr>
          <w:lang w:val="es-ES"/>
        </w:rPr>
      </w:pPr>
      <w:r>
        <w:rPr>
          <w:lang w:val="es-ES"/>
        </w:rPr>
        <w:br w:type="page"/>
      </w:r>
    </w:p>
    <w:p w14:paraId="3D6F2AD4" w14:textId="77777777" w:rsidR="000A1C3D" w:rsidRDefault="000A1C3D" w:rsidP="00907480">
      <w:pPr>
        <w:jc w:val="both"/>
        <w:rPr>
          <w:lang w:val="es-ES"/>
        </w:rPr>
        <w:sectPr w:rsidR="000A1C3D" w:rsidSect="00AD3F9A">
          <w:headerReference w:type="default" r:id="rId9"/>
          <w:headerReference w:type="first" r:id="rId10"/>
          <w:pgSz w:w="12240" w:h="15840"/>
          <w:pgMar w:top="1417" w:right="1701" w:bottom="1417" w:left="1701" w:header="708" w:footer="708" w:gutter="0"/>
          <w:cols w:space="708"/>
          <w:titlePg/>
          <w:docGrid w:linePitch="360"/>
        </w:sectPr>
      </w:pPr>
    </w:p>
    <w:p w14:paraId="16995E73" w14:textId="46ED83C0" w:rsidR="000A1C3D" w:rsidRDefault="000A1C3D" w:rsidP="000A1C3D">
      <w:pPr>
        <w:pStyle w:val="Ttulo2"/>
        <w:rPr>
          <w:lang w:val="es-ES"/>
        </w:rPr>
      </w:pPr>
      <w:bookmarkStart w:id="4" w:name="_Toc24617117"/>
      <w:r>
        <w:rPr>
          <w:lang w:val="es-ES"/>
        </w:rPr>
        <w:lastRenderedPageBreak/>
        <w:t>Diagrama de Gantt</w:t>
      </w:r>
      <w:bookmarkEnd w:id="4"/>
    </w:p>
    <w:p w14:paraId="20E440EE" w14:textId="6F9BBEAE" w:rsidR="000A1C3D" w:rsidRDefault="000A1C3D" w:rsidP="000A1C3D">
      <w:pPr>
        <w:rPr>
          <w:lang w:val="es-ES"/>
        </w:rPr>
      </w:pPr>
    </w:p>
    <w:p w14:paraId="44EEF958" w14:textId="226D3B69" w:rsidR="00664544" w:rsidRDefault="00707909" w:rsidP="000A1C3D">
      <w:pPr>
        <w:rPr>
          <w:lang w:val="es-ES"/>
        </w:rPr>
      </w:pPr>
      <w:r w:rsidRPr="00707909">
        <w:rPr>
          <w:noProof/>
        </w:rPr>
        <w:drawing>
          <wp:inline distT="0" distB="0" distL="0" distR="0" wp14:anchorId="1DFDDDEE" wp14:editId="117C74AB">
            <wp:extent cx="8258810" cy="33045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58810" cy="3304540"/>
                    </a:xfrm>
                    <a:prstGeom prst="rect">
                      <a:avLst/>
                    </a:prstGeom>
                  </pic:spPr>
                </pic:pic>
              </a:graphicData>
            </a:graphic>
          </wp:inline>
        </w:drawing>
      </w:r>
    </w:p>
    <w:p w14:paraId="538D0056" w14:textId="77777777" w:rsidR="00664544" w:rsidRDefault="00664544">
      <w:pPr>
        <w:rPr>
          <w:lang w:val="es-ES"/>
        </w:rPr>
      </w:pPr>
      <w:r>
        <w:rPr>
          <w:lang w:val="es-ES"/>
        </w:rPr>
        <w:br w:type="page"/>
      </w:r>
    </w:p>
    <w:p w14:paraId="4F7DA69A" w14:textId="77777777" w:rsidR="000A1C3D" w:rsidRPr="000A1C3D" w:rsidRDefault="000A1C3D" w:rsidP="000A1C3D">
      <w:pPr>
        <w:rPr>
          <w:lang w:val="es-ES"/>
        </w:rPr>
        <w:sectPr w:rsidR="000A1C3D" w:rsidRPr="000A1C3D" w:rsidSect="006978F2">
          <w:pgSz w:w="15840" w:h="12240" w:orient="landscape"/>
          <w:pgMar w:top="1701" w:right="1417" w:bottom="1701" w:left="1417" w:header="708" w:footer="708" w:gutter="0"/>
          <w:cols w:space="708"/>
          <w:titlePg/>
          <w:docGrid w:linePitch="360"/>
        </w:sectPr>
      </w:pPr>
    </w:p>
    <w:p w14:paraId="72193487" w14:textId="77777777" w:rsidR="00664544" w:rsidRDefault="00664544" w:rsidP="00664544">
      <w:pPr>
        <w:pStyle w:val="Ttulo2"/>
        <w:rPr>
          <w:lang w:val="es-ES"/>
        </w:rPr>
      </w:pPr>
      <w:bookmarkStart w:id="5" w:name="_Toc24617118"/>
      <w:r>
        <w:rPr>
          <w:lang w:val="es-ES"/>
        </w:rPr>
        <w:lastRenderedPageBreak/>
        <w:t>Estudio de Factibilidad</w:t>
      </w:r>
      <w:bookmarkEnd w:id="5"/>
    </w:p>
    <w:p w14:paraId="56B6FE9A" w14:textId="41B406CD" w:rsidR="00111F19" w:rsidRDefault="002F3536" w:rsidP="002F3536">
      <w:pPr>
        <w:pStyle w:val="Ttulo3"/>
        <w:rPr>
          <w:lang w:val="es-ES"/>
        </w:rPr>
      </w:pPr>
      <w:bookmarkStart w:id="6" w:name="_Toc24617119"/>
      <w:r>
        <w:rPr>
          <w:lang w:val="es-ES"/>
        </w:rPr>
        <w:t>Factibilidad T</w:t>
      </w:r>
      <w:r w:rsidRPr="002F3536">
        <w:rPr>
          <w:lang w:val="es-ES"/>
        </w:rPr>
        <w:t>écnica</w:t>
      </w:r>
      <w:bookmarkEnd w:id="6"/>
    </w:p>
    <w:p w14:paraId="3275C542" w14:textId="77777777" w:rsidR="00B571D1" w:rsidRPr="00B571D1" w:rsidRDefault="00B571D1" w:rsidP="00B571D1">
      <w:pPr>
        <w:rPr>
          <w:lang w:val="es-ES"/>
        </w:rPr>
      </w:pPr>
    </w:p>
    <w:p w14:paraId="24B33BC6" w14:textId="75268426" w:rsidR="00B571D1" w:rsidRPr="00B571D1" w:rsidRDefault="002F3536" w:rsidP="00B571D1">
      <w:pPr>
        <w:pStyle w:val="Prrafodelista"/>
        <w:numPr>
          <w:ilvl w:val="0"/>
          <w:numId w:val="24"/>
        </w:numPr>
        <w:rPr>
          <w:sz w:val="24"/>
          <w:lang w:val="es-ES"/>
        </w:rPr>
      </w:pPr>
      <w:r w:rsidRPr="002F3536">
        <w:rPr>
          <w:sz w:val="24"/>
          <w:lang w:val="es-ES"/>
        </w:rPr>
        <w:t>Inventario del hardware computacional disponible en la empresa</w:t>
      </w:r>
    </w:p>
    <w:tbl>
      <w:tblPr>
        <w:tblStyle w:val="Tablaconcuadrcula"/>
        <w:tblW w:w="0" w:type="auto"/>
        <w:tblLook w:val="04A0" w:firstRow="1" w:lastRow="0" w:firstColumn="1" w:lastColumn="0" w:noHBand="0" w:noVBand="1"/>
      </w:tblPr>
      <w:tblGrid>
        <w:gridCol w:w="4414"/>
        <w:gridCol w:w="4414"/>
      </w:tblGrid>
      <w:tr w:rsidR="002F3536" w14:paraId="0DFAAD51" w14:textId="77777777" w:rsidTr="002A1063">
        <w:tc>
          <w:tcPr>
            <w:tcW w:w="8828" w:type="dxa"/>
            <w:gridSpan w:val="2"/>
            <w:shd w:val="clear" w:color="auto" w:fill="BDD6EE" w:themeFill="accent1" w:themeFillTint="66"/>
          </w:tcPr>
          <w:p w14:paraId="2751F397" w14:textId="5C9CF1AA" w:rsidR="002F3536" w:rsidRPr="00B571D1" w:rsidRDefault="002F3536" w:rsidP="002F3536">
            <w:pPr>
              <w:rPr>
                <w:b/>
                <w:sz w:val="24"/>
                <w:lang w:val="es-ES"/>
              </w:rPr>
            </w:pPr>
            <w:r w:rsidRPr="00B571D1">
              <w:rPr>
                <w:b/>
                <w:sz w:val="24"/>
                <w:lang w:val="es-ES"/>
              </w:rPr>
              <w:t>PC de Escritorio</w:t>
            </w:r>
          </w:p>
        </w:tc>
      </w:tr>
      <w:tr w:rsidR="002F3536" w14:paraId="0006DCEE" w14:textId="77777777" w:rsidTr="002A1063">
        <w:tc>
          <w:tcPr>
            <w:tcW w:w="4414" w:type="dxa"/>
            <w:shd w:val="clear" w:color="auto" w:fill="BDD6EE" w:themeFill="accent1" w:themeFillTint="66"/>
          </w:tcPr>
          <w:p w14:paraId="64D7BE83" w14:textId="588A0331" w:rsidR="002F3536" w:rsidRPr="00B571D1" w:rsidRDefault="002F3536" w:rsidP="002F3536">
            <w:pPr>
              <w:rPr>
                <w:b/>
                <w:sz w:val="24"/>
                <w:lang w:val="es-ES"/>
              </w:rPr>
            </w:pPr>
            <w:r w:rsidRPr="00B571D1">
              <w:rPr>
                <w:b/>
                <w:sz w:val="24"/>
                <w:lang w:val="es-ES"/>
              </w:rPr>
              <w:t xml:space="preserve">Especificación Técnica </w:t>
            </w:r>
          </w:p>
        </w:tc>
        <w:tc>
          <w:tcPr>
            <w:tcW w:w="4414" w:type="dxa"/>
          </w:tcPr>
          <w:p w14:paraId="7634882B" w14:textId="77777777" w:rsidR="002F3536" w:rsidRDefault="002F3536" w:rsidP="002F3536">
            <w:pPr>
              <w:pStyle w:val="Prrafodelista"/>
              <w:numPr>
                <w:ilvl w:val="0"/>
                <w:numId w:val="24"/>
              </w:numPr>
              <w:rPr>
                <w:sz w:val="24"/>
                <w:lang w:val="es-ES"/>
              </w:rPr>
            </w:pPr>
            <w:r>
              <w:rPr>
                <w:sz w:val="24"/>
                <w:lang w:val="es-ES"/>
              </w:rPr>
              <w:t>CPU: Intel Core I3-6100</w:t>
            </w:r>
          </w:p>
          <w:p w14:paraId="401AE56C" w14:textId="77777777" w:rsidR="002F3536" w:rsidRDefault="002F3536" w:rsidP="002F3536">
            <w:pPr>
              <w:pStyle w:val="Prrafodelista"/>
              <w:numPr>
                <w:ilvl w:val="0"/>
                <w:numId w:val="24"/>
              </w:numPr>
              <w:rPr>
                <w:sz w:val="24"/>
                <w:lang w:val="es-ES"/>
              </w:rPr>
            </w:pPr>
            <w:r>
              <w:rPr>
                <w:sz w:val="24"/>
                <w:lang w:val="es-ES"/>
              </w:rPr>
              <w:t>Placa madre: Gigabyte</w:t>
            </w:r>
          </w:p>
          <w:p w14:paraId="49AEAB75" w14:textId="77777777" w:rsidR="002F3536" w:rsidRDefault="002F3536" w:rsidP="002F3536">
            <w:pPr>
              <w:pStyle w:val="Prrafodelista"/>
              <w:numPr>
                <w:ilvl w:val="0"/>
                <w:numId w:val="24"/>
              </w:numPr>
              <w:rPr>
                <w:sz w:val="24"/>
                <w:lang w:val="es-ES"/>
              </w:rPr>
            </w:pPr>
            <w:r>
              <w:rPr>
                <w:sz w:val="24"/>
                <w:lang w:val="es-ES"/>
              </w:rPr>
              <w:t>RAM: 1 de 4 MB DDR3</w:t>
            </w:r>
          </w:p>
          <w:p w14:paraId="43B4895F" w14:textId="5B945B6A" w:rsidR="002F3536" w:rsidRPr="002F3536" w:rsidRDefault="002F3536" w:rsidP="002F3536">
            <w:pPr>
              <w:pStyle w:val="Prrafodelista"/>
              <w:numPr>
                <w:ilvl w:val="0"/>
                <w:numId w:val="24"/>
              </w:numPr>
              <w:rPr>
                <w:sz w:val="24"/>
                <w:lang w:val="es-ES"/>
              </w:rPr>
            </w:pPr>
            <w:r>
              <w:rPr>
                <w:sz w:val="24"/>
                <w:lang w:val="es-ES"/>
              </w:rPr>
              <w:t>Disco Rígido</w:t>
            </w:r>
            <w:r w:rsidR="00F124A3">
              <w:rPr>
                <w:sz w:val="24"/>
                <w:lang w:val="es-ES"/>
              </w:rPr>
              <w:t>: 500G</w:t>
            </w:r>
            <w:r>
              <w:rPr>
                <w:sz w:val="24"/>
                <w:lang w:val="es-ES"/>
              </w:rPr>
              <w:t>B</w:t>
            </w:r>
          </w:p>
        </w:tc>
      </w:tr>
      <w:tr w:rsidR="002F3536" w14:paraId="7A1E7640" w14:textId="77777777" w:rsidTr="002A1063">
        <w:tc>
          <w:tcPr>
            <w:tcW w:w="4414" w:type="dxa"/>
            <w:shd w:val="clear" w:color="auto" w:fill="BDD6EE" w:themeFill="accent1" w:themeFillTint="66"/>
          </w:tcPr>
          <w:p w14:paraId="22563AA7" w14:textId="551466C4" w:rsidR="002F3536" w:rsidRPr="00B571D1" w:rsidRDefault="002F3536" w:rsidP="002F3536">
            <w:pPr>
              <w:rPr>
                <w:b/>
                <w:sz w:val="24"/>
                <w:lang w:val="es-ES"/>
              </w:rPr>
            </w:pPr>
            <w:r w:rsidRPr="00B571D1">
              <w:rPr>
                <w:b/>
                <w:sz w:val="24"/>
                <w:lang w:val="es-ES"/>
              </w:rPr>
              <w:t>Estado</w:t>
            </w:r>
          </w:p>
        </w:tc>
        <w:tc>
          <w:tcPr>
            <w:tcW w:w="4414" w:type="dxa"/>
          </w:tcPr>
          <w:p w14:paraId="6114E83E" w14:textId="44FF5365" w:rsidR="002F3536" w:rsidRDefault="002F3536" w:rsidP="002F3536">
            <w:pPr>
              <w:rPr>
                <w:sz w:val="24"/>
                <w:lang w:val="es-ES"/>
              </w:rPr>
            </w:pPr>
            <w:r>
              <w:rPr>
                <w:sz w:val="24"/>
                <w:lang w:val="es-ES"/>
              </w:rPr>
              <w:t>En Funcionamiento</w:t>
            </w:r>
          </w:p>
        </w:tc>
      </w:tr>
      <w:tr w:rsidR="002F3536" w14:paraId="5D741BFF" w14:textId="77777777" w:rsidTr="002A1063">
        <w:tc>
          <w:tcPr>
            <w:tcW w:w="4414" w:type="dxa"/>
            <w:shd w:val="clear" w:color="auto" w:fill="BDD6EE" w:themeFill="accent1" w:themeFillTint="66"/>
          </w:tcPr>
          <w:p w14:paraId="7DAB6C62" w14:textId="750D4C82" w:rsidR="002F3536" w:rsidRPr="00B571D1" w:rsidRDefault="002F3536" w:rsidP="002F3536">
            <w:pPr>
              <w:rPr>
                <w:b/>
                <w:sz w:val="24"/>
                <w:lang w:val="es-ES"/>
              </w:rPr>
            </w:pPr>
            <w:r w:rsidRPr="00B571D1">
              <w:rPr>
                <w:b/>
                <w:sz w:val="24"/>
                <w:lang w:val="es-ES"/>
              </w:rPr>
              <w:t>Edad Estimada</w:t>
            </w:r>
          </w:p>
        </w:tc>
        <w:tc>
          <w:tcPr>
            <w:tcW w:w="4414" w:type="dxa"/>
          </w:tcPr>
          <w:p w14:paraId="3469E49D" w14:textId="38F43D46" w:rsidR="002F3536" w:rsidRPr="002F3536" w:rsidRDefault="002F3536" w:rsidP="002F3536">
            <w:pPr>
              <w:rPr>
                <w:sz w:val="24"/>
              </w:rPr>
            </w:pPr>
            <w:r>
              <w:rPr>
                <w:sz w:val="24"/>
                <w:lang w:val="es-ES"/>
              </w:rPr>
              <w:t>3 a</w:t>
            </w:r>
            <w:r>
              <w:rPr>
                <w:sz w:val="24"/>
              </w:rPr>
              <w:t>ños</w:t>
            </w:r>
          </w:p>
        </w:tc>
      </w:tr>
      <w:tr w:rsidR="002F3536" w14:paraId="406940A8" w14:textId="77777777" w:rsidTr="002A1063">
        <w:tc>
          <w:tcPr>
            <w:tcW w:w="4414" w:type="dxa"/>
            <w:shd w:val="clear" w:color="auto" w:fill="BDD6EE" w:themeFill="accent1" w:themeFillTint="66"/>
          </w:tcPr>
          <w:p w14:paraId="4A62F1FC" w14:textId="34EF628B" w:rsidR="002F3536" w:rsidRPr="00B571D1" w:rsidRDefault="00B571D1" w:rsidP="002F3536">
            <w:pPr>
              <w:rPr>
                <w:b/>
                <w:sz w:val="24"/>
                <w:lang w:val="es-ES"/>
              </w:rPr>
            </w:pPr>
            <w:r w:rsidRPr="00B571D1">
              <w:rPr>
                <w:b/>
                <w:sz w:val="24"/>
                <w:lang w:val="es-ES"/>
              </w:rPr>
              <w:t>Cantidad de e</w:t>
            </w:r>
            <w:r w:rsidR="002F3536" w:rsidRPr="00B571D1">
              <w:rPr>
                <w:b/>
                <w:sz w:val="24"/>
                <w:lang w:val="es-ES"/>
              </w:rPr>
              <w:t>quipos disponibles</w:t>
            </w:r>
          </w:p>
        </w:tc>
        <w:tc>
          <w:tcPr>
            <w:tcW w:w="4414" w:type="dxa"/>
          </w:tcPr>
          <w:p w14:paraId="50EA1D0C" w14:textId="28AE6873" w:rsidR="002F3536" w:rsidRDefault="00B571D1" w:rsidP="002F3536">
            <w:pPr>
              <w:rPr>
                <w:sz w:val="24"/>
                <w:lang w:val="es-ES"/>
              </w:rPr>
            </w:pPr>
            <w:r>
              <w:rPr>
                <w:sz w:val="24"/>
                <w:lang w:val="es-ES"/>
              </w:rPr>
              <w:t>5</w:t>
            </w:r>
          </w:p>
        </w:tc>
      </w:tr>
      <w:tr w:rsidR="00B571D1" w14:paraId="455DFAE6" w14:textId="77777777" w:rsidTr="002A1063">
        <w:tc>
          <w:tcPr>
            <w:tcW w:w="4414" w:type="dxa"/>
            <w:shd w:val="clear" w:color="auto" w:fill="BDD6EE" w:themeFill="accent1" w:themeFillTint="66"/>
          </w:tcPr>
          <w:p w14:paraId="6528FA79" w14:textId="0AB34007" w:rsidR="00B571D1" w:rsidRPr="00B571D1" w:rsidRDefault="00B571D1" w:rsidP="002F3536">
            <w:pPr>
              <w:rPr>
                <w:b/>
                <w:sz w:val="24"/>
                <w:lang w:val="es-ES"/>
              </w:rPr>
            </w:pPr>
            <w:r w:rsidRPr="00B571D1">
              <w:rPr>
                <w:b/>
                <w:sz w:val="24"/>
                <w:lang w:val="es-ES"/>
              </w:rPr>
              <w:t>Duración Proyectada</w:t>
            </w:r>
          </w:p>
        </w:tc>
        <w:tc>
          <w:tcPr>
            <w:tcW w:w="4414" w:type="dxa"/>
          </w:tcPr>
          <w:p w14:paraId="701DE16D" w14:textId="78CEFC93" w:rsidR="00B571D1" w:rsidRDefault="00B571D1" w:rsidP="002F3536">
            <w:pPr>
              <w:rPr>
                <w:sz w:val="24"/>
                <w:lang w:val="es-ES"/>
              </w:rPr>
            </w:pPr>
            <w:r>
              <w:rPr>
                <w:sz w:val="24"/>
                <w:lang w:val="es-ES"/>
              </w:rPr>
              <w:t>3 años – 4 años</w:t>
            </w:r>
          </w:p>
        </w:tc>
      </w:tr>
    </w:tbl>
    <w:p w14:paraId="561D8559" w14:textId="414CED30" w:rsidR="00B571D1" w:rsidRDefault="00B571D1"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F124A3" w14:paraId="770BFBB1" w14:textId="77777777" w:rsidTr="002A1063">
        <w:tc>
          <w:tcPr>
            <w:tcW w:w="8828" w:type="dxa"/>
            <w:gridSpan w:val="2"/>
            <w:shd w:val="clear" w:color="auto" w:fill="BDD6EE" w:themeFill="accent1" w:themeFillTint="66"/>
          </w:tcPr>
          <w:p w14:paraId="407F8487" w14:textId="01E044A6" w:rsidR="00F124A3" w:rsidRPr="00B571D1" w:rsidRDefault="00F124A3" w:rsidP="00F124A3">
            <w:pPr>
              <w:rPr>
                <w:b/>
                <w:sz w:val="24"/>
                <w:lang w:val="es-ES"/>
              </w:rPr>
            </w:pPr>
            <w:r>
              <w:rPr>
                <w:b/>
                <w:sz w:val="24"/>
                <w:lang w:val="es-ES"/>
              </w:rPr>
              <w:t>Servidor</w:t>
            </w:r>
          </w:p>
        </w:tc>
      </w:tr>
      <w:tr w:rsidR="00F124A3" w14:paraId="142BEDA7" w14:textId="77777777" w:rsidTr="002A1063">
        <w:tc>
          <w:tcPr>
            <w:tcW w:w="4414" w:type="dxa"/>
            <w:shd w:val="clear" w:color="auto" w:fill="BDD6EE" w:themeFill="accent1" w:themeFillTint="66"/>
          </w:tcPr>
          <w:p w14:paraId="21C3AE89" w14:textId="77777777" w:rsidR="00F124A3" w:rsidRPr="00B571D1" w:rsidRDefault="00F124A3" w:rsidP="002E1F4E">
            <w:pPr>
              <w:rPr>
                <w:b/>
                <w:sz w:val="24"/>
                <w:lang w:val="es-ES"/>
              </w:rPr>
            </w:pPr>
            <w:r w:rsidRPr="00B571D1">
              <w:rPr>
                <w:b/>
                <w:sz w:val="24"/>
                <w:lang w:val="es-ES"/>
              </w:rPr>
              <w:t xml:space="preserve">Especificación Técnica </w:t>
            </w:r>
          </w:p>
        </w:tc>
        <w:tc>
          <w:tcPr>
            <w:tcW w:w="4414" w:type="dxa"/>
          </w:tcPr>
          <w:p w14:paraId="6B0B93B6" w14:textId="4626DDC5" w:rsidR="00F124A3" w:rsidRDefault="00F124A3" w:rsidP="002E1F4E">
            <w:pPr>
              <w:pStyle w:val="Prrafodelista"/>
              <w:numPr>
                <w:ilvl w:val="0"/>
                <w:numId w:val="24"/>
              </w:numPr>
              <w:rPr>
                <w:sz w:val="24"/>
                <w:lang w:val="es-ES"/>
              </w:rPr>
            </w:pPr>
            <w:r>
              <w:rPr>
                <w:sz w:val="24"/>
                <w:lang w:val="es-ES"/>
              </w:rPr>
              <w:t>CPU: Intel Core I5-4570</w:t>
            </w:r>
          </w:p>
          <w:p w14:paraId="362E9412" w14:textId="37A46FAC" w:rsidR="00F124A3" w:rsidRDefault="00F124A3" w:rsidP="002E1F4E">
            <w:pPr>
              <w:pStyle w:val="Prrafodelista"/>
              <w:numPr>
                <w:ilvl w:val="0"/>
                <w:numId w:val="24"/>
              </w:numPr>
              <w:rPr>
                <w:sz w:val="24"/>
                <w:lang w:val="es-ES"/>
              </w:rPr>
            </w:pPr>
            <w:r>
              <w:rPr>
                <w:sz w:val="24"/>
                <w:lang w:val="es-ES"/>
              </w:rPr>
              <w:t>Placa madre: Asus Prime</w:t>
            </w:r>
          </w:p>
          <w:p w14:paraId="33F34032" w14:textId="56062A76" w:rsidR="00F124A3" w:rsidRDefault="00F124A3" w:rsidP="002E1F4E">
            <w:pPr>
              <w:pStyle w:val="Prrafodelista"/>
              <w:numPr>
                <w:ilvl w:val="0"/>
                <w:numId w:val="24"/>
              </w:numPr>
              <w:rPr>
                <w:sz w:val="24"/>
                <w:lang w:val="es-ES"/>
              </w:rPr>
            </w:pPr>
            <w:r>
              <w:rPr>
                <w:sz w:val="24"/>
                <w:lang w:val="es-ES"/>
              </w:rPr>
              <w:t>RAM: 2 de 4 MB DDR3</w:t>
            </w:r>
          </w:p>
          <w:p w14:paraId="15F286D9" w14:textId="77777777" w:rsidR="00F124A3" w:rsidRPr="002F3536" w:rsidRDefault="00F124A3" w:rsidP="002E1F4E">
            <w:pPr>
              <w:pStyle w:val="Prrafodelista"/>
              <w:numPr>
                <w:ilvl w:val="0"/>
                <w:numId w:val="24"/>
              </w:numPr>
              <w:rPr>
                <w:sz w:val="24"/>
                <w:lang w:val="es-ES"/>
              </w:rPr>
            </w:pPr>
            <w:r>
              <w:rPr>
                <w:sz w:val="24"/>
                <w:lang w:val="es-ES"/>
              </w:rPr>
              <w:t>Disco Rígido: 1TB</w:t>
            </w:r>
          </w:p>
        </w:tc>
      </w:tr>
      <w:tr w:rsidR="00F124A3" w14:paraId="514A2717" w14:textId="77777777" w:rsidTr="002A1063">
        <w:tc>
          <w:tcPr>
            <w:tcW w:w="4414" w:type="dxa"/>
            <w:shd w:val="clear" w:color="auto" w:fill="BDD6EE" w:themeFill="accent1" w:themeFillTint="66"/>
          </w:tcPr>
          <w:p w14:paraId="7448E9B2" w14:textId="77777777" w:rsidR="00F124A3" w:rsidRPr="00B571D1" w:rsidRDefault="00F124A3" w:rsidP="002E1F4E">
            <w:pPr>
              <w:rPr>
                <w:b/>
                <w:sz w:val="24"/>
                <w:lang w:val="es-ES"/>
              </w:rPr>
            </w:pPr>
            <w:r w:rsidRPr="00B571D1">
              <w:rPr>
                <w:b/>
                <w:sz w:val="24"/>
                <w:lang w:val="es-ES"/>
              </w:rPr>
              <w:t>Estado</w:t>
            </w:r>
          </w:p>
        </w:tc>
        <w:tc>
          <w:tcPr>
            <w:tcW w:w="4414" w:type="dxa"/>
          </w:tcPr>
          <w:p w14:paraId="2C3A3D30" w14:textId="77777777" w:rsidR="00F124A3" w:rsidRDefault="00F124A3" w:rsidP="002E1F4E">
            <w:pPr>
              <w:rPr>
                <w:sz w:val="24"/>
                <w:lang w:val="es-ES"/>
              </w:rPr>
            </w:pPr>
            <w:r>
              <w:rPr>
                <w:sz w:val="24"/>
                <w:lang w:val="es-ES"/>
              </w:rPr>
              <w:t>En Funcionamiento</w:t>
            </w:r>
          </w:p>
        </w:tc>
      </w:tr>
      <w:tr w:rsidR="00F124A3" w14:paraId="0B85954E" w14:textId="77777777" w:rsidTr="002A1063">
        <w:tc>
          <w:tcPr>
            <w:tcW w:w="4414" w:type="dxa"/>
            <w:shd w:val="clear" w:color="auto" w:fill="BDD6EE" w:themeFill="accent1" w:themeFillTint="66"/>
          </w:tcPr>
          <w:p w14:paraId="24CA703A" w14:textId="77777777" w:rsidR="00F124A3" w:rsidRPr="00B571D1" w:rsidRDefault="00F124A3" w:rsidP="002E1F4E">
            <w:pPr>
              <w:rPr>
                <w:b/>
                <w:sz w:val="24"/>
                <w:lang w:val="es-ES"/>
              </w:rPr>
            </w:pPr>
            <w:r w:rsidRPr="00B571D1">
              <w:rPr>
                <w:b/>
                <w:sz w:val="24"/>
                <w:lang w:val="es-ES"/>
              </w:rPr>
              <w:t>Edad Estimada</w:t>
            </w:r>
          </w:p>
        </w:tc>
        <w:tc>
          <w:tcPr>
            <w:tcW w:w="4414" w:type="dxa"/>
          </w:tcPr>
          <w:p w14:paraId="054036DE" w14:textId="11E3716A" w:rsidR="00F124A3" w:rsidRPr="002F3536" w:rsidRDefault="00F124A3" w:rsidP="002E1F4E">
            <w:pPr>
              <w:rPr>
                <w:sz w:val="24"/>
              </w:rPr>
            </w:pPr>
            <w:r>
              <w:rPr>
                <w:sz w:val="24"/>
                <w:lang w:val="es-ES"/>
              </w:rPr>
              <w:t>4 a</w:t>
            </w:r>
            <w:r>
              <w:rPr>
                <w:sz w:val="24"/>
              </w:rPr>
              <w:t>ños</w:t>
            </w:r>
          </w:p>
        </w:tc>
      </w:tr>
      <w:tr w:rsidR="00F124A3" w14:paraId="052AB800" w14:textId="77777777" w:rsidTr="002A1063">
        <w:tc>
          <w:tcPr>
            <w:tcW w:w="4414" w:type="dxa"/>
            <w:shd w:val="clear" w:color="auto" w:fill="BDD6EE" w:themeFill="accent1" w:themeFillTint="66"/>
          </w:tcPr>
          <w:p w14:paraId="1EBD7CB9" w14:textId="77777777" w:rsidR="00F124A3" w:rsidRPr="00B571D1" w:rsidRDefault="00F124A3" w:rsidP="002E1F4E">
            <w:pPr>
              <w:rPr>
                <w:b/>
                <w:sz w:val="24"/>
                <w:lang w:val="es-ES"/>
              </w:rPr>
            </w:pPr>
            <w:r w:rsidRPr="00B571D1">
              <w:rPr>
                <w:b/>
                <w:sz w:val="24"/>
                <w:lang w:val="es-ES"/>
              </w:rPr>
              <w:t>Cantidad de equipos disponibles</w:t>
            </w:r>
          </w:p>
        </w:tc>
        <w:tc>
          <w:tcPr>
            <w:tcW w:w="4414" w:type="dxa"/>
          </w:tcPr>
          <w:p w14:paraId="66667F33" w14:textId="6C464011" w:rsidR="00F124A3" w:rsidRDefault="00F124A3" w:rsidP="002E1F4E">
            <w:pPr>
              <w:rPr>
                <w:sz w:val="24"/>
                <w:lang w:val="es-ES"/>
              </w:rPr>
            </w:pPr>
            <w:r>
              <w:rPr>
                <w:sz w:val="24"/>
                <w:lang w:val="es-ES"/>
              </w:rPr>
              <w:t>1</w:t>
            </w:r>
          </w:p>
        </w:tc>
      </w:tr>
      <w:tr w:rsidR="00F124A3" w14:paraId="0A946FAD" w14:textId="77777777" w:rsidTr="002A1063">
        <w:tc>
          <w:tcPr>
            <w:tcW w:w="4414" w:type="dxa"/>
            <w:shd w:val="clear" w:color="auto" w:fill="BDD6EE" w:themeFill="accent1" w:themeFillTint="66"/>
          </w:tcPr>
          <w:p w14:paraId="52E17DC3" w14:textId="77777777" w:rsidR="00F124A3" w:rsidRPr="00B571D1" w:rsidRDefault="00F124A3" w:rsidP="002E1F4E">
            <w:pPr>
              <w:rPr>
                <w:b/>
                <w:sz w:val="24"/>
                <w:lang w:val="es-ES"/>
              </w:rPr>
            </w:pPr>
            <w:r w:rsidRPr="00B571D1">
              <w:rPr>
                <w:b/>
                <w:sz w:val="24"/>
                <w:lang w:val="es-ES"/>
              </w:rPr>
              <w:t>Duración Proyectada</w:t>
            </w:r>
          </w:p>
        </w:tc>
        <w:tc>
          <w:tcPr>
            <w:tcW w:w="4414" w:type="dxa"/>
          </w:tcPr>
          <w:p w14:paraId="2FA290A9" w14:textId="4EF668E6" w:rsidR="00F124A3" w:rsidRDefault="002C04E4" w:rsidP="002E1F4E">
            <w:pPr>
              <w:rPr>
                <w:sz w:val="24"/>
                <w:lang w:val="es-ES"/>
              </w:rPr>
            </w:pPr>
            <w:r>
              <w:rPr>
                <w:sz w:val="24"/>
                <w:lang w:val="es-ES"/>
              </w:rPr>
              <w:t>2</w:t>
            </w:r>
            <w:r w:rsidR="00F124A3">
              <w:rPr>
                <w:sz w:val="24"/>
                <w:lang w:val="es-ES"/>
              </w:rPr>
              <w:t xml:space="preserve"> años –</w:t>
            </w:r>
            <w:r>
              <w:rPr>
                <w:sz w:val="24"/>
                <w:lang w:val="es-ES"/>
              </w:rPr>
              <w:t xml:space="preserve"> 3</w:t>
            </w:r>
            <w:r w:rsidR="00F124A3">
              <w:rPr>
                <w:sz w:val="24"/>
                <w:lang w:val="es-ES"/>
              </w:rPr>
              <w:t xml:space="preserve"> años</w:t>
            </w:r>
          </w:p>
        </w:tc>
      </w:tr>
    </w:tbl>
    <w:p w14:paraId="6E795A06" w14:textId="7B8CEFE0" w:rsidR="00F124A3" w:rsidRPr="002F3536" w:rsidRDefault="00F124A3"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B571D1" w14:paraId="04337D33" w14:textId="77777777" w:rsidTr="002A1063">
        <w:tc>
          <w:tcPr>
            <w:tcW w:w="8828" w:type="dxa"/>
            <w:gridSpan w:val="2"/>
            <w:shd w:val="clear" w:color="auto" w:fill="BDD6EE" w:themeFill="accent1" w:themeFillTint="66"/>
          </w:tcPr>
          <w:p w14:paraId="0C751F03" w14:textId="3C25475E" w:rsidR="00B571D1" w:rsidRPr="00B571D1" w:rsidRDefault="00B571D1" w:rsidP="00B571D1">
            <w:pPr>
              <w:rPr>
                <w:b/>
                <w:sz w:val="24"/>
                <w:lang w:val="es-ES"/>
              </w:rPr>
            </w:pPr>
            <w:r>
              <w:rPr>
                <w:b/>
                <w:sz w:val="24"/>
                <w:lang w:val="es-ES"/>
              </w:rPr>
              <w:t>Impresora Lexmark</w:t>
            </w:r>
          </w:p>
        </w:tc>
      </w:tr>
      <w:tr w:rsidR="00B571D1" w14:paraId="362FCFE0" w14:textId="77777777" w:rsidTr="002A1063">
        <w:tc>
          <w:tcPr>
            <w:tcW w:w="4414" w:type="dxa"/>
            <w:shd w:val="clear" w:color="auto" w:fill="BDD6EE" w:themeFill="accent1" w:themeFillTint="66"/>
          </w:tcPr>
          <w:p w14:paraId="4656CF77" w14:textId="77777777" w:rsidR="00B571D1" w:rsidRPr="00B571D1" w:rsidRDefault="00B571D1" w:rsidP="002E1F4E">
            <w:pPr>
              <w:rPr>
                <w:b/>
                <w:sz w:val="24"/>
                <w:lang w:val="es-ES"/>
              </w:rPr>
            </w:pPr>
            <w:r w:rsidRPr="00B571D1">
              <w:rPr>
                <w:b/>
                <w:sz w:val="24"/>
                <w:lang w:val="es-ES"/>
              </w:rPr>
              <w:t xml:space="preserve">Especificación Técnica </w:t>
            </w:r>
          </w:p>
        </w:tc>
        <w:tc>
          <w:tcPr>
            <w:tcW w:w="4414" w:type="dxa"/>
          </w:tcPr>
          <w:p w14:paraId="0B61DC14" w14:textId="1CFA6B85" w:rsidR="00B571D1" w:rsidRPr="002F3536" w:rsidRDefault="00B571D1" w:rsidP="00B571D1">
            <w:pPr>
              <w:pStyle w:val="Prrafodelista"/>
              <w:numPr>
                <w:ilvl w:val="0"/>
                <w:numId w:val="24"/>
              </w:numPr>
              <w:rPr>
                <w:sz w:val="24"/>
                <w:lang w:val="es-ES"/>
              </w:rPr>
            </w:pPr>
            <w:r>
              <w:rPr>
                <w:sz w:val="24"/>
                <w:lang w:val="es-ES"/>
              </w:rPr>
              <w:t>Funciones: escáner a color, copiado, impresión y fax</w:t>
            </w:r>
          </w:p>
          <w:p w14:paraId="4960B21B" w14:textId="403FA975" w:rsidR="00B571D1" w:rsidRDefault="00B571D1" w:rsidP="002E1F4E">
            <w:pPr>
              <w:pStyle w:val="Prrafodelista"/>
              <w:numPr>
                <w:ilvl w:val="0"/>
                <w:numId w:val="24"/>
              </w:numPr>
              <w:rPr>
                <w:sz w:val="24"/>
                <w:lang w:val="es-ES"/>
              </w:rPr>
            </w:pPr>
            <w:r>
              <w:rPr>
                <w:sz w:val="24"/>
                <w:lang w:val="es-ES"/>
              </w:rPr>
              <w:t>Volumen de páginas mensuales: 2.000 – 16.000 pág.</w:t>
            </w:r>
          </w:p>
          <w:p w14:paraId="2CB1A5BB" w14:textId="6449EFD8" w:rsidR="00B571D1" w:rsidRPr="002F3536" w:rsidRDefault="00B571D1" w:rsidP="002E1F4E">
            <w:pPr>
              <w:pStyle w:val="Prrafodelista"/>
              <w:numPr>
                <w:ilvl w:val="0"/>
                <w:numId w:val="24"/>
              </w:numPr>
              <w:rPr>
                <w:sz w:val="24"/>
                <w:lang w:val="es-ES"/>
              </w:rPr>
            </w:pPr>
            <w:r>
              <w:rPr>
                <w:sz w:val="24"/>
                <w:lang w:val="es-ES"/>
              </w:rPr>
              <w:t xml:space="preserve">Rendimiento de tóner 16.000 pág. </w:t>
            </w:r>
          </w:p>
        </w:tc>
      </w:tr>
      <w:tr w:rsidR="00B571D1" w14:paraId="73D53D08" w14:textId="77777777" w:rsidTr="002A1063">
        <w:tc>
          <w:tcPr>
            <w:tcW w:w="4414" w:type="dxa"/>
            <w:shd w:val="clear" w:color="auto" w:fill="BDD6EE" w:themeFill="accent1" w:themeFillTint="66"/>
          </w:tcPr>
          <w:p w14:paraId="63468F27" w14:textId="77777777" w:rsidR="00B571D1" w:rsidRPr="00B571D1" w:rsidRDefault="00B571D1" w:rsidP="002E1F4E">
            <w:pPr>
              <w:rPr>
                <w:b/>
                <w:sz w:val="24"/>
                <w:lang w:val="es-ES"/>
              </w:rPr>
            </w:pPr>
            <w:r w:rsidRPr="00B571D1">
              <w:rPr>
                <w:b/>
                <w:sz w:val="24"/>
                <w:lang w:val="es-ES"/>
              </w:rPr>
              <w:t>Estado</w:t>
            </w:r>
          </w:p>
        </w:tc>
        <w:tc>
          <w:tcPr>
            <w:tcW w:w="4414" w:type="dxa"/>
          </w:tcPr>
          <w:p w14:paraId="24EEAFA6" w14:textId="77777777" w:rsidR="00B571D1" w:rsidRDefault="00B571D1" w:rsidP="002E1F4E">
            <w:pPr>
              <w:rPr>
                <w:sz w:val="24"/>
                <w:lang w:val="es-ES"/>
              </w:rPr>
            </w:pPr>
            <w:r>
              <w:rPr>
                <w:sz w:val="24"/>
                <w:lang w:val="es-ES"/>
              </w:rPr>
              <w:t>En Funcionamiento</w:t>
            </w:r>
          </w:p>
        </w:tc>
      </w:tr>
      <w:tr w:rsidR="00B571D1" w14:paraId="4A072999" w14:textId="77777777" w:rsidTr="002A1063">
        <w:tc>
          <w:tcPr>
            <w:tcW w:w="4414" w:type="dxa"/>
            <w:shd w:val="clear" w:color="auto" w:fill="BDD6EE" w:themeFill="accent1" w:themeFillTint="66"/>
          </w:tcPr>
          <w:p w14:paraId="569351EB" w14:textId="77777777" w:rsidR="00B571D1" w:rsidRPr="00B571D1" w:rsidRDefault="00B571D1" w:rsidP="002E1F4E">
            <w:pPr>
              <w:rPr>
                <w:b/>
                <w:sz w:val="24"/>
                <w:lang w:val="es-ES"/>
              </w:rPr>
            </w:pPr>
            <w:r w:rsidRPr="00B571D1">
              <w:rPr>
                <w:b/>
                <w:sz w:val="24"/>
                <w:lang w:val="es-ES"/>
              </w:rPr>
              <w:t>Edad Estimada</w:t>
            </w:r>
          </w:p>
        </w:tc>
        <w:tc>
          <w:tcPr>
            <w:tcW w:w="4414" w:type="dxa"/>
          </w:tcPr>
          <w:p w14:paraId="6CBA8181" w14:textId="77777777" w:rsidR="00B571D1" w:rsidRPr="00B571D1" w:rsidRDefault="00B571D1" w:rsidP="002E1F4E">
            <w:pPr>
              <w:rPr>
                <w:sz w:val="24"/>
                <w:lang w:val="es-ES"/>
              </w:rPr>
            </w:pPr>
            <w:r>
              <w:rPr>
                <w:sz w:val="24"/>
                <w:lang w:val="es-ES"/>
              </w:rPr>
              <w:t>3 a</w:t>
            </w:r>
            <w:r w:rsidRPr="00B571D1">
              <w:rPr>
                <w:sz w:val="24"/>
                <w:lang w:val="es-ES"/>
              </w:rPr>
              <w:t>ños</w:t>
            </w:r>
          </w:p>
        </w:tc>
      </w:tr>
      <w:tr w:rsidR="00B571D1" w14:paraId="5F4EEACD" w14:textId="77777777" w:rsidTr="002A1063">
        <w:tc>
          <w:tcPr>
            <w:tcW w:w="4414" w:type="dxa"/>
            <w:shd w:val="clear" w:color="auto" w:fill="BDD6EE" w:themeFill="accent1" w:themeFillTint="66"/>
          </w:tcPr>
          <w:p w14:paraId="0FD3B69D" w14:textId="77777777" w:rsidR="00B571D1" w:rsidRPr="00B571D1" w:rsidRDefault="00B571D1" w:rsidP="002E1F4E">
            <w:pPr>
              <w:rPr>
                <w:b/>
                <w:sz w:val="24"/>
                <w:lang w:val="es-ES"/>
              </w:rPr>
            </w:pPr>
            <w:r w:rsidRPr="00B571D1">
              <w:rPr>
                <w:b/>
                <w:sz w:val="24"/>
                <w:lang w:val="es-ES"/>
              </w:rPr>
              <w:t>Cantidad de equipos disponibles</w:t>
            </w:r>
          </w:p>
        </w:tc>
        <w:tc>
          <w:tcPr>
            <w:tcW w:w="4414" w:type="dxa"/>
          </w:tcPr>
          <w:p w14:paraId="48116B51" w14:textId="2B1440CB" w:rsidR="00B571D1" w:rsidRDefault="00B571D1" w:rsidP="002E1F4E">
            <w:pPr>
              <w:rPr>
                <w:sz w:val="24"/>
                <w:lang w:val="es-ES"/>
              </w:rPr>
            </w:pPr>
            <w:r>
              <w:rPr>
                <w:sz w:val="24"/>
                <w:lang w:val="es-ES"/>
              </w:rPr>
              <w:t>1</w:t>
            </w:r>
          </w:p>
        </w:tc>
      </w:tr>
      <w:tr w:rsidR="00B571D1" w14:paraId="0AAD7058" w14:textId="77777777" w:rsidTr="002A1063">
        <w:tc>
          <w:tcPr>
            <w:tcW w:w="4414" w:type="dxa"/>
            <w:shd w:val="clear" w:color="auto" w:fill="BDD6EE" w:themeFill="accent1" w:themeFillTint="66"/>
          </w:tcPr>
          <w:p w14:paraId="71929548" w14:textId="5721625E" w:rsidR="00B571D1" w:rsidRPr="00B571D1" w:rsidRDefault="00B571D1" w:rsidP="002E1F4E">
            <w:pPr>
              <w:rPr>
                <w:b/>
                <w:sz w:val="24"/>
                <w:lang w:val="es-ES"/>
              </w:rPr>
            </w:pPr>
            <w:r w:rsidRPr="00B571D1">
              <w:rPr>
                <w:b/>
                <w:sz w:val="24"/>
                <w:lang w:val="es-ES"/>
              </w:rPr>
              <w:t>Duración Proyectada</w:t>
            </w:r>
          </w:p>
        </w:tc>
        <w:tc>
          <w:tcPr>
            <w:tcW w:w="4414" w:type="dxa"/>
          </w:tcPr>
          <w:p w14:paraId="1F75F10E" w14:textId="1725C6A1" w:rsidR="00B571D1" w:rsidRPr="00B571D1" w:rsidRDefault="00B571D1" w:rsidP="00B571D1">
            <w:pPr>
              <w:rPr>
                <w:sz w:val="24"/>
              </w:rPr>
            </w:pPr>
            <w:r>
              <w:rPr>
                <w:sz w:val="24"/>
                <w:lang w:val="es-ES"/>
              </w:rPr>
              <w:t xml:space="preserve">5 </w:t>
            </w:r>
            <w:r>
              <w:rPr>
                <w:sz w:val="24"/>
              </w:rPr>
              <w:t>años – 7 años</w:t>
            </w:r>
          </w:p>
        </w:tc>
      </w:tr>
    </w:tbl>
    <w:p w14:paraId="2B96AB51" w14:textId="1ECBA130" w:rsidR="002C04E4" w:rsidRDefault="002C04E4" w:rsidP="00B571D1">
      <w:pPr>
        <w:shd w:val="clear" w:color="auto" w:fill="FFFFFF" w:themeFill="background1"/>
        <w:rPr>
          <w:rFonts w:cs="Arial"/>
          <w:sz w:val="24"/>
          <w:szCs w:val="28"/>
          <w:lang w:val="es-ES"/>
        </w:rPr>
      </w:pPr>
    </w:p>
    <w:p w14:paraId="04F35EB2" w14:textId="77777777" w:rsidR="002C04E4" w:rsidRDefault="002C04E4">
      <w:pPr>
        <w:rPr>
          <w:rFonts w:cs="Arial"/>
          <w:sz w:val="24"/>
          <w:szCs w:val="28"/>
          <w:lang w:val="es-ES"/>
        </w:rPr>
      </w:pPr>
      <w:r>
        <w:rPr>
          <w:rFonts w:cs="Arial"/>
          <w:sz w:val="24"/>
          <w:szCs w:val="28"/>
          <w:lang w:val="es-ES"/>
        </w:rPr>
        <w:br w:type="page"/>
      </w:r>
    </w:p>
    <w:p w14:paraId="14D3DCD5" w14:textId="1CC1F1F8" w:rsidR="00B571D1" w:rsidRDefault="002C04E4" w:rsidP="002C04E4">
      <w:pPr>
        <w:pStyle w:val="Ttulo3"/>
        <w:rPr>
          <w:lang w:val="es-ES"/>
        </w:rPr>
      </w:pPr>
      <w:bookmarkStart w:id="7" w:name="_Toc24617120"/>
      <w:r>
        <w:rPr>
          <w:lang w:val="es-ES"/>
        </w:rPr>
        <w:lastRenderedPageBreak/>
        <w:t>Factibilidad Económica</w:t>
      </w:r>
      <w:bookmarkEnd w:id="7"/>
    </w:p>
    <w:p w14:paraId="6EACC803" w14:textId="576C7EF3" w:rsidR="002C04E4" w:rsidRDefault="00F124A3" w:rsidP="00F124A3">
      <w:pPr>
        <w:shd w:val="clear" w:color="auto" w:fill="FFFFFF" w:themeFill="background1"/>
        <w:jc w:val="both"/>
        <w:rPr>
          <w:rFonts w:cs="Arial"/>
          <w:sz w:val="24"/>
          <w:szCs w:val="28"/>
          <w:lang w:val="es-ES"/>
        </w:rPr>
      </w:pPr>
      <w:r>
        <w:rPr>
          <w:rFonts w:cs="Arial"/>
          <w:sz w:val="24"/>
          <w:szCs w:val="28"/>
          <w:lang w:val="es-ES"/>
        </w:rPr>
        <w:t xml:space="preserve">Teniendo en cuenta todos los equipos disponibles actualmente en la empresa se concluye que para la implementación del sistema de gestión de reclamos serán suficientes para el correcto funcionamiento del mismo. Pero cabe aclarar que se </w:t>
      </w:r>
      <w:r w:rsidR="002C04E4">
        <w:rPr>
          <w:rFonts w:cs="Arial"/>
          <w:sz w:val="24"/>
          <w:szCs w:val="28"/>
          <w:lang w:val="es-ES"/>
        </w:rPr>
        <w:t>realizó una estimación aproximada de la duración de estos equipos teniendo en cuenta las características y lo disponible en el mercado en la actualidad.</w:t>
      </w:r>
    </w:p>
    <w:p w14:paraId="784F1188" w14:textId="46D042A5" w:rsidR="002C04E4" w:rsidRDefault="002C04E4" w:rsidP="00F124A3">
      <w:pPr>
        <w:shd w:val="clear" w:color="auto" w:fill="FFFFFF" w:themeFill="background1"/>
        <w:jc w:val="both"/>
        <w:rPr>
          <w:rFonts w:cs="Arial"/>
          <w:sz w:val="24"/>
          <w:szCs w:val="28"/>
          <w:lang w:val="es-ES"/>
        </w:rPr>
      </w:pPr>
      <w:r>
        <w:rPr>
          <w:rFonts w:cs="Arial"/>
          <w:sz w:val="24"/>
          <w:szCs w:val="28"/>
          <w:lang w:val="es-ES"/>
        </w:rPr>
        <w:t xml:space="preserve">Por otro lado, los costos de desarrollo del sistema de gestión de reclamos estarán completamente cubiertos por parte del alumno que lleva a delante este proyecto para obtener el título de Analista en Sistemas de Computación. Además, este incluye su correspondiente documentación y manual de usuario.  </w:t>
      </w:r>
    </w:p>
    <w:p w14:paraId="3E998A8F" w14:textId="3761777B" w:rsidR="002C04E4" w:rsidRDefault="002C04E4" w:rsidP="00F124A3">
      <w:pPr>
        <w:shd w:val="clear" w:color="auto" w:fill="FFFFFF" w:themeFill="background1"/>
        <w:jc w:val="both"/>
        <w:rPr>
          <w:rFonts w:cs="Arial"/>
          <w:sz w:val="24"/>
          <w:szCs w:val="28"/>
          <w:lang w:val="es-ES"/>
        </w:rPr>
      </w:pPr>
    </w:p>
    <w:p w14:paraId="31318566" w14:textId="3B8EE6CD" w:rsidR="006D3894" w:rsidRDefault="006D3894" w:rsidP="006D3894">
      <w:pPr>
        <w:pStyle w:val="Ttulo3"/>
        <w:rPr>
          <w:lang w:val="es-ES"/>
        </w:rPr>
      </w:pPr>
      <w:bookmarkStart w:id="8" w:name="_Toc24617121"/>
      <w:r>
        <w:rPr>
          <w:lang w:val="es-ES"/>
        </w:rPr>
        <w:t>Factibilidad Operativa</w:t>
      </w:r>
      <w:bookmarkEnd w:id="8"/>
    </w:p>
    <w:p w14:paraId="77A33927" w14:textId="2B1D9DEF" w:rsidR="00EE31E8" w:rsidRPr="006D3894" w:rsidRDefault="006D3894" w:rsidP="006D3894">
      <w:pPr>
        <w:jc w:val="both"/>
        <w:rPr>
          <w:sz w:val="24"/>
          <w:lang w:val="es-ES"/>
        </w:rPr>
      </w:pPr>
      <w:r>
        <w:rPr>
          <w:sz w:val="24"/>
          <w:lang w:val="es-ES"/>
        </w:rPr>
        <w:t xml:space="preserve">A partir de las encuestas realizadas </w:t>
      </w:r>
      <w:r w:rsidR="00785249">
        <w:rPr>
          <w:sz w:val="24"/>
          <w:lang w:val="es-ES"/>
        </w:rPr>
        <w:t xml:space="preserve">a los distintos empleados se concluye que no van a presentar resistencia a la hora de la implementación del sistema, y no tendrán inconvenientes en la utilización del mismo debido a que la mayoría tiene conocimiento de cómo utilizar una computadora, además ante cualquier duda, podrían consultar el manual de usuario que especifica detalladamente </w:t>
      </w:r>
      <w:r w:rsidR="00EE31E8">
        <w:rPr>
          <w:sz w:val="24"/>
          <w:lang w:val="es-ES"/>
        </w:rPr>
        <w:t xml:space="preserve">como interactuar con el sistema. </w:t>
      </w:r>
    </w:p>
    <w:p w14:paraId="0475BD9C" w14:textId="77777777" w:rsidR="002C04E4" w:rsidRDefault="002C04E4" w:rsidP="00F124A3">
      <w:pPr>
        <w:shd w:val="clear" w:color="auto" w:fill="FFFFFF" w:themeFill="background1"/>
        <w:jc w:val="both"/>
        <w:rPr>
          <w:rFonts w:cs="Arial"/>
          <w:sz w:val="24"/>
          <w:szCs w:val="28"/>
          <w:lang w:val="es-ES"/>
        </w:rPr>
      </w:pPr>
    </w:p>
    <w:p w14:paraId="17530C8E" w14:textId="77777777" w:rsidR="002C04E4" w:rsidRDefault="002C04E4" w:rsidP="00F124A3">
      <w:pPr>
        <w:shd w:val="clear" w:color="auto" w:fill="FFFFFF" w:themeFill="background1"/>
        <w:jc w:val="both"/>
        <w:rPr>
          <w:rFonts w:cs="Arial"/>
          <w:sz w:val="24"/>
          <w:szCs w:val="28"/>
          <w:lang w:val="es-ES"/>
        </w:rPr>
      </w:pPr>
    </w:p>
    <w:p w14:paraId="63CBD224" w14:textId="75820051" w:rsidR="00B571D1" w:rsidRDefault="002C04E4" w:rsidP="00F124A3">
      <w:pPr>
        <w:shd w:val="clear" w:color="auto" w:fill="FFFFFF" w:themeFill="background1"/>
        <w:jc w:val="both"/>
        <w:rPr>
          <w:rFonts w:cs="Arial"/>
          <w:sz w:val="24"/>
          <w:szCs w:val="28"/>
          <w:lang w:val="es-ES"/>
        </w:rPr>
      </w:pPr>
      <w:r>
        <w:rPr>
          <w:rFonts w:cs="Arial"/>
          <w:sz w:val="24"/>
          <w:szCs w:val="28"/>
          <w:lang w:val="es-ES"/>
        </w:rPr>
        <w:t xml:space="preserve"> </w:t>
      </w:r>
    </w:p>
    <w:p w14:paraId="2E633401" w14:textId="77777777" w:rsidR="00B571D1" w:rsidRDefault="00B571D1" w:rsidP="00B571D1">
      <w:pPr>
        <w:shd w:val="clear" w:color="auto" w:fill="FFFFFF" w:themeFill="background1"/>
        <w:rPr>
          <w:rFonts w:cs="Arial"/>
          <w:sz w:val="24"/>
          <w:szCs w:val="28"/>
          <w:lang w:val="es-ES"/>
        </w:rPr>
      </w:pPr>
    </w:p>
    <w:p w14:paraId="1FE011D7" w14:textId="72E0B9B7" w:rsidR="00664544" w:rsidRPr="00B571D1" w:rsidRDefault="00664544" w:rsidP="00B571D1">
      <w:pPr>
        <w:pStyle w:val="Prrafodelista"/>
        <w:numPr>
          <w:ilvl w:val="0"/>
          <w:numId w:val="24"/>
        </w:numPr>
        <w:shd w:val="clear" w:color="auto" w:fill="FFFFFF" w:themeFill="background1"/>
        <w:rPr>
          <w:rFonts w:eastAsiaTheme="majorEastAsia" w:cs="Arial"/>
          <w:color w:val="2E74B5" w:themeColor="accent1" w:themeShade="BF"/>
          <w:sz w:val="36"/>
          <w:szCs w:val="28"/>
          <w:lang w:val="es-ES"/>
        </w:rPr>
      </w:pPr>
      <w:r w:rsidRPr="00B571D1">
        <w:rPr>
          <w:rFonts w:cs="Arial"/>
          <w:sz w:val="24"/>
          <w:szCs w:val="28"/>
          <w:lang w:val="es-ES"/>
        </w:rPr>
        <w:br w:type="page"/>
      </w:r>
    </w:p>
    <w:p w14:paraId="656CD8AC" w14:textId="0E925C00" w:rsidR="00240E3B" w:rsidRPr="00EC5FEE" w:rsidRDefault="00A8280F" w:rsidP="00EA55F8">
      <w:pPr>
        <w:pStyle w:val="Ttulo1"/>
        <w:rPr>
          <w:rFonts w:cs="Arial"/>
          <w:szCs w:val="28"/>
          <w:lang w:val="es-ES"/>
        </w:rPr>
      </w:pPr>
      <w:bookmarkStart w:id="9" w:name="_Toc24617122"/>
      <w:r w:rsidRPr="00EC5FEE">
        <w:rPr>
          <w:rFonts w:cs="Arial"/>
          <w:szCs w:val="28"/>
          <w:lang w:val="es-ES"/>
        </w:rPr>
        <w:lastRenderedPageBreak/>
        <w:t>ESPECIFICACIÓN DE REQUERIMIENTOS</w:t>
      </w:r>
      <w:bookmarkEnd w:id="9"/>
    </w:p>
    <w:p w14:paraId="1BC12B6F" w14:textId="77777777" w:rsidR="00EA55F8" w:rsidRPr="00EC5FEE" w:rsidRDefault="00EA55F8" w:rsidP="002C09EF">
      <w:pPr>
        <w:ind w:left="5760" w:hanging="5760"/>
        <w:rPr>
          <w:rFonts w:cs="Arial"/>
          <w:sz w:val="28"/>
          <w:szCs w:val="28"/>
          <w:lang w:val="es-ES"/>
        </w:rPr>
      </w:pPr>
    </w:p>
    <w:p w14:paraId="4C766729" w14:textId="16216608" w:rsidR="00163755" w:rsidRPr="006475DF" w:rsidRDefault="006475DF" w:rsidP="006475DF">
      <w:pPr>
        <w:pStyle w:val="Ttulo2"/>
        <w:rPr>
          <w:rFonts w:cs="Arial"/>
          <w:szCs w:val="28"/>
          <w:lang w:val="es-ES"/>
        </w:rPr>
      </w:pPr>
      <w:bookmarkStart w:id="10" w:name="_Toc24617123"/>
      <w:r>
        <w:rPr>
          <w:rFonts w:cs="Arial"/>
          <w:szCs w:val="28"/>
          <w:lang w:val="es-ES"/>
        </w:rPr>
        <w:t>Requerimientos F</w:t>
      </w:r>
      <w:r w:rsidRPr="00EC5FEE">
        <w:rPr>
          <w:rFonts w:cs="Arial"/>
          <w:szCs w:val="28"/>
          <w:lang w:val="es-ES"/>
        </w:rPr>
        <w:t>uncionales</w:t>
      </w:r>
      <w:bookmarkEnd w:id="10"/>
      <w:r w:rsidRPr="00EC5FEE">
        <w:rPr>
          <w:rFonts w:cs="Arial"/>
          <w:szCs w:val="28"/>
          <w:lang w:val="es-ES"/>
        </w:rPr>
        <w:t xml:space="preserve"> </w:t>
      </w:r>
    </w:p>
    <w:p w14:paraId="756070EC" w14:textId="0866595A" w:rsidR="003C7704" w:rsidRPr="00EC5FEE" w:rsidRDefault="00621FE7" w:rsidP="0055417A">
      <w:pPr>
        <w:pStyle w:val="Ttulo3"/>
        <w:rPr>
          <w:lang w:val="es-ES"/>
        </w:rPr>
      </w:pPr>
      <w:bookmarkStart w:id="11" w:name="_Toc24617124"/>
      <w:r>
        <w:rPr>
          <w:lang w:val="es-ES"/>
        </w:rPr>
        <w:t>Módulo de R</w:t>
      </w:r>
      <w:r w:rsidR="003C7704" w:rsidRPr="00EC5FEE">
        <w:rPr>
          <w:lang w:val="es-ES"/>
        </w:rPr>
        <w:t>eclamos</w:t>
      </w:r>
      <w:bookmarkEnd w:id="11"/>
    </w:p>
    <w:tbl>
      <w:tblPr>
        <w:tblStyle w:val="Tablaconcuadrcula"/>
        <w:tblW w:w="0" w:type="auto"/>
        <w:tblLook w:val="04A0" w:firstRow="1" w:lastRow="0" w:firstColumn="1" w:lastColumn="0" w:noHBand="0" w:noVBand="1"/>
      </w:tblPr>
      <w:tblGrid>
        <w:gridCol w:w="1137"/>
        <w:gridCol w:w="7691"/>
      </w:tblGrid>
      <w:tr w:rsidR="00163755" w:rsidRPr="00563768" w14:paraId="2641FF7B" w14:textId="77777777" w:rsidTr="00EC5FEE">
        <w:tc>
          <w:tcPr>
            <w:tcW w:w="988" w:type="dxa"/>
            <w:shd w:val="clear" w:color="auto" w:fill="9CC2E5" w:themeFill="accent1" w:themeFillTint="99"/>
          </w:tcPr>
          <w:p w14:paraId="0FD9168F" w14:textId="77777777" w:rsidR="00163755" w:rsidRPr="00EC5FEE" w:rsidRDefault="00163755" w:rsidP="00FE177D">
            <w:pPr>
              <w:jc w:val="center"/>
              <w:rPr>
                <w:rFonts w:cs="Arial"/>
                <w:b/>
                <w:sz w:val="24"/>
                <w:szCs w:val="24"/>
                <w:lang w:val="es-ES"/>
              </w:rPr>
            </w:pPr>
            <w:r w:rsidRPr="00EC5FEE">
              <w:rPr>
                <w:rFonts w:cs="Arial"/>
                <w:b/>
                <w:sz w:val="24"/>
                <w:szCs w:val="24"/>
                <w:lang w:val="es-ES"/>
              </w:rPr>
              <w:t>RF1</w:t>
            </w:r>
            <w:r w:rsidR="005A74E1" w:rsidRPr="00EC5FEE">
              <w:rPr>
                <w:rFonts w:cs="Arial"/>
                <w:b/>
                <w:sz w:val="24"/>
                <w:szCs w:val="24"/>
                <w:lang w:val="es-ES"/>
              </w:rPr>
              <w:t>.1</w:t>
            </w:r>
          </w:p>
        </w:tc>
        <w:tc>
          <w:tcPr>
            <w:tcW w:w="7840" w:type="dxa"/>
          </w:tcPr>
          <w:p w14:paraId="16431324" w14:textId="77777777" w:rsidR="00FE177D" w:rsidRPr="00EC5FEE" w:rsidRDefault="00FE177D" w:rsidP="00FE177D">
            <w:pPr>
              <w:rPr>
                <w:rFonts w:cs="Arial"/>
                <w:sz w:val="24"/>
                <w:szCs w:val="24"/>
                <w:lang w:val="es-ES"/>
              </w:rPr>
            </w:pPr>
            <w:r w:rsidRPr="00EC5FEE">
              <w:rPr>
                <w:rFonts w:cs="Arial"/>
                <w:sz w:val="24"/>
                <w:szCs w:val="24"/>
                <w:lang w:val="es-ES"/>
              </w:rPr>
              <w:t>El sistema va a regist</w:t>
            </w:r>
            <w:r w:rsidR="00572E70">
              <w:rPr>
                <w:rFonts w:cs="Arial"/>
                <w:sz w:val="24"/>
                <w:szCs w:val="24"/>
                <w:lang w:val="es-ES"/>
              </w:rPr>
              <w:t>rar los reclamos de los socios</w:t>
            </w:r>
            <w:r w:rsidRPr="00EC5FEE">
              <w:rPr>
                <w:rFonts w:cs="Arial"/>
                <w:sz w:val="24"/>
                <w:szCs w:val="24"/>
                <w:lang w:val="es-ES"/>
              </w:rPr>
              <w:t>.</w:t>
            </w:r>
          </w:p>
        </w:tc>
      </w:tr>
      <w:tr w:rsidR="005A74E1" w:rsidRPr="00563768" w14:paraId="6BDBD92B" w14:textId="77777777" w:rsidTr="00EC5FEE">
        <w:tc>
          <w:tcPr>
            <w:tcW w:w="988" w:type="dxa"/>
            <w:shd w:val="clear" w:color="auto" w:fill="9CC2E5" w:themeFill="accent1" w:themeFillTint="99"/>
          </w:tcPr>
          <w:p w14:paraId="4CF2DC63" w14:textId="77777777" w:rsidR="005A74E1" w:rsidRPr="00EC5FEE" w:rsidRDefault="005A74E1" w:rsidP="00FE177D">
            <w:pPr>
              <w:jc w:val="center"/>
              <w:rPr>
                <w:rFonts w:cs="Arial"/>
                <w:b/>
                <w:sz w:val="24"/>
                <w:szCs w:val="24"/>
                <w:lang w:val="es-ES"/>
              </w:rPr>
            </w:pPr>
            <w:r w:rsidRPr="00EC5FEE">
              <w:rPr>
                <w:rFonts w:cs="Arial"/>
                <w:b/>
                <w:sz w:val="24"/>
                <w:szCs w:val="24"/>
                <w:lang w:val="es-ES"/>
              </w:rPr>
              <w:t>RF1.2</w:t>
            </w:r>
          </w:p>
        </w:tc>
        <w:tc>
          <w:tcPr>
            <w:tcW w:w="7840" w:type="dxa"/>
          </w:tcPr>
          <w:p w14:paraId="1BFD9F7A" w14:textId="77777777" w:rsidR="005A74E1" w:rsidRPr="00EC5FEE" w:rsidRDefault="005A74E1" w:rsidP="00FE177D">
            <w:pPr>
              <w:rPr>
                <w:rFonts w:cs="Arial"/>
                <w:sz w:val="24"/>
                <w:szCs w:val="24"/>
                <w:lang w:val="es-ES"/>
              </w:rPr>
            </w:pPr>
            <w:r w:rsidRPr="00EC5FEE">
              <w:rPr>
                <w:rFonts w:cs="Arial"/>
                <w:sz w:val="24"/>
                <w:szCs w:val="24"/>
                <w:lang w:val="es-ES"/>
              </w:rPr>
              <w:t>El sistema permitirá la modificación de los reclamos.</w:t>
            </w:r>
          </w:p>
        </w:tc>
      </w:tr>
      <w:tr w:rsidR="00FE177D" w:rsidRPr="00563768" w14:paraId="799F5CC5" w14:textId="77777777" w:rsidTr="00EC5FEE">
        <w:tc>
          <w:tcPr>
            <w:tcW w:w="988" w:type="dxa"/>
            <w:shd w:val="clear" w:color="auto" w:fill="9CC2E5" w:themeFill="accent1" w:themeFillTint="99"/>
          </w:tcPr>
          <w:p w14:paraId="6C273C42" w14:textId="77777777" w:rsidR="00FE177D" w:rsidRPr="00EC5FEE" w:rsidRDefault="005A74E1" w:rsidP="00FE177D">
            <w:pPr>
              <w:jc w:val="center"/>
              <w:rPr>
                <w:rFonts w:cs="Arial"/>
                <w:b/>
                <w:sz w:val="24"/>
                <w:szCs w:val="24"/>
                <w:lang w:val="es-ES"/>
              </w:rPr>
            </w:pPr>
            <w:r w:rsidRPr="00EC5FEE">
              <w:rPr>
                <w:rFonts w:cs="Arial"/>
                <w:b/>
                <w:sz w:val="24"/>
                <w:szCs w:val="24"/>
                <w:lang w:val="es-ES"/>
              </w:rPr>
              <w:t>RF1.3</w:t>
            </w:r>
          </w:p>
        </w:tc>
        <w:tc>
          <w:tcPr>
            <w:tcW w:w="7840" w:type="dxa"/>
          </w:tcPr>
          <w:p w14:paraId="383F90B6" w14:textId="77777777" w:rsidR="00FE177D" w:rsidRPr="00EC5FEE" w:rsidRDefault="00FE177D" w:rsidP="00FE177D">
            <w:pPr>
              <w:rPr>
                <w:rFonts w:cs="Arial"/>
                <w:sz w:val="24"/>
                <w:szCs w:val="24"/>
                <w:lang w:val="es-ES"/>
              </w:rPr>
            </w:pPr>
            <w:r w:rsidRPr="00EC5FEE">
              <w:rPr>
                <w:rFonts w:cs="Arial"/>
                <w:sz w:val="24"/>
                <w:szCs w:val="24"/>
                <w:lang w:val="es-ES"/>
              </w:rPr>
              <w:t>El sistema listará todos los reclamos por zona.</w:t>
            </w:r>
          </w:p>
        </w:tc>
      </w:tr>
      <w:tr w:rsidR="00CD1DEC" w:rsidRPr="00563768" w14:paraId="0C71DDC1" w14:textId="77777777" w:rsidTr="00EC5FEE">
        <w:tc>
          <w:tcPr>
            <w:tcW w:w="988" w:type="dxa"/>
            <w:shd w:val="clear" w:color="auto" w:fill="9CC2E5" w:themeFill="accent1" w:themeFillTint="99"/>
          </w:tcPr>
          <w:p w14:paraId="5FC5AA64" w14:textId="30079183" w:rsidR="00CD1DEC" w:rsidRPr="00EC5FEE" w:rsidRDefault="00CD1DEC" w:rsidP="00FE177D">
            <w:pPr>
              <w:jc w:val="center"/>
              <w:rPr>
                <w:rFonts w:cs="Arial"/>
                <w:b/>
                <w:sz w:val="24"/>
                <w:szCs w:val="24"/>
                <w:lang w:val="es-ES"/>
              </w:rPr>
            </w:pPr>
            <w:r>
              <w:rPr>
                <w:rFonts w:cs="Arial"/>
                <w:b/>
                <w:sz w:val="24"/>
                <w:szCs w:val="24"/>
                <w:lang w:val="es-ES"/>
              </w:rPr>
              <w:t>RF1.4</w:t>
            </w:r>
          </w:p>
        </w:tc>
        <w:tc>
          <w:tcPr>
            <w:tcW w:w="7840" w:type="dxa"/>
          </w:tcPr>
          <w:p w14:paraId="3D2696BE" w14:textId="09448F8E" w:rsidR="00CD1DEC" w:rsidRPr="00EC5FEE" w:rsidRDefault="00CD1DEC" w:rsidP="00FE177D">
            <w:pPr>
              <w:rPr>
                <w:rFonts w:cs="Arial"/>
                <w:sz w:val="24"/>
                <w:szCs w:val="24"/>
                <w:lang w:val="es-ES"/>
              </w:rPr>
            </w:pPr>
            <w:r>
              <w:rPr>
                <w:rFonts w:cs="Arial"/>
                <w:sz w:val="24"/>
                <w:szCs w:val="24"/>
                <w:lang w:val="es-ES"/>
              </w:rPr>
              <w:t>El sistema permitirá la baja de un reclamo.</w:t>
            </w:r>
          </w:p>
        </w:tc>
      </w:tr>
      <w:tr w:rsidR="00CD1DEC" w:rsidRPr="00563768" w14:paraId="50141EB2" w14:textId="77777777" w:rsidTr="00EC5FEE">
        <w:tc>
          <w:tcPr>
            <w:tcW w:w="988" w:type="dxa"/>
            <w:shd w:val="clear" w:color="auto" w:fill="9CC2E5" w:themeFill="accent1" w:themeFillTint="99"/>
          </w:tcPr>
          <w:p w14:paraId="0A5AECCF" w14:textId="1B7AD25A" w:rsidR="00CD1DEC" w:rsidRPr="00EC5FEE" w:rsidRDefault="00CD1DEC" w:rsidP="00FE177D">
            <w:pPr>
              <w:jc w:val="center"/>
              <w:rPr>
                <w:rFonts w:cs="Arial"/>
                <w:b/>
                <w:sz w:val="24"/>
                <w:szCs w:val="24"/>
                <w:lang w:val="es-ES"/>
              </w:rPr>
            </w:pPr>
            <w:r>
              <w:rPr>
                <w:rFonts w:cs="Arial"/>
                <w:b/>
                <w:sz w:val="24"/>
                <w:szCs w:val="24"/>
                <w:lang w:val="es-ES"/>
              </w:rPr>
              <w:t>R</w:t>
            </w:r>
            <w:r w:rsidR="00B80A70">
              <w:rPr>
                <w:rFonts w:cs="Arial"/>
                <w:b/>
                <w:sz w:val="24"/>
                <w:szCs w:val="24"/>
                <w:lang w:val="es-ES"/>
              </w:rPr>
              <w:t>F1.5</w:t>
            </w:r>
          </w:p>
        </w:tc>
        <w:tc>
          <w:tcPr>
            <w:tcW w:w="7840" w:type="dxa"/>
          </w:tcPr>
          <w:p w14:paraId="5D3B896E" w14:textId="66607980" w:rsidR="00CD1DEC" w:rsidRPr="00EC5FEE" w:rsidRDefault="00CD1DEC" w:rsidP="00FE177D">
            <w:pPr>
              <w:rPr>
                <w:rFonts w:cs="Arial"/>
                <w:sz w:val="24"/>
                <w:szCs w:val="24"/>
                <w:lang w:val="es-ES"/>
              </w:rPr>
            </w:pPr>
            <w:r>
              <w:rPr>
                <w:rFonts w:cs="Arial"/>
                <w:sz w:val="24"/>
                <w:szCs w:val="24"/>
                <w:lang w:val="es-ES"/>
              </w:rPr>
              <w:t>El sistema permitirá registrar los tipos de reclamos.</w:t>
            </w:r>
          </w:p>
        </w:tc>
      </w:tr>
      <w:tr w:rsidR="00CD1DEC" w:rsidRPr="00563768" w14:paraId="204C1444" w14:textId="77777777" w:rsidTr="00EC5FEE">
        <w:tc>
          <w:tcPr>
            <w:tcW w:w="988" w:type="dxa"/>
            <w:shd w:val="clear" w:color="auto" w:fill="9CC2E5" w:themeFill="accent1" w:themeFillTint="99"/>
          </w:tcPr>
          <w:p w14:paraId="51063F18" w14:textId="01FC5CEB" w:rsidR="00CD1DEC" w:rsidRDefault="00B80A70" w:rsidP="00FE177D">
            <w:pPr>
              <w:jc w:val="center"/>
              <w:rPr>
                <w:rFonts w:cs="Arial"/>
                <w:b/>
                <w:sz w:val="24"/>
                <w:szCs w:val="24"/>
                <w:lang w:val="es-ES"/>
              </w:rPr>
            </w:pPr>
            <w:r>
              <w:rPr>
                <w:rFonts w:cs="Arial"/>
                <w:b/>
                <w:sz w:val="24"/>
                <w:szCs w:val="24"/>
                <w:lang w:val="es-ES"/>
              </w:rPr>
              <w:t>RF1.6</w:t>
            </w:r>
          </w:p>
        </w:tc>
        <w:tc>
          <w:tcPr>
            <w:tcW w:w="7840" w:type="dxa"/>
          </w:tcPr>
          <w:p w14:paraId="77AF6F41" w14:textId="49949970" w:rsidR="00CD1DEC" w:rsidRDefault="00CD1DEC" w:rsidP="00FE177D">
            <w:pPr>
              <w:rPr>
                <w:rFonts w:cs="Arial"/>
                <w:sz w:val="24"/>
                <w:szCs w:val="24"/>
                <w:lang w:val="es-ES"/>
              </w:rPr>
            </w:pPr>
            <w:r>
              <w:rPr>
                <w:rFonts w:cs="Arial"/>
                <w:sz w:val="24"/>
                <w:szCs w:val="24"/>
                <w:lang w:val="es-ES"/>
              </w:rPr>
              <w:t>El sistema permitirá la modificación de los tipos de reclamos.</w:t>
            </w:r>
          </w:p>
        </w:tc>
      </w:tr>
      <w:tr w:rsidR="00486A91" w:rsidRPr="00563768" w:rsidDel="00B27AC3" w14:paraId="7E0D2CA9" w14:textId="1E8D6948" w:rsidTr="00EC5FEE">
        <w:trPr>
          <w:del w:id="12" w:author="Javier Kachuka" w:date="2019-11-05T17:32:00Z"/>
        </w:trPr>
        <w:tc>
          <w:tcPr>
            <w:tcW w:w="988" w:type="dxa"/>
            <w:shd w:val="clear" w:color="auto" w:fill="9CC2E5" w:themeFill="accent1" w:themeFillTint="99"/>
          </w:tcPr>
          <w:p w14:paraId="6D22F047" w14:textId="6C135536" w:rsidR="00486A91" w:rsidDel="00B27AC3" w:rsidRDefault="00486A91" w:rsidP="00FE177D">
            <w:pPr>
              <w:jc w:val="center"/>
              <w:rPr>
                <w:del w:id="13" w:author="Javier Kachuka" w:date="2019-11-05T17:32:00Z"/>
                <w:rFonts w:cs="Arial"/>
                <w:b/>
                <w:sz w:val="24"/>
                <w:szCs w:val="24"/>
                <w:lang w:val="es-ES"/>
              </w:rPr>
            </w:pPr>
            <w:del w:id="14" w:author="Javier Kachuka" w:date="2019-11-05T17:32:00Z">
              <w:r w:rsidDel="00B27AC3">
                <w:rPr>
                  <w:rFonts w:cs="Arial"/>
                  <w:b/>
                  <w:sz w:val="24"/>
                  <w:szCs w:val="24"/>
                  <w:lang w:val="es-ES"/>
                </w:rPr>
                <w:delText>RF1.7</w:delText>
              </w:r>
            </w:del>
          </w:p>
        </w:tc>
        <w:tc>
          <w:tcPr>
            <w:tcW w:w="7840" w:type="dxa"/>
          </w:tcPr>
          <w:p w14:paraId="7068C2FC" w14:textId="3CB8F4A0" w:rsidR="00486A91" w:rsidDel="00B27AC3" w:rsidRDefault="00486A91" w:rsidP="00486A91">
            <w:pPr>
              <w:rPr>
                <w:del w:id="15" w:author="Javier Kachuka" w:date="2019-11-05T17:32:00Z"/>
                <w:rFonts w:cs="Arial"/>
                <w:sz w:val="24"/>
                <w:szCs w:val="24"/>
                <w:lang w:val="es-ES"/>
              </w:rPr>
            </w:pPr>
            <w:del w:id="16" w:author="Javier Kachuka" w:date="2019-11-05T17:32:00Z">
              <w:r w:rsidDel="00B27AC3">
                <w:rPr>
                  <w:rFonts w:cs="Arial"/>
                  <w:sz w:val="24"/>
                  <w:szCs w:val="24"/>
                  <w:lang w:val="es-ES"/>
                </w:rPr>
                <w:delText>El sistema listará todos los tipos de reclamos.</w:delText>
              </w:r>
            </w:del>
          </w:p>
        </w:tc>
      </w:tr>
      <w:tr w:rsidR="00CD1DEC" w:rsidRPr="00563768" w14:paraId="01E6940D" w14:textId="77777777" w:rsidTr="00EC5FEE">
        <w:tc>
          <w:tcPr>
            <w:tcW w:w="988" w:type="dxa"/>
            <w:shd w:val="clear" w:color="auto" w:fill="9CC2E5" w:themeFill="accent1" w:themeFillTint="99"/>
          </w:tcPr>
          <w:p w14:paraId="6F8C532F" w14:textId="4C758C9B" w:rsidR="00CD1DEC" w:rsidRPr="00B80A70" w:rsidRDefault="00486A91" w:rsidP="00FE177D">
            <w:pPr>
              <w:jc w:val="center"/>
              <w:rPr>
                <w:rFonts w:cs="Arial"/>
                <w:b/>
                <w:sz w:val="24"/>
                <w:szCs w:val="24"/>
                <w:lang w:val="es-ES"/>
              </w:rPr>
            </w:pPr>
            <w:r>
              <w:rPr>
                <w:rFonts w:cs="Arial"/>
                <w:b/>
                <w:sz w:val="24"/>
                <w:szCs w:val="24"/>
                <w:lang w:val="es-ES"/>
              </w:rPr>
              <w:t>RF1.</w:t>
            </w:r>
            <w:ins w:id="17" w:author="Javier Kachuka" w:date="2019-11-05T17:33:00Z">
              <w:r w:rsidR="00B27AC3">
                <w:rPr>
                  <w:rFonts w:cs="Arial"/>
                  <w:b/>
                  <w:sz w:val="24"/>
                  <w:szCs w:val="24"/>
                  <w:lang w:val="es-ES"/>
                </w:rPr>
                <w:t>7</w:t>
              </w:r>
            </w:ins>
            <w:del w:id="18" w:author="Javier Kachuka" w:date="2019-11-05T17:33:00Z">
              <w:r w:rsidDel="00B27AC3">
                <w:rPr>
                  <w:rFonts w:cs="Arial"/>
                  <w:b/>
                  <w:sz w:val="24"/>
                  <w:szCs w:val="24"/>
                  <w:lang w:val="es-ES"/>
                </w:rPr>
                <w:delText>8</w:delText>
              </w:r>
            </w:del>
          </w:p>
        </w:tc>
        <w:tc>
          <w:tcPr>
            <w:tcW w:w="7840" w:type="dxa"/>
          </w:tcPr>
          <w:p w14:paraId="756013DA" w14:textId="6CC21D68" w:rsidR="00CD1DEC" w:rsidRPr="00CD1DEC" w:rsidRDefault="00CD1DEC" w:rsidP="00FE177D">
            <w:pPr>
              <w:rPr>
                <w:rFonts w:cs="Arial"/>
                <w:sz w:val="24"/>
                <w:szCs w:val="24"/>
                <w:u w:val="single"/>
                <w:lang w:val="es-ES"/>
              </w:rPr>
            </w:pPr>
            <w:r>
              <w:rPr>
                <w:rFonts w:cs="Arial"/>
                <w:sz w:val="24"/>
                <w:szCs w:val="24"/>
                <w:lang w:val="es-ES"/>
              </w:rPr>
              <w:t>El sistema permitirá la baja de un tipo de reclamo.</w:t>
            </w:r>
          </w:p>
        </w:tc>
      </w:tr>
      <w:tr w:rsidR="00B80A70" w:rsidRPr="00563768" w14:paraId="39963BA8" w14:textId="77777777" w:rsidTr="00EC5FEE">
        <w:tc>
          <w:tcPr>
            <w:tcW w:w="988" w:type="dxa"/>
            <w:shd w:val="clear" w:color="auto" w:fill="9CC2E5" w:themeFill="accent1" w:themeFillTint="99"/>
          </w:tcPr>
          <w:p w14:paraId="04DF5A18" w14:textId="549FFBD6" w:rsidR="00B80A70" w:rsidRDefault="00B80A70" w:rsidP="00FE177D">
            <w:pPr>
              <w:jc w:val="center"/>
              <w:rPr>
                <w:rFonts w:cs="Arial"/>
                <w:b/>
                <w:sz w:val="24"/>
                <w:szCs w:val="24"/>
                <w:lang w:val="es-ES"/>
              </w:rPr>
            </w:pPr>
            <w:r>
              <w:rPr>
                <w:rFonts w:cs="Arial"/>
                <w:b/>
                <w:sz w:val="24"/>
                <w:szCs w:val="24"/>
                <w:lang w:val="es-ES"/>
              </w:rPr>
              <w:t>RF</w:t>
            </w:r>
            <w:r w:rsidR="00486A91">
              <w:rPr>
                <w:rFonts w:cs="Arial"/>
                <w:b/>
                <w:sz w:val="24"/>
                <w:szCs w:val="24"/>
                <w:lang w:val="es-ES"/>
              </w:rPr>
              <w:t>1.</w:t>
            </w:r>
            <w:ins w:id="19" w:author="Javier Kachuka" w:date="2019-11-05T17:33:00Z">
              <w:r w:rsidR="00B27AC3">
                <w:rPr>
                  <w:rFonts w:cs="Arial"/>
                  <w:b/>
                  <w:sz w:val="24"/>
                  <w:szCs w:val="24"/>
                  <w:lang w:val="es-ES"/>
                </w:rPr>
                <w:t>8</w:t>
              </w:r>
            </w:ins>
            <w:del w:id="20" w:author="Javier Kachuka" w:date="2019-11-05T17:33:00Z">
              <w:r w:rsidR="00486A91" w:rsidDel="00B27AC3">
                <w:rPr>
                  <w:rFonts w:cs="Arial"/>
                  <w:b/>
                  <w:sz w:val="24"/>
                  <w:szCs w:val="24"/>
                  <w:lang w:val="es-ES"/>
                </w:rPr>
                <w:delText>9</w:delText>
              </w:r>
            </w:del>
          </w:p>
        </w:tc>
        <w:tc>
          <w:tcPr>
            <w:tcW w:w="7840" w:type="dxa"/>
          </w:tcPr>
          <w:p w14:paraId="078FFAD4" w14:textId="383FB993" w:rsidR="00B80A70" w:rsidRDefault="00B80A70" w:rsidP="00B80A70">
            <w:pPr>
              <w:rPr>
                <w:rFonts w:cs="Arial"/>
                <w:sz w:val="24"/>
                <w:szCs w:val="24"/>
                <w:lang w:val="es-ES"/>
              </w:rPr>
            </w:pPr>
            <w:r>
              <w:rPr>
                <w:rFonts w:cs="Arial"/>
                <w:sz w:val="24"/>
                <w:szCs w:val="24"/>
                <w:lang w:val="es-ES"/>
              </w:rPr>
              <w:t>El sistema permitirá registrar los requisitos de un tipo de reclamo.</w:t>
            </w:r>
          </w:p>
        </w:tc>
      </w:tr>
      <w:tr w:rsidR="00B80A70" w:rsidRPr="00563768" w14:paraId="301F5587" w14:textId="77777777" w:rsidTr="00EC5FEE">
        <w:tc>
          <w:tcPr>
            <w:tcW w:w="988" w:type="dxa"/>
            <w:shd w:val="clear" w:color="auto" w:fill="9CC2E5" w:themeFill="accent1" w:themeFillTint="99"/>
          </w:tcPr>
          <w:p w14:paraId="2FD7C065" w14:textId="78F6AFA6" w:rsidR="00B80A70" w:rsidRDefault="00486A91" w:rsidP="00FE177D">
            <w:pPr>
              <w:jc w:val="center"/>
              <w:rPr>
                <w:rFonts w:cs="Arial"/>
                <w:b/>
                <w:sz w:val="24"/>
                <w:szCs w:val="24"/>
                <w:lang w:val="es-ES"/>
              </w:rPr>
            </w:pPr>
            <w:r>
              <w:rPr>
                <w:rFonts w:cs="Arial"/>
                <w:b/>
                <w:sz w:val="24"/>
                <w:szCs w:val="24"/>
                <w:lang w:val="es-ES"/>
              </w:rPr>
              <w:t>RF</w:t>
            </w:r>
            <w:ins w:id="21" w:author="Javier Kachuka" w:date="2019-11-05T17:33:00Z">
              <w:r w:rsidR="00B27AC3">
                <w:rPr>
                  <w:rFonts w:cs="Arial"/>
                  <w:b/>
                  <w:sz w:val="24"/>
                  <w:szCs w:val="24"/>
                  <w:lang w:val="es-ES"/>
                </w:rPr>
                <w:t>1</w:t>
              </w:r>
            </w:ins>
            <w:del w:id="22" w:author="Javier Kachuka" w:date="2019-11-05T17:33:00Z">
              <w:r w:rsidDel="00B27AC3">
                <w:rPr>
                  <w:rFonts w:cs="Arial"/>
                  <w:b/>
                  <w:sz w:val="24"/>
                  <w:szCs w:val="24"/>
                  <w:lang w:val="es-ES"/>
                </w:rPr>
                <w:delText>2</w:delText>
              </w:r>
            </w:del>
            <w:r>
              <w:rPr>
                <w:rFonts w:cs="Arial"/>
                <w:b/>
                <w:sz w:val="24"/>
                <w:szCs w:val="24"/>
                <w:lang w:val="es-ES"/>
              </w:rPr>
              <w:t>.</w:t>
            </w:r>
            <w:ins w:id="23" w:author="Javier Kachuka" w:date="2019-11-05T17:34:00Z">
              <w:r w:rsidR="00B27AC3">
                <w:rPr>
                  <w:rFonts w:cs="Arial"/>
                  <w:b/>
                  <w:sz w:val="24"/>
                  <w:szCs w:val="24"/>
                  <w:lang w:val="es-ES"/>
                </w:rPr>
                <w:t>9</w:t>
              </w:r>
            </w:ins>
            <w:del w:id="24" w:author="Javier Kachuka" w:date="2019-11-05T17:34:00Z">
              <w:r w:rsidDel="00B27AC3">
                <w:rPr>
                  <w:rFonts w:cs="Arial"/>
                  <w:b/>
                  <w:sz w:val="24"/>
                  <w:szCs w:val="24"/>
                  <w:lang w:val="es-ES"/>
                </w:rPr>
                <w:delText>0</w:delText>
              </w:r>
            </w:del>
          </w:p>
        </w:tc>
        <w:tc>
          <w:tcPr>
            <w:tcW w:w="7840" w:type="dxa"/>
          </w:tcPr>
          <w:p w14:paraId="02FC9CFD" w14:textId="3A2B5417" w:rsidR="00B80A70" w:rsidRDefault="00B80A70" w:rsidP="00B80A70">
            <w:pPr>
              <w:rPr>
                <w:rFonts w:cs="Arial"/>
                <w:sz w:val="24"/>
                <w:szCs w:val="24"/>
                <w:lang w:val="es-ES"/>
              </w:rPr>
            </w:pPr>
            <w:r>
              <w:rPr>
                <w:rFonts w:cs="Arial"/>
                <w:sz w:val="24"/>
                <w:szCs w:val="24"/>
                <w:lang w:val="es-ES"/>
              </w:rPr>
              <w:t>El sistema permitirá la modificación de los requisitos.</w:t>
            </w:r>
          </w:p>
        </w:tc>
      </w:tr>
      <w:tr w:rsidR="00486A91" w:rsidRPr="00563768" w:rsidDel="00B27AC3" w14:paraId="6DAE6FF9" w14:textId="62D123AE" w:rsidTr="00EC5FEE">
        <w:trPr>
          <w:del w:id="25" w:author="Javier Kachuka" w:date="2019-11-05T17:33:00Z"/>
        </w:trPr>
        <w:tc>
          <w:tcPr>
            <w:tcW w:w="988" w:type="dxa"/>
            <w:shd w:val="clear" w:color="auto" w:fill="9CC2E5" w:themeFill="accent1" w:themeFillTint="99"/>
          </w:tcPr>
          <w:p w14:paraId="4527130C" w14:textId="320CA9C0" w:rsidR="00486A91" w:rsidDel="00B27AC3" w:rsidRDefault="00486A91" w:rsidP="00FE177D">
            <w:pPr>
              <w:jc w:val="center"/>
              <w:rPr>
                <w:del w:id="26" w:author="Javier Kachuka" w:date="2019-11-05T17:33:00Z"/>
                <w:rFonts w:cs="Arial"/>
                <w:b/>
                <w:sz w:val="24"/>
                <w:szCs w:val="24"/>
                <w:lang w:val="es-ES"/>
              </w:rPr>
            </w:pPr>
            <w:del w:id="27" w:author="Javier Kachuka" w:date="2019-11-05T17:33:00Z">
              <w:r w:rsidDel="00B27AC3">
                <w:rPr>
                  <w:rFonts w:cs="Arial"/>
                  <w:b/>
                  <w:sz w:val="24"/>
                  <w:szCs w:val="24"/>
                  <w:lang w:val="es-ES"/>
                </w:rPr>
                <w:delText>RF2.1</w:delText>
              </w:r>
            </w:del>
          </w:p>
        </w:tc>
        <w:tc>
          <w:tcPr>
            <w:tcW w:w="7840" w:type="dxa"/>
          </w:tcPr>
          <w:p w14:paraId="07128CC1" w14:textId="2AD9063D" w:rsidR="00486A91" w:rsidDel="00B27AC3" w:rsidRDefault="00486A91" w:rsidP="00486A91">
            <w:pPr>
              <w:rPr>
                <w:del w:id="28" w:author="Javier Kachuka" w:date="2019-11-05T17:33:00Z"/>
                <w:rFonts w:cs="Arial"/>
                <w:sz w:val="24"/>
                <w:szCs w:val="24"/>
                <w:lang w:val="es-ES"/>
              </w:rPr>
            </w:pPr>
            <w:del w:id="29" w:author="Javier Kachuka" w:date="2019-11-05T17:33:00Z">
              <w:r w:rsidDel="00B27AC3">
                <w:rPr>
                  <w:rFonts w:cs="Arial"/>
                  <w:sz w:val="24"/>
                  <w:szCs w:val="24"/>
                  <w:lang w:val="es-ES"/>
                </w:rPr>
                <w:delText>El sistema listará todos los requisitos.</w:delText>
              </w:r>
            </w:del>
          </w:p>
        </w:tc>
      </w:tr>
      <w:tr w:rsidR="00B80A70" w:rsidRPr="00563768" w14:paraId="79BA1304" w14:textId="77777777" w:rsidTr="00EC5FEE">
        <w:tc>
          <w:tcPr>
            <w:tcW w:w="988" w:type="dxa"/>
            <w:shd w:val="clear" w:color="auto" w:fill="9CC2E5" w:themeFill="accent1" w:themeFillTint="99"/>
          </w:tcPr>
          <w:p w14:paraId="5B2F0104" w14:textId="2ABD7BFA" w:rsidR="00B80A70" w:rsidRDefault="00486A91" w:rsidP="00FE177D">
            <w:pPr>
              <w:jc w:val="center"/>
              <w:rPr>
                <w:rFonts w:cs="Arial"/>
                <w:b/>
                <w:sz w:val="24"/>
                <w:szCs w:val="24"/>
                <w:lang w:val="es-ES"/>
              </w:rPr>
            </w:pPr>
            <w:r>
              <w:rPr>
                <w:rFonts w:cs="Arial"/>
                <w:b/>
                <w:sz w:val="24"/>
                <w:szCs w:val="24"/>
                <w:lang w:val="es-ES"/>
              </w:rPr>
              <w:t>RF2.</w:t>
            </w:r>
            <w:ins w:id="30" w:author="Javier Kachuka" w:date="2019-11-05T17:34:00Z">
              <w:r w:rsidR="00B27AC3">
                <w:rPr>
                  <w:rFonts w:cs="Arial"/>
                  <w:b/>
                  <w:sz w:val="24"/>
                  <w:szCs w:val="24"/>
                  <w:lang w:val="es-ES"/>
                </w:rPr>
                <w:t>0</w:t>
              </w:r>
            </w:ins>
            <w:del w:id="31" w:author="Javier Kachuka" w:date="2019-11-05T17:34:00Z">
              <w:r w:rsidDel="00B27AC3">
                <w:rPr>
                  <w:rFonts w:cs="Arial"/>
                  <w:b/>
                  <w:sz w:val="24"/>
                  <w:szCs w:val="24"/>
                  <w:lang w:val="es-ES"/>
                </w:rPr>
                <w:delText>2</w:delText>
              </w:r>
            </w:del>
          </w:p>
        </w:tc>
        <w:tc>
          <w:tcPr>
            <w:tcW w:w="7840" w:type="dxa"/>
          </w:tcPr>
          <w:p w14:paraId="3546D730" w14:textId="0B864778" w:rsidR="00B80A70" w:rsidRDefault="00B80A70" w:rsidP="00B80A70">
            <w:pPr>
              <w:rPr>
                <w:rFonts w:cs="Arial"/>
                <w:sz w:val="24"/>
                <w:szCs w:val="24"/>
                <w:lang w:val="es-ES"/>
              </w:rPr>
            </w:pPr>
            <w:r>
              <w:rPr>
                <w:rFonts w:cs="Arial"/>
                <w:sz w:val="24"/>
                <w:szCs w:val="24"/>
                <w:lang w:val="es-ES"/>
              </w:rPr>
              <w:t>El sistema permitirá la baja de un requisito.</w:t>
            </w:r>
          </w:p>
        </w:tc>
      </w:tr>
      <w:tr w:rsidR="00B80A70" w:rsidRPr="00563768" w14:paraId="7BEC65C3" w14:textId="77777777" w:rsidTr="00EC5FEE">
        <w:tc>
          <w:tcPr>
            <w:tcW w:w="988" w:type="dxa"/>
            <w:shd w:val="clear" w:color="auto" w:fill="9CC2E5" w:themeFill="accent1" w:themeFillTint="99"/>
          </w:tcPr>
          <w:p w14:paraId="4CFBFD3E" w14:textId="4249E549" w:rsidR="00B80A70" w:rsidRDefault="00486A91" w:rsidP="00FE177D">
            <w:pPr>
              <w:jc w:val="center"/>
              <w:rPr>
                <w:rFonts w:cs="Arial"/>
                <w:b/>
                <w:sz w:val="24"/>
                <w:szCs w:val="24"/>
                <w:lang w:val="es-ES"/>
              </w:rPr>
            </w:pPr>
            <w:r>
              <w:rPr>
                <w:rFonts w:cs="Arial"/>
                <w:b/>
                <w:sz w:val="24"/>
                <w:szCs w:val="24"/>
                <w:lang w:val="es-ES"/>
              </w:rPr>
              <w:t>RF2.</w:t>
            </w:r>
            <w:ins w:id="32" w:author="Javier Kachuka" w:date="2019-11-05T17:34:00Z">
              <w:r w:rsidR="00B27AC3">
                <w:rPr>
                  <w:rFonts w:cs="Arial"/>
                  <w:b/>
                  <w:sz w:val="24"/>
                  <w:szCs w:val="24"/>
                  <w:lang w:val="es-ES"/>
                </w:rPr>
                <w:t>1</w:t>
              </w:r>
            </w:ins>
            <w:del w:id="33" w:author="Javier Kachuka" w:date="2019-11-05T17:34:00Z">
              <w:r w:rsidDel="00B27AC3">
                <w:rPr>
                  <w:rFonts w:cs="Arial"/>
                  <w:b/>
                  <w:sz w:val="24"/>
                  <w:szCs w:val="24"/>
                  <w:lang w:val="es-ES"/>
                </w:rPr>
                <w:delText>3</w:delText>
              </w:r>
            </w:del>
          </w:p>
        </w:tc>
        <w:tc>
          <w:tcPr>
            <w:tcW w:w="7840" w:type="dxa"/>
          </w:tcPr>
          <w:p w14:paraId="7A2F1959" w14:textId="52992F01" w:rsidR="00B80A70" w:rsidRDefault="00B80A70" w:rsidP="00B80A70">
            <w:pPr>
              <w:rPr>
                <w:rFonts w:cs="Arial"/>
                <w:sz w:val="24"/>
                <w:szCs w:val="24"/>
                <w:lang w:val="es-ES"/>
              </w:rPr>
            </w:pPr>
            <w:r>
              <w:rPr>
                <w:rFonts w:cs="Arial"/>
                <w:sz w:val="24"/>
                <w:szCs w:val="24"/>
                <w:lang w:val="es-ES"/>
              </w:rPr>
              <w:t>El sistema va a permitir el registro de un nuevo socio a la empresa.</w:t>
            </w:r>
          </w:p>
        </w:tc>
      </w:tr>
      <w:tr w:rsidR="00B80A70" w:rsidRPr="00563768" w14:paraId="7DF0B7C9" w14:textId="77777777" w:rsidTr="00EC5FEE">
        <w:tc>
          <w:tcPr>
            <w:tcW w:w="988" w:type="dxa"/>
            <w:shd w:val="clear" w:color="auto" w:fill="9CC2E5" w:themeFill="accent1" w:themeFillTint="99"/>
          </w:tcPr>
          <w:p w14:paraId="4DC0358D" w14:textId="0912E4CA" w:rsidR="00B80A70" w:rsidRDefault="00486A91" w:rsidP="00FE177D">
            <w:pPr>
              <w:jc w:val="center"/>
              <w:rPr>
                <w:rFonts w:cs="Arial"/>
                <w:b/>
                <w:sz w:val="24"/>
                <w:szCs w:val="24"/>
                <w:lang w:val="es-ES"/>
              </w:rPr>
            </w:pPr>
            <w:r>
              <w:rPr>
                <w:rFonts w:cs="Arial"/>
                <w:b/>
                <w:sz w:val="24"/>
                <w:szCs w:val="24"/>
                <w:lang w:val="es-ES"/>
              </w:rPr>
              <w:t>RF2.</w:t>
            </w:r>
            <w:ins w:id="34" w:author="Javier Kachuka" w:date="2019-11-05T17:34:00Z">
              <w:r w:rsidR="00B27AC3">
                <w:rPr>
                  <w:rFonts w:cs="Arial"/>
                  <w:b/>
                  <w:sz w:val="24"/>
                  <w:szCs w:val="24"/>
                  <w:lang w:val="es-ES"/>
                </w:rPr>
                <w:t>2</w:t>
              </w:r>
            </w:ins>
            <w:del w:id="35" w:author="Javier Kachuka" w:date="2019-11-05T17:34:00Z">
              <w:r w:rsidDel="00B27AC3">
                <w:rPr>
                  <w:rFonts w:cs="Arial"/>
                  <w:b/>
                  <w:sz w:val="24"/>
                  <w:szCs w:val="24"/>
                  <w:lang w:val="es-ES"/>
                </w:rPr>
                <w:delText>4</w:delText>
              </w:r>
            </w:del>
          </w:p>
        </w:tc>
        <w:tc>
          <w:tcPr>
            <w:tcW w:w="7840" w:type="dxa"/>
          </w:tcPr>
          <w:p w14:paraId="61D3304C" w14:textId="24882651" w:rsidR="00B80A70" w:rsidRDefault="00B80A70" w:rsidP="00B80A70">
            <w:pPr>
              <w:rPr>
                <w:rFonts w:cs="Arial"/>
                <w:sz w:val="24"/>
                <w:szCs w:val="24"/>
                <w:lang w:val="es-ES"/>
              </w:rPr>
            </w:pPr>
            <w:r>
              <w:rPr>
                <w:rFonts w:cs="Arial"/>
                <w:sz w:val="24"/>
                <w:szCs w:val="24"/>
                <w:lang w:val="es-ES"/>
              </w:rPr>
              <w:t>El sistema permitirá la modificación de un socio.</w:t>
            </w:r>
          </w:p>
        </w:tc>
      </w:tr>
      <w:tr w:rsidR="00486A91" w:rsidRPr="00563768" w:rsidDel="00B27AC3" w14:paraId="70EE31E1" w14:textId="048C5119" w:rsidTr="00EC5FEE">
        <w:trPr>
          <w:del w:id="36" w:author="Javier Kachuka" w:date="2019-11-05T17:33:00Z"/>
        </w:trPr>
        <w:tc>
          <w:tcPr>
            <w:tcW w:w="988" w:type="dxa"/>
            <w:shd w:val="clear" w:color="auto" w:fill="9CC2E5" w:themeFill="accent1" w:themeFillTint="99"/>
          </w:tcPr>
          <w:p w14:paraId="1763221F" w14:textId="0C52BC08" w:rsidR="00486A91" w:rsidDel="00B27AC3" w:rsidRDefault="00486A91" w:rsidP="00FE177D">
            <w:pPr>
              <w:jc w:val="center"/>
              <w:rPr>
                <w:del w:id="37" w:author="Javier Kachuka" w:date="2019-11-05T17:33:00Z"/>
                <w:rFonts w:cs="Arial"/>
                <w:b/>
                <w:sz w:val="24"/>
                <w:szCs w:val="24"/>
                <w:lang w:val="es-ES"/>
              </w:rPr>
            </w:pPr>
            <w:del w:id="38" w:author="Javier Kachuka" w:date="2019-11-05T17:33:00Z">
              <w:r w:rsidDel="00B27AC3">
                <w:rPr>
                  <w:rFonts w:cs="Arial"/>
                  <w:b/>
                  <w:sz w:val="24"/>
                  <w:szCs w:val="24"/>
                  <w:lang w:val="es-ES"/>
                </w:rPr>
                <w:delText>RF2.5</w:delText>
              </w:r>
            </w:del>
          </w:p>
        </w:tc>
        <w:tc>
          <w:tcPr>
            <w:tcW w:w="7840" w:type="dxa"/>
          </w:tcPr>
          <w:p w14:paraId="5120C339" w14:textId="5D042F02" w:rsidR="00486A91" w:rsidDel="00B27AC3" w:rsidRDefault="00486A91" w:rsidP="00B80A70">
            <w:pPr>
              <w:rPr>
                <w:del w:id="39" w:author="Javier Kachuka" w:date="2019-11-05T17:33:00Z"/>
                <w:rFonts w:cs="Arial"/>
                <w:sz w:val="24"/>
                <w:szCs w:val="24"/>
                <w:lang w:val="es-ES"/>
              </w:rPr>
            </w:pPr>
            <w:del w:id="40" w:author="Javier Kachuka" w:date="2019-11-05T17:33:00Z">
              <w:r w:rsidDel="00B27AC3">
                <w:rPr>
                  <w:rFonts w:cs="Arial"/>
                  <w:sz w:val="24"/>
                  <w:szCs w:val="24"/>
                  <w:lang w:val="es-ES"/>
                </w:rPr>
                <w:delText>El sistema listará todos los socios.</w:delText>
              </w:r>
            </w:del>
          </w:p>
        </w:tc>
      </w:tr>
      <w:tr w:rsidR="00B80A70" w:rsidRPr="00563768" w14:paraId="55276F1D" w14:textId="77777777" w:rsidTr="00EC5FEE">
        <w:tc>
          <w:tcPr>
            <w:tcW w:w="988" w:type="dxa"/>
            <w:shd w:val="clear" w:color="auto" w:fill="9CC2E5" w:themeFill="accent1" w:themeFillTint="99"/>
          </w:tcPr>
          <w:p w14:paraId="090B4469" w14:textId="34DFC165" w:rsidR="00B80A70" w:rsidRDefault="00486A91" w:rsidP="00FE177D">
            <w:pPr>
              <w:jc w:val="center"/>
              <w:rPr>
                <w:rFonts w:cs="Arial"/>
                <w:b/>
                <w:sz w:val="24"/>
                <w:szCs w:val="24"/>
                <w:lang w:val="es-ES"/>
              </w:rPr>
            </w:pPr>
            <w:r>
              <w:rPr>
                <w:rFonts w:cs="Arial"/>
                <w:b/>
                <w:sz w:val="24"/>
                <w:szCs w:val="24"/>
                <w:lang w:val="es-ES"/>
              </w:rPr>
              <w:t>RF2.</w:t>
            </w:r>
            <w:ins w:id="41" w:author="Javier Kachuka" w:date="2019-11-05T17:34:00Z">
              <w:r w:rsidR="00B27AC3">
                <w:rPr>
                  <w:rFonts w:cs="Arial"/>
                  <w:b/>
                  <w:sz w:val="24"/>
                  <w:szCs w:val="24"/>
                  <w:lang w:val="es-ES"/>
                </w:rPr>
                <w:t>3</w:t>
              </w:r>
            </w:ins>
            <w:del w:id="42" w:author="Javier Kachuka" w:date="2019-11-05T17:34:00Z">
              <w:r w:rsidDel="00B27AC3">
                <w:rPr>
                  <w:rFonts w:cs="Arial"/>
                  <w:b/>
                  <w:sz w:val="24"/>
                  <w:szCs w:val="24"/>
                  <w:lang w:val="es-ES"/>
                </w:rPr>
                <w:delText>6</w:delText>
              </w:r>
            </w:del>
          </w:p>
        </w:tc>
        <w:tc>
          <w:tcPr>
            <w:tcW w:w="7840" w:type="dxa"/>
          </w:tcPr>
          <w:p w14:paraId="104C2B57" w14:textId="4A9778FD" w:rsidR="00B80A70" w:rsidRDefault="00B80A70" w:rsidP="00B80A70">
            <w:pPr>
              <w:rPr>
                <w:rFonts w:cs="Arial"/>
                <w:sz w:val="24"/>
                <w:szCs w:val="24"/>
                <w:lang w:val="es-ES"/>
              </w:rPr>
            </w:pPr>
            <w:r>
              <w:rPr>
                <w:rFonts w:cs="Arial"/>
                <w:sz w:val="24"/>
                <w:szCs w:val="24"/>
                <w:lang w:val="es-ES"/>
              </w:rPr>
              <w:t>El sistema permitirá la baja de un socio.</w:t>
            </w:r>
          </w:p>
        </w:tc>
      </w:tr>
      <w:tr w:rsidR="00486A91" w:rsidRPr="00563768" w14:paraId="5A00C49F" w14:textId="77777777" w:rsidTr="00EC5FEE">
        <w:tc>
          <w:tcPr>
            <w:tcW w:w="988" w:type="dxa"/>
            <w:shd w:val="clear" w:color="auto" w:fill="9CC2E5" w:themeFill="accent1" w:themeFillTint="99"/>
          </w:tcPr>
          <w:p w14:paraId="0F6447F2" w14:textId="070B1962" w:rsidR="00486A91" w:rsidRDefault="00486A91" w:rsidP="00FE177D">
            <w:pPr>
              <w:jc w:val="center"/>
              <w:rPr>
                <w:rFonts w:cs="Arial"/>
                <w:b/>
                <w:sz w:val="24"/>
                <w:szCs w:val="24"/>
                <w:lang w:val="es-ES"/>
              </w:rPr>
            </w:pPr>
            <w:r>
              <w:rPr>
                <w:rFonts w:cs="Arial"/>
                <w:b/>
                <w:sz w:val="24"/>
                <w:szCs w:val="24"/>
                <w:lang w:val="es-ES"/>
              </w:rPr>
              <w:t>RF2.</w:t>
            </w:r>
            <w:ins w:id="43" w:author="Javier Kachuka" w:date="2019-11-05T17:34:00Z">
              <w:r w:rsidR="00B27AC3">
                <w:rPr>
                  <w:rFonts w:cs="Arial"/>
                  <w:b/>
                  <w:sz w:val="24"/>
                  <w:szCs w:val="24"/>
                  <w:lang w:val="es-ES"/>
                </w:rPr>
                <w:t>4</w:t>
              </w:r>
            </w:ins>
            <w:del w:id="44" w:author="Javier Kachuka" w:date="2019-11-05T17:34:00Z">
              <w:r w:rsidDel="00B27AC3">
                <w:rPr>
                  <w:rFonts w:cs="Arial"/>
                  <w:b/>
                  <w:sz w:val="24"/>
                  <w:szCs w:val="24"/>
                  <w:lang w:val="es-ES"/>
                </w:rPr>
                <w:delText>7</w:delText>
              </w:r>
            </w:del>
          </w:p>
        </w:tc>
        <w:tc>
          <w:tcPr>
            <w:tcW w:w="7840" w:type="dxa"/>
          </w:tcPr>
          <w:p w14:paraId="1528D1AE" w14:textId="292C7788" w:rsidR="00486A91" w:rsidRDefault="00486A91" w:rsidP="00B80A70">
            <w:pPr>
              <w:rPr>
                <w:rFonts w:cs="Arial"/>
                <w:sz w:val="24"/>
                <w:szCs w:val="24"/>
                <w:lang w:val="es-ES"/>
              </w:rPr>
            </w:pPr>
            <w:r>
              <w:rPr>
                <w:rFonts w:cs="Arial"/>
                <w:sz w:val="24"/>
                <w:szCs w:val="24"/>
                <w:lang w:val="es-ES"/>
              </w:rPr>
              <w:t>El sistema permitirá el registro de una nueva conexión de un socio.</w:t>
            </w:r>
          </w:p>
        </w:tc>
      </w:tr>
      <w:tr w:rsidR="00486A91" w:rsidRPr="00563768" w14:paraId="490B1478" w14:textId="77777777" w:rsidTr="00EC5FEE">
        <w:tc>
          <w:tcPr>
            <w:tcW w:w="988" w:type="dxa"/>
            <w:shd w:val="clear" w:color="auto" w:fill="9CC2E5" w:themeFill="accent1" w:themeFillTint="99"/>
          </w:tcPr>
          <w:p w14:paraId="1B19BD77" w14:textId="7F682FFD" w:rsidR="00486A91" w:rsidRDefault="00486A91" w:rsidP="00FE177D">
            <w:pPr>
              <w:jc w:val="center"/>
              <w:rPr>
                <w:rFonts w:cs="Arial"/>
                <w:b/>
                <w:sz w:val="24"/>
                <w:szCs w:val="24"/>
                <w:lang w:val="es-ES"/>
              </w:rPr>
            </w:pPr>
            <w:r>
              <w:rPr>
                <w:rFonts w:cs="Arial"/>
                <w:b/>
                <w:sz w:val="24"/>
                <w:szCs w:val="24"/>
                <w:lang w:val="es-ES"/>
              </w:rPr>
              <w:t>RF2.</w:t>
            </w:r>
            <w:ins w:id="45" w:author="Javier Kachuka" w:date="2019-11-05T17:34:00Z">
              <w:r w:rsidR="00B27AC3">
                <w:rPr>
                  <w:rFonts w:cs="Arial"/>
                  <w:b/>
                  <w:sz w:val="24"/>
                  <w:szCs w:val="24"/>
                  <w:lang w:val="es-ES"/>
                </w:rPr>
                <w:t>5</w:t>
              </w:r>
            </w:ins>
            <w:del w:id="46" w:author="Javier Kachuka" w:date="2019-11-05T17:34:00Z">
              <w:r w:rsidDel="00B27AC3">
                <w:rPr>
                  <w:rFonts w:cs="Arial"/>
                  <w:b/>
                  <w:sz w:val="24"/>
                  <w:szCs w:val="24"/>
                  <w:lang w:val="es-ES"/>
                </w:rPr>
                <w:delText>8</w:delText>
              </w:r>
            </w:del>
          </w:p>
        </w:tc>
        <w:tc>
          <w:tcPr>
            <w:tcW w:w="7840" w:type="dxa"/>
          </w:tcPr>
          <w:p w14:paraId="4586377A" w14:textId="42954E28" w:rsidR="00486A91" w:rsidRDefault="00486A91" w:rsidP="00B80A70">
            <w:pPr>
              <w:rPr>
                <w:rFonts w:cs="Arial"/>
                <w:sz w:val="24"/>
                <w:szCs w:val="24"/>
                <w:lang w:val="es-ES"/>
              </w:rPr>
            </w:pPr>
            <w:r>
              <w:rPr>
                <w:rFonts w:cs="Arial"/>
                <w:sz w:val="24"/>
                <w:szCs w:val="24"/>
                <w:lang w:val="es-ES"/>
              </w:rPr>
              <w:t>El sistema permitirá la baja de una conexión de un socio.</w:t>
            </w:r>
          </w:p>
        </w:tc>
      </w:tr>
    </w:tbl>
    <w:p w14:paraId="71B6FCC8" w14:textId="77777777" w:rsidR="003C7704" w:rsidRPr="00EC5FEE" w:rsidRDefault="003C7704">
      <w:pPr>
        <w:rPr>
          <w:rFonts w:cs="Arial"/>
          <w:sz w:val="24"/>
          <w:szCs w:val="24"/>
          <w:lang w:val="es-ES"/>
        </w:rPr>
      </w:pPr>
    </w:p>
    <w:p w14:paraId="140C7161" w14:textId="77777777" w:rsidR="003C7704" w:rsidRPr="00D61C88" w:rsidRDefault="003C7704" w:rsidP="0055417A">
      <w:pPr>
        <w:pStyle w:val="Ttulo3"/>
        <w:rPr>
          <w:lang w:val="es-ES"/>
        </w:rPr>
      </w:pPr>
      <w:bookmarkStart w:id="47" w:name="_Toc24617125"/>
      <w:r w:rsidRPr="00D61C88">
        <w:rPr>
          <w:lang w:val="es-ES"/>
        </w:rPr>
        <w:t>Módulo de Trabajo</w:t>
      </w:r>
      <w:bookmarkEnd w:id="47"/>
    </w:p>
    <w:tbl>
      <w:tblPr>
        <w:tblStyle w:val="Tablaconcuadrcula"/>
        <w:tblW w:w="0" w:type="auto"/>
        <w:tblLook w:val="04A0" w:firstRow="1" w:lastRow="0" w:firstColumn="1" w:lastColumn="0" w:noHBand="0" w:noVBand="1"/>
      </w:tblPr>
      <w:tblGrid>
        <w:gridCol w:w="1204"/>
        <w:gridCol w:w="7624"/>
      </w:tblGrid>
      <w:tr w:rsidR="00163755" w:rsidRPr="00563768" w14:paraId="6A9DDC8D" w14:textId="77777777" w:rsidTr="00EC5FEE">
        <w:tc>
          <w:tcPr>
            <w:tcW w:w="988" w:type="dxa"/>
            <w:shd w:val="clear" w:color="auto" w:fill="9CC2E5" w:themeFill="accent1" w:themeFillTint="99"/>
          </w:tcPr>
          <w:p w14:paraId="7972DE91" w14:textId="41DE5F16" w:rsidR="00163755" w:rsidRPr="00EC5FEE" w:rsidRDefault="003C7530" w:rsidP="00FE177D">
            <w:pPr>
              <w:jc w:val="center"/>
              <w:rPr>
                <w:rFonts w:cs="Arial"/>
                <w:b/>
                <w:sz w:val="24"/>
                <w:szCs w:val="24"/>
                <w:lang w:val="es-ES"/>
              </w:rPr>
            </w:pPr>
            <w:r>
              <w:rPr>
                <w:rFonts w:cs="Arial"/>
                <w:b/>
                <w:sz w:val="24"/>
                <w:szCs w:val="24"/>
                <w:lang w:val="es-ES"/>
              </w:rPr>
              <w:t>RF2.</w:t>
            </w:r>
            <w:ins w:id="48" w:author="Javier Kachuka" w:date="2019-11-05T17:48:00Z">
              <w:r w:rsidR="00401CC8">
                <w:rPr>
                  <w:rFonts w:cs="Arial"/>
                  <w:b/>
                  <w:sz w:val="24"/>
                  <w:szCs w:val="24"/>
                  <w:lang w:val="es-ES"/>
                </w:rPr>
                <w:t>6</w:t>
              </w:r>
            </w:ins>
            <w:del w:id="49" w:author="Javier Kachuka" w:date="2019-11-05T17:48:00Z">
              <w:r w:rsidDel="00401CC8">
                <w:rPr>
                  <w:rFonts w:cs="Arial"/>
                  <w:b/>
                  <w:sz w:val="24"/>
                  <w:szCs w:val="24"/>
                  <w:lang w:val="es-ES"/>
                </w:rPr>
                <w:delText>9</w:delText>
              </w:r>
            </w:del>
          </w:p>
        </w:tc>
        <w:tc>
          <w:tcPr>
            <w:tcW w:w="7840" w:type="dxa"/>
          </w:tcPr>
          <w:p w14:paraId="46D1685F" w14:textId="77777777" w:rsidR="00163755" w:rsidRPr="00EC5FEE" w:rsidRDefault="00FE177D" w:rsidP="00EA55F8">
            <w:pPr>
              <w:rPr>
                <w:rFonts w:cs="Arial"/>
                <w:sz w:val="24"/>
                <w:szCs w:val="24"/>
                <w:lang w:val="es-ES"/>
              </w:rPr>
            </w:pPr>
            <w:r w:rsidRPr="00EC5FEE">
              <w:rPr>
                <w:rFonts w:cs="Arial"/>
                <w:sz w:val="24"/>
                <w:szCs w:val="24"/>
                <w:lang w:val="es-ES"/>
              </w:rPr>
              <w:t>El sistema permitirá al empleado poder iniciar un trabajo desde el lugar donde se encuentre.</w:t>
            </w:r>
          </w:p>
        </w:tc>
      </w:tr>
      <w:tr w:rsidR="00163755" w:rsidRPr="00563768" w14:paraId="6DFF5E7D" w14:textId="77777777" w:rsidTr="00EC5FEE">
        <w:tc>
          <w:tcPr>
            <w:tcW w:w="988" w:type="dxa"/>
            <w:shd w:val="clear" w:color="auto" w:fill="9CC2E5" w:themeFill="accent1" w:themeFillTint="99"/>
          </w:tcPr>
          <w:p w14:paraId="4522F779" w14:textId="57EB03DB" w:rsidR="00163755" w:rsidRPr="00EC5FEE" w:rsidRDefault="003C7530" w:rsidP="00FE177D">
            <w:pPr>
              <w:jc w:val="center"/>
              <w:rPr>
                <w:rFonts w:cs="Arial"/>
                <w:b/>
                <w:sz w:val="24"/>
                <w:szCs w:val="24"/>
                <w:lang w:val="es-ES"/>
              </w:rPr>
            </w:pPr>
            <w:r>
              <w:rPr>
                <w:rFonts w:cs="Arial"/>
                <w:b/>
                <w:sz w:val="24"/>
                <w:szCs w:val="24"/>
                <w:lang w:val="es-ES"/>
              </w:rPr>
              <w:t>RF</w:t>
            </w:r>
            <w:ins w:id="50" w:author="Javier Kachuka" w:date="2019-11-05T17:48:00Z">
              <w:r w:rsidR="00401CC8">
                <w:rPr>
                  <w:rFonts w:cs="Arial"/>
                  <w:b/>
                  <w:sz w:val="24"/>
                  <w:szCs w:val="24"/>
                  <w:lang w:val="es-ES"/>
                </w:rPr>
                <w:t>2.7</w:t>
              </w:r>
            </w:ins>
            <w:del w:id="51" w:author="Javier Kachuka" w:date="2019-11-05T17:48:00Z">
              <w:r w:rsidDel="00401CC8">
                <w:rPr>
                  <w:rFonts w:cs="Arial"/>
                  <w:b/>
                  <w:sz w:val="24"/>
                  <w:szCs w:val="24"/>
                  <w:lang w:val="es-ES"/>
                </w:rPr>
                <w:delText>3.0</w:delText>
              </w:r>
            </w:del>
          </w:p>
        </w:tc>
        <w:tc>
          <w:tcPr>
            <w:tcW w:w="7840" w:type="dxa"/>
          </w:tcPr>
          <w:p w14:paraId="697CA629" w14:textId="77777777" w:rsidR="00163755" w:rsidRPr="00EC5FEE" w:rsidRDefault="00FE177D" w:rsidP="00FE177D">
            <w:pPr>
              <w:rPr>
                <w:rFonts w:cs="Arial"/>
                <w:sz w:val="24"/>
                <w:szCs w:val="24"/>
                <w:lang w:val="es-ES"/>
              </w:rPr>
            </w:pPr>
            <w:r w:rsidRPr="00EC5FEE">
              <w:rPr>
                <w:rFonts w:cs="Arial"/>
                <w:sz w:val="24"/>
                <w:szCs w:val="24"/>
                <w:lang w:val="es-ES"/>
              </w:rPr>
              <w:t>El sistema permitirá finalizar un trabajo, marcando los productos que fueron utilizados.</w:t>
            </w:r>
          </w:p>
        </w:tc>
      </w:tr>
      <w:tr w:rsidR="00486A91" w:rsidRPr="00563768" w14:paraId="6B80C2BF" w14:textId="77777777" w:rsidTr="00EC5FEE">
        <w:tc>
          <w:tcPr>
            <w:tcW w:w="988" w:type="dxa"/>
            <w:shd w:val="clear" w:color="auto" w:fill="9CC2E5" w:themeFill="accent1" w:themeFillTint="99"/>
          </w:tcPr>
          <w:p w14:paraId="78B421BA" w14:textId="2BA4A5BE" w:rsidR="00486A91" w:rsidRDefault="003C7530" w:rsidP="00FE177D">
            <w:pPr>
              <w:jc w:val="center"/>
              <w:rPr>
                <w:rFonts w:cs="Arial"/>
                <w:b/>
                <w:sz w:val="24"/>
                <w:szCs w:val="24"/>
                <w:lang w:val="es-ES"/>
              </w:rPr>
            </w:pPr>
            <w:r>
              <w:rPr>
                <w:rFonts w:cs="Arial"/>
                <w:b/>
                <w:sz w:val="24"/>
                <w:szCs w:val="24"/>
                <w:lang w:val="es-ES"/>
              </w:rPr>
              <w:t>RF</w:t>
            </w:r>
            <w:ins w:id="52" w:author="Javier Kachuka" w:date="2019-11-05T17:48:00Z">
              <w:r w:rsidR="00401CC8">
                <w:rPr>
                  <w:rFonts w:cs="Arial"/>
                  <w:b/>
                  <w:sz w:val="24"/>
                  <w:szCs w:val="24"/>
                  <w:lang w:val="es-ES"/>
                </w:rPr>
                <w:t>2.8</w:t>
              </w:r>
            </w:ins>
            <w:del w:id="53" w:author="Javier Kachuka" w:date="2019-11-05T17:48:00Z">
              <w:r w:rsidDel="00401CC8">
                <w:rPr>
                  <w:rFonts w:cs="Arial"/>
                  <w:b/>
                  <w:sz w:val="24"/>
                  <w:szCs w:val="24"/>
                  <w:lang w:val="es-ES"/>
                </w:rPr>
                <w:delText>3.1</w:delText>
              </w:r>
            </w:del>
          </w:p>
        </w:tc>
        <w:tc>
          <w:tcPr>
            <w:tcW w:w="7840" w:type="dxa"/>
          </w:tcPr>
          <w:p w14:paraId="317EE0BF" w14:textId="6EA7C675" w:rsidR="00486A91" w:rsidRPr="00486A91" w:rsidRDefault="00486A91" w:rsidP="00486A91">
            <w:pPr>
              <w:rPr>
                <w:rFonts w:cs="Arial"/>
                <w:sz w:val="24"/>
                <w:szCs w:val="24"/>
                <w:lang w:val="es-ES"/>
              </w:rPr>
            </w:pPr>
            <w:r>
              <w:rPr>
                <w:rFonts w:cs="Arial"/>
                <w:sz w:val="24"/>
                <w:szCs w:val="24"/>
                <w:lang w:val="es-ES"/>
              </w:rPr>
              <w:t>El sistema listar</w:t>
            </w:r>
            <w:r w:rsidRPr="00486A91">
              <w:rPr>
                <w:rFonts w:cs="Arial"/>
                <w:sz w:val="24"/>
                <w:szCs w:val="24"/>
                <w:lang w:val="es-ES"/>
              </w:rPr>
              <w:t xml:space="preserve">á todos los trabajos </w:t>
            </w:r>
          </w:p>
        </w:tc>
      </w:tr>
      <w:tr w:rsidR="00163755" w:rsidRPr="00563768" w14:paraId="0CB9BB47" w14:textId="77777777" w:rsidTr="00EC5FEE">
        <w:tc>
          <w:tcPr>
            <w:tcW w:w="988" w:type="dxa"/>
            <w:shd w:val="clear" w:color="auto" w:fill="9CC2E5" w:themeFill="accent1" w:themeFillTint="99"/>
          </w:tcPr>
          <w:p w14:paraId="78D8DB51" w14:textId="1A7A5CB0" w:rsidR="00163755" w:rsidRPr="00EC5FEE" w:rsidRDefault="003C7530" w:rsidP="00FE177D">
            <w:pPr>
              <w:jc w:val="center"/>
              <w:rPr>
                <w:rFonts w:cs="Arial"/>
                <w:b/>
                <w:sz w:val="24"/>
                <w:szCs w:val="24"/>
                <w:lang w:val="es-ES"/>
              </w:rPr>
            </w:pPr>
            <w:r>
              <w:rPr>
                <w:rFonts w:cs="Arial"/>
                <w:b/>
                <w:sz w:val="24"/>
                <w:szCs w:val="24"/>
                <w:lang w:val="es-ES"/>
              </w:rPr>
              <w:t>RF</w:t>
            </w:r>
            <w:ins w:id="54" w:author="Javier Kachuka" w:date="2019-11-05T17:48:00Z">
              <w:r w:rsidR="00401CC8">
                <w:rPr>
                  <w:rFonts w:cs="Arial"/>
                  <w:b/>
                  <w:sz w:val="24"/>
                  <w:szCs w:val="24"/>
                  <w:lang w:val="es-ES"/>
                </w:rPr>
                <w:t>2.9</w:t>
              </w:r>
            </w:ins>
            <w:del w:id="55" w:author="Javier Kachuka" w:date="2019-11-05T17:48:00Z">
              <w:r w:rsidDel="00401CC8">
                <w:rPr>
                  <w:rFonts w:cs="Arial"/>
                  <w:b/>
                  <w:sz w:val="24"/>
                  <w:szCs w:val="24"/>
                  <w:lang w:val="es-ES"/>
                </w:rPr>
                <w:delText>3.2</w:delText>
              </w:r>
            </w:del>
          </w:p>
        </w:tc>
        <w:tc>
          <w:tcPr>
            <w:tcW w:w="7840" w:type="dxa"/>
          </w:tcPr>
          <w:p w14:paraId="3262A0A5" w14:textId="77777777" w:rsidR="00163755" w:rsidRPr="00EC5FEE" w:rsidRDefault="00FE177D" w:rsidP="00EA55F8">
            <w:pPr>
              <w:rPr>
                <w:rFonts w:cs="Arial"/>
                <w:sz w:val="24"/>
                <w:szCs w:val="24"/>
                <w:lang w:val="es-ES"/>
              </w:rPr>
            </w:pPr>
            <w:r w:rsidRPr="00EC5FEE">
              <w:rPr>
                <w:rFonts w:cs="Arial"/>
                <w:sz w:val="24"/>
                <w:szCs w:val="24"/>
                <w:lang w:val="es-ES"/>
              </w:rPr>
              <w:t>El sistema mostrará el flujo de trabajo que deben seguir los empleados.</w:t>
            </w:r>
          </w:p>
        </w:tc>
      </w:tr>
      <w:tr w:rsidR="007E6F74" w:rsidRPr="00563768" w14:paraId="63563EC5" w14:textId="77777777" w:rsidTr="00EC5FEE">
        <w:trPr>
          <w:ins w:id="56" w:author="Javier Kachuka" w:date="2019-11-05T17:35:00Z"/>
        </w:trPr>
        <w:tc>
          <w:tcPr>
            <w:tcW w:w="988" w:type="dxa"/>
            <w:shd w:val="clear" w:color="auto" w:fill="9CC2E5" w:themeFill="accent1" w:themeFillTint="99"/>
          </w:tcPr>
          <w:p w14:paraId="7D473E0E" w14:textId="694D238A" w:rsidR="007E6F74" w:rsidRDefault="00401CC8" w:rsidP="00FE177D">
            <w:pPr>
              <w:jc w:val="center"/>
              <w:rPr>
                <w:ins w:id="57" w:author="Javier Kachuka" w:date="2019-11-05T17:35:00Z"/>
                <w:rFonts w:cs="Arial"/>
                <w:b/>
                <w:sz w:val="24"/>
                <w:szCs w:val="24"/>
                <w:lang w:val="es-ES"/>
              </w:rPr>
            </w:pPr>
            <w:ins w:id="58" w:author="Javier Kachuka" w:date="2019-11-05T17:35:00Z">
              <w:r>
                <w:rPr>
                  <w:rFonts w:cs="Arial"/>
                  <w:b/>
                  <w:sz w:val="24"/>
                  <w:szCs w:val="24"/>
                  <w:lang w:val="es-ES"/>
                </w:rPr>
                <w:t>RF3.0</w:t>
              </w:r>
            </w:ins>
          </w:p>
        </w:tc>
        <w:tc>
          <w:tcPr>
            <w:tcW w:w="7840" w:type="dxa"/>
          </w:tcPr>
          <w:p w14:paraId="31249433" w14:textId="27660B86" w:rsidR="007E6F74" w:rsidRPr="00EC5FEE" w:rsidRDefault="007E6F74">
            <w:pPr>
              <w:rPr>
                <w:ins w:id="59" w:author="Javier Kachuka" w:date="2019-11-05T17:35:00Z"/>
                <w:rFonts w:cs="Arial"/>
                <w:sz w:val="24"/>
                <w:szCs w:val="24"/>
                <w:lang w:val="es-ES"/>
              </w:rPr>
            </w:pPr>
            <w:ins w:id="60" w:author="Javier Kachuka" w:date="2019-11-05T17:35:00Z">
              <w:r>
                <w:rPr>
                  <w:rFonts w:cs="Arial"/>
                  <w:sz w:val="24"/>
                  <w:szCs w:val="24"/>
                  <w:lang w:val="es-ES"/>
                </w:rPr>
                <w:t xml:space="preserve">El sistema permitirá la </w:t>
              </w:r>
            </w:ins>
            <w:ins w:id="61" w:author="Javier Kachuka" w:date="2019-11-05T17:36:00Z">
              <w:r>
                <w:rPr>
                  <w:rFonts w:cs="Arial"/>
                  <w:sz w:val="24"/>
                  <w:szCs w:val="24"/>
                  <w:lang w:val="es-ES"/>
                </w:rPr>
                <w:t>designación</w:t>
              </w:r>
            </w:ins>
            <w:ins w:id="62" w:author="Javier Kachuka" w:date="2019-11-05T17:35:00Z">
              <w:r>
                <w:rPr>
                  <w:rFonts w:cs="Arial"/>
                  <w:sz w:val="24"/>
                  <w:szCs w:val="24"/>
                  <w:lang w:val="es-ES"/>
                </w:rPr>
                <w:t xml:space="preserve"> </w:t>
              </w:r>
            </w:ins>
            <w:ins w:id="63" w:author="Javier Kachuka" w:date="2019-11-05T17:36:00Z">
              <w:r>
                <w:rPr>
                  <w:rFonts w:cs="Arial"/>
                  <w:sz w:val="24"/>
                  <w:szCs w:val="24"/>
                  <w:lang w:val="es-ES"/>
                </w:rPr>
                <w:t>de trabajos a ciertos empleados</w:t>
              </w:r>
            </w:ins>
          </w:p>
        </w:tc>
      </w:tr>
    </w:tbl>
    <w:p w14:paraId="4C524465" w14:textId="77777777" w:rsidR="003C7704" w:rsidRPr="00EC5FEE" w:rsidRDefault="003C7704">
      <w:pPr>
        <w:rPr>
          <w:rFonts w:cs="Arial"/>
          <w:sz w:val="24"/>
          <w:szCs w:val="24"/>
          <w:lang w:val="es-ES"/>
        </w:rPr>
      </w:pPr>
    </w:p>
    <w:p w14:paraId="0B16B9FA" w14:textId="77777777" w:rsidR="003C7704" w:rsidRPr="00EC5FEE" w:rsidRDefault="003C7704" w:rsidP="0055417A">
      <w:pPr>
        <w:pStyle w:val="Ttulo3"/>
        <w:rPr>
          <w:lang w:val="es-ES"/>
        </w:rPr>
      </w:pPr>
      <w:bookmarkStart w:id="64" w:name="_Toc24617126"/>
      <w:r w:rsidRPr="00EC5FEE">
        <w:rPr>
          <w:lang w:val="es-ES"/>
        </w:rPr>
        <w:t>Módulo de Almacén</w:t>
      </w:r>
      <w:bookmarkEnd w:id="64"/>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3C7530" w:rsidRPr="00D55146" w:rsidDel="007E6F74" w14:paraId="2CB0727F" w14:textId="69586CD1" w:rsidTr="00EC5FEE">
        <w:trPr>
          <w:del w:id="65" w:author="Javier Kachuka" w:date="2019-11-05T17:38:00Z"/>
        </w:trPr>
        <w:tc>
          <w:tcPr>
            <w:tcW w:w="988" w:type="dxa"/>
            <w:shd w:val="clear" w:color="auto" w:fill="9CC2E5" w:themeFill="accent1" w:themeFillTint="99"/>
          </w:tcPr>
          <w:p w14:paraId="7B70B576" w14:textId="0FA32E86" w:rsidR="003C7530" w:rsidRPr="00EC5FEE" w:rsidDel="007E6F74" w:rsidRDefault="00153AA9" w:rsidP="00FE177D">
            <w:pPr>
              <w:jc w:val="center"/>
              <w:rPr>
                <w:del w:id="66" w:author="Javier Kachuka" w:date="2019-11-05T17:38:00Z"/>
                <w:rFonts w:cs="Arial"/>
                <w:b/>
                <w:sz w:val="24"/>
                <w:szCs w:val="24"/>
                <w:lang w:val="es-ES"/>
              </w:rPr>
            </w:pPr>
            <w:del w:id="67" w:author="Javier Kachuka" w:date="2019-11-05T17:38:00Z">
              <w:r w:rsidDel="007E6F74">
                <w:rPr>
                  <w:rFonts w:cs="Arial"/>
                  <w:b/>
                  <w:sz w:val="24"/>
                  <w:szCs w:val="24"/>
                  <w:lang w:val="es-ES"/>
                </w:rPr>
                <w:delText>RF3.3</w:delText>
              </w:r>
            </w:del>
          </w:p>
        </w:tc>
        <w:tc>
          <w:tcPr>
            <w:tcW w:w="7840" w:type="dxa"/>
          </w:tcPr>
          <w:p w14:paraId="2DEE5E9D" w14:textId="023C9623" w:rsidR="003C7530" w:rsidRPr="00EC5FEE" w:rsidDel="007E6F74" w:rsidRDefault="003C7530" w:rsidP="00EA55F8">
            <w:pPr>
              <w:rPr>
                <w:del w:id="68" w:author="Javier Kachuka" w:date="2019-11-05T17:38:00Z"/>
                <w:rFonts w:cs="Arial"/>
                <w:sz w:val="24"/>
                <w:szCs w:val="24"/>
                <w:lang w:val="es-ES"/>
              </w:rPr>
            </w:pPr>
            <w:del w:id="69" w:author="Javier Kachuka" w:date="2019-11-05T17:38:00Z">
              <w:r w:rsidDel="007E6F74">
                <w:rPr>
                  <w:rFonts w:cs="Arial"/>
                  <w:sz w:val="24"/>
                  <w:szCs w:val="24"/>
                  <w:lang w:val="es-ES"/>
                </w:rPr>
                <w:delText>El sistema permitirá el registro de un nuevo ingreso de productos.</w:delText>
              </w:r>
            </w:del>
          </w:p>
        </w:tc>
      </w:tr>
      <w:tr w:rsidR="007E6F74" w:rsidRPr="00563768" w14:paraId="484644CD" w14:textId="77777777" w:rsidTr="00EC5FEE">
        <w:trPr>
          <w:ins w:id="70" w:author="Javier Kachuka" w:date="2019-11-05T17:38:00Z"/>
        </w:trPr>
        <w:tc>
          <w:tcPr>
            <w:tcW w:w="988" w:type="dxa"/>
            <w:shd w:val="clear" w:color="auto" w:fill="9CC2E5" w:themeFill="accent1" w:themeFillTint="99"/>
          </w:tcPr>
          <w:p w14:paraId="2BD2277C" w14:textId="2D122A8A" w:rsidR="007E6F74" w:rsidRDefault="007E6F74" w:rsidP="007E6F74">
            <w:pPr>
              <w:jc w:val="center"/>
              <w:rPr>
                <w:ins w:id="71" w:author="Javier Kachuka" w:date="2019-11-05T17:38:00Z"/>
                <w:rFonts w:cs="Arial"/>
                <w:b/>
                <w:sz w:val="24"/>
                <w:szCs w:val="24"/>
                <w:lang w:val="es-ES"/>
              </w:rPr>
            </w:pPr>
            <w:ins w:id="72" w:author="Javier Kachuka" w:date="2019-11-05T17:38:00Z">
              <w:r>
                <w:rPr>
                  <w:rFonts w:cs="Arial"/>
                  <w:b/>
                  <w:sz w:val="24"/>
                  <w:szCs w:val="24"/>
                  <w:lang w:val="es-ES"/>
                </w:rPr>
                <w:t>RF3</w:t>
              </w:r>
              <w:r w:rsidR="00401CC8">
                <w:rPr>
                  <w:rFonts w:cs="Arial"/>
                  <w:b/>
                  <w:sz w:val="24"/>
                  <w:szCs w:val="24"/>
                  <w:lang w:val="es-ES"/>
                </w:rPr>
                <w:t>.1</w:t>
              </w:r>
            </w:ins>
          </w:p>
        </w:tc>
        <w:tc>
          <w:tcPr>
            <w:tcW w:w="7840" w:type="dxa"/>
          </w:tcPr>
          <w:p w14:paraId="38419D8F" w14:textId="604EF342" w:rsidR="007E6F74" w:rsidRDefault="007E6F74" w:rsidP="007E6F74">
            <w:pPr>
              <w:rPr>
                <w:ins w:id="73" w:author="Javier Kachuka" w:date="2019-11-05T17:38:00Z"/>
                <w:rFonts w:cs="Arial"/>
                <w:sz w:val="24"/>
                <w:szCs w:val="24"/>
                <w:lang w:val="es-ES"/>
              </w:rPr>
            </w:pPr>
            <w:ins w:id="74" w:author="Javier Kachuka" w:date="2019-11-05T17:38:00Z">
              <w:r w:rsidRPr="00EC5FEE">
                <w:rPr>
                  <w:rFonts w:cs="Arial"/>
                  <w:sz w:val="24"/>
                  <w:szCs w:val="24"/>
                  <w:lang w:val="es-ES"/>
                </w:rPr>
                <w:t>El sistema permitirá</w:t>
              </w:r>
              <w:r>
                <w:rPr>
                  <w:rFonts w:cs="Arial"/>
                  <w:sz w:val="24"/>
                  <w:szCs w:val="24"/>
                  <w:lang w:val="es-ES"/>
                </w:rPr>
                <w:t xml:space="preserve"> el registro de nuevos productos.</w:t>
              </w:r>
            </w:ins>
          </w:p>
        </w:tc>
      </w:tr>
      <w:tr w:rsidR="007E6F74" w:rsidRPr="00563768" w14:paraId="0B805D94" w14:textId="77777777" w:rsidTr="00EC5FEE">
        <w:trPr>
          <w:ins w:id="75" w:author="Javier Kachuka" w:date="2019-11-05T17:38:00Z"/>
        </w:trPr>
        <w:tc>
          <w:tcPr>
            <w:tcW w:w="988" w:type="dxa"/>
            <w:shd w:val="clear" w:color="auto" w:fill="9CC2E5" w:themeFill="accent1" w:themeFillTint="99"/>
          </w:tcPr>
          <w:p w14:paraId="3E48AF73" w14:textId="6537A504" w:rsidR="007E6F74" w:rsidRDefault="007E6F74" w:rsidP="007E6F74">
            <w:pPr>
              <w:jc w:val="center"/>
              <w:rPr>
                <w:ins w:id="76" w:author="Javier Kachuka" w:date="2019-11-05T17:38:00Z"/>
                <w:rFonts w:cs="Arial"/>
                <w:b/>
                <w:sz w:val="24"/>
                <w:szCs w:val="24"/>
                <w:lang w:val="es-ES"/>
              </w:rPr>
            </w:pPr>
            <w:ins w:id="77" w:author="Javier Kachuka" w:date="2019-11-05T17:38:00Z">
              <w:r>
                <w:rPr>
                  <w:rFonts w:cs="Arial"/>
                  <w:b/>
                  <w:sz w:val="24"/>
                  <w:szCs w:val="24"/>
                  <w:lang w:val="es-ES"/>
                </w:rPr>
                <w:t>RF3</w:t>
              </w:r>
              <w:r w:rsidR="00401CC8">
                <w:rPr>
                  <w:rFonts w:cs="Arial"/>
                  <w:b/>
                  <w:sz w:val="24"/>
                  <w:szCs w:val="24"/>
                  <w:lang w:val="es-ES"/>
                </w:rPr>
                <w:t>.2</w:t>
              </w:r>
            </w:ins>
          </w:p>
        </w:tc>
        <w:tc>
          <w:tcPr>
            <w:tcW w:w="7840" w:type="dxa"/>
          </w:tcPr>
          <w:p w14:paraId="057F9B95" w14:textId="089863D1" w:rsidR="007E6F74" w:rsidRDefault="007E6F74" w:rsidP="007E6F74">
            <w:pPr>
              <w:rPr>
                <w:ins w:id="78" w:author="Javier Kachuka" w:date="2019-11-05T17:38:00Z"/>
                <w:rFonts w:cs="Arial"/>
                <w:sz w:val="24"/>
                <w:szCs w:val="24"/>
                <w:lang w:val="es-ES"/>
              </w:rPr>
            </w:pPr>
            <w:ins w:id="79" w:author="Javier Kachuka" w:date="2019-11-05T17:38:00Z">
              <w:r>
                <w:rPr>
                  <w:rFonts w:cs="Arial"/>
                  <w:sz w:val="24"/>
                  <w:szCs w:val="24"/>
                  <w:lang w:val="es-ES"/>
                </w:rPr>
                <w:t>El sistema permitirá la modificación de los productos existentes.</w:t>
              </w:r>
            </w:ins>
          </w:p>
        </w:tc>
      </w:tr>
      <w:tr w:rsidR="007E6F74" w:rsidRPr="00563768" w14:paraId="2BCCB527" w14:textId="77777777" w:rsidTr="00EC5FEE">
        <w:trPr>
          <w:ins w:id="80" w:author="Javier Kachuka" w:date="2019-11-05T17:38:00Z"/>
        </w:trPr>
        <w:tc>
          <w:tcPr>
            <w:tcW w:w="988" w:type="dxa"/>
            <w:shd w:val="clear" w:color="auto" w:fill="9CC2E5" w:themeFill="accent1" w:themeFillTint="99"/>
          </w:tcPr>
          <w:p w14:paraId="52F84982" w14:textId="6E9BDF02" w:rsidR="007E6F74" w:rsidRDefault="007E6F74" w:rsidP="007E6F74">
            <w:pPr>
              <w:jc w:val="center"/>
              <w:rPr>
                <w:ins w:id="81" w:author="Javier Kachuka" w:date="2019-11-05T17:38:00Z"/>
                <w:rFonts w:cs="Arial"/>
                <w:b/>
                <w:sz w:val="24"/>
                <w:szCs w:val="24"/>
                <w:lang w:val="es-ES"/>
              </w:rPr>
            </w:pPr>
            <w:ins w:id="82" w:author="Javier Kachuka" w:date="2019-11-05T17:38:00Z">
              <w:r>
                <w:rPr>
                  <w:rFonts w:cs="Arial"/>
                  <w:b/>
                  <w:sz w:val="24"/>
                  <w:szCs w:val="24"/>
                  <w:lang w:val="es-ES"/>
                </w:rPr>
                <w:t>RF3</w:t>
              </w:r>
              <w:r w:rsidR="00401CC8">
                <w:rPr>
                  <w:rFonts w:cs="Arial"/>
                  <w:b/>
                  <w:sz w:val="24"/>
                  <w:szCs w:val="24"/>
                  <w:lang w:val="es-ES"/>
                </w:rPr>
                <w:t>.3</w:t>
              </w:r>
            </w:ins>
          </w:p>
        </w:tc>
        <w:tc>
          <w:tcPr>
            <w:tcW w:w="7840" w:type="dxa"/>
          </w:tcPr>
          <w:p w14:paraId="1A28D6FF" w14:textId="1E028AB5" w:rsidR="007E6F74" w:rsidRDefault="007E6F74" w:rsidP="007E6F74">
            <w:pPr>
              <w:rPr>
                <w:ins w:id="83" w:author="Javier Kachuka" w:date="2019-11-05T17:38:00Z"/>
                <w:rFonts w:cs="Arial"/>
                <w:sz w:val="24"/>
                <w:szCs w:val="24"/>
                <w:lang w:val="es-ES"/>
              </w:rPr>
            </w:pPr>
            <w:ins w:id="84" w:author="Javier Kachuka" w:date="2019-11-05T17:38:00Z">
              <w:r>
                <w:rPr>
                  <w:rFonts w:cs="Arial"/>
                  <w:sz w:val="24"/>
                  <w:szCs w:val="24"/>
                  <w:lang w:val="es-ES"/>
                </w:rPr>
                <w:t>El sistema permitirá la baja de un producto.</w:t>
              </w:r>
            </w:ins>
          </w:p>
        </w:tc>
      </w:tr>
      <w:tr w:rsidR="007E6F74" w:rsidRPr="00563768" w14:paraId="4EDD87F5" w14:textId="77777777" w:rsidTr="00EC5FEE">
        <w:trPr>
          <w:ins w:id="85" w:author="Javier Kachuka" w:date="2019-11-05T17:38:00Z"/>
        </w:trPr>
        <w:tc>
          <w:tcPr>
            <w:tcW w:w="988" w:type="dxa"/>
            <w:shd w:val="clear" w:color="auto" w:fill="9CC2E5" w:themeFill="accent1" w:themeFillTint="99"/>
          </w:tcPr>
          <w:p w14:paraId="6D3AF7AC" w14:textId="30B7ACD1" w:rsidR="007E6F74" w:rsidRDefault="007E6F74" w:rsidP="007E6F74">
            <w:pPr>
              <w:jc w:val="center"/>
              <w:rPr>
                <w:ins w:id="86" w:author="Javier Kachuka" w:date="2019-11-05T17:38:00Z"/>
                <w:rFonts w:cs="Arial"/>
                <w:b/>
                <w:sz w:val="24"/>
                <w:szCs w:val="24"/>
                <w:lang w:val="es-ES"/>
              </w:rPr>
            </w:pPr>
            <w:ins w:id="87" w:author="Javier Kachuka" w:date="2019-11-05T17:38:00Z">
              <w:r>
                <w:rPr>
                  <w:rFonts w:cs="Arial"/>
                  <w:b/>
                  <w:sz w:val="24"/>
                  <w:szCs w:val="24"/>
                  <w:lang w:val="es-ES"/>
                </w:rPr>
                <w:t>RF3</w:t>
              </w:r>
              <w:r w:rsidR="00401CC8">
                <w:rPr>
                  <w:rFonts w:cs="Arial"/>
                  <w:b/>
                  <w:sz w:val="24"/>
                  <w:szCs w:val="24"/>
                  <w:lang w:val="es-ES"/>
                </w:rPr>
                <w:t>.4</w:t>
              </w:r>
            </w:ins>
          </w:p>
        </w:tc>
        <w:tc>
          <w:tcPr>
            <w:tcW w:w="7840" w:type="dxa"/>
          </w:tcPr>
          <w:p w14:paraId="0A3C8596" w14:textId="1F300100" w:rsidR="007E6F74" w:rsidRDefault="007E6F74" w:rsidP="007E6F74">
            <w:pPr>
              <w:rPr>
                <w:ins w:id="88" w:author="Javier Kachuka" w:date="2019-11-05T17:38:00Z"/>
                <w:rFonts w:cs="Arial"/>
                <w:sz w:val="24"/>
                <w:szCs w:val="24"/>
                <w:lang w:val="es-ES"/>
              </w:rPr>
            </w:pPr>
            <w:ins w:id="89" w:author="Javier Kachuka" w:date="2019-11-05T17:38:00Z">
              <w:r>
                <w:rPr>
                  <w:rFonts w:cs="Arial"/>
                  <w:sz w:val="24"/>
                  <w:szCs w:val="24"/>
                  <w:lang w:val="es-ES"/>
                </w:rPr>
                <w:t>El sistema permitirá el registro de un nuevo ingreso de productos.</w:t>
              </w:r>
            </w:ins>
          </w:p>
        </w:tc>
      </w:tr>
      <w:tr w:rsidR="007E6F74" w:rsidRPr="00563768" w14:paraId="3A97022D" w14:textId="77777777" w:rsidTr="00EC5FEE">
        <w:tc>
          <w:tcPr>
            <w:tcW w:w="988" w:type="dxa"/>
            <w:shd w:val="clear" w:color="auto" w:fill="9CC2E5" w:themeFill="accent1" w:themeFillTint="99"/>
          </w:tcPr>
          <w:p w14:paraId="2F41DF7C" w14:textId="1907B52E" w:rsidR="007E6F74" w:rsidRPr="00EC5FEE" w:rsidRDefault="007E6F74" w:rsidP="007E6F74">
            <w:pPr>
              <w:jc w:val="center"/>
              <w:rPr>
                <w:rFonts w:cs="Arial"/>
                <w:b/>
                <w:sz w:val="24"/>
                <w:szCs w:val="24"/>
                <w:lang w:val="es-ES"/>
              </w:rPr>
            </w:pPr>
            <w:r>
              <w:rPr>
                <w:rFonts w:cs="Arial"/>
                <w:b/>
                <w:sz w:val="24"/>
                <w:szCs w:val="24"/>
                <w:lang w:val="es-ES"/>
              </w:rPr>
              <w:t>RF3.</w:t>
            </w:r>
            <w:ins w:id="90" w:author="Javier Kachuka" w:date="2019-11-05T17:40:00Z">
              <w:r w:rsidR="00401CC8">
                <w:rPr>
                  <w:rFonts w:cs="Arial"/>
                  <w:b/>
                  <w:sz w:val="24"/>
                  <w:szCs w:val="24"/>
                  <w:lang w:val="es-ES"/>
                </w:rPr>
                <w:t>5</w:t>
              </w:r>
            </w:ins>
            <w:del w:id="91" w:author="Javier Kachuka" w:date="2019-11-05T17:40:00Z">
              <w:r w:rsidDel="007E6F74">
                <w:rPr>
                  <w:rFonts w:cs="Arial"/>
                  <w:b/>
                  <w:sz w:val="24"/>
                  <w:szCs w:val="24"/>
                  <w:lang w:val="es-ES"/>
                </w:rPr>
                <w:delText>4</w:delText>
              </w:r>
            </w:del>
          </w:p>
        </w:tc>
        <w:tc>
          <w:tcPr>
            <w:tcW w:w="7840" w:type="dxa"/>
          </w:tcPr>
          <w:p w14:paraId="0D275FE8" w14:textId="675AC802" w:rsidR="007E6F74" w:rsidRPr="00EC5FEE" w:rsidRDefault="007E6F74" w:rsidP="007E6F74">
            <w:pPr>
              <w:rPr>
                <w:rFonts w:cs="Arial"/>
                <w:sz w:val="24"/>
                <w:szCs w:val="24"/>
                <w:lang w:val="es-ES"/>
              </w:rPr>
            </w:pPr>
            <w:r>
              <w:rPr>
                <w:rFonts w:cs="Arial"/>
                <w:sz w:val="24"/>
                <w:szCs w:val="24"/>
                <w:lang w:val="es-ES"/>
              </w:rPr>
              <w:t>El sistema registrará una transferencia de productos de un almacén a otro.</w:t>
            </w:r>
          </w:p>
        </w:tc>
      </w:tr>
      <w:tr w:rsidR="007E6F74" w:rsidRPr="00563768" w14:paraId="630395FD" w14:textId="77777777" w:rsidTr="00EC5FEE">
        <w:tc>
          <w:tcPr>
            <w:tcW w:w="988" w:type="dxa"/>
            <w:shd w:val="clear" w:color="auto" w:fill="9CC2E5" w:themeFill="accent1" w:themeFillTint="99"/>
          </w:tcPr>
          <w:p w14:paraId="6EEA6A93" w14:textId="3ED7E7A0" w:rsidR="007E6F74" w:rsidRPr="00EC5FEE" w:rsidRDefault="007E6F74" w:rsidP="007E6F74">
            <w:pPr>
              <w:jc w:val="center"/>
              <w:rPr>
                <w:rFonts w:cs="Arial"/>
                <w:b/>
                <w:sz w:val="24"/>
                <w:szCs w:val="24"/>
                <w:lang w:val="es-ES"/>
              </w:rPr>
            </w:pPr>
            <w:r>
              <w:rPr>
                <w:rFonts w:cs="Arial"/>
                <w:b/>
                <w:sz w:val="24"/>
                <w:szCs w:val="24"/>
                <w:lang w:val="es-ES"/>
              </w:rPr>
              <w:t>RF3.</w:t>
            </w:r>
            <w:ins w:id="92" w:author="Javier Kachuka" w:date="2019-11-05T17:40:00Z">
              <w:r w:rsidR="00401CC8">
                <w:rPr>
                  <w:rFonts w:cs="Arial"/>
                  <w:b/>
                  <w:sz w:val="24"/>
                  <w:szCs w:val="24"/>
                  <w:lang w:val="es-ES"/>
                </w:rPr>
                <w:t>6</w:t>
              </w:r>
            </w:ins>
            <w:del w:id="93" w:author="Javier Kachuka" w:date="2019-11-05T17:40:00Z">
              <w:r w:rsidDel="007E6F74">
                <w:rPr>
                  <w:rFonts w:cs="Arial"/>
                  <w:b/>
                  <w:sz w:val="24"/>
                  <w:szCs w:val="24"/>
                  <w:lang w:val="es-ES"/>
                </w:rPr>
                <w:delText>5</w:delText>
              </w:r>
            </w:del>
          </w:p>
        </w:tc>
        <w:tc>
          <w:tcPr>
            <w:tcW w:w="7840" w:type="dxa"/>
          </w:tcPr>
          <w:p w14:paraId="32077440" w14:textId="2926FCF4" w:rsidR="007E6F74" w:rsidRPr="00EC5FEE" w:rsidRDefault="007E6F74" w:rsidP="007E6F74">
            <w:pPr>
              <w:rPr>
                <w:rFonts w:cs="Arial"/>
                <w:sz w:val="24"/>
                <w:szCs w:val="24"/>
                <w:lang w:val="es-ES"/>
              </w:rPr>
            </w:pPr>
            <w:r>
              <w:rPr>
                <w:rFonts w:cs="Arial"/>
                <w:sz w:val="24"/>
                <w:szCs w:val="24"/>
                <w:lang w:val="es-ES"/>
              </w:rPr>
              <w:t>El sistema permitirá la eliminación de un movimiento realizado.</w:t>
            </w:r>
          </w:p>
        </w:tc>
      </w:tr>
      <w:tr w:rsidR="007E6F74" w:rsidRPr="00563768" w:rsidDel="007E6F74" w14:paraId="35B59069" w14:textId="45A020FF" w:rsidTr="00EC5FEE">
        <w:trPr>
          <w:del w:id="94" w:author="Javier Kachuka" w:date="2019-11-05T17:38:00Z"/>
        </w:trPr>
        <w:tc>
          <w:tcPr>
            <w:tcW w:w="988" w:type="dxa"/>
            <w:shd w:val="clear" w:color="auto" w:fill="9CC2E5" w:themeFill="accent1" w:themeFillTint="99"/>
          </w:tcPr>
          <w:p w14:paraId="65B14055" w14:textId="1E474A46" w:rsidR="007E6F74" w:rsidRPr="00EC5FEE" w:rsidDel="007E6F74" w:rsidRDefault="007E6F74" w:rsidP="007E6F74">
            <w:pPr>
              <w:jc w:val="center"/>
              <w:rPr>
                <w:del w:id="95" w:author="Javier Kachuka" w:date="2019-11-05T17:38:00Z"/>
                <w:rFonts w:cs="Arial"/>
                <w:b/>
                <w:sz w:val="24"/>
                <w:szCs w:val="24"/>
                <w:lang w:val="es-ES"/>
              </w:rPr>
            </w:pPr>
            <w:del w:id="96" w:author="Javier Kachuka" w:date="2019-11-05T17:38:00Z">
              <w:r w:rsidDel="007E6F74">
                <w:rPr>
                  <w:rFonts w:cs="Arial"/>
                  <w:b/>
                  <w:sz w:val="24"/>
                  <w:szCs w:val="24"/>
                  <w:lang w:val="es-ES"/>
                </w:rPr>
                <w:delText>RF3.6</w:delText>
              </w:r>
            </w:del>
          </w:p>
        </w:tc>
        <w:tc>
          <w:tcPr>
            <w:tcW w:w="7840" w:type="dxa"/>
          </w:tcPr>
          <w:p w14:paraId="5BFDE135" w14:textId="0176CCEC" w:rsidR="007E6F74" w:rsidRPr="00EC5FEE" w:rsidDel="007E6F74" w:rsidRDefault="007E6F74" w:rsidP="007E6F74">
            <w:pPr>
              <w:rPr>
                <w:del w:id="97" w:author="Javier Kachuka" w:date="2019-11-05T17:38:00Z"/>
                <w:rFonts w:cs="Arial"/>
                <w:sz w:val="24"/>
                <w:szCs w:val="24"/>
                <w:lang w:val="es-ES"/>
              </w:rPr>
            </w:pPr>
            <w:del w:id="98" w:author="Javier Kachuka" w:date="2019-11-05T17:38:00Z">
              <w:r w:rsidDel="007E6F74">
                <w:rPr>
                  <w:rFonts w:cs="Arial"/>
                  <w:sz w:val="24"/>
                  <w:szCs w:val="24"/>
                  <w:lang w:val="es-ES"/>
                </w:rPr>
                <w:delText>El sistema listará todos los movimientos.</w:delText>
              </w:r>
            </w:del>
          </w:p>
        </w:tc>
      </w:tr>
      <w:tr w:rsidR="007E6F74" w:rsidRPr="00563768" w14:paraId="40EC17D2" w14:textId="77777777" w:rsidTr="00EC5FEE">
        <w:tc>
          <w:tcPr>
            <w:tcW w:w="988" w:type="dxa"/>
            <w:shd w:val="clear" w:color="auto" w:fill="9CC2E5" w:themeFill="accent1" w:themeFillTint="99"/>
          </w:tcPr>
          <w:p w14:paraId="70040538" w14:textId="364D8AF5" w:rsidR="007E6F74" w:rsidRPr="00EC5FEE" w:rsidRDefault="007E6F74" w:rsidP="007E6F74">
            <w:pPr>
              <w:jc w:val="center"/>
              <w:rPr>
                <w:rFonts w:cs="Arial"/>
                <w:b/>
                <w:sz w:val="24"/>
                <w:szCs w:val="24"/>
                <w:lang w:val="es-ES"/>
              </w:rPr>
            </w:pPr>
            <w:r>
              <w:rPr>
                <w:rFonts w:cs="Arial"/>
                <w:b/>
                <w:sz w:val="24"/>
                <w:szCs w:val="24"/>
                <w:lang w:val="es-ES"/>
              </w:rPr>
              <w:t>RF</w:t>
            </w:r>
            <w:ins w:id="99" w:author="Javier Kachuka" w:date="2019-11-05T17:40:00Z">
              <w:r w:rsidR="00401CC8">
                <w:rPr>
                  <w:rFonts w:cs="Arial"/>
                  <w:b/>
                  <w:sz w:val="24"/>
                  <w:szCs w:val="24"/>
                  <w:lang w:val="es-ES"/>
                </w:rPr>
                <w:t>3.7</w:t>
              </w:r>
            </w:ins>
            <w:del w:id="100" w:author="Javier Kachuka" w:date="2019-11-05T17:40:00Z">
              <w:r w:rsidDel="007E6F74">
                <w:rPr>
                  <w:rFonts w:cs="Arial"/>
                  <w:b/>
                  <w:sz w:val="24"/>
                  <w:szCs w:val="24"/>
                  <w:lang w:val="es-ES"/>
                </w:rPr>
                <w:delText>3</w:delText>
              </w:r>
            </w:del>
            <w:del w:id="101" w:author="Javier Kachuka" w:date="2019-11-05T17:49:00Z">
              <w:r w:rsidDel="00401CC8">
                <w:rPr>
                  <w:rFonts w:cs="Arial"/>
                  <w:b/>
                  <w:sz w:val="24"/>
                  <w:szCs w:val="24"/>
                  <w:lang w:val="es-ES"/>
                </w:rPr>
                <w:delText>.</w:delText>
              </w:r>
            </w:del>
            <w:del w:id="102" w:author="Javier Kachuka" w:date="2019-11-05T17:40:00Z">
              <w:r w:rsidDel="007E6F74">
                <w:rPr>
                  <w:rFonts w:cs="Arial"/>
                  <w:b/>
                  <w:sz w:val="24"/>
                  <w:szCs w:val="24"/>
                  <w:lang w:val="es-ES"/>
                </w:rPr>
                <w:delText>7</w:delText>
              </w:r>
            </w:del>
          </w:p>
        </w:tc>
        <w:tc>
          <w:tcPr>
            <w:tcW w:w="7840" w:type="dxa"/>
          </w:tcPr>
          <w:p w14:paraId="65491D0B" w14:textId="4C7E8CCD" w:rsidR="007E6F74" w:rsidRPr="00EC5FEE" w:rsidRDefault="007E6F74" w:rsidP="007E6F74">
            <w:pPr>
              <w:rPr>
                <w:rFonts w:cs="Arial"/>
                <w:sz w:val="24"/>
                <w:szCs w:val="24"/>
                <w:lang w:val="es-ES"/>
              </w:rPr>
            </w:pPr>
            <w:r w:rsidRPr="00EC5FEE">
              <w:rPr>
                <w:rFonts w:cs="Arial"/>
                <w:sz w:val="24"/>
                <w:szCs w:val="24"/>
                <w:lang w:val="es-ES"/>
              </w:rPr>
              <w:t>E</w:t>
            </w:r>
            <w:r>
              <w:rPr>
                <w:rFonts w:cs="Arial"/>
                <w:sz w:val="24"/>
                <w:szCs w:val="24"/>
                <w:lang w:val="es-ES"/>
              </w:rPr>
              <w:t>l sistema permitirá generar un nuevo pedido de productos para un proveedor.</w:t>
            </w:r>
          </w:p>
        </w:tc>
      </w:tr>
      <w:tr w:rsidR="007E6F74" w:rsidRPr="00563768" w14:paraId="136B8AC4" w14:textId="77777777" w:rsidTr="00EC5FEE">
        <w:tc>
          <w:tcPr>
            <w:tcW w:w="988" w:type="dxa"/>
            <w:shd w:val="clear" w:color="auto" w:fill="9CC2E5" w:themeFill="accent1" w:themeFillTint="99"/>
          </w:tcPr>
          <w:p w14:paraId="68CE42F1" w14:textId="202A7526" w:rsidR="007E6F74" w:rsidRPr="00EC5FEE" w:rsidRDefault="007E6F74" w:rsidP="007E6F74">
            <w:pPr>
              <w:jc w:val="center"/>
              <w:rPr>
                <w:rFonts w:cs="Arial"/>
                <w:b/>
                <w:sz w:val="24"/>
                <w:szCs w:val="24"/>
                <w:lang w:val="es-ES"/>
              </w:rPr>
            </w:pPr>
            <w:r>
              <w:rPr>
                <w:rFonts w:cs="Arial"/>
                <w:b/>
                <w:sz w:val="24"/>
                <w:szCs w:val="24"/>
                <w:lang w:val="es-ES"/>
              </w:rPr>
              <w:lastRenderedPageBreak/>
              <w:t>RF</w:t>
            </w:r>
            <w:ins w:id="103" w:author="Javier Kachuka" w:date="2019-11-05T17:49:00Z">
              <w:r w:rsidR="00401CC8">
                <w:rPr>
                  <w:rFonts w:cs="Arial"/>
                  <w:b/>
                  <w:sz w:val="24"/>
                  <w:szCs w:val="24"/>
                  <w:lang w:val="es-ES"/>
                </w:rPr>
                <w:t>3.8</w:t>
              </w:r>
            </w:ins>
            <w:del w:id="104" w:author="Javier Kachuka" w:date="2019-11-05T17:40:00Z">
              <w:r w:rsidDel="007E6F74">
                <w:rPr>
                  <w:rFonts w:cs="Arial"/>
                  <w:b/>
                  <w:sz w:val="24"/>
                  <w:szCs w:val="24"/>
                  <w:lang w:val="es-ES"/>
                </w:rPr>
                <w:delText>3</w:delText>
              </w:r>
            </w:del>
            <w:del w:id="105" w:author="Javier Kachuka" w:date="2019-11-05T17:49:00Z">
              <w:r w:rsidDel="00401CC8">
                <w:rPr>
                  <w:rFonts w:cs="Arial"/>
                  <w:b/>
                  <w:sz w:val="24"/>
                  <w:szCs w:val="24"/>
                  <w:lang w:val="es-ES"/>
                </w:rPr>
                <w:delText>.</w:delText>
              </w:r>
            </w:del>
            <w:del w:id="106" w:author="Javier Kachuka" w:date="2019-11-05T17:40:00Z">
              <w:r w:rsidDel="007E6F74">
                <w:rPr>
                  <w:rFonts w:cs="Arial"/>
                  <w:b/>
                  <w:sz w:val="24"/>
                  <w:szCs w:val="24"/>
                  <w:lang w:val="es-ES"/>
                </w:rPr>
                <w:delText>8</w:delText>
              </w:r>
            </w:del>
          </w:p>
        </w:tc>
        <w:tc>
          <w:tcPr>
            <w:tcW w:w="7840" w:type="dxa"/>
          </w:tcPr>
          <w:p w14:paraId="4BEB0D56" w14:textId="3FF26FAA" w:rsidR="007E6F74" w:rsidRPr="00EC5FEE" w:rsidRDefault="007E6F74" w:rsidP="007E6F74">
            <w:pPr>
              <w:rPr>
                <w:rFonts w:cs="Arial"/>
                <w:sz w:val="24"/>
                <w:szCs w:val="24"/>
                <w:lang w:val="es-ES"/>
              </w:rPr>
            </w:pPr>
            <w:r>
              <w:rPr>
                <w:rFonts w:cs="Arial"/>
                <w:sz w:val="24"/>
                <w:szCs w:val="24"/>
                <w:lang w:val="es-ES"/>
              </w:rPr>
              <w:t>El sistema permitirá la modificación de un pedido.</w:t>
            </w:r>
          </w:p>
        </w:tc>
      </w:tr>
      <w:tr w:rsidR="007E6F74" w:rsidRPr="00563768" w:rsidDel="007E6F74" w14:paraId="284C6C6D" w14:textId="6BB619E8" w:rsidTr="00EC5FEE">
        <w:trPr>
          <w:del w:id="107" w:author="Javier Kachuka" w:date="2019-11-05T17:39:00Z"/>
        </w:trPr>
        <w:tc>
          <w:tcPr>
            <w:tcW w:w="988" w:type="dxa"/>
            <w:shd w:val="clear" w:color="auto" w:fill="9CC2E5" w:themeFill="accent1" w:themeFillTint="99"/>
          </w:tcPr>
          <w:p w14:paraId="72129D69" w14:textId="546D898F" w:rsidR="007E6F74" w:rsidRPr="00EC5FEE" w:rsidDel="007E6F74" w:rsidRDefault="007E6F74" w:rsidP="007E6F74">
            <w:pPr>
              <w:jc w:val="center"/>
              <w:rPr>
                <w:del w:id="108" w:author="Javier Kachuka" w:date="2019-11-05T17:39:00Z"/>
                <w:rFonts w:cs="Arial"/>
                <w:b/>
                <w:sz w:val="24"/>
                <w:szCs w:val="24"/>
                <w:lang w:val="es-ES"/>
              </w:rPr>
            </w:pPr>
            <w:del w:id="109" w:author="Javier Kachuka" w:date="2019-11-05T17:39:00Z">
              <w:r w:rsidDel="007E6F74">
                <w:rPr>
                  <w:rFonts w:cs="Arial"/>
                  <w:b/>
                  <w:sz w:val="24"/>
                  <w:szCs w:val="24"/>
                  <w:lang w:val="es-ES"/>
                </w:rPr>
                <w:delText>RF3.9</w:delText>
              </w:r>
            </w:del>
          </w:p>
        </w:tc>
        <w:tc>
          <w:tcPr>
            <w:tcW w:w="7840" w:type="dxa"/>
          </w:tcPr>
          <w:p w14:paraId="4F2DBA2F" w14:textId="094308D2" w:rsidR="007E6F74" w:rsidDel="007E6F74" w:rsidRDefault="007E6F74" w:rsidP="007E6F74">
            <w:pPr>
              <w:rPr>
                <w:del w:id="110" w:author="Javier Kachuka" w:date="2019-11-05T17:39:00Z"/>
                <w:rFonts w:cs="Arial"/>
                <w:sz w:val="24"/>
                <w:szCs w:val="24"/>
                <w:lang w:val="es-ES"/>
              </w:rPr>
            </w:pPr>
            <w:del w:id="111" w:author="Javier Kachuka" w:date="2019-11-05T17:39:00Z">
              <w:r w:rsidDel="007E6F74">
                <w:rPr>
                  <w:rFonts w:cs="Arial"/>
                  <w:sz w:val="24"/>
                  <w:szCs w:val="24"/>
                  <w:lang w:val="es-ES"/>
                </w:rPr>
                <w:delText>El sistema listará todos los pedidos realizados.</w:delText>
              </w:r>
            </w:del>
          </w:p>
        </w:tc>
      </w:tr>
      <w:tr w:rsidR="007E6F74" w:rsidRPr="00563768" w14:paraId="15D1D7D4" w14:textId="77777777" w:rsidTr="00442C33">
        <w:tc>
          <w:tcPr>
            <w:tcW w:w="988" w:type="dxa"/>
            <w:shd w:val="clear" w:color="auto" w:fill="9CC2E5" w:themeFill="accent1" w:themeFillTint="99"/>
          </w:tcPr>
          <w:p w14:paraId="44A7EC23" w14:textId="34F5BDA1" w:rsidR="007E6F74" w:rsidRPr="00EC5FEE" w:rsidRDefault="007E6F74" w:rsidP="007E6F74">
            <w:pPr>
              <w:jc w:val="center"/>
              <w:rPr>
                <w:rFonts w:cs="Arial"/>
                <w:b/>
                <w:sz w:val="24"/>
                <w:szCs w:val="24"/>
                <w:lang w:val="es-ES"/>
              </w:rPr>
            </w:pPr>
            <w:r>
              <w:rPr>
                <w:rFonts w:cs="Arial"/>
                <w:b/>
                <w:sz w:val="24"/>
                <w:szCs w:val="24"/>
                <w:lang w:val="es-ES"/>
              </w:rPr>
              <w:t>RF</w:t>
            </w:r>
            <w:ins w:id="112" w:author="Javier Kachuka" w:date="2019-11-05T17:49:00Z">
              <w:r w:rsidR="00401CC8">
                <w:rPr>
                  <w:rFonts w:cs="Arial"/>
                  <w:b/>
                  <w:sz w:val="24"/>
                  <w:szCs w:val="24"/>
                  <w:lang w:val="es-ES"/>
                </w:rPr>
                <w:t>3.9</w:t>
              </w:r>
            </w:ins>
            <w:del w:id="113" w:author="Javier Kachuka" w:date="2019-11-05T17:49:00Z">
              <w:r w:rsidDel="00401CC8">
                <w:rPr>
                  <w:rFonts w:cs="Arial"/>
                  <w:b/>
                  <w:sz w:val="24"/>
                  <w:szCs w:val="24"/>
                  <w:lang w:val="es-ES"/>
                </w:rPr>
                <w:delText>4.</w:delText>
              </w:r>
            </w:del>
            <w:del w:id="114" w:author="Javier Kachuka" w:date="2019-11-05T17:41:00Z">
              <w:r w:rsidDel="007E6F74">
                <w:rPr>
                  <w:rFonts w:cs="Arial"/>
                  <w:b/>
                  <w:sz w:val="24"/>
                  <w:szCs w:val="24"/>
                  <w:lang w:val="es-ES"/>
                </w:rPr>
                <w:delText>0</w:delText>
              </w:r>
            </w:del>
          </w:p>
        </w:tc>
        <w:tc>
          <w:tcPr>
            <w:tcW w:w="7840" w:type="dxa"/>
          </w:tcPr>
          <w:p w14:paraId="791AD7B3" w14:textId="2366A785" w:rsidR="007E6F74" w:rsidRPr="00EC5FEE" w:rsidRDefault="007E6F74" w:rsidP="007E6F74">
            <w:pPr>
              <w:rPr>
                <w:rFonts w:cs="Arial"/>
                <w:sz w:val="24"/>
                <w:szCs w:val="24"/>
                <w:lang w:val="es-ES"/>
              </w:rPr>
            </w:pPr>
            <w:r>
              <w:rPr>
                <w:rFonts w:cs="Arial"/>
                <w:sz w:val="24"/>
                <w:szCs w:val="24"/>
                <w:lang w:val="es-ES"/>
              </w:rPr>
              <w:t>El sistema permitirá la eliminación de un pedido.</w:t>
            </w:r>
          </w:p>
        </w:tc>
      </w:tr>
      <w:tr w:rsidR="007E6F74" w:rsidRPr="00563768" w:rsidDel="007E6F74" w14:paraId="080EBF51" w14:textId="1C9155F2" w:rsidTr="00EC5FEE">
        <w:trPr>
          <w:del w:id="115" w:author="Javier Kachuka" w:date="2019-11-05T17:40:00Z"/>
        </w:trPr>
        <w:tc>
          <w:tcPr>
            <w:tcW w:w="988" w:type="dxa"/>
            <w:shd w:val="clear" w:color="auto" w:fill="9CC2E5" w:themeFill="accent1" w:themeFillTint="99"/>
          </w:tcPr>
          <w:p w14:paraId="270B3D4D" w14:textId="55F9F2BA" w:rsidR="007E6F74" w:rsidRPr="00EC5FEE" w:rsidDel="007E6F74" w:rsidRDefault="007E6F74" w:rsidP="007E6F74">
            <w:pPr>
              <w:jc w:val="center"/>
              <w:rPr>
                <w:del w:id="116" w:author="Javier Kachuka" w:date="2019-11-05T17:40:00Z"/>
                <w:rFonts w:cs="Arial"/>
                <w:b/>
                <w:sz w:val="24"/>
                <w:szCs w:val="24"/>
                <w:lang w:val="es-ES"/>
              </w:rPr>
            </w:pPr>
            <w:del w:id="117" w:author="Javier Kachuka" w:date="2019-11-05T17:37:00Z">
              <w:r w:rsidDel="007E6F74">
                <w:rPr>
                  <w:rFonts w:cs="Arial"/>
                  <w:b/>
                  <w:sz w:val="24"/>
                  <w:szCs w:val="24"/>
                  <w:lang w:val="es-ES"/>
                </w:rPr>
                <w:delText>RF4.1</w:delText>
              </w:r>
            </w:del>
          </w:p>
        </w:tc>
        <w:tc>
          <w:tcPr>
            <w:tcW w:w="7840" w:type="dxa"/>
          </w:tcPr>
          <w:p w14:paraId="753B894A" w14:textId="70E1AC06" w:rsidR="007E6F74" w:rsidRPr="00EC5FEE" w:rsidDel="007E6F74" w:rsidRDefault="007E6F74" w:rsidP="007E6F74">
            <w:pPr>
              <w:rPr>
                <w:del w:id="118" w:author="Javier Kachuka" w:date="2019-11-05T17:40:00Z"/>
                <w:rFonts w:cs="Arial"/>
                <w:sz w:val="24"/>
                <w:szCs w:val="24"/>
                <w:lang w:val="es-ES"/>
              </w:rPr>
            </w:pPr>
            <w:del w:id="119" w:author="Javier Kachuka" w:date="2019-11-05T17:37:00Z">
              <w:r w:rsidRPr="00EC5FEE" w:rsidDel="007E6F74">
                <w:rPr>
                  <w:rFonts w:cs="Arial"/>
                  <w:sz w:val="24"/>
                  <w:szCs w:val="24"/>
                  <w:lang w:val="es-ES"/>
                </w:rPr>
                <w:delText>El sistema permitirá</w:delText>
              </w:r>
              <w:r w:rsidDel="007E6F74">
                <w:rPr>
                  <w:rFonts w:cs="Arial"/>
                  <w:sz w:val="24"/>
                  <w:szCs w:val="24"/>
                  <w:lang w:val="es-ES"/>
                </w:rPr>
                <w:delText xml:space="preserve"> el registro de nuevos productos.</w:delText>
              </w:r>
            </w:del>
          </w:p>
        </w:tc>
      </w:tr>
      <w:tr w:rsidR="007E6F74" w:rsidRPr="00563768" w:rsidDel="007E6F74" w14:paraId="7E2613E7" w14:textId="73711FBE" w:rsidTr="00EC5FEE">
        <w:trPr>
          <w:del w:id="120" w:author="Javier Kachuka" w:date="2019-11-05T17:40:00Z"/>
        </w:trPr>
        <w:tc>
          <w:tcPr>
            <w:tcW w:w="988" w:type="dxa"/>
            <w:shd w:val="clear" w:color="auto" w:fill="9CC2E5" w:themeFill="accent1" w:themeFillTint="99"/>
          </w:tcPr>
          <w:p w14:paraId="28534345" w14:textId="0E9AF0D2" w:rsidR="007E6F74" w:rsidRPr="00EC5FEE" w:rsidDel="007E6F74" w:rsidRDefault="007E6F74" w:rsidP="007E6F74">
            <w:pPr>
              <w:jc w:val="center"/>
              <w:rPr>
                <w:del w:id="121" w:author="Javier Kachuka" w:date="2019-11-05T17:40:00Z"/>
                <w:rFonts w:cs="Arial"/>
                <w:b/>
                <w:sz w:val="24"/>
                <w:szCs w:val="24"/>
                <w:lang w:val="es-ES"/>
              </w:rPr>
            </w:pPr>
            <w:del w:id="122" w:author="Javier Kachuka" w:date="2019-11-05T17:37:00Z">
              <w:r w:rsidDel="007E6F74">
                <w:rPr>
                  <w:rFonts w:cs="Arial"/>
                  <w:b/>
                  <w:sz w:val="24"/>
                  <w:szCs w:val="24"/>
                  <w:lang w:val="es-ES"/>
                </w:rPr>
                <w:delText>RF4.2</w:delText>
              </w:r>
            </w:del>
          </w:p>
        </w:tc>
        <w:tc>
          <w:tcPr>
            <w:tcW w:w="7840" w:type="dxa"/>
          </w:tcPr>
          <w:p w14:paraId="1D486A63" w14:textId="69155BD6" w:rsidR="007E6F74" w:rsidRPr="00EC5FEE" w:rsidDel="007E6F74" w:rsidRDefault="007E6F74" w:rsidP="007E6F74">
            <w:pPr>
              <w:rPr>
                <w:del w:id="123" w:author="Javier Kachuka" w:date="2019-11-05T17:40:00Z"/>
                <w:rFonts w:cs="Arial"/>
                <w:sz w:val="24"/>
                <w:szCs w:val="24"/>
                <w:lang w:val="es-ES"/>
              </w:rPr>
            </w:pPr>
            <w:del w:id="124" w:author="Javier Kachuka" w:date="2019-11-05T17:37:00Z">
              <w:r w:rsidDel="007E6F74">
                <w:rPr>
                  <w:rFonts w:cs="Arial"/>
                  <w:sz w:val="24"/>
                  <w:szCs w:val="24"/>
                  <w:lang w:val="es-ES"/>
                </w:rPr>
                <w:delText>El sistema permitirá la modificación de los productos existentes.</w:delText>
              </w:r>
            </w:del>
          </w:p>
        </w:tc>
      </w:tr>
      <w:tr w:rsidR="007E6F74" w:rsidRPr="00563768" w:rsidDel="007E6F74" w14:paraId="0458D410" w14:textId="6F92F114" w:rsidTr="00EC5FEE">
        <w:trPr>
          <w:del w:id="125" w:author="Javier Kachuka" w:date="2019-11-05T17:37:00Z"/>
        </w:trPr>
        <w:tc>
          <w:tcPr>
            <w:tcW w:w="988" w:type="dxa"/>
            <w:shd w:val="clear" w:color="auto" w:fill="9CC2E5" w:themeFill="accent1" w:themeFillTint="99"/>
          </w:tcPr>
          <w:p w14:paraId="38CE3B67" w14:textId="5258881E" w:rsidR="007E6F74" w:rsidRPr="00EC5FEE" w:rsidDel="007E6F74" w:rsidRDefault="007E6F74" w:rsidP="007E6F74">
            <w:pPr>
              <w:jc w:val="center"/>
              <w:rPr>
                <w:del w:id="126" w:author="Javier Kachuka" w:date="2019-11-05T17:37:00Z"/>
                <w:rFonts w:cs="Arial"/>
                <w:b/>
                <w:sz w:val="24"/>
                <w:szCs w:val="24"/>
                <w:lang w:val="es-ES"/>
              </w:rPr>
            </w:pPr>
            <w:del w:id="127" w:author="Javier Kachuka" w:date="2019-11-05T17:37:00Z">
              <w:r w:rsidDel="007E6F74">
                <w:rPr>
                  <w:rFonts w:cs="Arial"/>
                  <w:b/>
                  <w:sz w:val="24"/>
                  <w:szCs w:val="24"/>
                  <w:lang w:val="es-ES"/>
                </w:rPr>
                <w:delText>RF4.3</w:delText>
              </w:r>
            </w:del>
          </w:p>
        </w:tc>
        <w:tc>
          <w:tcPr>
            <w:tcW w:w="7840" w:type="dxa"/>
          </w:tcPr>
          <w:p w14:paraId="5AC9A201" w14:textId="6D584D1B" w:rsidR="007E6F74" w:rsidRPr="00EC5FEE" w:rsidDel="007E6F74" w:rsidRDefault="007E6F74" w:rsidP="007E6F74">
            <w:pPr>
              <w:rPr>
                <w:del w:id="128" w:author="Javier Kachuka" w:date="2019-11-05T17:37:00Z"/>
                <w:rFonts w:cs="Arial"/>
                <w:sz w:val="24"/>
                <w:szCs w:val="24"/>
                <w:lang w:val="es-ES"/>
              </w:rPr>
            </w:pPr>
            <w:del w:id="129" w:author="Javier Kachuka" w:date="2019-11-05T17:37:00Z">
              <w:r w:rsidRPr="00EC5FEE" w:rsidDel="007E6F74">
                <w:rPr>
                  <w:rFonts w:cs="Arial"/>
                  <w:sz w:val="24"/>
                  <w:szCs w:val="24"/>
                  <w:lang w:val="es-ES"/>
                </w:rPr>
                <w:delText xml:space="preserve">El sistema </w:delText>
              </w:r>
              <w:r w:rsidDel="007E6F74">
                <w:rPr>
                  <w:rFonts w:cs="Arial"/>
                  <w:sz w:val="24"/>
                  <w:szCs w:val="24"/>
                  <w:lang w:val="es-ES"/>
                </w:rPr>
                <w:delText>va a listar todos los productos.</w:delText>
              </w:r>
            </w:del>
          </w:p>
        </w:tc>
      </w:tr>
      <w:tr w:rsidR="007E6F74" w:rsidRPr="00563768" w:rsidDel="007E6F74" w14:paraId="10CC6DFE" w14:textId="43D6ACD3" w:rsidTr="00EC5FEE">
        <w:trPr>
          <w:del w:id="130" w:author="Javier Kachuka" w:date="2019-11-05T17:40:00Z"/>
        </w:trPr>
        <w:tc>
          <w:tcPr>
            <w:tcW w:w="988" w:type="dxa"/>
            <w:shd w:val="clear" w:color="auto" w:fill="9CC2E5" w:themeFill="accent1" w:themeFillTint="99"/>
          </w:tcPr>
          <w:p w14:paraId="5ECC192A" w14:textId="55DBB7A7" w:rsidR="007E6F74" w:rsidRPr="00EC5FEE" w:rsidDel="007E6F74" w:rsidRDefault="007E6F74" w:rsidP="007E6F74">
            <w:pPr>
              <w:jc w:val="center"/>
              <w:rPr>
                <w:del w:id="131" w:author="Javier Kachuka" w:date="2019-11-05T17:40:00Z"/>
                <w:rFonts w:cs="Arial"/>
                <w:b/>
                <w:sz w:val="24"/>
                <w:szCs w:val="24"/>
                <w:lang w:val="es-ES"/>
              </w:rPr>
            </w:pPr>
            <w:del w:id="132" w:author="Javier Kachuka" w:date="2019-11-05T17:37:00Z">
              <w:r w:rsidDel="007E6F74">
                <w:rPr>
                  <w:rFonts w:cs="Arial"/>
                  <w:b/>
                  <w:sz w:val="24"/>
                  <w:szCs w:val="24"/>
                  <w:lang w:val="es-ES"/>
                </w:rPr>
                <w:delText>RF4.4</w:delText>
              </w:r>
            </w:del>
          </w:p>
        </w:tc>
        <w:tc>
          <w:tcPr>
            <w:tcW w:w="7840" w:type="dxa"/>
          </w:tcPr>
          <w:p w14:paraId="56EE58AB" w14:textId="692176C7" w:rsidR="007E6F74" w:rsidRPr="00EC5FEE" w:rsidDel="007E6F74" w:rsidRDefault="007E6F74" w:rsidP="007E6F74">
            <w:pPr>
              <w:rPr>
                <w:del w:id="133" w:author="Javier Kachuka" w:date="2019-11-05T17:40:00Z"/>
                <w:rFonts w:cs="Arial"/>
                <w:sz w:val="24"/>
                <w:szCs w:val="24"/>
                <w:lang w:val="es-ES"/>
              </w:rPr>
            </w:pPr>
            <w:del w:id="134" w:author="Javier Kachuka" w:date="2019-11-05T17:37:00Z">
              <w:r w:rsidDel="007E6F74">
                <w:rPr>
                  <w:rFonts w:cs="Arial"/>
                  <w:sz w:val="24"/>
                  <w:szCs w:val="24"/>
                  <w:lang w:val="es-ES"/>
                </w:rPr>
                <w:delText>El sistema permitirá la baja de un producto.</w:delText>
              </w:r>
            </w:del>
          </w:p>
        </w:tc>
      </w:tr>
      <w:tr w:rsidR="007E6F74" w:rsidRPr="00563768" w14:paraId="6DE57591" w14:textId="77777777" w:rsidTr="00442C33">
        <w:tc>
          <w:tcPr>
            <w:tcW w:w="988" w:type="dxa"/>
            <w:shd w:val="clear" w:color="auto" w:fill="9CC2E5" w:themeFill="accent1" w:themeFillTint="99"/>
          </w:tcPr>
          <w:p w14:paraId="0F4ED6FF" w14:textId="1DF741D0" w:rsidR="007E6F74" w:rsidRPr="00EC5FEE" w:rsidRDefault="007E6F74" w:rsidP="007E6F74">
            <w:pPr>
              <w:jc w:val="center"/>
              <w:rPr>
                <w:rFonts w:cs="Arial"/>
                <w:b/>
                <w:sz w:val="24"/>
                <w:szCs w:val="24"/>
                <w:lang w:val="es-ES"/>
              </w:rPr>
            </w:pPr>
            <w:r>
              <w:rPr>
                <w:rFonts w:cs="Arial"/>
                <w:b/>
                <w:sz w:val="24"/>
                <w:szCs w:val="24"/>
                <w:lang w:val="es-ES"/>
              </w:rPr>
              <w:t>RF4</w:t>
            </w:r>
            <w:ins w:id="135" w:author="Javier Kachuka" w:date="2019-11-05T17:49:00Z">
              <w:r w:rsidR="00401CC8">
                <w:rPr>
                  <w:rFonts w:cs="Arial"/>
                  <w:b/>
                  <w:sz w:val="24"/>
                  <w:szCs w:val="24"/>
                  <w:lang w:val="es-ES"/>
                </w:rPr>
                <w:t>.0</w:t>
              </w:r>
            </w:ins>
            <w:del w:id="136" w:author="Javier Kachuka" w:date="2019-11-05T17:49:00Z">
              <w:r w:rsidDel="00401CC8">
                <w:rPr>
                  <w:rFonts w:cs="Arial"/>
                  <w:b/>
                  <w:sz w:val="24"/>
                  <w:szCs w:val="24"/>
                  <w:lang w:val="es-ES"/>
                </w:rPr>
                <w:delText>.</w:delText>
              </w:r>
            </w:del>
            <w:del w:id="137" w:author="Javier Kachuka" w:date="2019-11-05T17:41:00Z">
              <w:r w:rsidDel="007E6F74">
                <w:rPr>
                  <w:rFonts w:cs="Arial"/>
                  <w:b/>
                  <w:sz w:val="24"/>
                  <w:szCs w:val="24"/>
                  <w:lang w:val="es-ES"/>
                </w:rPr>
                <w:delText>5</w:delText>
              </w:r>
            </w:del>
          </w:p>
        </w:tc>
        <w:tc>
          <w:tcPr>
            <w:tcW w:w="7840" w:type="dxa"/>
          </w:tcPr>
          <w:p w14:paraId="5E9AA62A" w14:textId="5D232CFA" w:rsidR="007E6F74" w:rsidRPr="00EC5FEE" w:rsidRDefault="007E6F74" w:rsidP="007E6F74">
            <w:pPr>
              <w:rPr>
                <w:rFonts w:cs="Arial"/>
                <w:sz w:val="24"/>
                <w:szCs w:val="24"/>
                <w:lang w:val="es-ES"/>
              </w:rPr>
            </w:pPr>
            <w:r>
              <w:rPr>
                <w:rFonts w:cs="Arial"/>
                <w:sz w:val="24"/>
                <w:szCs w:val="24"/>
                <w:lang w:val="es-ES"/>
              </w:rPr>
              <w:t>El sistema registrará nuevos rubros a los que pertenecerán ciertos productos.</w:t>
            </w:r>
          </w:p>
        </w:tc>
      </w:tr>
      <w:tr w:rsidR="007E6F74" w:rsidRPr="00563768" w14:paraId="65ECD4B2" w14:textId="77777777" w:rsidTr="00EC5FEE">
        <w:tc>
          <w:tcPr>
            <w:tcW w:w="988" w:type="dxa"/>
            <w:shd w:val="clear" w:color="auto" w:fill="9CC2E5" w:themeFill="accent1" w:themeFillTint="99"/>
          </w:tcPr>
          <w:p w14:paraId="3F2DB777" w14:textId="02D71C07" w:rsidR="007E6F74" w:rsidRPr="00EC5FEE" w:rsidRDefault="007E6F74" w:rsidP="007E6F74">
            <w:pPr>
              <w:jc w:val="center"/>
              <w:rPr>
                <w:rFonts w:cs="Arial"/>
                <w:b/>
                <w:sz w:val="24"/>
                <w:szCs w:val="24"/>
                <w:lang w:val="es-ES"/>
              </w:rPr>
            </w:pPr>
            <w:r>
              <w:rPr>
                <w:rFonts w:cs="Arial"/>
                <w:b/>
                <w:sz w:val="24"/>
                <w:szCs w:val="24"/>
                <w:lang w:val="es-ES"/>
              </w:rPr>
              <w:t>RF4.</w:t>
            </w:r>
            <w:ins w:id="138" w:author="Javier Kachuka" w:date="2019-11-05T17:41:00Z">
              <w:r w:rsidR="00401CC8">
                <w:rPr>
                  <w:rFonts w:cs="Arial"/>
                  <w:b/>
                  <w:sz w:val="24"/>
                  <w:szCs w:val="24"/>
                  <w:lang w:val="es-ES"/>
                </w:rPr>
                <w:t>1</w:t>
              </w:r>
            </w:ins>
            <w:del w:id="139" w:author="Javier Kachuka" w:date="2019-11-05T17:41:00Z">
              <w:r w:rsidDel="007E6F74">
                <w:rPr>
                  <w:rFonts w:cs="Arial"/>
                  <w:b/>
                  <w:sz w:val="24"/>
                  <w:szCs w:val="24"/>
                  <w:lang w:val="es-ES"/>
                </w:rPr>
                <w:delText>6</w:delText>
              </w:r>
            </w:del>
          </w:p>
        </w:tc>
        <w:tc>
          <w:tcPr>
            <w:tcW w:w="7840" w:type="dxa"/>
          </w:tcPr>
          <w:p w14:paraId="57E421AD" w14:textId="776913DB" w:rsidR="007E6F74" w:rsidRPr="00EC5FEE" w:rsidRDefault="007E6F74" w:rsidP="007E6F74">
            <w:pPr>
              <w:rPr>
                <w:rFonts w:cs="Arial"/>
                <w:sz w:val="24"/>
                <w:szCs w:val="24"/>
                <w:lang w:val="es-ES"/>
              </w:rPr>
            </w:pPr>
            <w:r>
              <w:rPr>
                <w:rFonts w:cs="Arial"/>
                <w:sz w:val="24"/>
                <w:szCs w:val="24"/>
                <w:lang w:val="es-ES"/>
              </w:rPr>
              <w:t>El sistema permitirá la modificación de un rubro.</w:t>
            </w:r>
          </w:p>
        </w:tc>
      </w:tr>
      <w:tr w:rsidR="007E6F74" w:rsidRPr="00563768" w:rsidDel="007E6F74" w14:paraId="4A19BE7B" w14:textId="2BF349F9" w:rsidTr="00EC5FEE">
        <w:trPr>
          <w:del w:id="140" w:author="Javier Kachuka" w:date="2019-11-05T17:39:00Z"/>
        </w:trPr>
        <w:tc>
          <w:tcPr>
            <w:tcW w:w="988" w:type="dxa"/>
            <w:shd w:val="clear" w:color="auto" w:fill="9CC2E5" w:themeFill="accent1" w:themeFillTint="99"/>
          </w:tcPr>
          <w:p w14:paraId="0290BAAB" w14:textId="440CCD45" w:rsidR="007E6F74" w:rsidDel="007E6F74" w:rsidRDefault="007E6F74" w:rsidP="007E6F74">
            <w:pPr>
              <w:jc w:val="center"/>
              <w:rPr>
                <w:del w:id="141" w:author="Javier Kachuka" w:date="2019-11-05T17:39:00Z"/>
                <w:rFonts w:cs="Arial"/>
                <w:b/>
                <w:sz w:val="24"/>
                <w:szCs w:val="24"/>
                <w:lang w:val="es-ES"/>
              </w:rPr>
            </w:pPr>
            <w:del w:id="142" w:author="Javier Kachuka" w:date="2019-11-05T17:39:00Z">
              <w:r w:rsidDel="007E6F74">
                <w:rPr>
                  <w:rFonts w:cs="Arial"/>
                  <w:b/>
                  <w:sz w:val="24"/>
                  <w:szCs w:val="24"/>
                  <w:lang w:val="es-ES"/>
                </w:rPr>
                <w:delText>RF4.7</w:delText>
              </w:r>
            </w:del>
          </w:p>
        </w:tc>
        <w:tc>
          <w:tcPr>
            <w:tcW w:w="7840" w:type="dxa"/>
          </w:tcPr>
          <w:p w14:paraId="0555DD5C" w14:textId="392A6F0E" w:rsidR="007E6F74" w:rsidRPr="00EC5FEE" w:rsidDel="007E6F74" w:rsidRDefault="007E6F74" w:rsidP="007E6F74">
            <w:pPr>
              <w:rPr>
                <w:del w:id="143" w:author="Javier Kachuka" w:date="2019-11-05T17:39:00Z"/>
                <w:rFonts w:cs="Arial"/>
                <w:sz w:val="24"/>
                <w:szCs w:val="24"/>
                <w:lang w:val="es-ES"/>
              </w:rPr>
            </w:pPr>
            <w:del w:id="144" w:author="Javier Kachuka" w:date="2019-11-05T17:39:00Z">
              <w:r w:rsidDel="007E6F74">
                <w:rPr>
                  <w:rFonts w:cs="Arial"/>
                  <w:sz w:val="24"/>
                  <w:szCs w:val="24"/>
                  <w:lang w:val="es-ES"/>
                </w:rPr>
                <w:delText>El sistema listará todos los rubros existentes.</w:delText>
              </w:r>
            </w:del>
          </w:p>
        </w:tc>
      </w:tr>
      <w:tr w:rsidR="007E6F74" w:rsidRPr="00563768" w14:paraId="19440782" w14:textId="77777777" w:rsidTr="00EC5FEE">
        <w:tc>
          <w:tcPr>
            <w:tcW w:w="988" w:type="dxa"/>
            <w:shd w:val="clear" w:color="auto" w:fill="9CC2E5" w:themeFill="accent1" w:themeFillTint="99"/>
          </w:tcPr>
          <w:p w14:paraId="3D0805FD" w14:textId="1FB3763F" w:rsidR="007E6F74" w:rsidRDefault="007E6F74" w:rsidP="007E6F74">
            <w:pPr>
              <w:jc w:val="center"/>
              <w:rPr>
                <w:rFonts w:cs="Arial"/>
                <w:b/>
                <w:sz w:val="24"/>
                <w:szCs w:val="24"/>
                <w:lang w:val="es-ES"/>
              </w:rPr>
            </w:pPr>
            <w:r>
              <w:rPr>
                <w:rFonts w:cs="Arial"/>
                <w:b/>
                <w:sz w:val="24"/>
                <w:szCs w:val="24"/>
                <w:lang w:val="es-ES"/>
              </w:rPr>
              <w:t>RF4.</w:t>
            </w:r>
            <w:ins w:id="145" w:author="Javier Kachuka" w:date="2019-11-05T17:41:00Z">
              <w:r w:rsidR="00401CC8">
                <w:rPr>
                  <w:rFonts w:cs="Arial"/>
                  <w:b/>
                  <w:sz w:val="24"/>
                  <w:szCs w:val="24"/>
                  <w:lang w:val="es-ES"/>
                </w:rPr>
                <w:t>2</w:t>
              </w:r>
            </w:ins>
            <w:del w:id="146" w:author="Javier Kachuka" w:date="2019-11-05T17:41:00Z">
              <w:r w:rsidDel="007E6F74">
                <w:rPr>
                  <w:rFonts w:cs="Arial"/>
                  <w:b/>
                  <w:sz w:val="24"/>
                  <w:szCs w:val="24"/>
                  <w:lang w:val="es-ES"/>
                </w:rPr>
                <w:delText>8</w:delText>
              </w:r>
            </w:del>
          </w:p>
        </w:tc>
        <w:tc>
          <w:tcPr>
            <w:tcW w:w="7840" w:type="dxa"/>
          </w:tcPr>
          <w:p w14:paraId="77DAA049" w14:textId="4F33EE8B" w:rsidR="007E6F74" w:rsidRDefault="007E6F74" w:rsidP="007E6F74">
            <w:pPr>
              <w:rPr>
                <w:rFonts w:cs="Arial"/>
                <w:sz w:val="24"/>
                <w:szCs w:val="24"/>
                <w:lang w:val="es-ES"/>
              </w:rPr>
            </w:pPr>
            <w:r>
              <w:rPr>
                <w:rFonts w:cs="Arial"/>
                <w:sz w:val="24"/>
                <w:szCs w:val="24"/>
                <w:lang w:val="es-ES"/>
              </w:rPr>
              <w:t>El sistema permitirá la baja de un rubro.</w:t>
            </w:r>
          </w:p>
        </w:tc>
      </w:tr>
      <w:tr w:rsidR="007E6F74" w:rsidRPr="00563768" w14:paraId="03667ACF" w14:textId="77777777" w:rsidTr="00EC5FEE">
        <w:tc>
          <w:tcPr>
            <w:tcW w:w="988" w:type="dxa"/>
            <w:shd w:val="clear" w:color="auto" w:fill="9CC2E5" w:themeFill="accent1" w:themeFillTint="99"/>
          </w:tcPr>
          <w:p w14:paraId="3260044E" w14:textId="50BDFE45" w:rsidR="007E6F74" w:rsidRDefault="007E6F74" w:rsidP="007E6F74">
            <w:pPr>
              <w:jc w:val="center"/>
              <w:rPr>
                <w:rFonts w:cs="Arial"/>
                <w:b/>
                <w:sz w:val="24"/>
                <w:szCs w:val="24"/>
                <w:lang w:val="es-ES"/>
              </w:rPr>
            </w:pPr>
            <w:r>
              <w:rPr>
                <w:rFonts w:cs="Arial"/>
                <w:b/>
                <w:sz w:val="24"/>
                <w:szCs w:val="24"/>
                <w:lang w:val="es-ES"/>
              </w:rPr>
              <w:t>RF4.</w:t>
            </w:r>
            <w:ins w:id="147" w:author="Javier Kachuka" w:date="2019-11-05T17:41:00Z">
              <w:r w:rsidR="00401CC8">
                <w:rPr>
                  <w:rFonts w:cs="Arial"/>
                  <w:b/>
                  <w:sz w:val="24"/>
                  <w:szCs w:val="24"/>
                  <w:lang w:val="es-ES"/>
                </w:rPr>
                <w:t>3</w:t>
              </w:r>
            </w:ins>
            <w:del w:id="148" w:author="Javier Kachuka" w:date="2019-11-05T17:41:00Z">
              <w:r w:rsidDel="007E6F74">
                <w:rPr>
                  <w:rFonts w:cs="Arial"/>
                  <w:b/>
                  <w:sz w:val="24"/>
                  <w:szCs w:val="24"/>
                  <w:lang w:val="es-ES"/>
                </w:rPr>
                <w:delText>9</w:delText>
              </w:r>
            </w:del>
          </w:p>
        </w:tc>
        <w:tc>
          <w:tcPr>
            <w:tcW w:w="7840" w:type="dxa"/>
          </w:tcPr>
          <w:p w14:paraId="2891FB68" w14:textId="7AC9AF84" w:rsidR="007E6F74" w:rsidRDefault="007E6F74" w:rsidP="007E6F74">
            <w:pPr>
              <w:rPr>
                <w:rFonts w:cs="Arial"/>
                <w:sz w:val="24"/>
                <w:szCs w:val="24"/>
                <w:lang w:val="es-ES"/>
              </w:rPr>
            </w:pPr>
            <w:r w:rsidRPr="00EC5FEE">
              <w:rPr>
                <w:rFonts w:cs="Arial"/>
                <w:sz w:val="24"/>
                <w:szCs w:val="24"/>
                <w:lang w:val="es-ES"/>
              </w:rPr>
              <w:t>El sistema va a permitir registrar un nuevo proveedor</w:t>
            </w:r>
            <w:r>
              <w:rPr>
                <w:rFonts w:cs="Arial"/>
                <w:sz w:val="24"/>
                <w:szCs w:val="24"/>
                <w:lang w:val="es-ES"/>
              </w:rPr>
              <w:t>.</w:t>
            </w:r>
          </w:p>
        </w:tc>
      </w:tr>
      <w:tr w:rsidR="007E6F74" w:rsidRPr="00563768" w14:paraId="049A92AA" w14:textId="77777777" w:rsidTr="00EC5FEE">
        <w:tc>
          <w:tcPr>
            <w:tcW w:w="988" w:type="dxa"/>
            <w:shd w:val="clear" w:color="auto" w:fill="9CC2E5" w:themeFill="accent1" w:themeFillTint="99"/>
          </w:tcPr>
          <w:p w14:paraId="1F9E180B" w14:textId="07C2B6DC" w:rsidR="007E6F74" w:rsidRDefault="007E6F74" w:rsidP="007E6F74">
            <w:pPr>
              <w:jc w:val="center"/>
              <w:rPr>
                <w:rFonts w:cs="Arial"/>
                <w:b/>
                <w:sz w:val="24"/>
                <w:szCs w:val="24"/>
                <w:lang w:val="es-ES"/>
              </w:rPr>
            </w:pPr>
            <w:r>
              <w:rPr>
                <w:rFonts w:cs="Arial"/>
                <w:b/>
                <w:sz w:val="24"/>
                <w:szCs w:val="24"/>
                <w:lang w:val="es-ES"/>
              </w:rPr>
              <w:t>RF</w:t>
            </w:r>
            <w:ins w:id="149" w:author="Javier Kachuka" w:date="2019-11-05T17:41:00Z">
              <w:r>
                <w:rPr>
                  <w:rFonts w:cs="Arial"/>
                  <w:b/>
                  <w:sz w:val="24"/>
                  <w:szCs w:val="24"/>
                  <w:lang w:val="es-ES"/>
                </w:rPr>
                <w:t>4</w:t>
              </w:r>
            </w:ins>
            <w:del w:id="150" w:author="Javier Kachuka" w:date="2019-11-05T17:41:00Z">
              <w:r w:rsidDel="007E6F74">
                <w:rPr>
                  <w:rFonts w:cs="Arial"/>
                  <w:b/>
                  <w:sz w:val="24"/>
                  <w:szCs w:val="24"/>
                  <w:lang w:val="es-ES"/>
                </w:rPr>
                <w:delText>5</w:delText>
              </w:r>
            </w:del>
            <w:r>
              <w:rPr>
                <w:rFonts w:cs="Arial"/>
                <w:b/>
                <w:sz w:val="24"/>
                <w:szCs w:val="24"/>
                <w:lang w:val="es-ES"/>
              </w:rPr>
              <w:t>.</w:t>
            </w:r>
            <w:ins w:id="151" w:author="Javier Kachuka" w:date="2019-11-05T17:41:00Z">
              <w:r w:rsidR="00401CC8">
                <w:rPr>
                  <w:rFonts w:cs="Arial"/>
                  <w:b/>
                  <w:sz w:val="24"/>
                  <w:szCs w:val="24"/>
                  <w:lang w:val="es-ES"/>
                </w:rPr>
                <w:t>4</w:t>
              </w:r>
            </w:ins>
            <w:del w:id="152" w:author="Javier Kachuka" w:date="2019-11-05T17:41:00Z">
              <w:r w:rsidDel="007E6F74">
                <w:rPr>
                  <w:rFonts w:cs="Arial"/>
                  <w:b/>
                  <w:sz w:val="24"/>
                  <w:szCs w:val="24"/>
                  <w:lang w:val="es-ES"/>
                </w:rPr>
                <w:delText>0</w:delText>
              </w:r>
            </w:del>
          </w:p>
        </w:tc>
        <w:tc>
          <w:tcPr>
            <w:tcW w:w="7840" w:type="dxa"/>
          </w:tcPr>
          <w:p w14:paraId="0F0D1991" w14:textId="18230A56" w:rsidR="007E6F74" w:rsidRPr="00EC5FEE" w:rsidRDefault="007E6F74" w:rsidP="007E6F74">
            <w:pPr>
              <w:rPr>
                <w:rFonts w:cs="Arial"/>
                <w:sz w:val="24"/>
                <w:szCs w:val="24"/>
                <w:lang w:val="es-ES"/>
              </w:rPr>
            </w:pPr>
            <w:r w:rsidRPr="00EC5FEE">
              <w:rPr>
                <w:rFonts w:cs="Arial"/>
                <w:sz w:val="24"/>
                <w:szCs w:val="24"/>
                <w:lang w:val="es-ES"/>
              </w:rPr>
              <w:t>El sistema va a permitir modificar un proveedor</w:t>
            </w:r>
            <w:r>
              <w:rPr>
                <w:rFonts w:cs="Arial"/>
                <w:sz w:val="24"/>
                <w:szCs w:val="24"/>
                <w:lang w:val="es-ES"/>
              </w:rPr>
              <w:t>.</w:t>
            </w:r>
          </w:p>
        </w:tc>
      </w:tr>
      <w:tr w:rsidR="007E6F74" w:rsidRPr="00563768" w14:paraId="6AABB16D" w14:textId="77777777" w:rsidTr="00EC5FEE">
        <w:tc>
          <w:tcPr>
            <w:tcW w:w="988" w:type="dxa"/>
            <w:shd w:val="clear" w:color="auto" w:fill="9CC2E5" w:themeFill="accent1" w:themeFillTint="99"/>
          </w:tcPr>
          <w:p w14:paraId="7FA5673D" w14:textId="7061440F" w:rsidR="007E6F74" w:rsidRDefault="007E6F74" w:rsidP="007E6F74">
            <w:pPr>
              <w:jc w:val="center"/>
              <w:rPr>
                <w:rFonts w:cs="Arial"/>
                <w:b/>
                <w:sz w:val="24"/>
                <w:szCs w:val="24"/>
                <w:lang w:val="es-ES"/>
              </w:rPr>
            </w:pPr>
            <w:r>
              <w:rPr>
                <w:rFonts w:cs="Arial"/>
                <w:b/>
                <w:sz w:val="24"/>
                <w:szCs w:val="24"/>
                <w:lang w:val="es-ES"/>
              </w:rPr>
              <w:t>RF</w:t>
            </w:r>
            <w:ins w:id="153" w:author="Javier Kachuka" w:date="2019-11-05T17:41:00Z">
              <w:r>
                <w:rPr>
                  <w:rFonts w:cs="Arial"/>
                  <w:b/>
                  <w:sz w:val="24"/>
                  <w:szCs w:val="24"/>
                  <w:lang w:val="es-ES"/>
                </w:rPr>
                <w:t>4</w:t>
              </w:r>
            </w:ins>
            <w:del w:id="154" w:author="Javier Kachuka" w:date="2019-11-05T17:41:00Z">
              <w:r w:rsidDel="007E6F74">
                <w:rPr>
                  <w:rFonts w:cs="Arial"/>
                  <w:b/>
                  <w:sz w:val="24"/>
                  <w:szCs w:val="24"/>
                  <w:lang w:val="es-ES"/>
                </w:rPr>
                <w:delText>5</w:delText>
              </w:r>
            </w:del>
            <w:r>
              <w:rPr>
                <w:rFonts w:cs="Arial"/>
                <w:b/>
                <w:sz w:val="24"/>
                <w:szCs w:val="24"/>
                <w:lang w:val="es-ES"/>
              </w:rPr>
              <w:t>.</w:t>
            </w:r>
            <w:ins w:id="155" w:author="Javier Kachuka" w:date="2019-11-05T17:41:00Z">
              <w:r w:rsidR="00401CC8">
                <w:rPr>
                  <w:rFonts w:cs="Arial"/>
                  <w:b/>
                  <w:sz w:val="24"/>
                  <w:szCs w:val="24"/>
                  <w:lang w:val="es-ES"/>
                </w:rPr>
                <w:t>5</w:t>
              </w:r>
            </w:ins>
            <w:del w:id="156" w:author="Javier Kachuka" w:date="2019-11-05T17:41:00Z">
              <w:r w:rsidDel="007E6F74">
                <w:rPr>
                  <w:rFonts w:cs="Arial"/>
                  <w:b/>
                  <w:sz w:val="24"/>
                  <w:szCs w:val="24"/>
                  <w:lang w:val="es-ES"/>
                </w:rPr>
                <w:delText>1</w:delText>
              </w:r>
            </w:del>
          </w:p>
        </w:tc>
        <w:tc>
          <w:tcPr>
            <w:tcW w:w="7840" w:type="dxa"/>
          </w:tcPr>
          <w:p w14:paraId="0776912A" w14:textId="56AB9DFC" w:rsidR="007E6F74" w:rsidRPr="00EC5FEE" w:rsidRDefault="007E6F74" w:rsidP="007E6F74">
            <w:pPr>
              <w:rPr>
                <w:rFonts w:cs="Arial"/>
                <w:sz w:val="24"/>
                <w:szCs w:val="24"/>
                <w:lang w:val="es-ES"/>
              </w:rPr>
            </w:pPr>
            <w:r w:rsidRPr="00EC5FEE">
              <w:rPr>
                <w:rFonts w:cs="Arial"/>
                <w:sz w:val="24"/>
                <w:szCs w:val="24"/>
                <w:lang w:val="es-ES"/>
              </w:rPr>
              <w:t>El sistema va a permitir dar de baja un proveedor</w:t>
            </w:r>
          </w:p>
        </w:tc>
      </w:tr>
      <w:tr w:rsidR="007E6F74" w:rsidRPr="00563768" w:rsidDel="007E6F74" w14:paraId="062B1EAD" w14:textId="35202E1D" w:rsidTr="00EC5FEE">
        <w:trPr>
          <w:del w:id="157" w:author="Javier Kachuka" w:date="2019-11-05T17:39:00Z"/>
        </w:trPr>
        <w:tc>
          <w:tcPr>
            <w:tcW w:w="988" w:type="dxa"/>
            <w:shd w:val="clear" w:color="auto" w:fill="9CC2E5" w:themeFill="accent1" w:themeFillTint="99"/>
          </w:tcPr>
          <w:p w14:paraId="0FEE9B6A" w14:textId="0223C30E" w:rsidR="007E6F74" w:rsidDel="007E6F74" w:rsidRDefault="007E6F74" w:rsidP="007E6F74">
            <w:pPr>
              <w:jc w:val="center"/>
              <w:rPr>
                <w:del w:id="158" w:author="Javier Kachuka" w:date="2019-11-05T17:39:00Z"/>
                <w:rFonts w:cs="Arial"/>
                <w:b/>
                <w:sz w:val="24"/>
                <w:szCs w:val="24"/>
                <w:lang w:val="es-ES"/>
              </w:rPr>
            </w:pPr>
            <w:del w:id="159" w:author="Javier Kachuka" w:date="2019-11-05T17:39:00Z">
              <w:r w:rsidDel="007E6F74">
                <w:rPr>
                  <w:rFonts w:cs="Arial"/>
                  <w:b/>
                  <w:sz w:val="24"/>
                  <w:szCs w:val="24"/>
                  <w:lang w:val="es-ES"/>
                </w:rPr>
                <w:delText>RF5.2</w:delText>
              </w:r>
            </w:del>
          </w:p>
        </w:tc>
        <w:tc>
          <w:tcPr>
            <w:tcW w:w="7840" w:type="dxa"/>
          </w:tcPr>
          <w:p w14:paraId="4FCCFDA2" w14:textId="30FEAC2E" w:rsidR="007E6F74" w:rsidRPr="00EC5FEE" w:rsidDel="007E6F74" w:rsidRDefault="007E6F74" w:rsidP="007E6F74">
            <w:pPr>
              <w:rPr>
                <w:del w:id="160" w:author="Javier Kachuka" w:date="2019-11-05T17:39:00Z"/>
                <w:rFonts w:cs="Arial"/>
                <w:sz w:val="24"/>
                <w:szCs w:val="24"/>
                <w:lang w:val="es-ES"/>
              </w:rPr>
            </w:pPr>
            <w:del w:id="161" w:author="Javier Kachuka" w:date="2019-11-05T17:39:00Z">
              <w:r w:rsidRPr="00EC5FEE" w:rsidDel="007E6F74">
                <w:rPr>
                  <w:rFonts w:cs="Arial"/>
                  <w:sz w:val="24"/>
                  <w:szCs w:val="24"/>
                  <w:lang w:val="es-ES"/>
                </w:rPr>
                <w:delText>El sistema permitirá listar los proveedores</w:delText>
              </w:r>
            </w:del>
          </w:p>
        </w:tc>
      </w:tr>
      <w:tr w:rsidR="007E6F74" w:rsidRPr="00563768" w14:paraId="32245B15" w14:textId="77777777" w:rsidTr="00EC5FEE">
        <w:tc>
          <w:tcPr>
            <w:tcW w:w="988" w:type="dxa"/>
            <w:shd w:val="clear" w:color="auto" w:fill="9CC2E5" w:themeFill="accent1" w:themeFillTint="99"/>
          </w:tcPr>
          <w:p w14:paraId="1C24C43E" w14:textId="7273A125" w:rsidR="007E6F74" w:rsidRDefault="007E6F74" w:rsidP="007E6F74">
            <w:pPr>
              <w:jc w:val="center"/>
              <w:rPr>
                <w:rFonts w:cs="Arial"/>
                <w:b/>
                <w:sz w:val="24"/>
                <w:szCs w:val="24"/>
                <w:lang w:val="es-ES"/>
              </w:rPr>
            </w:pPr>
            <w:r>
              <w:rPr>
                <w:rFonts w:cs="Arial"/>
                <w:b/>
                <w:sz w:val="24"/>
                <w:szCs w:val="24"/>
                <w:lang w:val="es-ES"/>
              </w:rPr>
              <w:t>RF</w:t>
            </w:r>
            <w:ins w:id="162" w:author="Javier Kachuka" w:date="2019-11-05T17:41:00Z">
              <w:r>
                <w:rPr>
                  <w:rFonts w:cs="Arial"/>
                  <w:b/>
                  <w:sz w:val="24"/>
                  <w:szCs w:val="24"/>
                  <w:lang w:val="es-ES"/>
                </w:rPr>
                <w:t>4</w:t>
              </w:r>
            </w:ins>
            <w:del w:id="163" w:author="Javier Kachuka" w:date="2019-11-05T17:41:00Z">
              <w:r w:rsidDel="007E6F74">
                <w:rPr>
                  <w:rFonts w:cs="Arial"/>
                  <w:b/>
                  <w:sz w:val="24"/>
                  <w:szCs w:val="24"/>
                  <w:lang w:val="es-ES"/>
                </w:rPr>
                <w:delText>5</w:delText>
              </w:r>
            </w:del>
            <w:r>
              <w:rPr>
                <w:rFonts w:cs="Arial"/>
                <w:b/>
                <w:sz w:val="24"/>
                <w:szCs w:val="24"/>
                <w:lang w:val="es-ES"/>
              </w:rPr>
              <w:t>.</w:t>
            </w:r>
            <w:ins w:id="164" w:author="Javier Kachuka" w:date="2019-11-05T17:41:00Z">
              <w:r w:rsidR="00401CC8">
                <w:rPr>
                  <w:rFonts w:cs="Arial"/>
                  <w:b/>
                  <w:sz w:val="24"/>
                  <w:szCs w:val="24"/>
                  <w:lang w:val="es-ES"/>
                </w:rPr>
                <w:t>6</w:t>
              </w:r>
            </w:ins>
            <w:del w:id="165" w:author="Javier Kachuka" w:date="2019-11-05T17:41:00Z">
              <w:r w:rsidDel="007E6F74">
                <w:rPr>
                  <w:rFonts w:cs="Arial"/>
                  <w:b/>
                  <w:sz w:val="24"/>
                  <w:szCs w:val="24"/>
                  <w:lang w:val="es-ES"/>
                </w:rPr>
                <w:delText>3</w:delText>
              </w:r>
            </w:del>
          </w:p>
        </w:tc>
        <w:tc>
          <w:tcPr>
            <w:tcW w:w="7840" w:type="dxa"/>
          </w:tcPr>
          <w:p w14:paraId="498944E1" w14:textId="7A43078D" w:rsidR="007E6F74" w:rsidRPr="00EC5FEE" w:rsidRDefault="007E6F74" w:rsidP="007E6F74">
            <w:pPr>
              <w:rPr>
                <w:rFonts w:cs="Arial"/>
                <w:sz w:val="24"/>
                <w:szCs w:val="24"/>
                <w:lang w:val="es-ES"/>
              </w:rPr>
            </w:pPr>
            <w:r>
              <w:rPr>
                <w:rFonts w:cs="Arial"/>
                <w:sz w:val="24"/>
                <w:szCs w:val="24"/>
                <w:lang w:val="es-ES"/>
              </w:rPr>
              <w:t>El sistema permitirá registrar un nuevo almacén.</w:t>
            </w:r>
          </w:p>
        </w:tc>
      </w:tr>
      <w:tr w:rsidR="007E6F74" w:rsidRPr="00563768" w14:paraId="031E16DD" w14:textId="77777777" w:rsidTr="00EC5FEE">
        <w:tc>
          <w:tcPr>
            <w:tcW w:w="988" w:type="dxa"/>
            <w:shd w:val="clear" w:color="auto" w:fill="9CC2E5" w:themeFill="accent1" w:themeFillTint="99"/>
          </w:tcPr>
          <w:p w14:paraId="2FB81EC4" w14:textId="631F7E1D" w:rsidR="007E6F74" w:rsidRDefault="007E6F74" w:rsidP="007E6F74">
            <w:pPr>
              <w:jc w:val="center"/>
              <w:rPr>
                <w:rFonts w:cs="Arial"/>
                <w:b/>
                <w:sz w:val="24"/>
                <w:szCs w:val="24"/>
                <w:lang w:val="es-ES"/>
              </w:rPr>
            </w:pPr>
            <w:r>
              <w:rPr>
                <w:rFonts w:cs="Arial"/>
                <w:b/>
                <w:sz w:val="24"/>
                <w:szCs w:val="24"/>
                <w:lang w:val="es-ES"/>
              </w:rPr>
              <w:t>RF</w:t>
            </w:r>
            <w:ins w:id="166" w:author="Javier Kachuka" w:date="2019-11-05T17:49:00Z">
              <w:r w:rsidR="00401CC8">
                <w:rPr>
                  <w:rFonts w:cs="Arial"/>
                  <w:b/>
                  <w:sz w:val="24"/>
                  <w:szCs w:val="24"/>
                  <w:lang w:val="es-ES"/>
                </w:rPr>
                <w:t>4.7</w:t>
              </w:r>
            </w:ins>
            <w:del w:id="167" w:author="Javier Kachuka" w:date="2019-11-05T17:49:00Z">
              <w:r w:rsidDel="00401CC8">
                <w:rPr>
                  <w:rFonts w:cs="Arial"/>
                  <w:b/>
                  <w:sz w:val="24"/>
                  <w:szCs w:val="24"/>
                  <w:lang w:val="es-ES"/>
                </w:rPr>
                <w:delText>5.</w:delText>
              </w:r>
            </w:del>
            <w:del w:id="168" w:author="Javier Kachuka" w:date="2019-11-05T17:41:00Z">
              <w:r w:rsidDel="007E6F74">
                <w:rPr>
                  <w:rFonts w:cs="Arial"/>
                  <w:b/>
                  <w:sz w:val="24"/>
                  <w:szCs w:val="24"/>
                  <w:lang w:val="es-ES"/>
                </w:rPr>
                <w:delText>4</w:delText>
              </w:r>
            </w:del>
          </w:p>
        </w:tc>
        <w:tc>
          <w:tcPr>
            <w:tcW w:w="7840" w:type="dxa"/>
          </w:tcPr>
          <w:p w14:paraId="45810EB5" w14:textId="509DA369" w:rsidR="007E6F74" w:rsidRPr="00EC5FEE" w:rsidRDefault="007E6F74" w:rsidP="007E6F74">
            <w:pPr>
              <w:rPr>
                <w:rFonts w:cs="Arial"/>
                <w:sz w:val="24"/>
                <w:szCs w:val="24"/>
                <w:lang w:val="es-ES"/>
              </w:rPr>
            </w:pPr>
            <w:r>
              <w:rPr>
                <w:rFonts w:cs="Arial"/>
                <w:sz w:val="24"/>
                <w:szCs w:val="24"/>
                <w:lang w:val="es-ES"/>
              </w:rPr>
              <w:t xml:space="preserve">El sistema permitirá la modificación de un almacén. </w:t>
            </w:r>
          </w:p>
        </w:tc>
      </w:tr>
      <w:tr w:rsidR="007E6F74" w:rsidRPr="00563768" w:rsidDel="007E6F74" w14:paraId="0FF81538" w14:textId="509A995A" w:rsidTr="00EC5FEE">
        <w:trPr>
          <w:del w:id="169" w:author="Javier Kachuka" w:date="2019-11-05T17:40:00Z"/>
        </w:trPr>
        <w:tc>
          <w:tcPr>
            <w:tcW w:w="988" w:type="dxa"/>
            <w:shd w:val="clear" w:color="auto" w:fill="9CC2E5" w:themeFill="accent1" w:themeFillTint="99"/>
          </w:tcPr>
          <w:p w14:paraId="45426463" w14:textId="2E95F15E" w:rsidR="007E6F74" w:rsidDel="007E6F74" w:rsidRDefault="007E6F74" w:rsidP="007E6F74">
            <w:pPr>
              <w:jc w:val="center"/>
              <w:rPr>
                <w:del w:id="170" w:author="Javier Kachuka" w:date="2019-11-05T17:40:00Z"/>
                <w:rFonts w:cs="Arial"/>
                <w:b/>
                <w:sz w:val="24"/>
                <w:szCs w:val="24"/>
                <w:lang w:val="es-ES"/>
              </w:rPr>
            </w:pPr>
            <w:del w:id="171" w:author="Javier Kachuka" w:date="2019-11-05T17:40:00Z">
              <w:r w:rsidDel="007E6F74">
                <w:rPr>
                  <w:rFonts w:cs="Arial"/>
                  <w:b/>
                  <w:sz w:val="24"/>
                  <w:szCs w:val="24"/>
                  <w:lang w:val="es-ES"/>
                </w:rPr>
                <w:delText>RF5.5</w:delText>
              </w:r>
            </w:del>
          </w:p>
        </w:tc>
        <w:tc>
          <w:tcPr>
            <w:tcW w:w="7840" w:type="dxa"/>
          </w:tcPr>
          <w:p w14:paraId="1F11FBDD" w14:textId="6F8B5DCE" w:rsidR="007E6F74" w:rsidRPr="00EC5FEE" w:rsidDel="007E6F74" w:rsidRDefault="007E6F74" w:rsidP="007E6F74">
            <w:pPr>
              <w:rPr>
                <w:del w:id="172" w:author="Javier Kachuka" w:date="2019-11-05T17:40:00Z"/>
                <w:rFonts w:cs="Arial"/>
                <w:sz w:val="24"/>
                <w:szCs w:val="24"/>
                <w:lang w:val="es-ES"/>
              </w:rPr>
            </w:pPr>
            <w:del w:id="173" w:author="Javier Kachuka" w:date="2019-11-05T17:40:00Z">
              <w:r w:rsidDel="007E6F74">
                <w:rPr>
                  <w:rFonts w:cs="Arial"/>
                  <w:sz w:val="24"/>
                  <w:szCs w:val="24"/>
                  <w:lang w:val="es-ES"/>
                </w:rPr>
                <w:delText>El sistema listará todos los almacenes.</w:delText>
              </w:r>
            </w:del>
          </w:p>
        </w:tc>
      </w:tr>
      <w:tr w:rsidR="007E6F74" w:rsidRPr="00563768" w14:paraId="00FB89D1" w14:textId="77777777" w:rsidTr="00EC5FEE">
        <w:tc>
          <w:tcPr>
            <w:tcW w:w="988" w:type="dxa"/>
            <w:shd w:val="clear" w:color="auto" w:fill="9CC2E5" w:themeFill="accent1" w:themeFillTint="99"/>
          </w:tcPr>
          <w:p w14:paraId="0FECF08E" w14:textId="781F2BCA" w:rsidR="007E6F74" w:rsidRDefault="007E6F74" w:rsidP="007E6F74">
            <w:pPr>
              <w:jc w:val="center"/>
              <w:rPr>
                <w:rFonts w:cs="Arial"/>
                <w:b/>
                <w:sz w:val="24"/>
                <w:szCs w:val="24"/>
                <w:lang w:val="es-ES"/>
              </w:rPr>
            </w:pPr>
            <w:r>
              <w:rPr>
                <w:rFonts w:cs="Arial"/>
                <w:b/>
                <w:sz w:val="24"/>
                <w:szCs w:val="24"/>
                <w:lang w:val="es-ES"/>
              </w:rPr>
              <w:t>RF</w:t>
            </w:r>
            <w:ins w:id="174" w:author="Javier Kachuka" w:date="2019-11-05T17:49:00Z">
              <w:r w:rsidR="00401CC8">
                <w:rPr>
                  <w:rFonts w:cs="Arial"/>
                  <w:b/>
                  <w:sz w:val="24"/>
                  <w:szCs w:val="24"/>
                  <w:lang w:val="es-ES"/>
                </w:rPr>
                <w:t>4.8</w:t>
              </w:r>
            </w:ins>
            <w:del w:id="175" w:author="Javier Kachuka" w:date="2019-11-05T17:49:00Z">
              <w:r w:rsidDel="00401CC8">
                <w:rPr>
                  <w:rFonts w:cs="Arial"/>
                  <w:b/>
                  <w:sz w:val="24"/>
                  <w:szCs w:val="24"/>
                  <w:lang w:val="es-ES"/>
                </w:rPr>
                <w:delText>5.</w:delText>
              </w:r>
            </w:del>
            <w:del w:id="176" w:author="Javier Kachuka" w:date="2019-11-05T17:41:00Z">
              <w:r w:rsidDel="007E6F74">
                <w:rPr>
                  <w:rFonts w:cs="Arial"/>
                  <w:b/>
                  <w:sz w:val="24"/>
                  <w:szCs w:val="24"/>
                  <w:lang w:val="es-ES"/>
                </w:rPr>
                <w:delText>6</w:delText>
              </w:r>
            </w:del>
          </w:p>
        </w:tc>
        <w:tc>
          <w:tcPr>
            <w:tcW w:w="7840" w:type="dxa"/>
          </w:tcPr>
          <w:p w14:paraId="0FD53268" w14:textId="56ABEE7B" w:rsidR="007E6F74" w:rsidRPr="00EC5FEE" w:rsidRDefault="007E6F74" w:rsidP="007E6F74">
            <w:pPr>
              <w:rPr>
                <w:rFonts w:cs="Arial"/>
                <w:sz w:val="24"/>
                <w:szCs w:val="24"/>
                <w:lang w:val="es-ES"/>
              </w:rPr>
            </w:pPr>
            <w:r>
              <w:rPr>
                <w:rFonts w:cs="Arial"/>
                <w:sz w:val="24"/>
                <w:szCs w:val="24"/>
                <w:lang w:val="es-ES"/>
              </w:rPr>
              <w:t xml:space="preserve">El sistema permitirá la baja de un almacén. </w:t>
            </w:r>
          </w:p>
        </w:tc>
      </w:tr>
    </w:tbl>
    <w:p w14:paraId="5D7C269A" w14:textId="67DBFA77" w:rsidR="00163755" w:rsidRPr="00EC5FEE" w:rsidRDefault="00163755" w:rsidP="002A55EF">
      <w:pPr>
        <w:ind w:left="720" w:hanging="720"/>
        <w:rPr>
          <w:rFonts w:cs="Arial"/>
          <w:sz w:val="24"/>
          <w:szCs w:val="24"/>
          <w:lang w:val="es-ES"/>
        </w:rPr>
      </w:pPr>
    </w:p>
    <w:p w14:paraId="7EE1C692" w14:textId="77777777" w:rsidR="003C7704" w:rsidRPr="00EC5FEE" w:rsidRDefault="008E0D37" w:rsidP="0055417A">
      <w:pPr>
        <w:pStyle w:val="Ttulo3"/>
        <w:rPr>
          <w:lang w:val="es-ES"/>
        </w:rPr>
      </w:pPr>
      <w:bookmarkStart w:id="177" w:name="_Toc24617127"/>
      <w:r w:rsidRPr="00EC5FEE">
        <w:rPr>
          <w:lang w:val="es-ES"/>
        </w:rPr>
        <w:t>Módulo de Entrada – Salida</w:t>
      </w:r>
      <w:bookmarkEnd w:id="177"/>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8E0D37" w:rsidRPr="00563768" w14:paraId="38E8CB77" w14:textId="77777777" w:rsidTr="00EC5FEE">
        <w:tc>
          <w:tcPr>
            <w:tcW w:w="988" w:type="dxa"/>
            <w:shd w:val="clear" w:color="auto" w:fill="9CC2E5" w:themeFill="accent1" w:themeFillTint="99"/>
          </w:tcPr>
          <w:p w14:paraId="368BCD12" w14:textId="497A9BEB" w:rsidR="008E0D37" w:rsidRPr="00EC5FEE" w:rsidRDefault="00AA6217" w:rsidP="00E76878">
            <w:pPr>
              <w:jc w:val="center"/>
              <w:rPr>
                <w:rFonts w:cs="Arial"/>
                <w:b/>
                <w:sz w:val="24"/>
                <w:szCs w:val="24"/>
                <w:lang w:val="es-ES"/>
              </w:rPr>
            </w:pPr>
            <w:r>
              <w:rPr>
                <w:rFonts w:cs="Arial"/>
                <w:b/>
                <w:sz w:val="24"/>
                <w:szCs w:val="24"/>
                <w:lang w:val="es-ES"/>
              </w:rPr>
              <w:t>RF</w:t>
            </w:r>
            <w:ins w:id="178" w:author="Javier Kachuka" w:date="2019-11-05T17:50:00Z">
              <w:r w:rsidR="00401CC8">
                <w:rPr>
                  <w:rFonts w:cs="Arial"/>
                  <w:b/>
                  <w:sz w:val="24"/>
                  <w:szCs w:val="24"/>
                  <w:lang w:val="es-ES"/>
                </w:rPr>
                <w:t>4.9</w:t>
              </w:r>
            </w:ins>
            <w:del w:id="179" w:author="Javier Kachuka" w:date="2019-11-05T17:50:00Z">
              <w:r w:rsidDel="00401CC8">
                <w:rPr>
                  <w:rFonts w:cs="Arial"/>
                  <w:b/>
                  <w:sz w:val="24"/>
                  <w:szCs w:val="24"/>
                  <w:lang w:val="es-ES"/>
                </w:rPr>
                <w:delText>5.</w:delText>
              </w:r>
            </w:del>
            <w:del w:id="180" w:author="Javier Kachuka" w:date="2019-11-05T17:43:00Z">
              <w:r w:rsidDel="00BC46E7">
                <w:rPr>
                  <w:rFonts w:cs="Arial"/>
                  <w:b/>
                  <w:sz w:val="24"/>
                  <w:szCs w:val="24"/>
                  <w:lang w:val="es-ES"/>
                </w:rPr>
                <w:delText>7</w:delText>
              </w:r>
            </w:del>
          </w:p>
        </w:tc>
        <w:tc>
          <w:tcPr>
            <w:tcW w:w="7840" w:type="dxa"/>
          </w:tcPr>
          <w:p w14:paraId="2C46F319"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entrada del empleado a la planta.</w:t>
            </w:r>
          </w:p>
        </w:tc>
      </w:tr>
      <w:tr w:rsidR="008E0D37" w:rsidRPr="00563768" w14:paraId="7CCC73DA" w14:textId="77777777" w:rsidTr="00EC5FEE">
        <w:tc>
          <w:tcPr>
            <w:tcW w:w="988" w:type="dxa"/>
            <w:shd w:val="clear" w:color="auto" w:fill="9CC2E5" w:themeFill="accent1" w:themeFillTint="99"/>
          </w:tcPr>
          <w:p w14:paraId="55D275B6" w14:textId="268BE24C" w:rsidR="008E0D37" w:rsidRPr="00EC5FEE" w:rsidRDefault="00AA6217" w:rsidP="00E76878">
            <w:pPr>
              <w:jc w:val="center"/>
              <w:rPr>
                <w:rFonts w:cs="Arial"/>
                <w:b/>
                <w:sz w:val="24"/>
                <w:szCs w:val="24"/>
                <w:lang w:val="es-ES"/>
              </w:rPr>
            </w:pPr>
            <w:r>
              <w:rPr>
                <w:rFonts w:cs="Arial"/>
                <w:b/>
                <w:sz w:val="24"/>
                <w:szCs w:val="24"/>
                <w:lang w:val="es-ES"/>
              </w:rPr>
              <w:t>RF5</w:t>
            </w:r>
            <w:ins w:id="181" w:author="Javier Kachuka" w:date="2019-11-05T17:50:00Z">
              <w:r w:rsidR="00401CC8">
                <w:rPr>
                  <w:rFonts w:cs="Arial"/>
                  <w:b/>
                  <w:sz w:val="24"/>
                  <w:szCs w:val="24"/>
                  <w:lang w:val="es-ES"/>
                </w:rPr>
                <w:t>.0</w:t>
              </w:r>
            </w:ins>
            <w:del w:id="182" w:author="Javier Kachuka" w:date="2019-11-05T17:50:00Z">
              <w:r w:rsidDel="00401CC8">
                <w:rPr>
                  <w:rFonts w:cs="Arial"/>
                  <w:b/>
                  <w:sz w:val="24"/>
                  <w:szCs w:val="24"/>
                  <w:lang w:val="es-ES"/>
                </w:rPr>
                <w:delText>.</w:delText>
              </w:r>
            </w:del>
            <w:del w:id="183" w:author="Javier Kachuka" w:date="2019-11-05T17:43:00Z">
              <w:r w:rsidDel="00BC46E7">
                <w:rPr>
                  <w:rFonts w:cs="Arial"/>
                  <w:b/>
                  <w:sz w:val="24"/>
                  <w:szCs w:val="24"/>
                  <w:lang w:val="es-ES"/>
                </w:rPr>
                <w:delText>8</w:delText>
              </w:r>
            </w:del>
          </w:p>
        </w:tc>
        <w:tc>
          <w:tcPr>
            <w:tcW w:w="7840" w:type="dxa"/>
          </w:tcPr>
          <w:p w14:paraId="05FAAD06"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salida del empleado de la planta.</w:t>
            </w:r>
          </w:p>
        </w:tc>
      </w:tr>
      <w:tr w:rsidR="008E0D37" w:rsidRPr="00563768" w14:paraId="15017BDF" w14:textId="77777777" w:rsidTr="00EC5FEE">
        <w:tc>
          <w:tcPr>
            <w:tcW w:w="988" w:type="dxa"/>
            <w:shd w:val="clear" w:color="auto" w:fill="9CC2E5" w:themeFill="accent1" w:themeFillTint="99"/>
          </w:tcPr>
          <w:p w14:paraId="4A8566A2" w14:textId="356A9639" w:rsidR="008E0D37" w:rsidRPr="00EC5FEE" w:rsidRDefault="008E0D37" w:rsidP="00E76878">
            <w:pPr>
              <w:jc w:val="center"/>
              <w:rPr>
                <w:rFonts w:cs="Arial"/>
                <w:b/>
                <w:sz w:val="24"/>
                <w:szCs w:val="24"/>
                <w:lang w:val="es-ES"/>
              </w:rPr>
            </w:pPr>
            <w:r w:rsidRPr="00EC5FEE">
              <w:rPr>
                <w:rFonts w:cs="Arial"/>
                <w:b/>
                <w:sz w:val="24"/>
                <w:szCs w:val="24"/>
                <w:lang w:val="es-ES"/>
              </w:rPr>
              <w:t>RF</w:t>
            </w:r>
            <w:r w:rsidR="00AA6217">
              <w:rPr>
                <w:rFonts w:cs="Arial"/>
                <w:b/>
                <w:sz w:val="24"/>
                <w:szCs w:val="24"/>
                <w:lang w:val="es-ES"/>
              </w:rPr>
              <w:t>5.</w:t>
            </w:r>
            <w:ins w:id="184" w:author="Javier Kachuka" w:date="2019-11-05T17:43:00Z">
              <w:r w:rsidR="00401CC8">
                <w:rPr>
                  <w:rFonts w:cs="Arial"/>
                  <w:b/>
                  <w:sz w:val="24"/>
                  <w:szCs w:val="24"/>
                  <w:lang w:val="es-ES"/>
                </w:rPr>
                <w:t>1</w:t>
              </w:r>
            </w:ins>
            <w:del w:id="185" w:author="Javier Kachuka" w:date="2019-11-05T17:43:00Z">
              <w:r w:rsidR="00AA6217" w:rsidDel="00BC46E7">
                <w:rPr>
                  <w:rFonts w:cs="Arial"/>
                  <w:b/>
                  <w:sz w:val="24"/>
                  <w:szCs w:val="24"/>
                  <w:lang w:val="es-ES"/>
                </w:rPr>
                <w:delText>9</w:delText>
              </w:r>
            </w:del>
          </w:p>
        </w:tc>
        <w:tc>
          <w:tcPr>
            <w:tcW w:w="7840" w:type="dxa"/>
          </w:tcPr>
          <w:p w14:paraId="7ABF392D" w14:textId="77777777" w:rsidR="008E0D37" w:rsidRPr="00EC5FEE" w:rsidRDefault="008E0D37" w:rsidP="008E0D37">
            <w:pPr>
              <w:rPr>
                <w:rFonts w:cs="Arial"/>
                <w:sz w:val="24"/>
                <w:szCs w:val="24"/>
                <w:lang w:val="es-ES"/>
              </w:rPr>
            </w:pPr>
            <w:r w:rsidRPr="00EC5FEE">
              <w:rPr>
                <w:rFonts w:cs="Arial"/>
                <w:sz w:val="24"/>
                <w:szCs w:val="24"/>
                <w:lang w:val="es-ES"/>
              </w:rPr>
              <w:t>El sistema va a generar un informe con las entradas y salidas de los distintos empleados.</w:t>
            </w:r>
          </w:p>
        </w:tc>
      </w:tr>
    </w:tbl>
    <w:p w14:paraId="327D21EB" w14:textId="77777777" w:rsidR="008E0D37" w:rsidRPr="00EC5FEE" w:rsidRDefault="008E0D37" w:rsidP="00D80CAD">
      <w:pPr>
        <w:rPr>
          <w:rFonts w:cs="Arial"/>
          <w:sz w:val="24"/>
          <w:szCs w:val="24"/>
          <w:lang w:val="es-ES"/>
        </w:rPr>
      </w:pPr>
    </w:p>
    <w:p w14:paraId="058AFFAE" w14:textId="77777777" w:rsidR="00564042" w:rsidRPr="00EC5FEE" w:rsidRDefault="00564042" w:rsidP="0055417A">
      <w:pPr>
        <w:pStyle w:val="Ttulo3"/>
        <w:rPr>
          <w:lang w:val="es-ES"/>
        </w:rPr>
      </w:pPr>
      <w:bookmarkStart w:id="186" w:name="_Toc24617128"/>
      <w:r w:rsidRPr="00EC5FEE">
        <w:rPr>
          <w:lang w:val="es-ES"/>
        </w:rPr>
        <w:t>Módulo de Empleados</w:t>
      </w:r>
      <w:bookmarkEnd w:id="186"/>
    </w:p>
    <w:tbl>
      <w:tblPr>
        <w:tblStyle w:val="Tablaconcuadrcula"/>
        <w:tblW w:w="0" w:type="auto"/>
        <w:tblLook w:val="04A0" w:firstRow="1" w:lastRow="0" w:firstColumn="1" w:lastColumn="0" w:noHBand="0" w:noVBand="1"/>
      </w:tblPr>
      <w:tblGrid>
        <w:gridCol w:w="1204"/>
        <w:gridCol w:w="7624"/>
      </w:tblGrid>
      <w:tr w:rsidR="00564042" w:rsidRPr="00563768" w14:paraId="53ABEB51" w14:textId="77777777" w:rsidTr="00EC5FEE">
        <w:tc>
          <w:tcPr>
            <w:tcW w:w="988" w:type="dxa"/>
            <w:shd w:val="clear" w:color="auto" w:fill="9CC2E5" w:themeFill="accent1" w:themeFillTint="99"/>
          </w:tcPr>
          <w:p w14:paraId="407F5861" w14:textId="6E0F9910" w:rsidR="00564042" w:rsidRPr="00EC5FEE" w:rsidRDefault="00AA6217" w:rsidP="00E76878">
            <w:pPr>
              <w:jc w:val="center"/>
              <w:rPr>
                <w:rFonts w:cs="Arial"/>
                <w:b/>
                <w:sz w:val="24"/>
                <w:szCs w:val="24"/>
                <w:lang w:val="es-ES"/>
              </w:rPr>
            </w:pPr>
            <w:r>
              <w:rPr>
                <w:rFonts w:cs="Arial"/>
                <w:b/>
                <w:sz w:val="24"/>
                <w:szCs w:val="24"/>
                <w:lang w:val="es-ES"/>
              </w:rPr>
              <w:t>RF</w:t>
            </w:r>
            <w:ins w:id="187" w:author="Javier Kachuka" w:date="2019-11-05T17:43:00Z">
              <w:r w:rsidR="00401CC8">
                <w:rPr>
                  <w:rFonts w:cs="Arial"/>
                  <w:b/>
                  <w:sz w:val="24"/>
                  <w:szCs w:val="24"/>
                  <w:lang w:val="es-ES"/>
                </w:rPr>
                <w:t>5.2</w:t>
              </w:r>
            </w:ins>
            <w:del w:id="188" w:author="Javier Kachuka" w:date="2019-11-05T17:43:00Z">
              <w:r w:rsidDel="00BC46E7">
                <w:rPr>
                  <w:rFonts w:cs="Arial"/>
                  <w:b/>
                  <w:sz w:val="24"/>
                  <w:szCs w:val="24"/>
                  <w:lang w:val="es-ES"/>
                </w:rPr>
                <w:delText>6.0</w:delText>
              </w:r>
            </w:del>
          </w:p>
        </w:tc>
        <w:tc>
          <w:tcPr>
            <w:tcW w:w="7840" w:type="dxa"/>
          </w:tcPr>
          <w:p w14:paraId="706E547B" w14:textId="77777777" w:rsidR="00564042" w:rsidRPr="00EC5FEE" w:rsidRDefault="00564042" w:rsidP="00E76878">
            <w:pPr>
              <w:rPr>
                <w:rFonts w:cs="Arial"/>
                <w:sz w:val="24"/>
                <w:szCs w:val="24"/>
                <w:lang w:val="es-ES"/>
              </w:rPr>
            </w:pPr>
            <w:r w:rsidRPr="00EC5FEE">
              <w:rPr>
                <w:rFonts w:cs="Arial"/>
                <w:sz w:val="24"/>
                <w:szCs w:val="24"/>
                <w:lang w:val="es-ES"/>
              </w:rPr>
              <w:t>El sistema va a permitir el alta de un nuevo empleado.</w:t>
            </w:r>
          </w:p>
        </w:tc>
      </w:tr>
      <w:tr w:rsidR="00564042" w:rsidRPr="00563768" w14:paraId="32D48156" w14:textId="77777777" w:rsidTr="00EC5FEE">
        <w:tc>
          <w:tcPr>
            <w:tcW w:w="988" w:type="dxa"/>
            <w:shd w:val="clear" w:color="auto" w:fill="9CC2E5" w:themeFill="accent1" w:themeFillTint="99"/>
          </w:tcPr>
          <w:p w14:paraId="056F6D5A" w14:textId="7401A328" w:rsidR="00564042" w:rsidRPr="00EC5FEE" w:rsidRDefault="00AA6217" w:rsidP="00E76878">
            <w:pPr>
              <w:jc w:val="center"/>
              <w:rPr>
                <w:rFonts w:cs="Arial"/>
                <w:b/>
                <w:sz w:val="24"/>
                <w:szCs w:val="24"/>
                <w:lang w:val="es-ES"/>
              </w:rPr>
            </w:pPr>
            <w:r>
              <w:rPr>
                <w:rFonts w:cs="Arial"/>
                <w:b/>
                <w:sz w:val="24"/>
                <w:szCs w:val="24"/>
                <w:lang w:val="es-ES"/>
              </w:rPr>
              <w:t>RF</w:t>
            </w:r>
            <w:ins w:id="189" w:author="Javier Kachuka" w:date="2019-11-05T17:44:00Z">
              <w:r w:rsidR="00401CC8">
                <w:rPr>
                  <w:rFonts w:cs="Arial"/>
                  <w:b/>
                  <w:sz w:val="24"/>
                  <w:szCs w:val="24"/>
                  <w:lang w:val="es-ES"/>
                </w:rPr>
                <w:t>5.3</w:t>
              </w:r>
            </w:ins>
            <w:del w:id="190" w:author="Javier Kachuka" w:date="2019-11-05T17:43:00Z">
              <w:r w:rsidDel="00BC46E7">
                <w:rPr>
                  <w:rFonts w:cs="Arial"/>
                  <w:b/>
                  <w:sz w:val="24"/>
                  <w:szCs w:val="24"/>
                  <w:lang w:val="es-ES"/>
                </w:rPr>
                <w:delText>6.1</w:delText>
              </w:r>
            </w:del>
          </w:p>
        </w:tc>
        <w:tc>
          <w:tcPr>
            <w:tcW w:w="7840" w:type="dxa"/>
          </w:tcPr>
          <w:p w14:paraId="1EC2D0E4"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modificación de los datos de los empleados.</w:t>
            </w:r>
          </w:p>
        </w:tc>
      </w:tr>
      <w:tr w:rsidR="00564042" w:rsidRPr="00563768" w14:paraId="2281E6A1" w14:textId="77777777" w:rsidTr="00EC5FEE">
        <w:tc>
          <w:tcPr>
            <w:tcW w:w="988" w:type="dxa"/>
            <w:shd w:val="clear" w:color="auto" w:fill="9CC2E5" w:themeFill="accent1" w:themeFillTint="99"/>
          </w:tcPr>
          <w:p w14:paraId="1D729729" w14:textId="3B0BF9CB" w:rsidR="00564042" w:rsidRPr="00EC5FEE" w:rsidRDefault="00AA6217" w:rsidP="00E76878">
            <w:pPr>
              <w:jc w:val="center"/>
              <w:rPr>
                <w:rFonts w:cs="Arial"/>
                <w:b/>
                <w:sz w:val="24"/>
                <w:szCs w:val="24"/>
                <w:lang w:val="es-ES"/>
              </w:rPr>
            </w:pPr>
            <w:r>
              <w:rPr>
                <w:rFonts w:cs="Arial"/>
                <w:b/>
                <w:sz w:val="24"/>
                <w:szCs w:val="24"/>
                <w:lang w:val="es-ES"/>
              </w:rPr>
              <w:t>RF</w:t>
            </w:r>
            <w:ins w:id="191" w:author="Javier Kachuka" w:date="2019-11-05T17:44:00Z">
              <w:r w:rsidR="00401CC8">
                <w:rPr>
                  <w:rFonts w:cs="Arial"/>
                  <w:b/>
                  <w:sz w:val="24"/>
                  <w:szCs w:val="24"/>
                  <w:lang w:val="es-ES"/>
                </w:rPr>
                <w:t>5.4</w:t>
              </w:r>
            </w:ins>
            <w:del w:id="192" w:author="Javier Kachuka" w:date="2019-11-05T17:44:00Z">
              <w:r w:rsidDel="00BC46E7">
                <w:rPr>
                  <w:rFonts w:cs="Arial"/>
                  <w:b/>
                  <w:sz w:val="24"/>
                  <w:szCs w:val="24"/>
                  <w:lang w:val="es-ES"/>
                </w:rPr>
                <w:delText>6.2</w:delText>
              </w:r>
            </w:del>
          </w:p>
        </w:tc>
        <w:tc>
          <w:tcPr>
            <w:tcW w:w="7840" w:type="dxa"/>
          </w:tcPr>
          <w:p w14:paraId="501DCE58"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baja de un empleado.</w:t>
            </w:r>
          </w:p>
        </w:tc>
      </w:tr>
      <w:tr w:rsidR="00564042" w:rsidRPr="00563768" w:rsidDel="00BC46E7" w14:paraId="514DD518" w14:textId="7AB07D1F" w:rsidTr="00EC5FEE">
        <w:trPr>
          <w:del w:id="193" w:author="Javier Kachuka" w:date="2019-11-05T17:43:00Z"/>
        </w:trPr>
        <w:tc>
          <w:tcPr>
            <w:tcW w:w="988" w:type="dxa"/>
            <w:shd w:val="clear" w:color="auto" w:fill="9CC2E5" w:themeFill="accent1" w:themeFillTint="99"/>
          </w:tcPr>
          <w:p w14:paraId="6C796E1A" w14:textId="28370FD3" w:rsidR="00564042" w:rsidRPr="00EC5FEE" w:rsidDel="00BC46E7" w:rsidRDefault="00AA6217" w:rsidP="00E76878">
            <w:pPr>
              <w:jc w:val="center"/>
              <w:rPr>
                <w:del w:id="194" w:author="Javier Kachuka" w:date="2019-11-05T17:43:00Z"/>
                <w:rFonts w:cs="Arial"/>
                <w:b/>
                <w:sz w:val="24"/>
                <w:szCs w:val="24"/>
                <w:lang w:val="es-ES"/>
              </w:rPr>
            </w:pPr>
            <w:del w:id="195" w:author="Javier Kachuka" w:date="2019-11-05T17:43:00Z">
              <w:r w:rsidDel="00BC46E7">
                <w:rPr>
                  <w:rFonts w:cs="Arial"/>
                  <w:b/>
                  <w:sz w:val="24"/>
                  <w:szCs w:val="24"/>
                  <w:lang w:val="es-ES"/>
                </w:rPr>
                <w:delText>RF6.3</w:delText>
              </w:r>
            </w:del>
          </w:p>
        </w:tc>
        <w:tc>
          <w:tcPr>
            <w:tcW w:w="7840" w:type="dxa"/>
          </w:tcPr>
          <w:p w14:paraId="0981BD75" w14:textId="6366D2C3" w:rsidR="00564042" w:rsidRPr="00EC5FEE" w:rsidDel="00BC46E7" w:rsidRDefault="00564042" w:rsidP="00E76878">
            <w:pPr>
              <w:rPr>
                <w:del w:id="196" w:author="Javier Kachuka" w:date="2019-11-05T17:43:00Z"/>
                <w:rFonts w:cs="Arial"/>
                <w:sz w:val="24"/>
                <w:szCs w:val="24"/>
                <w:lang w:val="es-ES"/>
              </w:rPr>
            </w:pPr>
            <w:del w:id="197" w:author="Javier Kachuka" w:date="2019-11-05T17:43:00Z">
              <w:r w:rsidRPr="00EC5FEE" w:rsidDel="00BC46E7">
                <w:rPr>
                  <w:rFonts w:cs="Arial"/>
                  <w:sz w:val="24"/>
                  <w:szCs w:val="24"/>
                  <w:lang w:val="es-ES"/>
                </w:rPr>
                <w:delText>El sistema va a listar todos los empleados de la planta.</w:delText>
              </w:r>
            </w:del>
          </w:p>
        </w:tc>
      </w:tr>
    </w:tbl>
    <w:p w14:paraId="31F4DE46" w14:textId="0E0DC60E" w:rsidR="00AA6217" w:rsidRDefault="00AA6217" w:rsidP="00D80CAD">
      <w:pPr>
        <w:rPr>
          <w:rFonts w:cs="Arial"/>
          <w:sz w:val="24"/>
          <w:szCs w:val="24"/>
          <w:lang w:val="es-ES"/>
        </w:rPr>
      </w:pPr>
    </w:p>
    <w:p w14:paraId="4173CCEB" w14:textId="2BF09D77" w:rsidR="00E01941" w:rsidRPr="00E01941" w:rsidRDefault="00E01941" w:rsidP="00E01941">
      <w:pPr>
        <w:pStyle w:val="Ttulo3"/>
        <w:rPr>
          <w:lang w:val="es-ES"/>
        </w:rPr>
      </w:pPr>
      <w:bookmarkStart w:id="198" w:name="_Toc24617129"/>
      <w:r>
        <w:rPr>
          <w:lang w:val="es-ES"/>
        </w:rPr>
        <w:t>General</w:t>
      </w:r>
      <w:bookmarkEnd w:id="198"/>
    </w:p>
    <w:tbl>
      <w:tblPr>
        <w:tblStyle w:val="Tablaconcuadrcula"/>
        <w:tblW w:w="0" w:type="auto"/>
        <w:tblLook w:val="04A0" w:firstRow="1" w:lastRow="0" w:firstColumn="1" w:lastColumn="0" w:noHBand="0" w:noVBand="1"/>
      </w:tblPr>
      <w:tblGrid>
        <w:gridCol w:w="1204"/>
        <w:gridCol w:w="7624"/>
      </w:tblGrid>
      <w:tr w:rsidR="003D4F16" w:rsidRPr="00563768" w14:paraId="5C1DA5AB" w14:textId="77777777" w:rsidTr="00442C33">
        <w:tc>
          <w:tcPr>
            <w:tcW w:w="988" w:type="dxa"/>
            <w:shd w:val="clear" w:color="auto" w:fill="9CC2E5" w:themeFill="accent1" w:themeFillTint="99"/>
          </w:tcPr>
          <w:p w14:paraId="65DA73F3" w14:textId="6C148F50" w:rsidR="003D4F16" w:rsidRPr="00EC5FEE" w:rsidRDefault="003D4F16" w:rsidP="00442C33">
            <w:pPr>
              <w:jc w:val="center"/>
              <w:rPr>
                <w:rFonts w:cs="Arial"/>
                <w:b/>
                <w:sz w:val="24"/>
                <w:szCs w:val="24"/>
                <w:lang w:val="es-ES"/>
              </w:rPr>
            </w:pPr>
            <w:r>
              <w:rPr>
                <w:rFonts w:cs="Arial"/>
                <w:b/>
                <w:sz w:val="24"/>
                <w:szCs w:val="24"/>
                <w:lang w:val="es-ES"/>
              </w:rPr>
              <w:t>RF</w:t>
            </w:r>
            <w:ins w:id="199" w:author="Javier Kachuka" w:date="2019-11-05T17:44:00Z">
              <w:r w:rsidR="00401CC8">
                <w:rPr>
                  <w:rFonts w:cs="Arial"/>
                  <w:b/>
                  <w:sz w:val="24"/>
                  <w:szCs w:val="24"/>
                  <w:lang w:val="es-ES"/>
                </w:rPr>
                <w:t>5.5</w:t>
              </w:r>
            </w:ins>
            <w:del w:id="200" w:author="Javier Kachuka" w:date="2019-11-05T17:44:00Z">
              <w:r w:rsidDel="00BC46E7">
                <w:rPr>
                  <w:rFonts w:cs="Arial"/>
                  <w:b/>
                  <w:sz w:val="24"/>
                  <w:szCs w:val="24"/>
                  <w:lang w:val="es-ES"/>
                </w:rPr>
                <w:delText>6.4</w:delText>
              </w:r>
            </w:del>
          </w:p>
        </w:tc>
        <w:tc>
          <w:tcPr>
            <w:tcW w:w="7840" w:type="dxa"/>
          </w:tcPr>
          <w:p w14:paraId="089F2366" w14:textId="6CEDD60F" w:rsidR="003D4F16" w:rsidRPr="00EC5FEE" w:rsidRDefault="003D4F16" w:rsidP="003D4F16">
            <w:pPr>
              <w:rPr>
                <w:rFonts w:cs="Arial"/>
                <w:sz w:val="24"/>
                <w:szCs w:val="24"/>
                <w:lang w:val="es-ES"/>
              </w:rPr>
            </w:pPr>
            <w:r>
              <w:rPr>
                <w:rFonts w:cs="Arial"/>
                <w:sz w:val="24"/>
                <w:szCs w:val="24"/>
                <w:lang w:val="es-ES"/>
              </w:rPr>
              <w:t>El sistema listará todos los registros de auditoria.</w:t>
            </w:r>
          </w:p>
        </w:tc>
      </w:tr>
    </w:tbl>
    <w:p w14:paraId="155B2D02" w14:textId="77777777" w:rsidR="003D4F16" w:rsidRDefault="003D4F16" w:rsidP="00D80CAD">
      <w:pPr>
        <w:rPr>
          <w:rFonts w:cs="Arial"/>
          <w:sz w:val="24"/>
          <w:szCs w:val="24"/>
          <w:lang w:val="es-ES"/>
        </w:rPr>
      </w:pPr>
    </w:p>
    <w:p w14:paraId="1363B3D1" w14:textId="6484F8BA" w:rsidR="00564042" w:rsidRDefault="00AA6217" w:rsidP="00D80CAD">
      <w:pPr>
        <w:rPr>
          <w:rFonts w:cs="Arial"/>
          <w:sz w:val="24"/>
          <w:szCs w:val="24"/>
          <w:lang w:val="es-ES"/>
        </w:rPr>
      </w:pPr>
      <w:r>
        <w:rPr>
          <w:rFonts w:cs="Arial"/>
          <w:sz w:val="24"/>
          <w:szCs w:val="24"/>
          <w:lang w:val="es-ES"/>
        </w:rPr>
        <w:br w:type="page"/>
      </w:r>
    </w:p>
    <w:p w14:paraId="573ABBA0" w14:textId="3E8D411C" w:rsidR="0055417A" w:rsidRDefault="0055417A" w:rsidP="0055417A">
      <w:pPr>
        <w:pStyle w:val="Ttulo2"/>
        <w:rPr>
          <w:lang w:val="es-ES"/>
        </w:rPr>
      </w:pPr>
      <w:bookmarkStart w:id="201" w:name="_Toc24617130"/>
      <w:r>
        <w:rPr>
          <w:lang w:val="es-ES"/>
        </w:rPr>
        <w:lastRenderedPageBreak/>
        <w:t>Diagrama de Casos de Uso</w:t>
      </w:r>
      <w:bookmarkEnd w:id="201"/>
    </w:p>
    <w:p w14:paraId="4C07B0BA" w14:textId="77777777" w:rsidR="005D0764" w:rsidRPr="005D0764" w:rsidRDefault="005D0764" w:rsidP="005D0764">
      <w:pPr>
        <w:rPr>
          <w:sz w:val="24"/>
          <w:lang w:val="es-ES"/>
        </w:rPr>
      </w:pPr>
    </w:p>
    <w:p w14:paraId="19FFF421" w14:textId="11AA98BE" w:rsidR="00AE5082" w:rsidRDefault="00563768" w:rsidP="00D80CAD">
      <w:pPr>
        <w:rPr>
          <w:rFonts w:cs="Arial"/>
          <w:sz w:val="24"/>
          <w:szCs w:val="24"/>
          <w:lang w:val="es-ES"/>
        </w:rPr>
      </w:pPr>
      <w:del w:id="202" w:author="Javier Kachuka" w:date="2019-11-05T15:59:00Z">
        <w:r>
          <w:rPr>
            <w:rFonts w:cs="Arial"/>
            <w:sz w:val="24"/>
            <w:szCs w:val="24"/>
            <w:lang w:val="es-ES"/>
          </w:rPr>
          <w:pict w14:anchorId="5CCD5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75pt;height:510.25pt">
              <v:imagedata r:id="rId12" o:title="NuevoDiagramaCU"/>
            </v:shape>
          </w:pict>
        </w:r>
      </w:del>
      <w:ins w:id="203" w:author="Javier Kachuka" w:date="2019-11-05T15:59:00Z">
        <w:r w:rsidR="003F530E">
          <w:rPr>
            <w:rFonts w:cs="Arial"/>
            <w:noProof/>
            <w:sz w:val="24"/>
            <w:szCs w:val="24"/>
          </w:rPr>
          <w:drawing>
            <wp:inline distT="0" distB="0" distL="0" distR="0" wp14:anchorId="58B27342" wp14:editId="3A2D96E4">
              <wp:extent cx="5612130" cy="64973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evoDiagramaCU.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6497320"/>
                      </a:xfrm>
                      <a:prstGeom prst="rect">
                        <a:avLst/>
                      </a:prstGeom>
                    </pic:spPr>
                  </pic:pic>
                </a:graphicData>
              </a:graphic>
            </wp:inline>
          </w:drawing>
        </w:r>
      </w:ins>
    </w:p>
    <w:p w14:paraId="0F36408E" w14:textId="27016047" w:rsidR="0055417A" w:rsidRPr="00EC5FEE" w:rsidRDefault="005D0764" w:rsidP="00D80CAD">
      <w:pPr>
        <w:rPr>
          <w:rFonts w:cs="Arial"/>
          <w:sz w:val="24"/>
          <w:szCs w:val="24"/>
          <w:lang w:val="es-ES"/>
        </w:rPr>
      </w:pPr>
      <w:r>
        <w:rPr>
          <w:rFonts w:cs="Arial"/>
          <w:sz w:val="24"/>
          <w:szCs w:val="24"/>
          <w:lang w:val="es-ES"/>
        </w:rPr>
        <w:br w:type="page"/>
      </w:r>
    </w:p>
    <w:p w14:paraId="57C945CF" w14:textId="685EBA2C" w:rsidR="003D3744" w:rsidRPr="002A55EF" w:rsidRDefault="006475DF" w:rsidP="002A55EF">
      <w:pPr>
        <w:pStyle w:val="Ttulo2"/>
        <w:rPr>
          <w:rFonts w:cs="Arial"/>
          <w:lang w:val="es-ES"/>
        </w:rPr>
      </w:pPr>
      <w:bookmarkStart w:id="204" w:name="_Toc24617131"/>
      <w:r>
        <w:rPr>
          <w:rFonts w:cs="Arial"/>
          <w:lang w:val="es-ES"/>
        </w:rPr>
        <w:lastRenderedPageBreak/>
        <w:t>Casos de U</w:t>
      </w:r>
      <w:r w:rsidRPr="00EC5FEE">
        <w:rPr>
          <w:rFonts w:cs="Arial"/>
          <w:lang w:val="es-ES"/>
        </w:rPr>
        <w:t>so</w:t>
      </w:r>
      <w:bookmarkEnd w:id="204"/>
    </w:p>
    <w:p w14:paraId="7FBAE263" w14:textId="20B74A7B" w:rsidR="00AE5082" w:rsidRPr="00EC5FEE" w:rsidRDefault="002A55EF" w:rsidP="006C4555">
      <w:pPr>
        <w:pStyle w:val="Ttulo3"/>
        <w:ind w:left="720" w:hanging="720"/>
        <w:rPr>
          <w:lang w:val="es-ES"/>
        </w:rPr>
      </w:pPr>
      <w:bookmarkStart w:id="205" w:name="_Toc24617132"/>
      <w:r>
        <w:rPr>
          <w:lang w:val="es-ES"/>
        </w:rPr>
        <w:t>Módulo de R</w:t>
      </w:r>
      <w:r w:rsidR="00AE5082" w:rsidRPr="00EC5FEE">
        <w:rPr>
          <w:lang w:val="es-ES"/>
        </w:rPr>
        <w:t>eclamos</w:t>
      </w:r>
      <w:bookmarkEnd w:id="205"/>
    </w:p>
    <w:tbl>
      <w:tblPr>
        <w:tblStyle w:val="Tablaconcuadrcula"/>
        <w:tblW w:w="0" w:type="auto"/>
        <w:tblLook w:val="04A0" w:firstRow="1" w:lastRow="0" w:firstColumn="1" w:lastColumn="0" w:noHBand="0" w:noVBand="1"/>
      </w:tblPr>
      <w:tblGrid>
        <w:gridCol w:w="2122"/>
        <w:gridCol w:w="6706"/>
      </w:tblGrid>
      <w:tr w:rsidR="00AE5082" w:rsidRPr="00563768" w14:paraId="1687F70B" w14:textId="77777777" w:rsidTr="00EC5FEE">
        <w:tc>
          <w:tcPr>
            <w:tcW w:w="2122" w:type="dxa"/>
            <w:shd w:val="clear" w:color="auto" w:fill="9CC2E5" w:themeFill="accent1" w:themeFillTint="99"/>
          </w:tcPr>
          <w:p w14:paraId="3F8BDD36" w14:textId="77777777" w:rsidR="00AE5082" w:rsidRPr="00EC5FEE" w:rsidRDefault="00AE5082" w:rsidP="00AE5082">
            <w:pPr>
              <w:rPr>
                <w:rFonts w:cs="Arial"/>
                <w:b/>
                <w:sz w:val="24"/>
                <w:szCs w:val="24"/>
                <w:lang w:val="es-ES"/>
              </w:rPr>
            </w:pPr>
            <w:r w:rsidRPr="00EC5FEE">
              <w:rPr>
                <w:rFonts w:cs="Arial"/>
                <w:b/>
                <w:sz w:val="24"/>
                <w:szCs w:val="24"/>
                <w:lang w:val="es-ES"/>
              </w:rPr>
              <w:t>Caso de uso</w:t>
            </w:r>
          </w:p>
        </w:tc>
        <w:tc>
          <w:tcPr>
            <w:tcW w:w="6706" w:type="dxa"/>
          </w:tcPr>
          <w:p w14:paraId="73B23429" w14:textId="44D854F2" w:rsidR="00AE5082" w:rsidRPr="00EC5FEE" w:rsidRDefault="00BD1189" w:rsidP="00AE5082">
            <w:pPr>
              <w:rPr>
                <w:rFonts w:cs="Arial"/>
                <w:sz w:val="24"/>
                <w:szCs w:val="24"/>
                <w:lang w:val="es-ES"/>
              </w:rPr>
            </w:pPr>
            <w:r w:rsidRPr="00EC5FEE">
              <w:rPr>
                <w:rFonts w:cs="Arial"/>
                <w:sz w:val="24"/>
                <w:szCs w:val="24"/>
                <w:lang w:val="es-ES"/>
              </w:rPr>
              <w:t>Cargar Reclamo</w:t>
            </w:r>
            <w:r w:rsidR="00442C33">
              <w:rPr>
                <w:rFonts w:cs="Arial"/>
                <w:sz w:val="24"/>
                <w:szCs w:val="24"/>
                <w:lang w:val="es-ES"/>
              </w:rPr>
              <w:t xml:space="preserve"> (</w:t>
            </w:r>
            <w:del w:id="206" w:author="Javier Kachuka" w:date="2019-11-05T17:22:00Z">
              <w:r w:rsidR="00832539" w:rsidDel="00A92212">
                <w:rPr>
                  <w:rFonts w:cs="Arial"/>
                  <w:sz w:val="24"/>
                  <w:szCs w:val="24"/>
                  <w:lang w:val="es-ES"/>
                </w:rPr>
                <w:delText>CRUD</w:delText>
              </w:r>
            </w:del>
            <w:ins w:id="207"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AE5082" w:rsidRPr="00563768" w14:paraId="7B414426" w14:textId="77777777" w:rsidTr="00EC5FEE">
        <w:tc>
          <w:tcPr>
            <w:tcW w:w="2122" w:type="dxa"/>
            <w:shd w:val="clear" w:color="auto" w:fill="9CC2E5" w:themeFill="accent1" w:themeFillTint="99"/>
          </w:tcPr>
          <w:p w14:paraId="791D1511" w14:textId="77777777" w:rsidR="00AE5082" w:rsidRPr="00EC5FEE" w:rsidRDefault="00AE5082" w:rsidP="00AE5082">
            <w:pPr>
              <w:rPr>
                <w:rFonts w:cs="Arial"/>
                <w:b/>
                <w:sz w:val="24"/>
                <w:szCs w:val="24"/>
                <w:lang w:val="es-ES"/>
              </w:rPr>
            </w:pPr>
            <w:r w:rsidRPr="00EC5FEE">
              <w:rPr>
                <w:rFonts w:cs="Arial"/>
                <w:b/>
                <w:sz w:val="24"/>
                <w:szCs w:val="24"/>
                <w:lang w:val="es-ES"/>
              </w:rPr>
              <w:t>Actor</w:t>
            </w:r>
          </w:p>
        </w:tc>
        <w:tc>
          <w:tcPr>
            <w:tcW w:w="6706" w:type="dxa"/>
          </w:tcPr>
          <w:p w14:paraId="6BBE3698" w14:textId="59837BCE" w:rsidR="00AE5082" w:rsidRPr="00EC5FEE" w:rsidRDefault="00BD1189" w:rsidP="00AE5082">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w:t>
            </w:r>
            <w:r w:rsidRPr="00EC5FEE">
              <w:rPr>
                <w:rFonts w:cs="Arial"/>
                <w:sz w:val="24"/>
                <w:szCs w:val="24"/>
                <w:lang w:val="es-ES"/>
              </w:rPr>
              <w:t>, oficinista</w:t>
            </w:r>
            <w:r w:rsidR="0083745B">
              <w:rPr>
                <w:rFonts w:cs="Arial"/>
                <w:sz w:val="24"/>
                <w:szCs w:val="24"/>
                <w:lang w:val="es-ES"/>
              </w:rPr>
              <w:t>, administrador</w:t>
            </w:r>
          </w:p>
        </w:tc>
      </w:tr>
      <w:tr w:rsidR="00AE5082" w:rsidRPr="00563768" w14:paraId="33A2C672" w14:textId="77777777" w:rsidTr="00EC5FEE">
        <w:tc>
          <w:tcPr>
            <w:tcW w:w="2122" w:type="dxa"/>
            <w:shd w:val="clear" w:color="auto" w:fill="9CC2E5" w:themeFill="accent1" w:themeFillTint="99"/>
          </w:tcPr>
          <w:p w14:paraId="11E06B68" w14:textId="77777777" w:rsidR="00AE5082" w:rsidRPr="00EC5FEE" w:rsidRDefault="00AE5082" w:rsidP="00AE5082">
            <w:pPr>
              <w:rPr>
                <w:rFonts w:cs="Arial"/>
                <w:b/>
                <w:sz w:val="24"/>
                <w:szCs w:val="24"/>
                <w:lang w:val="es-ES"/>
              </w:rPr>
            </w:pPr>
            <w:r w:rsidRPr="00EC5FEE">
              <w:rPr>
                <w:rFonts w:cs="Arial"/>
                <w:b/>
                <w:sz w:val="24"/>
                <w:szCs w:val="24"/>
                <w:lang w:val="es-ES"/>
              </w:rPr>
              <w:t xml:space="preserve">Descripción </w:t>
            </w:r>
          </w:p>
        </w:tc>
        <w:tc>
          <w:tcPr>
            <w:tcW w:w="6706" w:type="dxa"/>
          </w:tcPr>
          <w:p w14:paraId="69852329" w14:textId="76F949EF" w:rsidR="00AE5082" w:rsidRPr="00EC5FEE" w:rsidRDefault="0083745B" w:rsidP="0083745B">
            <w:pPr>
              <w:rPr>
                <w:rFonts w:cs="Arial"/>
                <w:sz w:val="24"/>
                <w:szCs w:val="24"/>
                <w:lang w:val="es-ES"/>
              </w:rPr>
            </w:pPr>
            <w:r>
              <w:rPr>
                <w:rFonts w:cs="Arial"/>
                <w:sz w:val="24"/>
                <w:szCs w:val="24"/>
                <w:lang w:val="es-ES"/>
              </w:rPr>
              <w:t>El empleado de planta,</w:t>
            </w:r>
            <w:r w:rsidR="00BD1189" w:rsidRPr="00EC5FEE">
              <w:rPr>
                <w:rFonts w:cs="Arial"/>
                <w:sz w:val="24"/>
                <w:szCs w:val="24"/>
                <w:lang w:val="es-ES"/>
              </w:rPr>
              <w:t xml:space="preserve"> oficinista</w:t>
            </w:r>
            <w:r>
              <w:rPr>
                <w:rFonts w:cs="Arial"/>
                <w:sz w:val="24"/>
                <w:szCs w:val="24"/>
                <w:lang w:val="es-ES"/>
              </w:rPr>
              <w:t xml:space="preserve"> o administrador</w:t>
            </w:r>
            <w:r w:rsidR="00BD1189" w:rsidRPr="00EC5FEE">
              <w:rPr>
                <w:rFonts w:cs="Arial"/>
                <w:sz w:val="24"/>
                <w:szCs w:val="24"/>
                <w:lang w:val="es-ES"/>
              </w:rPr>
              <w:t xml:space="preserve"> regis</w:t>
            </w:r>
            <w:r w:rsidR="009F649C">
              <w:rPr>
                <w:rFonts w:cs="Arial"/>
                <w:sz w:val="24"/>
                <w:szCs w:val="24"/>
                <w:lang w:val="es-ES"/>
              </w:rPr>
              <w:t>tra un nuevo reclamo del socio</w:t>
            </w:r>
          </w:p>
        </w:tc>
      </w:tr>
      <w:tr w:rsidR="00AE5082" w:rsidRPr="00EC5FEE" w14:paraId="6FC3857D" w14:textId="77777777" w:rsidTr="00EC5FEE">
        <w:tc>
          <w:tcPr>
            <w:tcW w:w="2122" w:type="dxa"/>
            <w:shd w:val="clear" w:color="auto" w:fill="9CC2E5" w:themeFill="accent1" w:themeFillTint="99"/>
          </w:tcPr>
          <w:p w14:paraId="06A3C222" w14:textId="77777777" w:rsidR="00AE5082" w:rsidRPr="00EC5FEE" w:rsidRDefault="00AE5082" w:rsidP="00AE5082">
            <w:pPr>
              <w:rPr>
                <w:rFonts w:cs="Arial"/>
                <w:b/>
                <w:sz w:val="24"/>
                <w:szCs w:val="24"/>
                <w:lang w:val="es-ES"/>
              </w:rPr>
            </w:pPr>
            <w:r w:rsidRPr="00EC5FEE">
              <w:rPr>
                <w:rFonts w:cs="Arial"/>
                <w:b/>
                <w:sz w:val="24"/>
                <w:szCs w:val="24"/>
                <w:lang w:val="es-ES"/>
              </w:rPr>
              <w:t>Referencia Cruzada</w:t>
            </w:r>
          </w:p>
        </w:tc>
        <w:tc>
          <w:tcPr>
            <w:tcW w:w="6706" w:type="dxa"/>
          </w:tcPr>
          <w:p w14:paraId="535B471A" w14:textId="77777777" w:rsidR="00AE5082" w:rsidRPr="00EC5FEE" w:rsidRDefault="00BD1189" w:rsidP="00AE5082">
            <w:pPr>
              <w:rPr>
                <w:rFonts w:cs="Arial"/>
                <w:sz w:val="24"/>
                <w:szCs w:val="24"/>
                <w:lang w:val="es-ES"/>
              </w:rPr>
            </w:pPr>
            <w:r w:rsidRPr="00EC5FEE">
              <w:rPr>
                <w:rFonts w:cs="Arial"/>
                <w:sz w:val="24"/>
                <w:szCs w:val="24"/>
                <w:lang w:val="es-ES"/>
              </w:rPr>
              <w:t>RF1.1</w:t>
            </w:r>
          </w:p>
        </w:tc>
      </w:tr>
    </w:tbl>
    <w:p w14:paraId="3AE4EC78" w14:textId="77777777" w:rsidR="00AE5082" w:rsidRPr="00EC5FEE" w:rsidRDefault="00AE5082"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563768" w14:paraId="05928F9D" w14:textId="77777777" w:rsidTr="00EC5FEE">
        <w:tc>
          <w:tcPr>
            <w:tcW w:w="2122" w:type="dxa"/>
            <w:shd w:val="clear" w:color="auto" w:fill="9CC2E5" w:themeFill="accent1" w:themeFillTint="99"/>
          </w:tcPr>
          <w:p w14:paraId="7B508C56"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C24A9CA" w14:textId="3A3FAFB1" w:rsidR="00BD1189" w:rsidRPr="00EC5FEE" w:rsidRDefault="00BD1189" w:rsidP="00E76878">
            <w:pPr>
              <w:rPr>
                <w:rFonts w:cs="Arial"/>
                <w:sz w:val="24"/>
                <w:szCs w:val="24"/>
                <w:lang w:val="es-ES"/>
              </w:rPr>
            </w:pPr>
            <w:r w:rsidRPr="00EC5FEE">
              <w:rPr>
                <w:rFonts w:cs="Arial"/>
                <w:sz w:val="24"/>
                <w:szCs w:val="24"/>
                <w:lang w:val="es-ES"/>
              </w:rPr>
              <w:t>Modificar Reclamo</w:t>
            </w:r>
            <w:r w:rsidR="00442C33">
              <w:rPr>
                <w:rFonts w:cs="Arial"/>
                <w:sz w:val="24"/>
                <w:szCs w:val="24"/>
                <w:lang w:val="es-ES"/>
              </w:rPr>
              <w:t xml:space="preserve"> (</w:t>
            </w:r>
            <w:del w:id="208" w:author="Javier Kachuka" w:date="2019-11-05T17:22:00Z">
              <w:r w:rsidR="00832539" w:rsidDel="00A92212">
                <w:rPr>
                  <w:rFonts w:cs="Arial"/>
                  <w:sz w:val="24"/>
                  <w:szCs w:val="24"/>
                  <w:lang w:val="es-ES"/>
                </w:rPr>
                <w:delText>CRUD</w:delText>
              </w:r>
            </w:del>
            <w:ins w:id="209"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BD1189" w:rsidRPr="00EC5FEE" w14:paraId="05A0F78A" w14:textId="77777777" w:rsidTr="00EC5FEE">
        <w:tc>
          <w:tcPr>
            <w:tcW w:w="2122" w:type="dxa"/>
            <w:shd w:val="clear" w:color="auto" w:fill="9CC2E5" w:themeFill="accent1" w:themeFillTint="99"/>
          </w:tcPr>
          <w:p w14:paraId="629C3CB8"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1ED25203" w14:textId="359DF3DE" w:rsidR="00BD1189" w:rsidRPr="00EC5FEE" w:rsidRDefault="0083745B" w:rsidP="0083745B">
            <w:pPr>
              <w:rPr>
                <w:rFonts w:cs="Arial"/>
                <w:sz w:val="24"/>
                <w:szCs w:val="24"/>
                <w:lang w:val="es-ES"/>
              </w:rPr>
            </w:pPr>
            <w:r>
              <w:rPr>
                <w:rFonts w:cs="Arial"/>
                <w:sz w:val="24"/>
                <w:szCs w:val="24"/>
                <w:lang w:val="es-ES"/>
              </w:rPr>
              <w:t>O</w:t>
            </w:r>
            <w:r w:rsidR="00BD1189" w:rsidRPr="00EC5FEE">
              <w:rPr>
                <w:rFonts w:cs="Arial"/>
                <w:sz w:val="24"/>
                <w:szCs w:val="24"/>
                <w:lang w:val="es-ES"/>
              </w:rPr>
              <w:t>ficinista</w:t>
            </w:r>
            <w:r>
              <w:rPr>
                <w:rFonts w:cs="Arial"/>
                <w:sz w:val="24"/>
                <w:szCs w:val="24"/>
                <w:lang w:val="es-ES"/>
              </w:rPr>
              <w:t xml:space="preserve"> , administrador</w:t>
            </w:r>
          </w:p>
        </w:tc>
      </w:tr>
      <w:tr w:rsidR="00BD1189" w:rsidRPr="00563768" w14:paraId="747F5949" w14:textId="77777777" w:rsidTr="00EC5FEE">
        <w:tc>
          <w:tcPr>
            <w:tcW w:w="2122" w:type="dxa"/>
            <w:shd w:val="clear" w:color="auto" w:fill="9CC2E5" w:themeFill="accent1" w:themeFillTint="99"/>
          </w:tcPr>
          <w:p w14:paraId="0B45105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738FF38D" w14:textId="1E9C1419" w:rsidR="00BD1189" w:rsidRPr="00EC5FEE" w:rsidRDefault="00BD1189" w:rsidP="0083745B">
            <w:pPr>
              <w:rPr>
                <w:rFonts w:cs="Arial"/>
                <w:sz w:val="24"/>
                <w:szCs w:val="24"/>
                <w:lang w:val="es-ES"/>
              </w:rPr>
            </w:pPr>
            <w:r w:rsidRPr="00EC5FEE">
              <w:rPr>
                <w:rFonts w:cs="Arial"/>
                <w:sz w:val="24"/>
                <w:szCs w:val="24"/>
                <w:lang w:val="es-ES"/>
              </w:rPr>
              <w:t>El oficinista</w:t>
            </w:r>
            <w:r w:rsidR="0083745B">
              <w:rPr>
                <w:rFonts w:cs="Arial"/>
                <w:sz w:val="24"/>
                <w:szCs w:val="24"/>
                <w:lang w:val="es-ES"/>
              </w:rPr>
              <w:t xml:space="preserve"> o el administrador</w:t>
            </w:r>
            <w:r w:rsidRPr="00EC5FEE">
              <w:rPr>
                <w:rFonts w:cs="Arial"/>
                <w:sz w:val="24"/>
                <w:szCs w:val="24"/>
                <w:lang w:val="es-ES"/>
              </w:rPr>
              <w:t xml:space="preserve"> mo</w:t>
            </w:r>
            <w:r w:rsidR="00A859BB" w:rsidRPr="00EC5FEE">
              <w:rPr>
                <w:rFonts w:cs="Arial"/>
                <w:sz w:val="24"/>
                <w:szCs w:val="24"/>
                <w:lang w:val="es-ES"/>
              </w:rPr>
              <w:t>difica los detalles del reclamo</w:t>
            </w:r>
          </w:p>
        </w:tc>
      </w:tr>
      <w:tr w:rsidR="00BD1189" w:rsidRPr="00EC5FEE" w14:paraId="28286E89" w14:textId="77777777" w:rsidTr="00EC5FEE">
        <w:tc>
          <w:tcPr>
            <w:tcW w:w="2122" w:type="dxa"/>
            <w:shd w:val="clear" w:color="auto" w:fill="9CC2E5" w:themeFill="accent1" w:themeFillTint="99"/>
          </w:tcPr>
          <w:p w14:paraId="54914978"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64BC557C" w14:textId="77777777" w:rsidR="00BD1189" w:rsidRPr="00EC5FEE" w:rsidRDefault="00BD1189" w:rsidP="00E76878">
            <w:pPr>
              <w:rPr>
                <w:rFonts w:cs="Arial"/>
                <w:sz w:val="24"/>
                <w:szCs w:val="24"/>
                <w:lang w:val="es-ES"/>
              </w:rPr>
            </w:pPr>
            <w:r w:rsidRPr="00EC5FEE">
              <w:rPr>
                <w:rFonts w:cs="Arial"/>
                <w:sz w:val="24"/>
                <w:szCs w:val="24"/>
                <w:lang w:val="es-ES"/>
              </w:rPr>
              <w:t>RF1.2</w:t>
            </w:r>
          </w:p>
        </w:tc>
      </w:tr>
    </w:tbl>
    <w:p w14:paraId="3225343E" w14:textId="77777777" w:rsidR="00BD1189" w:rsidRPr="00EC5FEE"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563768" w14:paraId="6E39F1F0" w14:textId="77777777" w:rsidTr="00EC5FEE">
        <w:tc>
          <w:tcPr>
            <w:tcW w:w="2122" w:type="dxa"/>
            <w:shd w:val="clear" w:color="auto" w:fill="9CC2E5" w:themeFill="accent1" w:themeFillTint="99"/>
          </w:tcPr>
          <w:p w14:paraId="58520A62"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E6545F7" w14:textId="3843E2BB" w:rsidR="00BD1189" w:rsidRPr="00EC5FEE" w:rsidRDefault="00442C33" w:rsidP="00E76878">
            <w:pPr>
              <w:rPr>
                <w:rFonts w:cs="Arial"/>
                <w:sz w:val="24"/>
                <w:szCs w:val="24"/>
                <w:lang w:val="es-ES"/>
              </w:rPr>
            </w:pPr>
            <w:r>
              <w:rPr>
                <w:rFonts w:cs="Arial"/>
                <w:sz w:val="24"/>
                <w:szCs w:val="24"/>
                <w:lang w:val="es-ES"/>
              </w:rPr>
              <w:t xml:space="preserve">Listar </w:t>
            </w:r>
            <w:r w:rsidR="00BD1189" w:rsidRPr="00EC5FEE">
              <w:rPr>
                <w:rFonts w:cs="Arial"/>
                <w:sz w:val="24"/>
                <w:szCs w:val="24"/>
                <w:lang w:val="es-ES"/>
              </w:rPr>
              <w:t>Reclamos</w:t>
            </w:r>
            <w:r>
              <w:rPr>
                <w:rFonts w:cs="Arial"/>
                <w:sz w:val="24"/>
                <w:szCs w:val="24"/>
                <w:lang w:val="es-ES"/>
              </w:rPr>
              <w:t xml:space="preserve"> (</w:t>
            </w:r>
            <w:del w:id="210" w:author="Javier Kachuka" w:date="2019-11-05T17:22:00Z">
              <w:r w:rsidR="00832539" w:rsidDel="00A92212">
                <w:rPr>
                  <w:rFonts w:cs="Arial"/>
                  <w:sz w:val="24"/>
                  <w:szCs w:val="24"/>
                  <w:lang w:val="es-ES"/>
                </w:rPr>
                <w:delText>CRUD</w:delText>
              </w:r>
            </w:del>
            <w:ins w:id="211" w:author="Javier Kachuka" w:date="2019-11-05T17:22:00Z">
              <w:r w:rsidR="00A92212">
                <w:rPr>
                  <w:rFonts w:cs="Arial"/>
                  <w:sz w:val="24"/>
                  <w:szCs w:val="24"/>
                  <w:lang w:val="es-ES"/>
                </w:rPr>
                <w:t>ABM</w:t>
              </w:r>
            </w:ins>
            <w:r>
              <w:rPr>
                <w:rFonts w:cs="Arial"/>
                <w:sz w:val="24"/>
                <w:szCs w:val="24"/>
                <w:lang w:val="es-ES"/>
              </w:rPr>
              <w:t xml:space="preserve"> de Reclamo)</w:t>
            </w:r>
          </w:p>
        </w:tc>
      </w:tr>
      <w:tr w:rsidR="00BD1189" w:rsidRPr="00563768" w14:paraId="4E73ED72" w14:textId="77777777" w:rsidTr="00EC5FEE">
        <w:tc>
          <w:tcPr>
            <w:tcW w:w="2122" w:type="dxa"/>
            <w:shd w:val="clear" w:color="auto" w:fill="9CC2E5" w:themeFill="accent1" w:themeFillTint="99"/>
          </w:tcPr>
          <w:p w14:paraId="400382E4"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61C144A9" w14:textId="7D838443" w:rsidR="00BD1189" w:rsidRPr="00EC5FEE" w:rsidRDefault="00BD1189" w:rsidP="00E76878">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 oficinista, administrador</w:t>
            </w:r>
          </w:p>
        </w:tc>
      </w:tr>
      <w:tr w:rsidR="00BD1189" w:rsidRPr="00563768" w14:paraId="747292D2" w14:textId="77777777" w:rsidTr="00EC5FEE">
        <w:tc>
          <w:tcPr>
            <w:tcW w:w="2122" w:type="dxa"/>
            <w:shd w:val="clear" w:color="auto" w:fill="9CC2E5" w:themeFill="accent1" w:themeFillTint="99"/>
          </w:tcPr>
          <w:p w14:paraId="5069176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6AB31D29" w14:textId="3203F585" w:rsidR="00BD1189" w:rsidRPr="00EC5FEE" w:rsidRDefault="00BD1189" w:rsidP="002410FA">
            <w:pPr>
              <w:rPr>
                <w:rFonts w:cs="Arial"/>
                <w:sz w:val="24"/>
                <w:szCs w:val="24"/>
                <w:lang w:val="es-ES"/>
              </w:rPr>
            </w:pPr>
            <w:r w:rsidRPr="00EC5FEE">
              <w:rPr>
                <w:rFonts w:cs="Arial"/>
                <w:sz w:val="24"/>
                <w:szCs w:val="24"/>
                <w:lang w:val="es-ES"/>
              </w:rPr>
              <w:t>El empleado</w:t>
            </w:r>
            <w:r w:rsidR="0083745B">
              <w:rPr>
                <w:rFonts w:cs="Arial"/>
                <w:sz w:val="24"/>
                <w:szCs w:val="24"/>
                <w:lang w:val="es-ES"/>
              </w:rPr>
              <w:t xml:space="preserve"> de plata, oficinista o administrador</w:t>
            </w:r>
            <w:r w:rsidRPr="00EC5FEE">
              <w:rPr>
                <w:rFonts w:cs="Arial"/>
                <w:sz w:val="24"/>
                <w:szCs w:val="24"/>
                <w:lang w:val="es-ES"/>
              </w:rPr>
              <w:t xml:space="preserve"> puede ver</w:t>
            </w:r>
            <w:r w:rsidR="002410FA">
              <w:rPr>
                <w:rFonts w:cs="Arial"/>
                <w:sz w:val="24"/>
                <w:szCs w:val="24"/>
                <w:lang w:val="es-ES"/>
              </w:rPr>
              <w:t xml:space="preserve"> todos los reclamos registrados</w:t>
            </w:r>
          </w:p>
        </w:tc>
      </w:tr>
      <w:tr w:rsidR="00BD1189" w:rsidRPr="00EC5FEE" w14:paraId="2E8CE006" w14:textId="77777777" w:rsidTr="00EC5FEE">
        <w:tc>
          <w:tcPr>
            <w:tcW w:w="2122" w:type="dxa"/>
            <w:shd w:val="clear" w:color="auto" w:fill="9CC2E5" w:themeFill="accent1" w:themeFillTint="99"/>
          </w:tcPr>
          <w:p w14:paraId="6A7775D4"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03F02375" w14:textId="77777777" w:rsidR="00BD1189" w:rsidRPr="00EC5FEE" w:rsidRDefault="00BD1189" w:rsidP="00E76878">
            <w:pPr>
              <w:rPr>
                <w:rFonts w:cs="Arial"/>
                <w:sz w:val="24"/>
                <w:szCs w:val="24"/>
                <w:lang w:val="es-ES"/>
              </w:rPr>
            </w:pPr>
            <w:r w:rsidRPr="00EC5FEE">
              <w:rPr>
                <w:rFonts w:cs="Arial"/>
                <w:sz w:val="24"/>
                <w:szCs w:val="24"/>
                <w:lang w:val="es-ES"/>
              </w:rPr>
              <w:t>RF1.3</w:t>
            </w:r>
          </w:p>
        </w:tc>
      </w:tr>
    </w:tbl>
    <w:p w14:paraId="6D7B1993" w14:textId="3A15C2B2" w:rsidR="00BD1189"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2410FA" w:rsidRPr="00563768" w14:paraId="2CB0BFE4" w14:textId="77777777" w:rsidTr="00442C33">
        <w:tc>
          <w:tcPr>
            <w:tcW w:w="2122" w:type="dxa"/>
            <w:shd w:val="clear" w:color="auto" w:fill="9CC2E5" w:themeFill="accent1" w:themeFillTint="99"/>
          </w:tcPr>
          <w:p w14:paraId="3E75D4A2" w14:textId="77777777" w:rsidR="002410FA" w:rsidRPr="00EC5FEE" w:rsidRDefault="002410FA" w:rsidP="00442C33">
            <w:pPr>
              <w:rPr>
                <w:rFonts w:cs="Arial"/>
                <w:b/>
                <w:sz w:val="24"/>
                <w:szCs w:val="24"/>
                <w:lang w:val="es-ES"/>
              </w:rPr>
            </w:pPr>
            <w:r w:rsidRPr="00EC5FEE">
              <w:rPr>
                <w:rFonts w:cs="Arial"/>
                <w:b/>
                <w:sz w:val="24"/>
                <w:szCs w:val="24"/>
                <w:lang w:val="es-ES"/>
              </w:rPr>
              <w:t>Caso de uso</w:t>
            </w:r>
          </w:p>
        </w:tc>
        <w:tc>
          <w:tcPr>
            <w:tcW w:w="6706" w:type="dxa"/>
          </w:tcPr>
          <w:p w14:paraId="496B1927" w14:textId="1F5DFA13" w:rsidR="002410FA" w:rsidRPr="00EC5FEE" w:rsidRDefault="002410FA" w:rsidP="00442C33">
            <w:pPr>
              <w:rPr>
                <w:rFonts w:cs="Arial"/>
                <w:sz w:val="24"/>
                <w:szCs w:val="24"/>
                <w:lang w:val="es-ES"/>
              </w:rPr>
            </w:pPr>
            <w:r>
              <w:rPr>
                <w:rFonts w:cs="Arial"/>
                <w:sz w:val="24"/>
                <w:szCs w:val="24"/>
                <w:lang w:val="es-ES"/>
              </w:rPr>
              <w:t>Eliminar Reclamo</w:t>
            </w:r>
            <w:r w:rsidR="00442C33">
              <w:rPr>
                <w:rFonts w:cs="Arial"/>
                <w:sz w:val="24"/>
                <w:szCs w:val="24"/>
                <w:lang w:val="es-ES"/>
              </w:rPr>
              <w:t xml:space="preserve"> (</w:t>
            </w:r>
            <w:del w:id="212" w:author="Javier Kachuka" w:date="2019-11-05T17:22:00Z">
              <w:r w:rsidR="00832539" w:rsidDel="00A92212">
                <w:rPr>
                  <w:rFonts w:cs="Arial"/>
                  <w:sz w:val="24"/>
                  <w:szCs w:val="24"/>
                  <w:lang w:val="es-ES"/>
                </w:rPr>
                <w:delText>CRUD</w:delText>
              </w:r>
            </w:del>
            <w:ins w:id="213"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2410FA" w:rsidRPr="0083745B" w14:paraId="366EEB61" w14:textId="77777777" w:rsidTr="00442C33">
        <w:tc>
          <w:tcPr>
            <w:tcW w:w="2122" w:type="dxa"/>
            <w:shd w:val="clear" w:color="auto" w:fill="9CC2E5" w:themeFill="accent1" w:themeFillTint="99"/>
          </w:tcPr>
          <w:p w14:paraId="13BE55B0" w14:textId="77777777" w:rsidR="002410FA" w:rsidRPr="00EC5FEE" w:rsidRDefault="002410FA" w:rsidP="00442C33">
            <w:pPr>
              <w:rPr>
                <w:rFonts w:cs="Arial"/>
                <w:b/>
                <w:sz w:val="24"/>
                <w:szCs w:val="24"/>
                <w:lang w:val="es-ES"/>
              </w:rPr>
            </w:pPr>
            <w:r w:rsidRPr="00EC5FEE">
              <w:rPr>
                <w:rFonts w:cs="Arial"/>
                <w:b/>
                <w:sz w:val="24"/>
                <w:szCs w:val="24"/>
                <w:lang w:val="es-ES"/>
              </w:rPr>
              <w:t>Actor</w:t>
            </w:r>
          </w:p>
        </w:tc>
        <w:tc>
          <w:tcPr>
            <w:tcW w:w="6706" w:type="dxa"/>
          </w:tcPr>
          <w:p w14:paraId="07E9FBD6" w14:textId="3586F9FD" w:rsidR="002410FA" w:rsidRPr="00EC5FEE" w:rsidRDefault="002410FA" w:rsidP="002410FA">
            <w:pPr>
              <w:rPr>
                <w:rFonts w:cs="Arial"/>
                <w:sz w:val="24"/>
                <w:szCs w:val="24"/>
                <w:lang w:val="es-ES"/>
              </w:rPr>
            </w:pPr>
            <w:r w:rsidRPr="002410FA">
              <w:rPr>
                <w:rFonts w:cs="Arial"/>
                <w:sz w:val="24"/>
                <w:szCs w:val="24"/>
                <w:lang w:val="es-ES"/>
              </w:rPr>
              <w:t>Oficinista</w:t>
            </w:r>
            <w:r>
              <w:rPr>
                <w:rFonts w:cs="Arial"/>
                <w:sz w:val="24"/>
                <w:szCs w:val="24"/>
                <w:lang w:val="es-ES"/>
              </w:rPr>
              <w:t>, administrador</w:t>
            </w:r>
          </w:p>
        </w:tc>
      </w:tr>
      <w:tr w:rsidR="002410FA" w:rsidRPr="00563768" w14:paraId="7A1EC8C4" w14:textId="77777777" w:rsidTr="00442C33">
        <w:tc>
          <w:tcPr>
            <w:tcW w:w="2122" w:type="dxa"/>
            <w:shd w:val="clear" w:color="auto" w:fill="9CC2E5" w:themeFill="accent1" w:themeFillTint="99"/>
          </w:tcPr>
          <w:p w14:paraId="5848A946" w14:textId="77777777" w:rsidR="002410FA" w:rsidRPr="00EC5FEE" w:rsidRDefault="002410FA" w:rsidP="00442C33">
            <w:pPr>
              <w:rPr>
                <w:rFonts w:cs="Arial"/>
                <w:b/>
                <w:sz w:val="24"/>
                <w:szCs w:val="24"/>
                <w:lang w:val="es-ES"/>
              </w:rPr>
            </w:pPr>
            <w:r w:rsidRPr="00EC5FEE">
              <w:rPr>
                <w:rFonts w:cs="Arial"/>
                <w:b/>
                <w:sz w:val="24"/>
                <w:szCs w:val="24"/>
                <w:lang w:val="es-ES"/>
              </w:rPr>
              <w:t xml:space="preserve">Descripción </w:t>
            </w:r>
          </w:p>
        </w:tc>
        <w:tc>
          <w:tcPr>
            <w:tcW w:w="6706" w:type="dxa"/>
          </w:tcPr>
          <w:p w14:paraId="7692D5BE" w14:textId="214AA99E" w:rsidR="002410FA" w:rsidRPr="00EC5FEE" w:rsidRDefault="002410FA" w:rsidP="00442C33">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sidR="00442C33">
              <w:rPr>
                <w:rFonts w:cs="Arial"/>
                <w:sz w:val="24"/>
                <w:szCs w:val="24"/>
                <w:lang w:val="es-ES"/>
              </w:rPr>
              <w:t>dar de baja un reclamo de un socio</w:t>
            </w:r>
          </w:p>
        </w:tc>
      </w:tr>
      <w:tr w:rsidR="002410FA" w:rsidRPr="00EC5FEE" w14:paraId="452D8324" w14:textId="77777777" w:rsidTr="00442C33">
        <w:tc>
          <w:tcPr>
            <w:tcW w:w="2122" w:type="dxa"/>
            <w:shd w:val="clear" w:color="auto" w:fill="9CC2E5" w:themeFill="accent1" w:themeFillTint="99"/>
          </w:tcPr>
          <w:p w14:paraId="0A08F307" w14:textId="77777777" w:rsidR="002410FA" w:rsidRPr="00EC5FEE" w:rsidRDefault="002410FA" w:rsidP="00442C33">
            <w:pPr>
              <w:rPr>
                <w:rFonts w:cs="Arial"/>
                <w:b/>
                <w:sz w:val="24"/>
                <w:szCs w:val="24"/>
                <w:lang w:val="es-ES"/>
              </w:rPr>
            </w:pPr>
            <w:r w:rsidRPr="00EC5FEE">
              <w:rPr>
                <w:rFonts w:cs="Arial"/>
                <w:b/>
                <w:sz w:val="24"/>
                <w:szCs w:val="24"/>
                <w:lang w:val="es-ES"/>
              </w:rPr>
              <w:t>Referencia Cruzada</w:t>
            </w:r>
          </w:p>
        </w:tc>
        <w:tc>
          <w:tcPr>
            <w:tcW w:w="6706" w:type="dxa"/>
          </w:tcPr>
          <w:p w14:paraId="146015B5" w14:textId="48F79B3E" w:rsidR="002410FA" w:rsidRPr="00EC5FEE" w:rsidRDefault="002410FA" w:rsidP="00442C33">
            <w:pPr>
              <w:rPr>
                <w:rFonts w:cs="Arial"/>
                <w:sz w:val="24"/>
                <w:szCs w:val="24"/>
                <w:lang w:val="es-ES"/>
              </w:rPr>
            </w:pPr>
            <w:r w:rsidRPr="00EC5FEE">
              <w:rPr>
                <w:rFonts w:cs="Arial"/>
                <w:sz w:val="24"/>
                <w:szCs w:val="24"/>
                <w:lang w:val="es-ES"/>
              </w:rPr>
              <w:t>RF1.</w:t>
            </w:r>
            <w:ins w:id="214" w:author="Javier Kachuka" w:date="2019-11-05T17:46:00Z">
              <w:r w:rsidR="00401CC8">
                <w:rPr>
                  <w:rFonts w:cs="Arial"/>
                  <w:sz w:val="24"/>
                  <w:szCs w:val="24"/>
                  <w:lang w:val="es-ES"/>
                </w:rPr>
                <w:t>4</w:t>
              </w:r>
            </w:ins>
            <w:del w:id="215" w:author="Javier Kachuka" w:date="2019-11-05T17:46:00Z">
              <w:r w:rsidRPr="00EC5FEE" w:rsidDel="00401CC8">
                <w:rPr>
                  <w:rFonts w:cs="Arial"/>
                  <w:sz w:val="24"/>
                  <w:szCs w:val="24"/>
                  <w:lang w:val="es-ES"/>
                </w:rPr>
                <w:delText>3</w:delText>
              </w:r>
            </w:del>
          </w:p>
        </w:tc>
      </w:tr>
    </w:tbl>
    <w:p w14:paraId="6FDAF855" w14:textId="4B72E924"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768" w14:paraId="75D046D2" w14:textId="77777777" w:rsidTr="00442C33">
        <w:tc>
          <w:tcPr>
            <w:tcW w:w="2122" w:type="dxa"/>
            <w:shd w:val="clear" w:color="auto" w:fill="9CC2E5" w:themeFill="accent1" w:themeFillTint="99"/>
          </w:tcPr>
          <w:p w14:paraId="125C771E"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00527146" w14:textId="734F7215"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w:t>
            </w:r>
            <w:del w:id="216" w:author="Javier Kachuka" w:date="2019-11-05T17:22:00Z">
              <w:r w:rsidR="00832539" w:rsidDel="00A92212">
                <w:rPr>
                  <w:rFonts w:cs="Arial"/>
                  <w:sz w:val="24"/>
                  <w:szCs w:val="24"/>
                  <w:lang w:val="es-ES"/>
                </w:rPr>
                <w:delText>CRUD</w:delText>
              </w:r>
            </w:del>
            <w:ins w:id="217"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83745B" w14:paraId="4477C04D" w14:textId="77777777" w:rsidTr="00442C33">
        <w:tc>
          <w:tcPr>
            <w:tcW w:w="2122" w:type="dxa"/>
            <w:shd w:val="clear" w:color="auto" w:fill="9CC2E5" w:themeFill="accent1" w:themeFillTint="99"/>
          </w:tcPr>
          <w:p w14:paraId="5239CF90"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EDCB77C" w14:textId="11CCACDD"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563768" w14:paraId="1EE54480" w14:textId="77777777" w:rsidTr="00442C33">
        <w:tc>
          <w:tcPr>
            <w:tcW w:w="2122" w:type="dxa"/>
            <w:shd w:val="clear" w:color="auto" w:fill="9CC2E5" w:themeFill="accent1" w:themeFillTint="99"/>
          </w:tcPr>
          <w:p w14:paraId="411922EA"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C5D35C8" w14:textId="1A4EF79A"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p>
        </w:tc>
      </w:tr>
      <w:tr w:rsidR="00442C33" w:rsidRPr="00EC5FEE" w14:paraId="48CA2395" w14:textId="77777777" w:rsidTr="00442C33">
        <w:tc>
          <w:tcPr>
            <w:tcW w:w="2122" w:type="dxa"/>
            <w:shd w:val="clear" w:color="auto" w:fill="9CC2E5" w:themeFill="accent1" w:themeFillTint="99"/>
          </w:tcPr>
          <w:p w14:paraId="5C81AC4E"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5BC02F3" w14:textId="5E0B7516" w:rsidR="00442C33" w:rsidRPr="00EC5FEE" w:rsidRDefault="00442C33" w:rsidP="00442C33">
            <w:pPr>
              <w:rPr>
                <w:rFonts w:cs="Arial"/>
                <w:sz w:val="24"/>
                <w:szCs w:val="24"/>
                <w:lang w:val="es-ES"/>
              </w:rPr>
            </w:pPr>
            <w:r w:rsidRPr="00EC5FEE">
              <w:rPr>
                <w:rFonts w:cs="Arial"/>
                <w:sz w:val="24"/>
                <w:szCs w:val="24"/>
                <w:lang w:val="es-ES"/>
              </w:rPr>
              <w:t>RF1.</w:t>
            </w:r>
            <w:ins w:id="218" w:author="Javier Kachuka" w:date="2019-11-05T17:46:00Z">
              <w:r w:rsidR="00401CC8">
                <w:rPr>
                  <w:rFonts w:cs="Arial"/>
                  <w:sz w:val="24"/>
                  <w:szCs w:val="24"/>
                  <w:lang w:val="es-ES"/>
                </w:rPr>
                <w:t>5</w:t>
              </w:r>
            </w:ins>
            <w:del w:id="219" w:author="Javier Kachuka" w:date="2019-11-05T17:46:00Z">
              <w:r w:rsidRPr="00EC5FEE" w:rsidDel="00401CC8">
                <w:rPr>
                  <w:rFonts w:cs="Arial"/>
                  <w:sz w:val="24"/>
                  <w:szCs w:val="24"/>
                  <w:lang w:val="es-ES"/>
                </w:rPr>
                <w:delText>1</w:delText>
              </w:r>
            </w:del>
          </w:p>
        </w:tc>
      </w:tr>
    </w:tbl>
    <w:p w14:paraId="1266DFF3" w14:textId="7F2D80B6" w:rsidR="003F530E" w:rsidRDefault="003F530E" w:rsidP="00AE5082">
      <w:pPr>
        <w:rPr>
          <w:ins w:id="220" w:author="Javier Kachuka" w:date="2019-11-05T16:00:00Z"/>
          <w:rFonts w:cs="Arial"/>
          <w:sz w:val="24"/>
          <w:szCs w:val="24"/>
          <w:lang w:val="es-ES"/>
        </w:rPr>
      </w:pPr>
    </w:p>
    <w:p w14:paraId="0FAFB743" w14:textId="77777777" w:rsidR="003F530E" w:rsidRDefault="003F530E">
      <w:pPr>
        <w:rPr>
          <w:ins w:id="221" w:author="Javier Kachuka" w:date="2019-11-05T16:00:00Z"/>
          <w:rFonts w:cs="Arial"/>
          <w:sz w:val="24"/>
          <w:szCs w:val="24"/>
          <w:lang w:val="es-ES"/>
        </w:rPr>
      </w:pPr>
      <w:ins w:id="222" w:author="Javier Kachuka" w:date="2019-11-05T16:00:00Z">
        <w:r>
          <w:rPr>
            <w:rFonts w:cs="Arial"/>
            <w:sz w:val="24"/>
            <w:szCs w:val="24"/>
            <w:lang w:val="es-ES"/>
          </w:rPr>
          <w:br w:type="page"/>
        </w:r>
      </w:ins>
    </w:p>
    <w:p w14:paraId="2B1C7E7E" w14:textId="7777777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768" w14:paraId="2619762B" w14:textId="77777777" w:rsidTr="00442C33">
        <w:tc>
          <w:tcPr>
            <w:tcW w:w="2122" w:type="dxa"/>
            <w:shd w:val="clear" w:color="auto" w:fill="9CC2E5" w:themeFill="accent1" w:themeFillTint="99"/>
          </w:tcPr>
          <w:p w14:paraId="61C23C96"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739B40FF" w14:textId="49D87EE6" w:rsidR="00442C33" w:rsidRPr="00EC5FEE" w:rsidRDefault="00442C33" w:rsidP="00442C33">
            <w:pPr>
              <w:rPr>
                <w:rFonts w:cs="Arial"/>
                <w:sz w:val="24"/>
                <w:szCs w:val="24"/>
                <w:lang w:val="es-ES"/>
              </w:rPr>
            </w:pPr>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w:t>
            </w:r>
            <w:del w:id="223" w:author="Javier Kachuka" w:date="2019-11-05T17:22:00Z">
              <w:r w:rsidR="00832539" w:rsidDel="00A92212">
                <w:rPr>
                  <w:rFonts w:cs="Arial"/>
                  <w:sz w:val="24"/>
                  <w:szCs w:val="24"/>
                  <w:lang w:val="es-ES"/>
                </w:rPr>
                <w:delText>CRUD</w:delText>
              </w:r>
            </w:del>
            <w:ins w:id="224"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EC5FEE" w14:paraId="3F9787C2" w14:textId="77777777" w:rsidTr="00442C33">
        <w:tc>
          <w:tcPr>
            <w:tcW w:w="2122" w:type="dxa"/>
            <w:shd w:val="clear" w:color="auto" w:fill="9CC2E5" w:themeFill="accent1" w:themeFillTint="99"/>
          </w:tcPr>
          <w:p w14:paraId="39D709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9849D69"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563768" w14:paraId="63A317AA" w14:textId="77777777" w:rsidTr="00442C33">
        <w:tc>
          <w:tcPr>
            <w:tcW w:w="2122" w:type="dxa"/>
            <w:shd w:val="clear" w:color="auto" w:fill="9CC2E5" w:themeFill="accent1" w:themeFillTint="99"/>
          </w:tcPr>
          <w:p w14:paraId="333FE350"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350032A1" w14:textId="10B1333A" w:rsidR="00442C33" w:rsidRPr="00EC5FEE" w:rsidRDefault="00442C33" w:rsidP="00442C33">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p>
        </w:tc>
      </w:tr>
      <w:tr w:rsidR="00442C33" w:rsidRPr="00EC5FEE" w14:paraId="70999EF9" w14:textId="77777777" w:rsidTr="00442C33">
        <w:tc>
          <w:tcPr>
            <w:tcW w:w="2122" w:type="dxa"/>
            <w:shd w:val="clear" w:color="auto" w:fill="9CC2E5" w:themeFill="accent1" w:themeFillTint="99"/>
          </w:tcPr>
          <w:p w14:paraId="02CFB20C"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4EE2F4D" w14:textId="7897A57B" w:rsidR="00442C33" w:rsidRPr="00EC5FEE" w:rsidRDefault="00442C33" w:rsidP="00442C33">
            <w:pPr>
              <w:rPr>
                <w:rFonts w:cs="Arial"/>
                <w:sz w:val="24"/>
                <w:szCs w:val="24"/>
                <w:lang w:val="es-ES"/>
              </w:rPr>
            </w:pPr>
            <w:r w:rsidRPr="00EC5FEE">
              <w:rPr>
                <w:rFonts w:cs="Arial"/>
                <w:sz w:val="24"/>
                <w:szCs w:val="24"/>
                <w:lang w:val="es-ES"/>
              </w:rPr>
              <w:t>RF1.</w:t>
            </w:r>
            <w:ins w:id="225" w:author="Javier Kachuka" w:date="2019-11-05T17:46:00Z">
              <w:r w:rsidR="00401CC8">
                <w:rPr>
                  <w:rFonts w:cs="Arial"/>
                  <w:sz w:val="24"/>
                  <w:szCs w:val="24"/>
                  <w:lang w:val="es-ES"/>
                </w:rPr>
                <w:t>6</w:t>
              </w:r>
            </w:ins>
            <w:del w:id="226" w:author="Javier Kachuka" w:date="2019-11-05T17:46:00Z">
              <w:r w:rsidRPr="00EC5FEE" w:rsidDel="00401CC8">
                <w:rPr>
                  <w:rFonts w:cs="Arial"/>
                  <w:sz w:val="24"/>
                  <w:szCs w:val="24"/>
                  <w:lang w:val="es-ES"/>
                </w:rPr>
                <w:delText>2</w:delText>
              </w:r>
            </w:del>
          </w:p>
        </w:tc>
      </w:tr>
    </w:tbl>
    <w:p w14:paraId="2CF4E9A2" w14:textId="4A7EB4DD"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424C6A8C" w14:textId="7CBC895F" w:rsidTr="00442C33">
        <w:trPr>
          <w:del w:id="227" w:author="Javier Kachuka" w:date="2019-11-05T15:43:00Z"/>
        </w:trPr>
        <w:tc>
          <w:tcPr>
            <w:tcW w:w="2122" w:type="dxa"/>
            <w:shd w:val="clear" w:color="auto" w:fill="9CC2E5" w:themeFill="accent1" w:themeFillTint="99"/>
          </w:tcPr>
          <w:p w14:paraId="22F99D88" w14:textId="46A6232F" w:rsidR="00442C33" w:rsidRPr="00EC5FEE" w:rsidDel="00DE3353" w:rsidRDefault="00442C33" w:rsidP="00442C33">
            <w:pPr>
              <w:rPr>
                <w:del w:id="228" w:author="Javier Kachuka" w:date="2019-11-05T15:43:00Z"/>
                <w:rFonts w:cs="Arial"/>
                <w:b/>
                <w:sz w:val="24"/>
                <w:szCs w:val="24"/>
                <w:lang w:val="es-ES"/>
              </w:rPr>
            </w:pPr>
            <w:del w:id="229" w:author="Javier Kachuka" w:date="2019-11-05T15:43:00Z">
              <w:r w:rsidRPr="00EC5FEE" w:rsidDel="00DE3353">
                <w:rPr>
                  <w:rFonts w:cs="Arial"/>
                  <w:b/>
                  <w:sz w:val="24"/>
                  <w:szCs w:val="24"/>
                  <w:lang w:val="es-ES"/>
                </w:rPr>
                <w:delText>Caso de uso</w:delText>
              </w:r>
            </w:del>
          </w:p>
        </w:tc>
        <w:tc>
          <w:tcPr>
            <w:tcW w:w="6706" w:type="dxa"/>
          </w:tcPr>
          <w:p w14:paraId="5D1D261F" w14:textId="42096034" w:rsidR="00442C33" w:rsidRPr="00EC5FEE" w:rsidDel="00DE3353" w:rsidRDefault="00442C33" w:rsidP="00442C33">
            <w:pPr>
              <w:rPr>
                <w:del w:id="230" w:author="Javier Kachuka" w:date="2019-11-05T15:43:00Z"/>
                <w:rFonts w:cs="Arial"/>
                <w:sz w:val="24"/>
                <w:szCs w:val="24"/>
                <w:lang w:val="es-ES"/>
              </w:rPr>
            </w:pPr>
            <w:del w:id="231" w:author="Javier Kachuka" w:date="2019-11-05T15:43:00Z">
              <w:r w:rsidDel="00DE3353">
                <w:rPr>
                  <w:rFonts w:cs="Arial"/>
                  <w:sz w:val="24"/>
                  <w:szCs w:val="24"/>
                  <w:lang w:val="es-ES"/>
                </w:rPr>
                <w:delText xml:space="preserve">Listar Tipos de </w:delText>
              </w:r>
              <w:r w:rsidRPr="00EC5FEE" w:rsidDel="00DE3353">
                <w:rPr>
                  <w:rFonts w:cs="Arial"/>
                  <w:sz w:val="24"/>
                  <w:szCs w:val="24"/>
                  <w:lang w:val="es-ES"/>
                </w:rPr>
                <w:delText>Reclamos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 Tipo de Reclamo)</w:delText>
              </w:r>
            </w:del>
          </w:p>
        </w:tc>
      </w:tr>
      <w:tr w:rsidR="00442C33" w:rsidRPr="00D55146" w:rsidDel="00DE3353" w14:paraId="127C2CCC" w14:textId="043A5E54" w:rsidTr="00442C33">
        <w:trPr>
          <w:del w:id="232" w:author="Javier Kachuka" w:date="2019-11-05T15:43:00Z"/>
        </w:trPr>
        <w:tc>
          <w:tcPr>
            <w:tcW w:w="2122" w:type="dxa"/>
            <w:shd w:val="clear" w:color="auto" w:fill="9CC2E5" w:themeFill="accent1" w:themeFillTint="99"/>
          </w:tcPr>
          <w:p w14:paraId="08A05D4C" w14:textId="67EF0396" w:rsidR="00442C33" w:rsidRPr="00EC5FEE" w:rsidDel="00DE3353" w:rsidRDefault="00442C33" w:rsidP="00442C33">
            <w:pPr>
              <w:rPr>
                <w:del w:id="233" w:author="Javier Kachuka" w:date="2019-11-05T15:43:00Z"/>
                <w:rFonts w:cs="Arial"/>
                <w:b/>
                <w:sz w:val="24"/>
                <w:szCs w:val="24"/>
                <w:lang w:val="es-ES"/>
              </w:rPr>
            </w:pPr>
            <w:del w:id="234" w:author="Javier Kachuka" w:date="2019-11-05T15:43:00Z">
              <w:r w:rsidRPr="00EC5FEE" w:rsidDel="00DE3353">
                <w:rPr>
                  <w:rFonts w:cs="Arial"/>
                  <w:b/>
                  <w:sz w:val="24"/>
                  <w:szCs w:val="24"/>
                  <w:lang w:val="es-ES"/>
                </w:rPr>
                <w:delText>Actor</w:delText>
              </w:r>
            </w:del>
          </w:p>
        </w:tc>
        <w:tc>
          <w:tcPr>
            <w:tcW w:w="6706" w:type="dxa"/>
          </w:tcPr>
          <w:p w14:paraId="0B27D752" w14:textId="6778113E" w:rsidR="00442C33" w:rsidRPr="00EC5FEE" w:rsidDel="00DE3353" w:rsidRDefault="00442C33" w:rsidP="00442C33">
            <w:pPr>
              <w:rPr>
                <w:del w:id="235" w:author="Javier Kachuka" w:date="2019-11-05T15:43:00Z"/>
                <w:rFonts w:cs="Arial"/>
                <w:sz w:val="24"/>
                <w:szCs w:val="24"/>
                <w:lang w:val="es-ES"/>
              </w:rPr>
            </w:pPr>
            <w:del w:id="236"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5D48AC7C" w14:textId="4E8072AD" w:rsidTr="00442C33">
        <w:trPr>
          <w:del w:id="237" w:author="Javier Kachuka" w:date="2019-11-05T15:43:00Z"/>
        </w:trPr>
        <w:tc>
          <w:tcPr>
            <w:tcW w:w="2122" w:type="dxa"/>
            <w:shd w:val="clear" w:color="auto" w:fill="9CC2E5" w:themeFill="accent1" w:themeFillTint="99"/>
          </w:tcPr>
          <w:p w14:paraId="40CF56F1" w14:textId="4E417815" w:rsidR="00442C33" w:rsidRPr="00EC5FEE" w:rsidDel="00DE3353" w:rsidRDefault="00442C33" w:rsidP="00442C33">
            <w:pPr>
              <w:rPr>
                <w:del w:id="238" w:author="Javier Kachuka" w:date="2019-11-05T15:43:00Z"/>
                <w:rFonts w:cs="Arial"/>
                <w:b/>
                <w:sz w:val="24"/>
                <w:szCs w:val="24"/>
                <w:lang w:val="es-ES"/>
              </w:rPr>
            </w:pPr>
            <w:del w:id="239" w:author="Javier Kachuka" w:date="2019-11-05T15:43:00Z">
              <w:r w:rsidRPr="00EC5FEE" w:rsidDel="00DE3353">
                <w:rPr>
                  <w:rFonts w:cs="Arial"/>
                  <w:b/>
                  <w:sz w:val="24"/>
                  <w:szCs w:val="24"/>
                  <w:lang w:val="es-ES"/>
                </w:rPr>
                <w:delText xml:space="preserve">Descripción </w:delText>
              </w:r>
            </w:del>
          </w:p>
        </w:tc>
        <w:tc>
          <w:tcPr>
            <w:tcW w:w="6706" w:type="dxa"/>
          </w:tcPr>
          <w:p w14:paraId="6D47244E" w14:textId="7EEC68E1" w:rsidR="00442C33" w:rsidRPr="00EC5FEE" w:rsidDel="00DE3353" w:rsidRDefault="00442C33" w:rsidP="00442C33">
            <w:pPr>
              <w:rPr>
                <w:del w:id="240" w:author="Javier Kachuka" w:date="2019-11-05T15:43:00Z"/>
                <w:rFonts w:cs="Arial"/>
                <w:sz w:val="24"/>
                <w:szCs w:val="24"/>
                <w:lang w:val="es-ES"/>
              </w:rPr>
            </w:pPr>
            <w:del w:id="241"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tipos de reclamos disponibles en el sistema</w:delText>
              </w:r>
            </w:del>
          </w:p>
        </w:tc>
      </w:tr>
      <w:tr w:rsidR="00442C33" w:rsidRPr="00EC5FEE" w:rsidDel="00DE3353" w14:paraId="31BF24FD" w14:textId="6ABA718B" w:rsidTr="00442C33">
        <w:trPr>
          <w:del w:id="242" w:author="Javier Kachuka" w:date="2019-11-05T15:43:00Z"/>
        </w:trPr>
        <w:tc>
          <w:tcPr>
            <w:tcW w:w="2122" w:type="dxa"/>
            <w:shd w:val="clear" w:color="auto" w:fill="9CC2E5" w:themeFill="accent1" w:themeFillTint="99"/>
          </w:tcPr>
          <w:p w14:paraId="480DFD78" w14:textId="30BC4944" w:rsidR="00442C33" w:rsidRPr="00EC5FEE" w:rsidDel="00DE3353" w:rsidRDefault="00442C33" w:rsidP="00442C33">
            <w:pPr>
              <w:rPr>
                <w:del w:id="243" w:author="Javier Kachuka" w:date="2019-11-05T15:43:00Z"/>
                <w:rFonts w:cs="Arial"/>
                <w:b/>
                <w:sz w:val="24"/>
                <w:szCs w:val="24"/>
                <w:lang w:val="es-ES"/>
              </w:rPr>
            </w:pPr>
            <w:del w:id="244" w:author="Javier Kachuka" w:date="2019-11-05T15:43:00Z">
              <w:r w:rsidRPr="00EC5FEE" w:rsidDel="00DE3353">
                <w:rPr>
                  <w:rFonts w:cs="Arial"/>
                  <w:b/>
                  <w:sz w:val="24"/>
                  <w:szCs w:val="24"/>
                  <w:lang w:val="es-ES"/>
                </w:rPr>
                <w:delText>Referencia Cruzada</w:delText>
              </w:r>
            </w:del>
          </w:p>
        </w:tc>
        <w:tc>
          <w:tcPr>
            <w:tcW w:w="6706" w:type="dxa"/>
          </w:tcPr>
          <w:p w14:paraId="5BC1B810" w14:textId="17106334" w:rsidR="00442C33" w:rsidRPr="00EC5FEE" w:rsidDel="00DE3353" w:rsidRDefault="00442C33" w:rsidP="00442C33">
            <w:pPr>
              <w:rPr>
                <w:del w:id="245" w:author="Javier Kachuka" w:date="2019-11-05T15:43:00Z"/>
                <w:rFonts w:cs="Arial"/>
                <w:sz w:val="24"/>
                <w:szCs w:val="24"/>
                <w:lang w:val="es-ES"/>
              </w:rPr>
            </w:pPr>
            <w:del w:id="246"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horzAnchor="margin" w:tblpYSpec="center"/>
        <w:tblW w:w="0" w:type="auto"/>
        <w:tblLook w:val="04A0" w:firstRow="1" w:lastRow="0" w:firstColumn="1" w:lastColumn="0" w:noHBand="0" w:noVBand="1"/>
      </w:tblPr>
      <w:tblGrid>
        <w:gridCol w:w="2122"/>
        <w:gridCol w:w="6706"/>
      </w:tblGrid>
      <w:tr w:rsidR="003F530E" w:rsidRPr="00563768" w14:paraId="4254FD7C" w14:textId="77777777" w:rsidTr="003F530E">
        <w:tc>
          <w:tcPr>
            <w:tcW w:w="2122" w:type="dxa"/>
            <w:shd w:val="clear" w:color="auto" w:fill="9CC2E5" w:themeFill="accent1" w:themeFillTint="99"/>
          </w:tcPr>
          <w:p w14:paraId="51B28390" w14:textId="77777777" w:rsidR="003F530E" w:rsidRPr="00EC5FEE" w:rsidRDefault="003F530E" w:rsidP="003F530E">
            <w:pPr>
              <w:rPr>
                <w:moveTo w:id="247" w:author="Javier Kachuka" w:date="2019-11-05T16:00:00Z"/>
                <w:rFonts w:cs="Arial"/>
                <w:b/>
                <w:sz w:val="24"/>
                <w:szCs w:val="24"/>
                <w:lang w:val="es-ES"/>
              </w:rPr>
            </w:pPr>
            <w:moveToRangeStart w:id="248" w:author="Javier Kachuka" w:date="2019-11-05T16:00:00Z" w:name="move23862027"/>
            <w:moveTo w:id="249" w:author="Javier Kachuka" w:date="2019-11-05T16:00:00Z">
              <w:r w:rsidRPr="00EC5FEE">
                <w:rPr>
                  <w:rFonts w:cs="Arial"/>
                  <w:b/>
                  <w:sz w:val="24"/>
                  <w:szCs w:val="24"/>
                  <w:lang w:val="es-ES"/>
                </w:rPr>
                <w:t>Caso de uso</w:t>
              </w:r>
            </w:moveTo>
          </w:p>
        </w:tc>
        <w:tc>
          <w:tcPr>
            <w:tcW w:w="6706" w:type="dxa"/>
          </w:tcPr>
          <w:p w14:paraId="486E1629" w14:textId="11890D5B" w:rsidR="003F530E" w:rsidRPr="00EC5FEE" w:rsidRDefault="003F530E" w:rsidP="003F530E">
            <w:pPr>
              <w:rPr>
                <w:moveTo w:id="250" w:author="Javier Kachuka" w:date="2019-11-05T16:00:00Z"/>
                <w:rFonts w:cs="Arial"/>
                <w:sz w:val="24"/>
                <w:szCs w:val="24"/>
                <w:lang w:val="es-ES"/>
              </w:rPr>
            </w:pPr>
            <w:moveTo w:id="251" w:author="Javier Kachuka" w:date="2019-11-05T16:00:00Z">
              <w:r>
                <w:rPr>
                  <w:rFonts w:cs="Arial"/>
                  <w:sz w:val="24"/>
                  <w:szCs w:val="24"/>
                  <w:lang w:val="es-ES"/>
                </w:rPr>
                <w:t>Eliminar Tipo de Reclamo (</w:t>
              </w:r>
              <w:del w:id="252" w:author="Javier Kachuka" w:date="2019-11-05T17:22:00Z">
                <w:r w:rsidDel="00A92212">
                  <w:rPr>
                    <w:rFonts w:cs="Arial"/>
                    <w:sz w:val="24"/>
                    <w:szCs w:val="24"/>
                    <w:lang w:val="es-ES"/>
                  </w:rPr>
                  <w:delText>CRUD</w:delText>
                </w:r>
              </w:del>
            </w:moveTo>
            <w:ins w:id="253" w:author="Javier Kachuka" w:date="2019-11-05T17:22:00Z">
              <w:r w:rsidR="00A92212">
                <w:rPr>
                  <w:rFonts w:cs="Arial"/>
                  <w:sz w:val="24"/>
                  <w:szCs w:val="24"/>
                  <w:lang w:val="es-ES"/>
                </w:rPr>
                <w:t>ABM</w:t>
              </w:r>
            </w:ins>
            <w:moveTo w:id="254" w:author="Javier Kachuka" w:date="2019-11-05T16:00:00Z">
              <w:r>
                <w:rPr>
                  <w:rFonts w:cs="Arial"/>
                  <w:sz w:val="24"/>
                  <w:szCs w:val="24"/>
                  <w:lang w:val="es-ES"/>
                </w:rPr>
                <w:t xml:space="preserve"> de Tipo de Reclamo)</w:t>
              </w:r>
            </w:moveTo>
          </w:p>
        </w:tc>
      </w:tr>
      <w:tr w:rsidR="003F530E" w:rsidRPr="0083745B" w14:paraId="47382D4D" w14:textId="77777777" w:rsidTr="003F530E">
        <w:tc>
          <w:tcPr>
            <w:tcW w:w="2122" w:type="dxa"/>
            <w:shd w:val="clear" w:color="auto" w:fill="9CC2E5" w:themeFill="accent1" w:themeFillTint="99"/>
          </w:tcPr>
          <w:p w14:paraId="518D48AD" w14:textId="77777777" w:rsidR="003F530E" w:rsidRPr="00EC5FEE" w:rsidRDefault="003F530E" w:rsidP="003F530E">
            <w:pPr>
              <w:rPr>
                <w:moveTo w:id="255" w:author="Javier Kachuka" w:date="2019-11-05T16:00:00Z"/>
                <w:rFonts w:cs="Arial"/>
                <w:b/>
                <w:sz w:val="24"/>
                <w:szCs w:val="24"/>
                <w:lang w:val="es-ES"/>
              </w:rPr>
            </w:pPr>
            <w:moveTo w:id="256" w:author="Javier Kachuka" w:date="2019-11-05T16:00:00Z">
              <w:r w:rsidRPr="00EC5FEE">
                <w:rPr>
                  <w:rFonts w:cs="Arial"/>
                  <w:b/>
                  <w:sz w:val="24"/>
                  <w:szCs w:val="24"/>
                  <w:lang w:val="es-ES"/>
                </w:rPr>
                <w:t>Actor</w:t>
              </w:r>
            </w:moveTo>
          </w:p>
        </w:tc>
        <w:tc>
          <w:tcPr>
            <w:tcW w:w="6706" w:type="dxa"/>
          </w:tcPr>
          <w:p w14:paraId="3429EB64" w14:textId="77777777" w:rsidR="003F530E" w:rsidRPr="00EC5FEE" w:rsidRDefault="003F530E" w:rsidP="003F530E">
            <w:pPr>
              <w:rPr>
                <w:moveTo w:id="257" w:author="Javier Kachuka" w:date="2019-11-05T16:00:00Z"/>
                <w:rFonts w:cs="Arial"/>
                <w:sz w:val="24"/>
                <w:szCs w:val="24"/>
                <w:lang w:val="es-ES"/>
              </w:rPr>
            </w:pPr>
            <w:moveTo w:id="258"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563768" w14:paraId="1FF3F827" w14:textId="77777777" w:rsidTr="003F530E">
        <w:tc>
          <w:tcPr>
            <w:tcW w:w="2122" w:type="dxa"/>
            <w:shd w:val="clear" w:color="auto" w:fill="9CC2E5" w:themeFill="accent1" w:themeFillTint="99"/>
          </w:tcPr>
          <w:p w14:paraId="512EB1DF" w14:textId="77777777" w:rsidR="003F530E" w:rsidRPr="00EC5FEE" w:rsidRDefault="003F530E" w:rsidP="003F530E">
            <w:pPr>
              <w:rPr>
                <w:moveTo w:id="259" w:author="Javier Kachuka" w:date="2019-11-05T16:00:00Z"/>
                <w:rFonts w:cs="Arial"/>
                <w:b/>
                <w:sz w:val="24"/>
                <w:szCs w:val="24"/>
                <w:lang w:val="es-ES"/>
              </w:rPr>
            </w:pPr>
            <w:moveTo w:id="260" w:author="Javier Kachuka" w:date="2019-11-05T16:00:00Z">
              <w:r w:rsidRPr="00EC5FEE">
                <w:rPr>
                  <w:rFonts w:cs="Arial"/>
                  <w:b/>
                  <w:sz w:val="24"/>
                  <w:szCs w:val="24"/>
                  <w:lang w:val="es-ES"/>
                </w:rPr>
                <w:t xml:space="preserve">Descripción </w:t>
              </w:r>
            </w:moveTo>
          </w:p>
        </w:tc>
        <w:tc>
          <w:tcPr>
            <w:tcW w:w="6706" w:type="dxa"/>
          </w:tcPr>
          <w:p w14:paraId="076A9C1F" w14:textId="77777777" w:rsidR="003F530E" w:rsidRPr="00EC5FEE" w:rsidRDefault="003F530E" w:rsidP="003F530E">
            <w:pPr>
              <w:rPr>
                <w:moveTo w:id="261" w:author="Javier Kachuka" w:date="2019-11-05T16:00:00Z"/>
                <w:rFonts w:cs="Arial"/>
                <w:sz w:val="24"/>
                <w:szCs w:val="24"/>
                <w:lang w:val="es-ES"/>
              </w:rPr>
            </w:pPr>
            <w:moveTo w:id="262"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moveTo>
          </w:p>
        </w:tc>
      </w:tr>
      <w:tr w:rsidR="003F530E" w:rsidRPr="00EC5FEE" w14:paraId="3357594E" w14:textId="77777777" w:rsidTr="003F530E">
        <w:tc>
          <w:tcPr>
            <w:tcW w:w="2122" w:type="dxa"/>
            <w:shd w:val="clear" w:color="auto" w:fill="9CC2E5" w:themeFill="accent1" w:themeFillTint="99"/>
          </w:tcPr>
          <w:p w14:paraId="6D83AE0E" w14:textId="77777777" w:rsidR="003F530E" w:rsidRPr="00EC5FEE" w:rsidRDefault="003F530E" w:rsidP="003F530E">
            <w:pPr>
              <w:rPr>
                <w:moveTo w:id="263" w:author="Javier Kachuka" w:date="2019-11-05T16:00:00Z"/>
                <w:rFonts w:cs="Arial"/>
                <w:b/>
                <w:sz w:val="24"/>
                <w:szCs w:val="24"/>
                <w:lang w:val="es-ES"/>
              </w:rPr>
            </w:pPr>
            <w:moveTo w:id="264" w:author="Javier Kachuka" w:date="2019-11-05T16:00:00Z">
              <w:r w:rsidRPr="00EC5FEE">
                <w:rPr>
                  <w:rFonts w:cs="Arial"/>
                  <w:b/>
                  <w:sz w:val="24"/>
                  <w:szCs w:val="24"/>
                  <w:lang w:val="es-ES"/>
                </w:rPr>
                <w:t>Referencia Cruzada</w:t>
              </w:r>
            </w:moveTo>
          </w:p>
        </w:tc>
        <w:tc>
          <w:tcPr>
            <w:tcW w:w="6706" w:type="dxa"/>
          </w:tcPr>
          <w:p w14:paraId="6FB950A2" w14:textId="6CB44D60" w:rsidR="003F530E" w:rsidRPr="00EC5FEE" w:rsidRDefault="003F530E" w:rsidP="003F530E">
            <w:pPr>
              <w:rPr>
                <w:moveTo w:id="265" w:author="Javier Kachuka" w:date="2019-11-05T16:00:00Z"/>
                <w:rFonts w:cs="Arial"/>
                <w:sz w:val="24"/>
                <w:szCs w:val="24"/>
                <w:lang w:val="es-ES"/>
              </w:rPr>
            </w:pPr>
            <w:moveTo w:id="266" w:author="Javier Kachuka" w:date="2019-11-05T16:00:00Z">
              <w:r w:rsidRPr="00EC5FEE">
                <w:rPr>
                  <w:rFonts w:cs="Arial"/>
                  <w:sz w:val="24"/>
                  <w:szCs w:val="24"/>
                  <w:lang w:val="es-ES"/>
                </w:rPr>
                <w:t>RF1.</w:t>
              </w:r>
            </w:moveTo>
            <w:ins w:id="267" w:author="Javier Kachuka" w:date="2019-11-05T17:46:00Z">
              <w:r w:rsidR="00401CC8">
                <w:rPr>
                  <w:rFonts w:cs="Arial"/>
                  <w:sz w:val="24"/>
                  <w:szCs w:val="24"/>
                  <w:lang w:val="es-ES"/>
                </w:rPr>
                <w:t>7</w:t>
              </w:r>
            </w:ins>
            <w:moveTo w:id="268" w:author="Javier Kachuka" w:date="2019-11-05T16:00:00Z">
              <w:del w:id="269" w:author="Javier Kachuka" w:date="2019-11-05T17:46:00Z">
                <w:r w:rsidRPr="00EC5FEE" w:rsidDel="00401CC8">
                  <w:rPr>
                    <w:rFonts w:cs="Arial"/>
                    <w:sz w:val="24"/>
                    <w:szCs w:val="24"/>
                    <w:lang w:val="es-ES"/>
                  </w:rPr>
                  <w:delText>3</w:delText>
                </w:r>
              </w:del>
            </w:moveTo>
          </w:p>
        </w:tc>
      </w:tr>
      <w:moveToRangeEnd w:id="248"/>
    </w:tbl>
    <w:p w14:paraId="0DA3132F" w14:textId="0CFADC53"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49B0679A" w14:textId="62CB5C28" w:rsidTr="00442C33">
        <w:trPr>
          <w:del w:id="270" w:author="Javier Kachuka" w:date="2019-11-05T22:56:00Z"/>
        </w:trPr>
        <w:tc>
          <w:tcPr>
            <w:tcW w:w="2122" w:type="dxa"/>
            <w:shd w:val="clear" w:color="auto" w:fill="9CC2E5" w:themeFill="accent1" w:themeFillTint="99"/>
          </w:tcPr>
          <w:p w14:paraId="51F105C6" w14:textId="08315F92" w:rsidR="00442C33" w:rsidRPr="00EC5FEE" w:rsidDel="00474033" w:rsidRDefault="00442C33" w:rsidP="00442C33">
            <w:pPr>
              <w:rPr>
                <w:del w:id="271" w:author="Javier Kachuka" w:date="2019-11-05T22:56:00Z"/>
                <w:moveFrom w:id="272" w:author="Javier Kachuka" w:date="2019-11-05T16:00:00Z"/>
                <w:rFonts w:cs="Arial"/>
                <w:b/>
                <w:sz w:val="24"/>
                <w:szCs w:val="24"/>
                <w:lang w:val="es-ES"/>
              </w:rPr>
            </w:pPr>
            <w:moveFromRangeStart w:id="273" w:author="Javier Kachuka" w:date="2019-11-05T16:00:00Z" w:name="move23862027"/>
            <w:moveFrom w:id="274" w:author="Javier Kachuka" w:date="2019-11-05T16:00:00Z">
              <w:del w:id="275" w:author="Javier Kachuka" w:date="2019-11-05T22:56:00Z">
                <w:r w:rsidRPr="00EC5FEE" w:rsidDel="00474033">
                  <w:rPr>
                    <w:rFonts w:cs="Arial"/>
                    <w:b/>
                    <w:sz w:val="24"/>
                    <w:szCs w:val="24"/>
                    <w:lang w:val="es-ES"/>
                  </w:rPr>
                  <w:delText>Caso de uso</w:delText>
                </w:r>
              </w:del>
            </w:moveFrom>
          </w:p>
        </w:tc>
        <w:tc>
          <w:tcPr>
            <w:tcW w:w="6706" w:type="dxa"/>
          </w:tcPr>
          <w:p w14:paraId="26774C21" w14:textId="7425A22C" w:rsidR="00442C33" w:rsidRPr="00EC5FEE" w:rsidDel="00474033" w:rsidRDefault="00442C33" w:rsidP="00442C33">
            <w:pPr>
              <w:rPr>
                <w:del w:id="276" w:author="Javier Kachuka" w:date="2019-11-05T22:56:00Z"/>
                <w:moveFrom w:id="277" w:author="Javier Kachuka" w:date="2019-11-05T16:00:00Z"/>
                <w:rFonts w:cs="Arial"/>
                <w:sz w:val="24"/>
                <w:szCs w:val="24"/>
                <w:lang w:val="es-ES"/>
              </w:rPr>
            </w:pPr>
            <w:moveFrom w:id="278" w:author="Javier Kachuka" w:date="2019-11-05T16:00:00Z">
              <w:del w:id="279" w:author="Javier Kachuka" w:date="2019-11-05T22:56:00Z">
                <w:r w:rsidDel="00474033">
                  <w:rPr>
                    <w:rFonts w:cs="Arial"/>
                    <w:sz w:val="24"/>
                    <w:szCs w:val="24"/>
                    <w:lang w:val="es-ES"/>
                  </w:rPr>
                  <w:delText>Eliminar Tipo de Reclamo (</w:delText>
                </w:r>
                <w:r w:rsidR="00832539" w:rsidDel="00474033">
                  <w:rPr>
                    <w:rFonts w:cs="Arial"/>
                    <w:sz w:val="24"/>
                    <w:szCs w:val="24"/>
                    <w:lang w:val="es-ES"/>
                  </w:rPr>
                  <w:delText>CRUD</w:delText>
                </w:r>
                <w:r w:rsidDel="00474033">
                  <w:rPr>
                    <w:rFonts w:cs="Arial"/>
                    <w:sz w:val="24"/>
                    <w:szCs w:val="24"/>
                    <w:lang w:val="es-ES"/>
                  </w:rPr>
                  <w:delText xml:space="preserve"> de Tipo de Reclamo)</w:delText>
                </w:r>
              </w:del>
            </w:moveFrom>
          </w:p>
        </w:tc>
      </w:tr>
      <w:tr w:rsidR="00442C33" w:rsidRPr="0083745B" w:rsidDel="00474033" w14:paraId="1193F223" w14:textId="1FF9C46E" w:rsidTr="00442C33">
        <w:trPr>
          <w:del w:id="280" w:author="Javier Kachuka" w:date="2019-11-05T22:56:00Z"/>
        </w:trPr>
        <w:tc>
          <w:tcPr>
            <w:tcW w:w="2122" w:type="dxa"/>
            <w:shd w:val="clear" w:color="auto" w:fill="9CC2E5" w:themeFill="accent1" w:themeFillTint="99"/>
          </w:tcPr>
          <w:p w14:paraId="0F836214" w14:textId="17D3E894" w:rsidR="00442C33" w:rsidRPr="00EC5FEE" w:rsidDel="00474033" w:rsidRDefault="00442C33" w:rsidP="00442C33">
            <w:pPr>
              <w:rPr>
                <w:del w:id="281" w:author="Javier Kachuka" w:date="2019-11-05T22:56:00Z"/>
                <w:moveFrom w:id="282" w:author="Javier Kachuka" w:date="2019-11-05T16:00:00Z"/>
                <w:rFonts w:cs="Arial"/>
                <w:b/>
                <w:sz w:val="24"/>
                <w:szCs w:val="24"/>
                <w:lang w:val="es-ES"/>
              </w:rPr>
            </w:pPr>
            <w:moveFrom w:id="283" w:author="Javier Kachuka" w:date="2019-11-05T16:00:00Z">
              <w:del w:id="284" w:author="Javier Kachuka" w:date="2019-11-05T22:56:00Z">
                <w:r w:rsidRPr="00EC5FEE" w:rsidDel="00474033">
                  <w:rPr>
                    <w:rFonts w:cs="Arial"/>
                    <w:b/>
                    <w:sz w:val="24"/>
                    <w:szCs w:val="24"/>
                    <w:lang w:val="es-ES"/>
                  </w:rPr>
                  <w:delText>Actor</w:delText>
                </w:r>
              </w:del>
            </w:moveFrom>
          </w:p>
        </w:tc>
        <w:tc>
          <w:tcPr>
            <w:tcW w:w="6706" w:type="dxa"/>
          </w:tcPr>
          <w:p w14:paraId="3E5658A8" w14:textId="695FEC51" w:rsidR="00442C33" w:rsidRPr="00EC5FEE" w:rsidDel="00474033" w:rsidRDefault="00442C33" w:rsidP="00442C33">
            <w:pPr>
              <w:rPr>
                <w:del w:id="285" w:author="Javier Kachuka" w:date="2019-11-05T22:56:00Z"/>
                <w:moveFrom w:id="286" w:author="Javier Kachuka" w:date="2019-11-05T16:00:00Z"/>
                <w:rFonts w:cs="Arial"/>
                <w:sz w:val="24"/>
                <w:szCs w:val="24"/>
                <w:lang w:val="es-ES"/>
              </w:rPr>
            </w:pPr>
            <w:moveFrom w:id="287" w:author="Javier Kachuka" w:date="2019-11-05T16:00:00Z">
              <w:del w:id="288"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24F2B90" w14:textId="3FB80187" w:rsidTr="00442C33">
        <w:trPr>
          <w:del w:id="289" w:author="Javier Kachuka" w:date="2019-11-05T22:56:00Z"/>
        </w:trPr>
        <w:tc>
          <w:tcPr>
            <w:tcW w:w="2122" w:type="dxa"/>
            <w:shd w:val="clear" w:color="auto" w:fill="9CC2E5" w:themeFill="accent1" w:themeFillTint="99"/>
          </w:tcPr>
          <w:p w14:paraId="73BCD8AB" w14:textId="4BF1841B" w:rsidR="00442C33" w:rsidRPr="00EC5FEE" w:rsidDel="00474033" w:rsidRDefault="00442C33" w:rsidP="00442C33">
            <w:pPr>
              <w:rPr>
                <w:del w:id="290" w:author="Javier Kachuka" w:date="2019-11-05T22:56:00Z"/>
                <w:moveFrom w:id="291" w:author="Javier Kachuka" w:date="2019-11-05T16:00:00Z"/>
                <w:rFonts w:cs="Arial"/>
                <w:b/>
                <w:sz w:val="24"/>
                <w:szCs w:val="24"/>
                <w:lang w:val="es-ES"/>
              </w:rPr>
            </w:pPr>
            <w:moveFrom w:id="292" w:author="Javier Kachuka" w:date="2019-11-05T16:00:00Z">
              <w:del w:id="293" w:author="Javier Kachuka" w:date="2019-11-05T22:56:00Z">
                <w:r w:rsidRPr="00EC5FEE" w:rsidDel="00474033">
                  <w:rPr>
                    <w:rFonts w:cs="Arial"/>
                    <w:b/>
                    <w:sz w:val="24"/>
                    <w:szCs w:val="24"/>
                    <w:lang w:val="es-ES"/>
                  </w:rPr>
                  <w:delText xml:space="preserve">Descripción </w:delText>
                </w:r>
              </w:del>
            </w:moveFrom>
          </w:p>
        </w:tc>
        <w:tc>
          <w:tcPr>
            <w:tcW w:w="6706" w:type="dxa"/>
          </w:tcPr>
          <w:p w14:paraId="2ED0FB8D" w14:textId="452536E6" w:rsidR="00442C33" w:rsidRPr="00EC5FEE" w:rsidDel="00474033" w:rsidRDefault="00442C33" w:rsidP="00442C33">
            <w:pPr>
              <w:rPr>
                <w:del w:id="294" w:author="Javier Kachuka" w:date="2019-11-05T22:56:00Z"/>
                <w:moveFrom w:id="295" w:author="Javier Kachuka" w:date="2019-11-05T16:00:00Z"/>
                <w:rFonts w:cs="Arial"/>
                <w:sz w:val="24"/>
                <w:szCs w:val="24"/>
                <w:lang w:val="es-ES"/>
              </w:rPr>
            </w:pPr>
            <w:moveFrom w:id="296" w:author="Javier Kachuka" w:date="2019-11-05T16:00:00Z">
              <w:del w:id="297"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tipo reclamo del sistema</w:delText>
                </w:r>
              </w:del>
            </w:moveFrom>
          </w:p>
        </w:tc>
      </w:tr>
      <w:tr w:rsidR="00442C33" w:rsidRPr="00EC5FEE" w:rsidDel="00474033" w14:paraId="07BBD1F9" w14:textId="722EA1A4" w:rsidTr="00442C33">
        <w:trPr>
          <w:del w:id="298" w:author="Javier Kachuka" w:date="2019-11-05T22:56:00Z"/>
        </w:trPr>
        <w:tc>
          <w:tcPr>
            <w:tcW w:w="2122" w:type="dxa"/>
            <w:shd w:val="clear" w:color="auto" w:fill="9CC2E5" w:themeFill="accent1" w:themeFillTint="99"/>
          </w:tcPr>
          <w:p w14:paraId="5246F6E6" w14:textId="111F6812" w:rsidR="00442C33" w:rsidRPr="00EC5FEE" w:rsidDel="00474033" w:rsidRDefault="00442C33" w:rsidP="00442C33">
            <w:pPr>
              <w:rPr>
                <w:del w:id="299" w:author="Javier Kachuka" w:date="2019-11-05T22:56:00Z"/>
                <w:moveFrom w:id="300" w:author="Javier Kachuka" w:date="2019-11-05T16:00:00Z"/>
                <w:rFonts w:cs="Arial"/>
                <w:b/>
                <w:sz w:val="24"/>
                <w:szCs w:val="24"/>
                <w:lang w:val="es-ES"/>
              </w:rPr>
            </w:pPr>
            <w:moveFrom w:id="301" w:author="Javier Kachuka" w:date="2019-11-05T16:00:00Z">
              <w:del w:id="302" w:author="Javier Kachuka" w:date="2019-11-05T22:56:00Z">
                <w:r w:rsidRPr="00EC5FEE" w:rsidDel="00474033">
                  <w:rPr>
                    <w:rFonts w:cs="Arial"/>
                    <w:b/>
                    <w:sz w:val="24"/>
                    <w:szCs w:val="24"/>
                    <w:lang w:val="es-ES"/>
                  </w:rPr>
                  <w:delText>Referencia Cruzada</w:delText>
                </w:r>
              </w:del>
            </w:moveFrom>
          </w:p>
        </w:tc>
        <w:tc>
          <w:tcPr>
            <w:tcW w:w="6706" w:type="dxa"/>
          </w:tcPr>
          <w:p w14:paraId="077AA941" w14:textId="7CE82DB6" w:rsidR="00442C33" w:rsidRPr="00EC5FEE" w:rsidDel="00474033" w:rsidRDefault="00442C33" w:rsidP="00442C33">
            <w:pPr>
              <w:rPr>
                <w:del w:id="303" w:author="Javier Kachuka" w:date="2019-11-05T22:56:00Z"/>
                <w:moveFrom w:id="304" w:author="Javier Kachuka" w:date="2019-11-05T16:00:00Z"/>
                <w:rFonts w:cs="Arial"/>
                <w:sz w:val="24"/>
                <w:szCs w:val="24"/>
                <w:lang w:val="es-ES"/>
              </w:rPr>
            </w:pPr>
            <w:moveFrom w:id="305" w:author="Javier Kachuka" w:date="2019-11-05T16:00:00Z">
              <w:del w:id="306" w:author="Javier Kachuka" w:date="2019-11-05T22:56:00Z">
                <w:r w:rsidRPr="00EC5FEE" w:rsidDel="00474033">
                  <w:rPr>
                    <w:rFonts w:cs="Arial"/>
                    <w:sz w:val="24"/>
                    <w:szCs w:val="24"/>
                    <w:lang w:val="es-ES"/>
                  </w:rPr>
                  <w:delText>RF1.3</w:delText>
                </w:r>
              </w:del>
            </w:moveFrom>
          </w:p>
        </w:tc>
      </w:tr>
      <w:moveFromRangeEnd w:id="273"/>
    </w:tbl>
    <w:p w14:paraId="4D15AE71" w14:textId="205C3F13"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768" w14:paraId="09FB9DE6" w14:textId="77777777" w:rsidTr="00442C33">
        <w:tc>
          <w:tcPr>
            <w:tcW w:w="2122" w:type="dxa"/>
            <w:shd w:val="clear" w:color="auto" w:fill="9CC2E5" w:themeFill="accent1" w:themeFillTint="99"/>
          </w:tcPr>
          <w:p w14:paraId="441A7B28"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46F3972E" w14:textId="126E9D68"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Requisito (</w:t>
            </w:r>
            <w:del w:id="307" w:author="Javier Kachuka" w:date="2019-11-05T17:22:00Z">
              <w:r w:rsidR="00832539" w:rsidDel="00A92212">
                <w:rPr>
                  <w:rFonts w:cs="Arial"/>
                  <w:sz w:val="24"/>
                  <w:szCs w:val="24"/>
                  <w:lang w:val="es-ES"/>
                </w:rPr>
                <w:delText>CRUD</w:delText>
              </w:r>
            </w:del>
            <w:ins w:id="308" w:author="Javier Kachuka" w:date="2019-11-05T17:22:00Z">
              <w:r w:rsidR="00A92212">
                <w:rPr>
                  <w:rFonts w:cs="Arial"/>
                  <w:sz w:val="24"/>
                  <w:szCs w:val="24"/>
                  <w:lang w:val="es-ES"/>
                </w:rPr>
                <w:t>ABM</w:t>
              </w:r>
            </w:ins>
            <w:r>
              <w:rPr>
                <w:rFonts w:cs="Arial"/>
                <w:sz w:val="24"/>
                <w:szCs w:val="24"/>
                <w:lang w:val="es-ES"/>
              </w:rPr>
              <w:t xml:space="preserve"> de Requisito)</w:t>
            </w:r>
          </w:p>
        </w:tc>
      </w:tr>
      <w:tr w:rsidR="00442C33" w:rsidRPr="0083745B" w14:paraId="028E8F1E" w14:textId="77777777" w:rsidTr="00442C33">
        <w:tc>
          <w:tcPr>
            <w:tcW w:w="2122" w:type="dxa"/>
            <w:shd w:val="clear" w:color="auto" w:fill="9CC2E5" w:themeFill="accent1" w:themeFillTint="99"/>
          </w:tcPr>
          <w:p w14:paraId="14E54066"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39E4333D"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563768" w14:paraId="171C36FB" w14:textId="77777777" w:rsidTr="00442C33">
        <w:tc>
          <w:tcPr>
            <w:tcW w:w="2122" w:type="dxa"/>
            <w:shd w:val="clear" w:color="auto" w:fill="9CC2E5" w:themeFill="accent1" w:themeFillTint="99"/>
          </w:tcPr>
          <w:p w14:paraId="32153137"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20DD11D" w14:textId="6ACEDD89"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p>
        </w:tc>
      </w:tr>
      <w:tr w:rsidR="00442C33" w:rsidRPr="00EC5FEE" w14:paraId="09D05C22" w14:textId="77777777" w:rsidTr="00442C33">
        <w:tc>
          <w:tcPr>
            <w:tcW w:w="2122" w:type="dxa"/>
            <w:shd w:val="clear" w:color="auto" w:fill="9CC2E5" w:themeFill="accent1" w:themeFillTint="99"/>
          </w:tcPr>
          <w:p w14:paraId="3075EEF6"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375D1A8D" w14:textId="5C095914" w:rsidR="00442C33" w:rsidRPr="00EC5FEE" w:rsidRDefault="00442C33" w:rsidP="00442C33">
            <w:pPr>
              <w:rPr>
                <w:rFonts w:cs="Arial"/>
                <w:sz w:val="24"/>
                <w:szCs w:val="24"/>
                <w:lang w:val="es-ES"/>
              </w:rPr>
            </w:pPr>
            <w:r w:rsidRPr="00EC5FEE">
              <w:rPr>
                <w:rFonts w:cs="Arial"/>
                <w:sz w:val="24"/>
                <w:szCs w:val="24"/>
                <w:lang w:val="es-ES"/>
              </w:rPr>
              <w:t>RF1.</w:t>
            </w:r>
            <w:ins w:id="309" w:author="Javier Kachuka" w:date="2019-11-05T17:47:00Z">
              <w:r w:rsidR="00401CC8">
                <w:rPr>
                  <w:rFonts w:cs="Arial"/>
                  <w:sz w:val="24"/>
                  <w:szCs w:val="24"/>
                  <w:lang w:val="es-ES"/>
                </w:rPr>
                <w:t>8</w:t>
              </w:r>
            </w:ins>
            <w:del w:id="310" w:author="Javier Kachuka" w:date="2019-11-05T17:47:00Z">
              <w:r w:rsidRPr="00EC5FEE" w:rsidDel="00401CC8">
                <w:rPr>
                  <w:rFonts w:cs="Arial"/>
                  <w:sz w:val="24"/>
                  <w:szCs w:val="24"/>
                  <w:lang w:val="es-ES"/>
                </w:rPr>
                <w:delText>1</w:delText>
              </w:r>
            </w:del>
          </w:p>
        </w:tc>
      </w:tr>
    </w:tbl>
    <w:p w14:paraId="0DEC7A3F" w14:textId="2D67BF0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63768" w14:paraId="67077727" w14:textId="77777777" w:rsidTr="00442C33">
        <w:tc>
          <w:tcPr>
            <w:tcW w:w="2122" w:type="dxa"/>
            <w:shd w:val="clear" w:color="auto" w:fill="9CC2E5" w:themeFill="accent1" w:themeFillTint="99"/>
          </w:tcPr>
          <w:p w14:paraId="7F153A94"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6C7531E1" w14:textId="38994FB6" w:rsidR="00442C33" w:rsidRPr="00EC5FEE" w:rsidRDefault="00442C33" w:rsidP="00156746">
            <w:pPr>
              <w:rPr>
                <w:rFonts w:cs="Arial"/>
                <w:sz w:val="24"/>
                <w:szCs w:val="24"/>
                <w:lang w:val="es-ES"/>
              </w:rPr>
            </w:pPr>
            <w:r w:rsidRPr="00EC5FEE">
              <w:rPr>
                <w:rFonts w:cs="Arial"/>
                <w:sz w:val="24"/>
                <w:szCs w:val="24"/>
                <w:lang w:val="es-ES"/>
              </w:rPr>
              <w:t>Modificar</w:t>
            </w:r>
            <w:r w:rsidR="00156746">
              <w:rPr>
                <w:rFonts w:cs="Arial"/>
                <w:sz w:val="24"/>
                <w:szCs w:val="24"/>
                <w:lang w:val="es-ES"/>
              </w:rPr>
              <w:t xml:space="preserve"> Requisito</w:t>
            </w:r>
            <w:r>
              <w:rPr>
                <w:rFonts w:cs="Arial"/>
                <w:sz w:val="24"/>
                <w:szCs w:val="24"/>
                <w:lang w:val="es-ES"/>
              </w:rPr>
              <w:t xml:space="preserve"> (</w:t>
            </w:r>
            <w:del w:id="311" w:author="Javier Kachuka" w:date="2019-11-05T17:22:00Z">
              <w:r w:rsidR="00832539" w:rsidDel="00A92212">
                <w:rPr>
                  <w:rFonts w:cs="Arial"/>
                  <w:sz w:val="24"/>
                  <w:szCs w:val="24"/>
                  <w:lang w:val="es-ES"/>
                </w:rPr>
                <w:delText>CRUD</w:delText>
              </w:r>
            </w:del>
            <w:ins w:id="312" w:author="Javier Kachuka" w:date="2019-11-05T17:22:00Z">
              <w:r w:rsidR="00A92212">
                <w:rPr>
                  <w:rFonts w:cs="Arial"/>
                  <w:sz w:val="24"/>
                  <w:szCs w:val="24"/>
                  <w:lang w:val="es-ES"/>
                </w:rPr>
                <w:t>ABM</w:t>
              </w:r>
            </w:ins>
            <w:r>
              <w:rPr>
                <w:rFonts w:cs="Arial"/>
                <w:sz w:val="24"/>
                <w:szCs w:val="24"/>
                <w:lang w:val="es-ES"/>
              </w:rPr>
              <w:t xml:space="preserve"> de</w:t>
            </w:r>
            <w:r w:rsidR="00156746">
              <w:rPr>
                <w:rFonts w:cs="Arial"/>
                <w:sz w:val="24"/>
                <w:szCs w:val="24"/>
                <w:lang w:val="es-ES"/>
              </w:rPr>
              <w:t xml:space="preserve"> Requisito</w:t>
            </w:r>
            <w:r>
              <w:rPr>
                <w:rFonts w:cs="Arial"/>
                <w:sz w:val="24"/>
                <w:szCs w:val="24"/>
                <w:lang w:val="es-ES"/>
              </w:rPr>
              <w:t>)</w:t>
            </w:r>
          </w:p>
        </w:tc>
      </w:tr>
      <w:tr w:rsidR="00442C33" w:rsidRPr="00EC5FEE" w14:paraId="273EE0E4" w14:textId="77777777" w:rsidTr="00442C33">
        <w:tc>
          <w:tcPr>
            <w:tcW w:w="2122" w:type="dxa"/>
            <w:shd w:val="clear" w:color="auto" w:fill="9CC2E5" w:themeFill="accent1" w:themeFillTint="99"/>
          </w:tcPr>
          <w:p w14:paraId="2472FB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6A179F15"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563768" w14:paraId="4643FA44" w14:textId="77777777" w:rsidTr="00442C33">
        <w:tc>
          <w:tcPr>
            <w:tcW w:w="2122" w:type="dxa"/>
            <w:shd w:val="clear" w:color="auto" w:fill="9CC2E5" w:themeFill="accent1" w:themeFillTint="99"/>
          </w:tcPr>
          <w:p w14:paraId="324652C3"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4EE1C4B4" w14:textId="391C2A8C" w:rsidR="00442C33" w:rsidRPr="00EC5FEE" w:rsidRDefault="00442C33"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 xml:space="preserve">de </w:t>
            </w:r>
            <w:r w:rsidR="00156746">
              <w:rPr>
                <w:rFonts w:cs="Arial"/>
                <w:sz w:val="24"/>
                <w:szCs w:val="24"/>
                <w:lang w:val="es-ES"/>
              </w:rPr>
              <w:t>requisito</w:t>
            </w:r>
          </w:p>
        </w:tc>
      </w:tr>
      <w:tr w:rsidR="00442C33" w:rsidRPr="00EC5FEE" w14:paraId="5A3644AC" w14:textId="77777777" w:rsidTr="00442C33">
        <w:tc>
          <w:tcPr>
            <w:tcW w:w="2122" w:type="dxa"/>
            <w:shd w:val="clear" w:color="auto" w:fill="9CC2E5" w:themeFill="accent1" w:themeFillTint="99"/>
          </w:tcPr>
          <w:p w14:paraId="38E4EA7B"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41043A1D" w14:textId="6DAB422F" w:rsidR="00442C33" w:rsidRPr="00EC5FEE" w:rsidRDefault="00442C33" w:rsidP="00442C33">
            <w:pPr>
              <w:rPr>
                <w:rFonts w:cs="Arial"/>
                <w:sz w:val="24"/>
                <w:szCs w:val="24"/>
                <w:lang w:val="es-ES"/>
              </w:rPr>
            </w:pPr>
            <w:r w:rsidRPr="00EC5FEE">
              <w:rPr>
                <w:rFonts w:cs="Arial"/>
                <w:sz w:val="24"/>
                <w:szCs w:val="24"/>
                <w:lang w:val="es-ES"/>
              </w:rPr>
              <w:t>RF1.</w:t>
            </w:r>
            <w:ins w:id="313" w:author="Javier Kachuka" w:date="2019-11-05T17:47:00Z">
              <w:r w:rsidR="00401CC8">
                <w:rPr>
                  <w:rFonts w:cs="Arial"/>
                  <w:sz w:val="24"/>
                  <w:szCs w:val="24"/>
                  <w:lang w:val="es-ES"/>
                </w:rPr>
                <w:t>9</w:t>
              </w:r>
            </w:ins>
            <w:del w:id="314" w:author="Javier Kachuka" w:date="2019-11-05T17:47:00Z">
              <w:r w:rsidRPr="00EC5FEE" w:rsidDel="00401CC8">
                <w:rPr>
                  <w:rFonts w:cs="Arial"/>
                  <w:sz w:val="24"/>
                  <w:szCs w:val="24"/>
                  <w:lang w:val="es-ES"/>
                </w:rPr>
                <w:delText>2</w:delText>
              </w:r>
            </w:del>
          </w:p>
        </w:tc>
      </w:tr>
    </w:tbl>
    <w:p w14:paraId="0017872C" w14:textId="6EF5680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0E8AB98A" w14:textId="216436D7" w:rsidTr="00442C33">
        <w:trPr>
          <w:del w:id="315" w:author="Javier Kachuka" w:date="2019-11-05T15:43:00Z"/>
        </w:trPr>
        <w:tc>
          <w:tcPr>
            <w:tcW w:w="2122" w:type="dxa"/>
            <w:shd w:val="clear" w:color="auto" w:fill="9CC2E5" w:themeFill="accent1" w:themeFillTint="99"/>
          </w:tcPr>
          <w:p w14:paraId="739BB129" w14:textId="0DA2CF6B" w:rsidR="00442C33" w:rsidRPr="00EC5FEE" w:rsidDel="00DE3353" w:rsidRDefault="00442C33" w:rsidP="00442C33">
            <w:pPr>
              <w:rPr>
                <w:del w:id="316" w:author="Javier Kachuka" w:date="2019-11-05T15:43:00Z"/>
                <w:rFonts w:cs="Arial"/>
                <w:b/>
                <w:sz w:val="24"/>
                <w:szCs w:val="24"/>
                <w:lang w:val="es-ES"/>
              </w:rPr>
            </w:pPr>
            <w:del w:id="317" w:author="Javier Kachuka" w:date="2019-11-05T15:43:00Z">
              <w:r w:rsidRPr="00EC5FEE" w:rsidDel="00DE3353">
                <w:rPr>
                  <w:rFonts w:cs="Arial"/>
                  <w:b/>
                  <w:sz w:val="24"/>
                  <w:szCs w:val="24"/>
                  <w:lang w:val="es-ES"/>
                </w:rPr>
                <w:delText>Caso de uso</w:delText>
              </w:r>
            </w:del>
          </w:p>
        </w:tc>
        <w:tc>
          <w:tcPr>
            <w:tcW w:w="6706" w:type="dxa"/>
          </w:tcPr>
          <w:p w14:paraId="36E872D9" w14:textId="5B9C9746" w:rsidR="00442C33" w:rsidRPr="00EC5FEE" w:rsidDel="00DE3353" w:rsidRDefault="00442C33" w:rsidP="00156746">
            <w:pPr>
              <w:rPr>
                <w:del w:id="318" w:author="Javier Kachuka" w:date="2019-11-05T15:43:00Z"/>
                <w:rFonts w:cs="Arial"/>
                <w:sz w:val="24"/>
                <w:szCs w:val="24"/>
                <w:lang w:val="es-ES"/>
              </w:rPr>
            </w:pPr>
            <w:del w:id="319" w:author="Javier Kachuka" w:date="2019-11-05T15:43:00Z">
              <w:r w:rsidDel="00DE3353">
                <w:rPr>
                  <w:rFonts w:cs="Arial"/>
                  <w:sz w:val="24"/>
                  <w:szCs w:val="24"/>
                  <w:lang w:val="es-ES"/>
                </w:rPr>
                <w:delText>Listar</w:delText>
              </w:r>
              <w:r w:rsidR="00156746" w:rsidDel="00DE3353">
                <w:rPr>
                  <w:rFonts w:cs="Arial"/>
                  <w:sz w:val="24"/>
                  <w:szCs w:val="24"/>
                  <w:lang w:val="es-ES"/>
                </w:rPr>
                <w:delText xml:space="preserve"> Requisitos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w:delText>
              </w:r>
              <w:r w:rsidR="00156746" w:rsidDel="00DE3353">
                <w:rPr>
                  <w:rFonts w:cs="Arial"/>
                  <w:sz w:val="24"/>
                  <w:szCs w:val="24"/>
                  <w:lang w:val="es-ES"/>
                </w:rPr>
                <w:delText xml:space="preserve"> Requisito</w:delText>
              </w:r>
              <w:r w:rsidDel="00DE3353">
                <w:rPr>
                  <w:rFonts w:cs="Arial"/>
                  <w:sz w:val="24"/>
                  <w:szCs w:val="24"/>
                  <w:lang w:val="es-ES"/>
                </w:rPr>
                <w:delText>)</w:delText>
              </w:r>
            </w:del>
          </w:p>
        </w:tc>
      </w:tr>
      <w:tr w:rsidR="00442C33" w:rsidRPr="00D55146" w:rsidDel="00DE3353" w14:paraId="67363E13" w14:textId="453ECA68" w:rsidTr="00442C33">
        <w:trPr>
          <w:del w:id="320" w:author="Javier Kachuka" w:date="2019-11-05T15:43:00Z"/>
        </w:trPr>
        <w:tc>
          <w:tcPr>
            <w:tcW w:w="2122" w:type="dxa"/>
            <w:shd w:val="clear" w:color="auto" w:fill="9CC2E5" w:themeFill="accent1" w:themeFillTint="99"/>
          </w:tcPr>
          <w:p w14:paraId="7AFC9A47" w14:textId="1C98AADA" w:rsidR="00442C33" w:rsidRPr="00EC5FEE" w:rsidDel="00DE3353" w:rsidRDefault="00442C33" w:rsidP="00442C33">
            <w:pPr>
              <w:rPr>
                <w:del w:id="321" w:author="Javier Kachuka" w:date="2019-11-05T15:43:00Z"/>
                <w:rFonts w:cs="Arial"/>
                <w:b/>
                <w:sz w:val="24"/>
                <w:szCs w:val="24"/>
                <w:lang w:val="es-ES"/>
              </w:rPr>
            </w:pPr>
            <w:del w:id="322" w:author="Javier Kachuka" w:date="2019-11-05T15:43:00Z">
              <w:r w:rsidRPr="00EC5FEE" w:rsidDel="00DE3353">
                <w:rPr>
                  <w:rFonts w:cs="Arial"/>
                  <w:b/>
                  <w:sz w:val="24"/>
                  <w:szCs w:val="24"/>
                  <w:lang w:val="es-ES"/>
                </w:rPr>
                <w:delText>Actor</w:delText>
              </w:r>
            </w:del>
          </w:p>
        </w:tc>
        <w:tc>
          <w:tcPr>
            <w:tcW w:w="6706" w:type="dxa"/>
          </w:tcPr>
          <w:p w14:paraId="47B78A02" w14:textId="4C4D1C2D" w:rsidR="00442C33" w:rsidRPr="00EC5FEE" w:rsidDel="00DE3353" w:rsidRDefault="00442C33" w:rsidP="00442C33">
            <w:pPr>
              <w:rPr>
                <w:del w:id="323" w:author="Javier Kachuka" w:date="2019-11-05T15:43:00Z"/>
                <w:rFonts w:cs="Arial"/>
                <w:sz w:val="24"/>
                <w:szCs w:val="24"/>
                <w:lang w:val="es-ES"/>
              </w:rPr>
            </w:pPr>
            <w:del w:id="324"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10B5120C" w14:textId="5ADB27D5" w:rsidTr="00442C33">
        <w:trPr>
          <w:del w:id="325" w:author="Javier Kachuka" w:date="2019-11-05T15:43:00Z"/>
        </w:trPr>
        <w:tc>
          <w:tcPr>
            <w:tcW w:w="2122" w:type="dxa"/>
            <w:shd w:val="clear" w:color="auto" w:fill="9CC2E5" w:themeFill="accent1" w:themeFillTint="99"/>
          </w:tcPr>
          <w:p w14:paraId="26F84675" w14:textId="14E7CC61" w:rsidR="00442C33" w:rsidRPr="00EC5FEE" w:rsidDel="00DE3353" w:rsidRDefault="00442C33" w:rsidP="00442C33">
            <w:pPr>
              <w:rPr>
                <w:del w:id="326" w:author="Javier Kachuka" w:date="2019-11-05T15:43:00Z"/>
                <w:rFonts w:cs="Arial"/>
                <w:b/>
                <w:sz w:val="24"/>
                <w:szCs w:val="24"/>
                <w:lang w:val="es-ES"/>
              </w:rPr>
            </w:pPr>
            <w:del w:id="327" w:author="Javier Kachuka" w:date="2019-11-05T15:43:00Z">
              <w:r w:rsidRPr="00EC5FEE" w:rsidDel="00DE3353">
                <w:rPr>
                  <w:rFonts w:cs="Arial"/>
                  <w:b/>
                  <w:sz w:val="24"/>
                  <w:szCs w:val="24"/>
                  <w:lang w:val="es-ES"/>
                </w:rPr>
                <w:delText xml:space="preserve">Descripción </w:delText>
              </w:r>
            </w:del>
          </w:p>
        </w:tc>
        <w:tc>
          <w:tcPr>
            <w:tcW w:w="6706" w:type="dxa"/>
          </w:tcPr>
          <w:p w14:paraId="1DB3AB08" w14:textId="04B625F7" w:rsidR="00442C33" w:rsidRPr="00EC5FEE" w:rsidDel="00DE3353" w:rsidRDefault="00442C33" w:rsidP="00156746">
            <w:pPr>
              <w:rPr>
                <w:del w:id="328" w:author="Javier Kachuka" w:date="2019-11-05T15:43:00Z"/>
                <w:rFonts w:cs="Arial"/>
                <w:sz w:val="24"/>
                <w:szCs w:val="24"/>
                <w:lang w:val="es-ES"/>
              </w:rPr>
            </w:pPr>
            <w:del w:id="329"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w:delText>
              </w:r>
              <w:r w:rsidR="00156746" w:rsidDel="00DE3353">
                <w:rPr>
                  <w:rFonts w:cs="Arial"/>
                  <w:sz w:val="24"/>
                  <w:szCs w:val="24"/>
                  <w:lang w:val="es-ES"/>
                </w:rPr>
                <w:delText>requisitos existentes en el sistema</w:delText>
              </w:r>
            </w:del>
          </w:p>
        </w:tc>
      </w:tr>
      <w:tr w:rsidR="00442C33" w:rsidRPr="00EC5FEE" w:rsidDel="00DE3353" w14:paraId="4B11D8C8" w14:textId="13B6F6DF" w:rsidTr="00442C33">
        <w:trPr>
          <w:del w:id="330" w:author="Javier Kachuka" w:date="2019-11-05T15:43:00Z"/>
        </w:trPr>
        <w:tc>
          <w:tcPr>
            <w:tcW w:w="2122" w:type="dxa"/>
            <w:shd w:val="clear" w:color="auto" w:fill="9CC2E5" w:themeFill="accent1" w:themeFillTint="99"/>
          </w:tcPr>
          <w:p w14:paraId="0D821C6C" w14:textId="24940291" w:rsidR="00442C33" w:rsidRPr="00EC5FEE" w:rsidDel="00DE3353" w:rsidRDefault="00442C33" w:rsidP="00442C33">
            <w:pPr>
              <w:rPr>
                <w:del w:id="331" w:author="Javier Kachuka" w:date="2019-11-05T15:43:00Z"/>
                <w:rFonts w:cs="Arial"/>
                <w:b/>
                <w:sz w:val="24"/>
                <w:szCs w:val="24"/>
                <w:lang w:val="es-ES"/>
              </w:rPr>
            </w:pPr>
            <w:del w:id="332" w:author="Javier Kachuka" w:date="2019-11-05T15:43:00Z">
              <w:r w:rsidRPr="00EC5FEE" w:rsidDel="00DE3353">
                <w:rPr>
                  <w:rFonts w:cs="Arial"/>
                  <w:b/>
                  <w:sz w:val="24"/>
                  <w:szCs w:val="24"/>
                  <w:lang w:val="es-ES"/>
                </w:rPr>
                <w:delText>Referencia Cruzada</w:delText>
              </w:r>
            </w:del>
          </w:p>
        </w:tc>
        <w:tc>
          <w:tcPr>
            <w:tcW w:w="6706" w:type="dxa"/>
          </w:tcPr>
          <w:p w14:paraId="53890857" w14:textId="5D334A51" w:rsidR="00442C33" w:rsidRPr="00EC5FEE" w:rsidDel="00DE3353" w:rsidRDefault="00442C33" w:rsidP="00442C33">
            <w:pPr>
              <w:rPr>
                <w:del w:id="333" w:author="Javier Kachuka" w:date="2019-11-05T15:43:00Z"/>
                <w:rFonts w:cs="Arial"/>
                <w:sz w:val="24"/>
                <w:szCs w:val="24"/>
                <w:lang w:val="es-ES"/>
              </w:rPr>
            </w:pPr>
            <w:del w:id="334"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tblpY="-48"/>
        <w:tblW w:w="0" w:type="auto"/>
        <w:tblLook w:val="04A0" w:firstRow="1" w:lastRow="0" w:firstColumn="1" w:lastColumn="0" w:noHBand="0" w:noVBand="1"/>
      </w:tblPr>
      <w:tblGrid>
        <w:gridCol w:w="2122"/>
        <w:gridCol w:w="6706"/>
      </w:tblGrid>
      <w:tr w:rsidR="003F530E" w:rsidRPr="00563768" w14:paraId="38E66BD5" w14:textId="77777777" w:rsidTr="003F530E">
        <w:tc>
          <w:tcPr>
            <w:tcW w:w="2122" w:type="dxa"/>
            <w:shd w:val="clear" w:color="auto" w:fill="9CC2E5" w:themeFill="accent1" w:themeFillTint="99"/>
          </w:tcPr>
          <w:p w14:paraId="73D03D61" w14:textId="77777777" w:rsidR="003F530E" w:rsidRPr="00EC5FEE" w:rsidRDefault="003F530E" w:rsidP="003F530E">
            <w:pPr>
              <w:rPr>
                <w:moveTo w:id="335" w:author="Javier Kachuka" w:date="2019-11-05T16:00:00Z"/>
                <w:rFonts w:cs="Arial"/>
                <w:b/>
                <w:sz w:val="24"/>
                <w:szCs w:val="24"/>
                <w:lang w:val="es-ES"/>
              </w:rPr>
            </w:pPr>
            <w:moveToRangeStart w:id="336" w:author="Javier Kachuka" w:date="2019-11-05T16:00:00Z" w:name="move23862034"/>
            <w:moveTo w:id="337" w:author="Javier Kachuka" w:date="2019-11-05T16:00:00Z">
              <w:r w:rsidRPr="00EC5FEE">
                <w:rPr>
                  <w:rFonts w:cs="Arial"/>
                  <w:b/>
                  <w:sz w:val="24"/>
                  <w:szCs w:val="24"/>
                  <w:lang w:val="es-ES"/>
                </w:rPr>
                <w:t>Caso de uso</w:t>
              </w:r>
            </w:moveTo>
          </w:p>
        </w:tc>
        <w:tc>
          <w:tcPr>
            <w:tcW w:w="6706" w:type="dxa"/>
          </w:tcPr>
          <w:p w14:paraId="16CFB1D8" w14:textId="6C93C40B" w:rsidR="003F530E" w:rsidRPr="00EC5FEE" w:rsidRDefault="003F530E" w:rsidP="003F530E">
            <w:pPr>
              <w:rPr>
                <w:moveTo w:id="338" w:author="Javier Kachuka" w:date="2019-11-05T16:00:00Z"/>
                <w:rFonts w:cs="Arial"/>
                <w:sz w:val="24"/>
                <w:szCs w:val="24"/>
                <w:lang w:val="es-ES"/>
              </w:rPr>
            </w:pPr>
            <w:moveTo w:id="339" w:author="Javier Kachuka" w:date="2019-11-05T16:00:00Z">
              <w:r>
                <w:rPr>
                  <w:rFonts w:cs="Arial"/>
                  <w:sz w:val="24"/>
                  <w:szCs w:val="24"/>
                  <w:lang w:val="es-ES"/>
                </w:rPr>
                <w:t>Eliminar Requisito (</w:t>
              </w:r>
              <w:del w:id="340" w:author="Javier Kachuka" w:date="2019-11-05T17:22:00Z">
                <w:r w:rsidDel="00A92212">
                  <w:rPr>
                    <w:rFonts w:cs="Arial"/>
                    <w:sz w:val="24"/>
                    <w:szCs w:val="24"/>
                    <w:lang w:val="es-ES"/>
                  </w:rPr>
                  <w:delText>CRUD</w:delText>
                </w:r>
              </w:del>
            </w:moveTo>
            <w:ins w:id="341" w:author="Javier Kachuka" w:date="2019-11-05T17:22:00Z">
              <w:r w:rsidR="00A92212">
                <w:rPr>
                  <w:rFonts w:cs="Arial"/>
                  <w:sz w:val="24"/>
                  <w:szCs w:val="24"/>
                  <w:lang w:val="es-ES"/>
                </w:rPr>
                <w:t>ABM</w:t>
              </w:r>
            </w:ins>
            <w:moveTo w:id="342" w:author="Javier Kachuka" w:date="2019-11-05T16:00:00Z">
              <w:r>
                <w:rPr>
                  <w:rFonts w:cs="Arial"/>
                  <w:sz w:val="24"/>
                  <w:szCs w:val="24"/>
                  <w:lang w:val="es-ES"/>
                </w:rPr>
                <w:t xml:space="preserve"> de Requisito)</w:t>
              </w:r>
            </w:moveTo>
          </w:p>
        </w:tc>
      </w:tr>
      <w:tr w:rsidR="003F530E" w:rsidRPr="0083745B" w14:paraId="3D960947" w14:textId="77777777" w:rsidTr="003F530E">
        <w:tc>
          <w:tcPr>
            <w:tcW w:w="2122" w:type="dxa"/>
            <w:shd w:val="clear" w:color="auto" w:fill="9CC2E5" w:themeFill="accent1" w:themeFillTint="99"/>
          </w:tcPr>
          <w:p w14:paraId="7AC3A557" w14:textId="77777777" w:rsidR="003F530E" w:rsidRPr="00EC5FEE" w:rsidRDefault="003F530E" w:rsidP="003F530E">
            <w:pPr>
              <w:rPr>
                <w:moveTo w:id="343" w:author="Javier Kachuka" w:date="2019-11-05T16:00:00Z"/>
                <w:rFonts w:cs="Arial"/>
                <w:b/>
                <w:sz w:val="24"/>
                <w:szCs w:val="24"/>
                <w:lang w:val="es-ES"/>
              </w:rPr>
            </w:pPr>
            <w:moveTo w:id="344" w:author="Javier Kachuka" w:date="2019-11-05T16:00:00Z">
              <w:r w:rsidRPr="00EC5FEE">
                <w:rPr>
                  <w:rFonts w:cs="Arial"/>
                  <w:b/>
                  <w:sz w:val="24"/>
                  <w:szCs w:val="24"/>
                  <w:lang w:val="es-ES"/>
                </w:rPr>
                <w:t>Actor</w:t>
              </w:r>
            </w:moveTo>
          </w:p>
        </w:tc>
        <w:tc>
          <w:tcPr>
            <w:tcW w:w="6706" w:type="dxa"/>
          </w:tcPr>
          <w:p w14:paraId="3EAAE813" w14:textId="77777777" w:rsidR="003F530E" w:rsidRPr="00EC5FEE" w:rsidRDefault="003F530E" w:rsidP="003F530E">
            <w:pPr>
              <w:rPr>
                <w:moveTo w:id="345" w:author="Javier Kachuka" w:date="2019-11-05T16:00:00Z"/>
                <w:rFonts w:cs="Arial"/>
                <w:sz w:val="24"/>
                <w:szCs w:val="24"/>
                <w:lang w:val="es-ES"/>
              </w:rPr>
            </w:pPr>
            <w:moveTo w:id="346"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563768" w14:paraId="486E58A6" w14:textId="77777777" w:rsidTr="003F530E">
        <w:tc>
          <w:tcPr>
            <w:tcW w:w="2122" w:type="dxa"/>
            <w:shd w:val="clear" w:color="auto" w:fill="9CC2E5" w:themeFill="accent1" w:themeFillTint="99"/>
          </w:tcPr>
          <w:p w14:paraId="3FEEC39B" w14:textId="77777777" w:rsidR="003F530E" w:rsidRPr="00EC5FEE" w:rsidRDefault="003F530E" w:rsidP="003F530E">
            <w:pPr>
              <w:rPr>
                <w:moveTo w:id="347" w:author="Javier Kachuka" w:date="2019-11-05T16:00:00Z"/>
                <w:rFonts w:cs="Arial"/>
                <w:b/>
                <w:sz w:val="24"/>
                <w:szCs w:val="24"/>
                <w:lang w:val="es-ES"/>
              </w:rPr>
            </w:pPr>
            <w:moveTo w:id="348" w:author="Javier Kachuka" w:date="2019-11-05T16:00:00Z">
              <w:r w:rsidRPr="00EC5FEE">
                <w:rPr>
                  <w:rFonts w:cs="Arial"/>
                  <w:b/>
                  <w:sz w:val="24"/>
                  <w:szCs w:val="24"/>
                  <w:lang w:val="es-ES"/>
                </w:rPr>
                <w:t xml:space="preserve">Descripción </w:t>
              </w:r>
            </w:moveTo>
          </w:p>
        </w:tc>
        <w:tc>
          <w:tcPr>
            <w:tcW w:w="6706" w:type="dxa"/>
          </w:tcPr>
          <w:p w14:paraId="45D2F0D8" w14:textId="77777777" w:rsidR="003F530E" w:rsidRPr="00EC5FEE" w:rsidRDefault="003F530E" w:rsidP="003F530E">
            <w:pPr>
              <w:rPr>
                <w:moveTo w:id="349" w:author="Javier Kachuka" w:date="2019-11-05T16:00:00Z"/>
                <w:rFonts w:cs="Arial"/>
                <w:sz w:val="24"/>
                <w:szCs w:val="24"/>
                <w:lang w:val="es-ES"/>
              </w:rPr>
            </w:pPr>
            <w:moveTo w:id="350"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moveTo>
          </w:p>
        </w:tc>
      </w:tr>
      <w:tr w:rsidR="003F530E" w:rsidRPr="00EC5FEE" w14:paraId="7DA282C3" w14:textId="77777777" w:rsidTr="003F530E">
        <w:tc>
          <w:tcPr>
            <w:tcW w:w="2122" w:type="dxa"/>
            <w:shd w:val="clear" w:color="auto" w:fill="9CC2E5" w:themeFill="accent1" w:themeFillTint="99"/>
          </w:tcPr>
          <w:p w14:paraId="4C4BAB66" w14:textId="77777777" w:rsidR="003F530E" w:rsidRPr="00EC5FEE" w:rsidRDefault="003F530E" w:rsidP="003F530E">
            <w:pPr>
              <w:rPr>
                <w:moveTo w:id="351" w:author="Javier Kachuka" w:date="2019-11-05T16:00:00Z"/>
                <w:rFonts w:cs="Arial"/>
                <w:b/>
                <w:sz w:val="24"/>
                <w:szCs w:val="24"/>
                <w:lang w:val="es-ES"/>
              </w:rPr>
            </w:pPr>
            <w:moveTo w:id="352" w:author="Javier Kachuka" w:date="2019-11-05T16:00:00Z">
              <w:r w:rsidRPr="00EC5FEE">
                <w:rPr>
                  <w:rFonts w:cs="Arial"/>
                  <w:b/>
                  <w:sz w:val="24"/>
                  <w:szCs w:val="24"/>
                  <w:lang w:val="es-ES"/>
                </w:rPr>
                <w:t>Referencia Cruzada</w:t>
              </w:r>
            </w:moveTo>
          </w:p>
        </w:tc>
        <w:tc>
          <w:tcPr>
            <w:tcW w:w="6706" w:type="dxa"/>
          </w:tcPr>
          <w:p w14:paraId="0DFB52C2" w14:textId="6EB4F035" w:rsidR="003F530E" w:rsidRPr="00EC5FEE" w:rsidRDefault="003F530E" w:rsidP="003F530E">
            <w:pPr>
              <w:rPr>
                <w:moveTo w:id="353" w:author="Javier Kachuka" w:date="2019-11-05T16:00:00Z"/>
                <w:rFonts w:cs="Arial"/>
                <w:sz w:val="24"/>
                <w:szCs w:val="24"/>
                <w:lang w:val="es-ES"/>
              </w:rPr>
            </w:pPr>
            <w:moveTo w:id="354" w:author="Javier Kachuka" w:date="2019-11-05T16:00:00Z">
              <w:r w:rsidRPr="00EC5FEE">
                <w:rPr>
                  <w:rFonts w:cs="Arial"/>
                  <w:sz w:val="24"/>
                  <w:szCs w:val="24"/>
                  <w:lang w:val="es-ES"/>
                </w:rPr>
                <w:t>RF</w:t>
              </w:r>
            </w:moveTo>
            <w:ins w:id="355" w:author="Javier Kachuka" w:date="2019-11-05T17:47:00Z">
              <w:r w:rsidR="00401CC8">
                <w:rPr>
                  <w:rFonts w:cs="Arial"/>
                  <w:sz w:val="24"/>
                  <w:szCs w:val="24"/>
                  <w:lang w:val="es-ES"/>
                </w:rPr>
                <w:t>2.0</w:t>
              </w:r>
            </w:ins>
            <w:moveTo w:id="356" w:author="Javier Kachuka" w:date="2019-11-05T16:00:00Z">
              <w:del w:id="357" w:author="Javier Kachuka" w:date="2019-11-05T17:47:00Z">
                <w:r w:rsidRPr="00EC5FEE" w:rsidDel="00401CC8">
                  <w:rPr>
                    <w:rFonts w:cs="Arial"/>
                    <w:sz w:val="24"/>
                    <w:szCs w:val="24"/>
                    <w:lang w:val="es-ES"/>
                  </w:rPr>
                  <w:delText>1.3</w:delText>
                </w:r>
              </w:del>
            </w:moveTo>
          </w:p>
        </w:tc>
      </w:tr>
      <w:moveToRangeEnd w:id="336"/>
    </w:tbl>
    <w:p w14:paraId="57A4C3CF" w14:textId="6B9F58D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77BD6FC3" w14:textId="62DC2ED3" w:rsidTr="00442C33">
        <w:trPr>
          <w:del w:id="358" w:author="Javier Kachuka" w:date="2019-11-05T22:56:00Z"/>
        </w:trPr>
        <w:tc>
          <w:tcPr>
            <w:tcW w:w="2122" w:type="dxa"/>
            <w:shd w:val="clear" w:color="auto" w:fill="9CC2E5" w:themeFill="accent1" w:themeFillTint="99"/>
          </w:tcPr>
          <w:p w14:paraId="079D858C" w14:textId="01FBFA9B" w:rsidR="00442C33" w:rsidRPr="00EC5FEE" w:rsidDel="00474033" w:rsidRDefault="00442C33" w:rsidP="00442C33">
            <w:pPr>
              <w:rPr>
                <w:del w:id="359" w:author="Javier Kachuka" w:date="2019-11-05T22:56:00Z"/>
                <w:moveFrom w:id="360" w:author="Javier Kachuka" w:date="2019-11-05T16:00:00Z"/>
                <w:rFonts w:cs="Arial"/>
                <w:b/>
                <w:sz w:val="24"/>
                <w:szCs w:val="24"/>
                <w:lang w:val="es-ES"/>
              </w:rPr>
            </w:pPr>
            <w:moveFromRangeStart w:id="361" w:author="Javier Kachuka" w:date="2019-11-05T16:00:00Z" w:name="move23862034"/>
            <w:moveFrom w:id="362" w:author="Javier Kachuka" w:date="2019-11-05T16:00:00Z">
              <w:del w:id="363" w:author="Javier Kachuka" w:date="2019-11-05T22:56:00Z">
                <w:r w:rsidRPr="00EC5FEE" w:rsidDel="00474033">
                  <w:rPr>
                    <w:rFonts w:cs="Arial"/>
                    <w:b/>
                    <w:sz w:val="24"/>
                    <w:szCs w:val="24"/>
                    <w:lang w:val="es-ES"/>
                  </w:rPr>
                  <w:delText>Caso de uso</w:delText>
                </w:r>
              </w:del>
            </w:moveFrom>
          </w:p>
        </w:tc>
        <w:tc>
          <w:tcPr>
            <w:tcW w:w="6706" w:type="dxa"/>
          </w:tcPr>
          <w:p w14:paraId="4119040E" w14:textId="5B8A473F" w:rsidR="00442C33" w:rsidRPr="00EC5FEE" w:rsidDel="00474033" w:rsidRDefault="00442C33" w:rsidP="00156746">
            <w:pPr>
              <w:rPr>
                <w:del w:id="364" w:author="Javier Kachuka" w:date="2019-11-05T22:56:00Z"/>
                <w:moveFrom w:id="365" w:author="Javier Kachuka" w:date="2019-11-05T16:00:00Z"/>
                <w:rFonts w:cs="Arial"/>
                <w:sz w:val="24"/>
                <w:szCs w:val="24"/>
                <w:lang w:val="es-ES"/>
              </w:rPr>
            </w:pPr>
            <w:moveFrom w:id="366" w:author="Javier Kachuka" w:date="2019-11-05T16:00:00Z">
              <w:del w:id="367" w:author="Javier Kachuka" w:date="2019-11-05T22:56:00Z">
                <w:r w:rsidDel="00474033">
                  <w:rPr>
                    <w:rFonts w:cs="Arial"/>
                    <w:sz w:val="24"/>
                    <w:szCs w:val="24"/>
                    <w:lang w:val="es-ES"/>
                  </w:rPr>
                  <w:delText>Eliminar</w:delText>
                </w:r>
                <w:r w:rsidR="00156746" w:rsidDel="00474033">
                  <w:rPr>
                    <w:rFonts w:cs="Arial"/>
                    <w:sz w:val="24"/>
                    <w:szCs w:val="24"/>
                    <w:lang w:val="es-ES"/>
                  </w:rPr>
                  <w:delText xml:space="preserve"> Requisito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w:delText>
                </w:r>
                <w:r w:rsidR="00156746" w:rsidDel="00474033">
                  <w:rPr>
                    <w:rFonts w:cs="Arial"/>
                    <w:sz w:val="24"/>
                    <w:szCs w:val="24"/>
                    <w:lang w:val="es-ES"/>
                  </w:rPr>
                  <w:delText xml:space="preserve"> Requisito</w:delText>
                </w:r>
                <w:r w:rsidDel="00474033">
                  <w:rPr>
                    <w:rFonts w:cs="Arial"/>
                    <w:sz w:val="24"/>
                    <w:szCs w:val="24"/>
                    <w:lang w:val="es-ES"/>
                  </w:rPr>
                  <w:delText>)</w:delText>
                </w:r>
              </w:del>
            </w:moveFrom>
          </w:p>
        </w:tc>
      </w:tr>
      <w:tr w:rsidR="00442C33" w:rsidRPr="0083745B" w:rsidDel="00474033" w14:paraId="1BCD5E28" w14:textId="3F4E37DC" w:rsidTr="00442C33">
        <w:trPr>
          <w:del w:id="368" w:author="Javier Kachuka" w:date="2019-11-05T22:56:00Z"/>
        </w:trPr>
        <w:tc>
          <w:tcPr>
            <w:tcW w:w="2122" w:type="dxa"/>
            <w:shd w:val="clear" w:color="auto" w:fill="9CC2E5" w:themeFill="accent1" w:themeFillTint="99"/>
          </w:tcPr>
          <w:p w14:paraId="39759483" w14:textId="33FD46EB" w:rsidR="00442C33" w:rsidRPr="00EC5FEE" w:rsidDel="00474033" w:rsidRDefault="00442C33" w:rsidP="00442C33">
            <w:pPr>
              <w:rPr>
                <w:del w:id="369" w:author="Javier Kachuka" w:date="2019-11-05T22:56:00Z"/>
                <w:moveFrom w:id="370" w:author="Javier Kachuka" w:date="2019-11-05T16:00:00Z"/>
                <w:rFonts w:cs="Arial"/>
                <w:b/>
                <w:sz w:val="24"/>
                <w:szCs w:val="24"/>
                <w:lang w:val="es-ES"/>
              </w:rPr>
            </w:pPr>
            <w:moveFrom w:id="371" w:author="Javier Kachuka" w:date="2019-11-05T16:00:00Z">
              <w:del w:id="372" w:author="Javier Kachuka" w:date="2019-11-05T22:56:00Z">
                <w:r w:rsidRPr="00EC5FEE" w:rsidDel="00474033">
                  <w:rPr>
                    <w:rFonts w:cs="Arial"/>
                    <w:b/>
                    <w:sz w:val="24"/>
                    <w:szCs w:val="24"/>
                    <w:lang w:val="es-ES"/>
                  </w:rPr>
                  <w:delText>Actor</w:delText>
                </w:r>
              </w:del>
            </w:moveFrom>
          </w:p>
        </w:tc>
        <w:tc>
          <w:tcPr>
            <w:tcW w:w="6706" w:type="dxa"/>
          </w:tcPr>
          <w:p w14:paraId="6ECF250D" w14:textId="1379B62A" w:rsidR="00442C33" w:rsidRPr="00EC5FEE" w:rsidDel="00474033" w:rsidRDefault="00442C33" w:rsidP="00442C33">
            <w:pPr>
              <w:rPr>
                <w:del w:id="373" w:author="Javier Kachuka" w:date="2019-11-05T22:56:00Z"/>
                <w:moveFrom w:id="374" w:author="Javier Kachuka" w:date="2019-11-05T16:00:00Z"/>
                <w:rFonts w:cs="Arial"/>
                <w:sz w:val="24"/>
                <w:szCs w:val="24"/>
                <w:lang w:val="es-ES"/>
              </w:rPr>
            </w:pPr>
            <w:moveFrom w:id="375" w:author="Javier Kachuka" w:date="2019-11-05T16:00:00Z">
              <w:del w:id="376"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E310B66" w14:textId="5B254958" w:rsidTr="00442C33">
        <w:trPr>
          <w:del w:id="377" w:author="Javier Kachuka" w:date="2019-11-05T22:56:00Z"/>
        </w:trPr>
        <w:tc>
          <w:tcPr>
            <w:tcW w:w="2122" w:type="dxa"/>
            <w:shd w:val="clear" w:color="auto" w:fill="9CC2E5" w:themeFill="accent1" w:themeFillTint="99"/>
          </w:tcPr>
          <w:p w14:paraId="30A1F6E1" w14:textId="36C1BB27" w:rsidR="00442C33" w:rsidRPr="00EC5FEE" w:rsidDel="00474033" w:rsidRDefault="00442C33" w:rsidP="00442C33">
            <w:pPr>
              <w:rPr>
                <w:del w:id="378" w:author="Javier Kachuka" w:date="2019-11-05T22:56:00Z"/>
                <w:moveFrom w:id="379" w:author="Javier Kachuka" w:date="2019-11-05T16:00:00Z"/>
                <w:rFonts w:cs="Arial"/>
                <w:b/>
                <w:sz w:val="24"/>
                <w:szCs w:val="24"/>
                <w:lang w:val="es-ES"/>
              </w:rPr>
            </w:pPr>
            <w:moveFrom w:id="380" w:author="Javier Kachuka" w:date="2019-11-05T16:00:00Z">
              <w:del w:id="381" w:author="Javier Kachuka" w:date="2019-11-05T22:56:00Z">
                <w:r w:rsidRPr="00EC5FEE" w:rsidDel="00474033">
                  <w:rPr>
                    <w:rFonts w:cs="Arial"/>
                    <w:b/>
                    <w:sz w:val="24"/>
                    <w:szCs w:val="24"/>
                    <w:lang w:val="es-ES"/>
                  </w:rPr>
                  <w:delText xml:space="preserve">Descripción </w:delText>
                </w:r>
              </w:del>
            </w:moveFrom>
          </w:p>
        </w:tc>
        <w:tc>
          <w:tcPr>
            <w:tcW w:w="6706" w:type="dxa"/>
          </w:tcPr>
          <w:p w14:paraId="5088E11E" w14:textId="44611311" w:rsidR="00442C33" w:rsidRPr="00EC5FEE" w:rsidDel="00474033" w:rsidRDefault="00442C33" w:rsidP="00156746">
            <w:pPr>
              <w:rPr>
                <w:del w:id="382" w:author="Javier Kachuka" w:date="2019-11-05T22:56:00Z"/>
                <w:moveFrom w:id="383" w:author="Javier Kachuka" w:date="2019-11-05T16:00:00Z"/>
                <w:rFonts w:cs="Arial"/>
                <w:sz w:val="24"/>
                <w:szCs w:val="24"/>
                <w:lang w:val="es-ES"/>
              </w:rPr>
            </w:pPr>
            <w:moveFrom w:id="384" w:author="Javier Kachuka" w:date="2019-11-05T16:00:00Z">
              <w:del w:id="385"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 xml:space="preserve">dar de baja un </w:delText>
                </w:r>
                <w:r w:rsidR="00156746" w:rsidDel="00474033">
                  <w:rPr>
                    <w:rFonts w:cs="Arial"/>
                    <w:sz w:val="24"/>
                    <w:szCs w:val="24"/>
                    <w:lang w:val="es-ES"/>
                  </w:rPr>
                  <w:delText>requisito del sistema</w:delText>
                </w:r>
              </w:del>
            </w:moveFrom>
          </w:p>
        </w:tc>
      </w:tr>
      <w:tr w:rsidR="00442C33" w:rsidRPr="00EC5FEE" w:rsidDel="00474033" w14:paraId="15C21450" w14:textId="4AC382BE" w:rsidTr="00442C33">
        <w:trPr>
          <w:del w:id="386" w:author="Javier Kachuka" w:date="2019-11-05T22:56:00Z"/>
        </w:trPr>
        <w:tc>
          <w:tcPr>
            <w:tcW w:w="2122" w:type="dxa"/>
            <w:shd w:val="clear" w:color="auto" w:fill="9CC2E5" w:themeFill="accent1" w:themeFillTint="99"/>
          </w:tcPr>
          <w:p w14:paraId="2A8F172E" w14:textId="407B8A76" w:rsidR="00442C33" w:rsidRPr="00EC5FEE" w:rsidDel="00474033" w:rsidRDefault="00442C33" w:rsidP="00442C33">
            <w:pPr>
              <w:rPr>
                <w:del w:id="387" w:author="Javier Kachuka" w:date="2019-11-05T22:56:00Z"/>
                <w:moveFrom w:id="388" w:author="Javier Kachuka" w:date="2019-11-05T16:00:00Z"/>
                <w:rFonts w:cs="Arial"/>
                <w:b/>
                <w:sz w:val="24"/>
                <w:szCs w:val="24"/>
                <w:lang w:val="es-ES"/>
              </w:rPr>
            </w:pPr>
            <w:moveFrom w:id="389" w:author="Javier Kachuka" w:date="2019-11-05T16:00:00Z">
              <w:del w:id="390" w:author="Javier Kachuka" w:date="2019-11-05T22:56:00Z">
                <w:r w:rsidRPr="00EC5FEE" w:rsidDel="00474033">
                  <w:rPr>
                    <w:rFonts w:cs="Arial"/>
                    <w:b/>
                    <w:sz w:val="24"/>
                    <w:szCs w:val="24"/>
                    <w:lang w:val="es-ES"/>
                  </w:rPr>
                  <w:delText>Referencia Cruzada</w:delText>
                </w:r>
              </w:del>
            </w:moveFrom>
          </w:p>
        </w:tc>
        <w:tc>
          <w:tcPr>
            <w:tcW w:w="6706" w:type="dxa"/>
          </w:tcPr>
          <w:p w14:paraId="4E79125B" w14:textId="5E7BB45F" w:rsidR="00442C33" w:rsidRPr="00EC5FEE" w:rsidDel="00474033" w:rsidRDefault="00442C33" w:rsidP="00442C33">
            <w:pPr>
              <w:rPr>
                <w:del w:id="391" w:author="Javier Kachuka" w:date="2019-11-05T22:56:00Z"/>
                <w:moveFrom w:id="392" w:author="Javier Kachuka" w:date="2019-11-05T16:00:00Z"/>
                <w:rFonts w:cs="Arial"/>
                <w:sz w:val="24"/>
                <w:szCs w:val="24"/>
                <w:lang w:val="es-ES"/>
              </w:rPr>
            </w:pPr>
            <w:moveFrom w:id="393" w:author="Javier Kachuka" w:date="2019-11-05T16:00:00Z">
              <w:del w:id="394" w:author="Javier Kachuka" w:date="2019-11-05T22:56:00Z">
                <w:r w:rsidRPr="00EC5FEE" w:rsidDel="00474033">
                  <w:rPr>
                    <w:rFonts w:cs="Arial"/>
                    <w:sz w:val="24"/>
                    <w:szCs w:val="24"/>
                    <w:lang w:val="es-ES"/>
                  </w:rPr>
                  <w:delText>RF1.3</w:delText>
                </w:r>
              </w:del>
            </w:moveFrom>
          </w:p>
        </w:tc>
      </w:tr>
      <w:moveFromRangeEnd w:id="361"/>
    </w:tbl>
    <w:p w14:paraId="301097D5" w14:textId="1AB50AC5" w:rsidR="003F530E" w:rsidRDefault="003F530E" w:rsidP="00AE5082">
      <w:pPr>
        <w:rPr>
          <w:ins w:id="395" w:author="Javier Kachuka" w:date="2019-11-05T16:00:00Z"/>
          <w:rFonts w:cs="Arial"/>
          <w:sz w:val="24"/>
          <w:szCs w:val="24"/>
          <w:lang w:val="es-ES"/>
        </w:rPr>
      </w:pPr>
    </w:p>
    <w:p w14:paraId="406FC3BD" w14:textId="68DCB0C4" w:rsidR="00442C33" w:rsidRDefault="003F530E" w:rsidP="00AE5082">
      <w:pPr>
        <w:rPr>
          <w:rFonts w:cs="Arial"/>
          <w:sz w:val="24"/>
          <w:szCs w:val="24"/>
          <w:lang w:val="es-ES"/>
        </w:rPr>
      </w:pPr>
      <w:ins w:id="396" w:author="Javier Kachuka" w:date="2019-11-05T16:00: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156746" w:rsidRPr="00563768" w14:paraId="1E093616" w14:textId="77777777" w:rsidTr="00907480">
        <w:tc>
          <w:tcPr>
            <w:tcW w:w="2122" w:type="dxa"/>
            <w:shd w:val="clear" w:color="auto" w:fill="9CC2E5" w:themeFill="accent1" w:themeFillTint="99"/>
          </w:tcPr>
          <w:p w14:paraId="48C1D8D9" w14:textId="77777777" w:rsidR="00156746" w:rsidRPr="00EC5FEE" w:rsidRDefault="00156746"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4FA8E941" w14:textId="3D7F49FB" w:rsidR="00156746" w:rsidRPr="00EC5FEE" w:rsidRDefault="00156746" w:rsidP="00156746">
            <w:pPr>
              <w:rPr>
                <w:rFonts w:cs="Arial"/>
                <w:sz w:val="24"/>
                <w:szCs w:val="24"/>
                <w:lang w:val="es-ES"/>
              </w:rPr>
            </w:pPr>
            <w:r w:rsidRPr="00EC5FEE">
              <w:rPr>
                <w:rFonts w:cs="Arial"/>
                <w:sz w:val="24"/>
                <w:szCs w:val="24"/>
                <w:lang w:val="es-ES"/>
              </w:rPr>
              <w:t>Cargar</w:t>
            </w:r>
            <w:r>
              <w:rPr>
                <w:rFonts w:cs="Arial"/>
                <w:sz w:val="24"/>
                <w:szCs w:val="24"/>
                <w:lang w:val="es-ES"/>
              </w:rPr>
              <w:t xml:space="preserve"> Socio (</w:t>
            </w:r>
            <w:del w:id="397" w:author="Javier Kachuka" w:date="2019-11-05T17:22:00Z">
              <w:r w:rsidR="00832539" w:rsidDel="00A92212">
                <w:rPr>
                  <w:rFonts w:cs="Arial"/>
                  <w:sz w:val="24"/>
                  <w:szCs w:val="24"/>
                  <w:lang w:val="es-ES"/>
                </w:rPr>
                <w:delText>CRUD</w:delText>
              </w:r>
            </w:del>
            <w:ins w:id="398"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83745B" w14:paraId="4EDB68A1" w14:textId="77777777" w:rsidTr="00907480">
        <w:tc>
          <w:tcPr>
            <w:tcW w:w="2122" w:type="dxa"/>
            <w:shd w:val="clear" w:color="auto" w:fill="9CC2E5" w:themeFill="accent1" w:themeFillTint="99"/>
          </w:tcPr>
          <w:p w14:paraId="626CAACE"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7DE17F3E"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156746" w:rsidRPr="00563768" w14:paraId="047ECC57" w14:textId="77777777" w:rsidTr="00907480">
        <w:tc>
          <w:tcPr>
            <w:tcW w:w="2122" w:type="dxa"/>
            <w:shd w:val="clear" w:color="auto" w:fill="9CC2E5" w:themeFill="accent1" w:themeFillTint="99"/>
          </w:tcPr>
          <w:p w14:paraId="5249D31C"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534C537" w14:textId="4E0C335E" w:rsidR="00156746" w:rsidRPr="00EC5FEE" w:rsidRDefault="00156746" w:rsidP="00156746">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p>
        </w:tc>
      </w:tr>
      <w:tr w:rsidR="00156746" w:rsidRPr="00EC5FEE" w14:paraId="673381B4" w14:textId="77777777" w:rsidTr="00907480">
        <w:tc>
          <w:tcPr>
            <w:tcW w:w="2122" w:type="dxa"/>
            <w:shd w:val="clear" w:color="auto" w:fill="9CC2E5" w:themeFill="accent1" w:themeFillTint="99"/>
          </w:tcPr>
          <w:p w14:paraId="0F71D4BD"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1CFB13CE" w14:textId="560530E2" w:rsidR="00156746" w:rsidRPr="00EC5FEE" w:rsidRDefault="00156746" w:rsidP="00907480">
            <w:pPr>
              <w:rPr>
                <w:rFonts w:cs="Arial"/>
                <w:sz w:val="24"/>
                <w:szCs w:val="24"/>
                <w:lang w:val="es-ES"/>
              </w:rPr>
            </w:pPr>
            <w:r w:rsidRPr="00EC5FEE">
              <w:rPr>
                <w:rFonts w:cs="Arial"/>
                <w:sz w:val="24"/>
                <w:szCs w:val="24"/>
                <w:lang w:val="es-ES"/>
              </w:rPr>
              <w:t>RF</w:t>
            </w:r>
            <w:ins w:id="399" w:author="Javier Kachuka" w:date="2019-11-05T17:47:00Z">
              <w:r w:rsidR="00401CC8">
                <w:rPr>
                  <w:rFonts w:cs="Arial"/>
                  <w:sz w:val="24"/>
                  <w:szCs w:val="24"/>
                  <w:lang w:val="es-ES"/>
                </w:rPr>
                <w:t>2.1</w:t>
              </w:r>
            </w:ins>
            <w:del w:id="400" w:author="Javier Kachuka" w:date="2019-11-05T17:47:00Z">
              <w:r w:rsidRPr="00EC5FEE" w:rsidDel="00401CC8">
                <w:rPr>
                  <w:rFonts w:cs="Arial"/>
                  <w:sz w:val="24"/>
                  <w:szCs w:val="24"/>
                  <w:lang w:val="es-ES"/>
                </w:rPr>
                <w:delText>1.1</w:delText>
              </w:r>
            </w:del>
          </w:p>
        </w:tc>
      </w:tr>
    </w:tbl>
    <w:p w14:paraId="4E9BC42D" w14:textId="52833E72"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563768" w14:paraId="0B28373D" w14:textId="77777777" w:rsidTr="00907480">
        <w:tc>
          <w:tcPr>
            <w:tcW w:w="2122" w:type="dxa"/>
            <w:shd w:val="clear" w:color="auto" w:fill="9CC2E5" w:themeFill="accent1" w:themeFillTint="99"/>
          </w:tcPr>
          <w:p w14:paraId="588C75E7"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1F93FB9B" w14:textId="5745FB0C" w:rsidR="00156746" w:rsidRPr="00EC5FEE" w:rsidRDefault="00156746" w:rsidP="00156746">
            <w:pPr>
              <w:rPr>
                <w:rFonts w:cs="Arial"/>
                <w:sz w:val="24"/>
                <w:szCs w:val="24"/>
                <w:lang w:val="es-ES"/>
              </w:rPr>
            </w:pPr>
            <w:r w:rsidRPr="00EC5FEE">
              <w:rPr>
                <w:rFonts w:cs="Arial"/>
                <w:sz w:val="24"/>
                <w:szCs w:val="24"/>
                <w:lang w:val="es-ES"/>
              </w:rPr>
              <w:t>Modificar</w:t>
            </w:r>
            <w:r>
              <w:rPr>
                <w:rFonts w:cs="Arial"/>
                <w:sz w:val="24"/>
                <w:szCs w:val="24"/>
                <w:lang w:val="es-ES"/>
              </w:rPr>
              <w:t xml:space="preserve"> Socio (</w:t>
            </w:r>
            <w:del w:id="401" w:author="Javier Kachuka" w:date="2019-11-05T17:22:00Z">
              <w:r w:rsidR="00832539" w:rsidDel="00A92212">
                <w:rPr>
                  <w:rFonts w:cs="Arial"/>
                  <w:sz w:val="24"/>
                  <w:szCs w:val="24"/>
                  <w:lang w:val="es-ES"/>
                </w:rPr>
                <w:delText>CRUD</w:delText>
              </w:r>
            </w:del>
            <w:ins w:id="402"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EC5FEE" w14:paraId="16586B1B" w14:textId="77777777" w:rsidTr="00907480">
        <w:tc>
          <w:tcPr>
            <w:tcW w:w="2122" w:type="dxa"/>
            <w:shd w:val="clear" w:color="auto" w:fill="9CC2E5" w:themeFill="accent1" w:themeFillTint="99"/>
          </w:tcPr>
          <w:p w14:paraId="20DBCF0B"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BA28F19"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156746" w:rsidRPr="00563768" w14:paraId="322B1E66" w14:textId="77777777" w:rsidTr="00907480">
        <w:tc>
          <w:tcPr>
            <w:tcW w:w="2122" w:type="dxa"/>
            <w:shd w:val="clear" w:color="auto" w:fill="9CC2E5" w:themeFill="accent1" w:themeFillTint="99"/>
          </w:tcPr>
          <w:p w14:paraId="5911A70D"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15427910" w14:textId="137D18DC" w:rsidR="00156746" w:rsidRPr="00EC5FEE" w:rsidRDefault="00156746"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p>
        </w:tc>
      </w:tr>
      <w:tr w:rsidR="00156746" w:rsidRPr="00EC5FEE" w14:paraId="7843AEA3" w14:textId="77777777" w:rsidTr="00907480">
        <w:tc>
          <w:tcPr>
            <w:tcW w:w="2122" w:type="dxa"/>
            <w:shd w:val="clear" w:color="auto" w:fill="9CC2E5" w:themeFill="accent1" w:themeFillTint="99"/>
          </w:tcPr>
          <w:p w14:paraId="3B3A02C0"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3B885578" w14:textId="1757207D" w:rsidR="00156746" w:rsidRPr="00EC5FEE" w:rsidRDefault="00156746" w:rsidP="00907480">
            <w:pPr>
              <w:rPr>
                <w:rFonts w:cs="Arial"/>
                <w:sz w:val="24"/>
                <w:szCs w:val="24"/>
                <w:lang w:val="es-ES"/>
              </w:rPr>
            </w:pPr>
            <w:r w:rsidRPr="00EC5FEE">
              <w:rPr>
                <w:rFonts w:cs="Arial"/>
                <w:sz w:val="24"/>
                <w:szCs w:val="24"/>
                <w:lang w:val="es-ES"/>
              </w:rPr>
              <w:t>RF</w:t>
            </w:r>
            <w:ins w:id="403" w:author="Javier Kachuka" w:date="2019-11-05T17:47:00Z">
              <w:r w:rsidR="00401CC8">
                <w:rPr>
                  <w:rFonts w:cs="Arial"/>
                  <w:sz w:val="24"/>
                  <w:szCs w:val="24"/>
                  <w:lang w:val="es-ES"/>
                </w:rPr>
                <w:t>2.2</w:t>
              </w:r>
            </w:ins>
            <w:del w:id="404" w:author="Javier Kachuka" w:date="2019-11-05T17:47:00Z">
              <w:r w:rsidRPr="00EC5FEE" w:rsidDel="00401CC8">
                <w:rPr>
                  <w:rFonts w:cs="Arial"/>
                  <w:sz w:val="24"/>
                  <w:szCs w:val="24"/>
                  <w:lang w:val="es-ES"/>
                </w:rPr>
                <w:delText>1.2</w:delText>
              </w:r>
            </w:del>
          </w:p>
        </w:tc>
      </w:tr>
    </w:tbl>
    <w:tbl>
      <w:tblPr>
        <w:tblStyle w:val="Tablaconcuadrcula"/>
        <w:tblpPr w:leftFromText="180" w:rightFromText="180" w:vertAnchor="text" w:horzAnchor="margin" w:tblpY="367"/>
        <w:tblW w:w="0" w:type="auto"/>
        <w:tblLook w:val="04A0" w:firstRow="1" w:lastRow="0" w:firstColumn="1" w:lastColumn="0" w:noHBand="0" w:noVBand="1"/>
      </w:tblPr>
      <w:tblGrid>
        <w:gridCol w:w="2122"/>
        <w:gridCol w:w="6706"/>
      </w:tblGrid>
      <w:tr w:rsidR="003F530E" w:rsidRPr="00563768" w14:paraId="297AEC25" w14:textId="77777777" w:rsidTr="003F530E">
        <w:tc>
          <w:tcPr>
            <w:tcW w:w="2122" w:type="dxa"/>
            <w:shd w:val="clear" w:color="auto" w:fill="9CC2E5" w:themeFill="accent1" w:themeFillTint="99"/>
          </w:tcPr>
          <w:p w14:paraId="686B18D8" w14:textId="77777777" w:rsidR="003F530E" w:rsidRPr="00EC5FEE" w:rsidRDefault="003F530E" w:rsidP="003F530E">
            <w:pPr>
              <w:rPr>
                <w:moveTo w:id="405" w:author="Javier Kachuka" w:date="2019-11-05T15:58:00Z"/>
                <w:rFonts w:cs="Arial"/>
                <w:b/>
                <w:sz w:val="24"/>
                <w:szCs w:val="24"/>
                <w:lang w:val="es-ES"/>
              </w:rPr>
            </w:pPr>
            <w:moveToRangeStart w:id="406" w:author="Javier Kachuka" w:date="2019-11-05T15:58:00Z" w:name="move23861951"/>
            <w:moveTo w:id="407" w:author="Javier Kachuka" w:date="2019-11-05T15:58:00Z">
              <w:r w:rsidRPr="00EC5FEE">
                <w:rPr>
                  <w:rFonts w:cs="Arial"/>
                  <w:b/>
                  <w:sz w:val="24"/>
                  <w:szCs w:val="24"/>
                  <w:lang w:val="es-ES"/>
                </w:rPr>
                <w:t>Caso de uso</w:t>
              </w:r>
            </w:moveTo>
          </w:p>
        </w:tc>
        <w:tc>
          <w:tcPr>
            <w:tcW w:w="6706" w:type="dxa"/>
          </w:tcPr>
          <w:p w14:paraId="6FA509EE" w14:textId="32BCE589" w:rsidR="003F530E" w:rsidRPr="00EC5FEE" w:rsidRDefault="003F530E" w:rsidP="003F530E">
            <w:pPr>
              <w:rPr>
                <w:moveTo w:id="408" w:author="Javier Kachuka" w:date="2019-11-05T15:58:00Z"/>
                <w:rFonts w:cs="Arial"/>
                <w:sz w:val="24"/>
                <w:szCs w:val="24"/>
                <w:lang w:val="es-ES"/>
              </w:rPr>
            </w:pPr>
            <w:moveTo w:id="409" w:author="Javier Kachuka" w:date="2019-11-05T15:58:00Z">
              <w:r>
                <w:rPr>
                  <w:rFonts w:cs="Arial"/>
                  <w:sz w:val="24"/>
                  <w:szCs w:val="24"/>
                  <w:lang w:val="es-ES"/>
                </w:rPr>
                <w:t>Eliminar Socio (</w:t>
              </w:r>
              <w:del w:id="410" w:author="Javier Kachuka" w:date="2019-11-05T17:22:00Z">
                <w:r w:rsidDel="00A92212">
                  <w:rPr>
                    <w:rFonts w:cs="Arial"/>
                    <w:sz w:val="24"/>
                    <w:szCs w:val="24"/>
                    <w:lang w:val="es-ES"/>
                  </w:rPr>
                  <w:delText>CRUD</w:delText>
                </w:r>
              </w:del>
            </w:moveTo>
            <w:ins w:id="411" w:author="Javier Kachuka" w:date="2019-11-05T17:22:00Z">
              <w:r w:rsidR="00A92212">
                <w:rPr>
                  <w:rFonts w:cs="Arial"/>
                  <w:sz w:val="24"/>
                  <w:szCs w:val="24"/>
                  <w:lang w:val="es-ES"/>
                </w:rPr>
                <w:t>ABM</w:t>
              </w:r>
            </w:ins>
            <w:moveTo w:id="412" w:author="Javier Kachuka" w:date="2019-11-05T15:58:00Z">
              <w:r>
                <w:rPr>
                  <w:rFonts w:cs="Arial"/>
                  <w:sz w:val="24"/>
                  <w:szCs w:val="24"/>
                  <w:lang w:val="es-ES"/>
                </w:rPr>
                <w:t xml:space="preserve"> de Socio)</w:t>
              </w:r>
            </w:moveTo>
          </w:p>
        </w:tc>
      </w:tr>
      <w:tr w:rsidR="003F530E" w:rsidRPr="0083745B" w14:paraId="16EC008B" w14:textId="77777777" w:rsidTr="003F530E">
        <w:tc>
          <w:tcPr>
            <w:tcW w:w="2122" w:type="dxa"/>
            <w:shd w:val="clear" w:color="auto" w:fill="9CC2E5" w:themeFill="accent1" w:themeFillTint="99"/>
          </w:tcPr>
          <w:p w14:paraId="6BC20481" w14:textId="77777777" w:rsidR="003F530E" w:rsidRPr="00EC5FEE" w:rsidRDefault="003F530E" w:rsidP="003F530E">
            <w:pPr>
              <w:rPr>
                <w:moveTo w:id="413" w:author="Javier Kachuka" w:date="2019-11-05T15:58:00Z"/>
                <w:rFonts w:cs="Arial"/>
                <w:b/>
                <w:sz w:val="24"/>
                <w:szCs w:val="24"/>
                <w:lang w:val="es-ES"/>
              </w:rPr>
            </w:pPr>
            <w:moveTo w:id="414" w:author="Javier Kachuka" w:date="2019-11-05T15:58:00Z">
              <w:r w:rsidRPr="00EC5FEE">
                <w:rPr>
                  <w:rFonts w:cs="Arial"/>
                  <w:b/>
                  <w:sz w:val="24"/>
                  <w:szCs w:val="24"/>
                  <w:lang w:val="es-ES"/>
                </w:rPr>
                <w:t>Actor</w:t>
              </w:r>
            </w:moveTo>
          </w:p>
        </w:tc>
        <w:tc>
          <w:tcPr>
            <w:tcW w:w="6706" w:type="dxa"/>
          </w:tcPr>
          <w:p w14:paraId="0D33CA7E" w14:textId="77777777" w:rsidR="003F530E" w:rsidRPr="00EC5FEE" w:rsidRDefault="003F530E" w:rsidP="003F530E">
            <w:pPr>
              <w:rPr>
                <w:moveTo w:id="415" w:author="Javier Kachuka" w:date="2019-11-05T15:58:00Z"/>
                <w:rFonts w:cs="Arial"/>
                <w:sz w:val="24"/>
                <w:szCs w:val="24"/>
                <w:lang w:val="es-ES"/>
              </w:rPr>
            </w:pPr>
            <w:moveTo w:id="416" w:author="Javier Kachuka" w:date="2019-11-05T15:58:00Z">
              <w:r w:rsidRPr="002410FA">
                <w:rPr>
                  <w:rFonts w:cs="Arial"/>
                  <w:sz w:val="24"/>
                  <w:szCs w:val="24"/>
                  <w:lang w:val="es-ES"/>
                </w:rPr>
                <w:t>Oficinista</w:t>
              </w:r>
              <w:r>
                <w:rPr>
                  <w:rFonts w:cs="Arial"/>
                  <w:sz w:val="24"/>
                  <w:szCs w:val="24"/>
                  <w:lang w:val="es-ES"/>
                </w:rPr>
                <w:t>, administrador</w:t>
              </w:r>
            </w:moveTo>
          </w:p>
        </w:tc>
      </w:tr>
      <w:tr w:rsidR="003F530E" w:rsidRPr="00563768" w14:paraId="04A9E912" w14:textId="77777777" w:rsidTr="003F530E">
        <w:tc>
          <w:tcPr>
            <w:tcW w:w="2122" w:type="dxa"/>
            <w:shd w:val="clear" w:color="auto" w:fill="9CC2E5" w:themeFill="accent1" w:themeFillTint="99"/>
          </w:tcPr>
          <w:p w14:paraId="76DD93E2" w14:textId="77777777" w:rsidR="003F530E" w:rsidRPr="00EC5FEE" w:rsidRDefault="003F530E" w:rsidP="003F530E">
            <w:pPr>
              <w:rPr>
                <w:moveTo w:id="417" w:author="Javier Kachuka" w:date="2019-11-05T15:58:00Z"/>
                <w:rFonts w:cs="Arial"/>
                <w:b/>
                <w:sz w:val="24"/>
                <w:szCs w:val="24"/>
                <w:lang w:val="es-ES"/>
              </w:rPr>
            </w:pPr>
            <w:moveTo w:id="418" w:author="Javier Kachuka" w:date="2019-11-05T15:58:00Z">
              <w:r w:rsidRPr="00EC5FEE">
                <w:rPr>
                  <w:rFonts w:cs="Arial"/>
                  <w:b/>
                  <w:sz w:val="24"/>
                  <w:szCs w:val="24"/>
                  <w:lang w:val="es-ES"/>
                </w:rPr>
                <w:t xml:space="preserve">Descripción </w:t>
              </w:r>
            </w:moveTo>
          </w:p>
        </w:tc>
        <w:tc>
          <w:tcPr>
            <w:tcW w:w="6706" w:type="dxa"/>
          </w:tcPr>
          <w:p w14:paraId="2D7F3891" w14:textId="77777777" w:rsidR="003F530E" w:rsidRPr="00EC5FEE" w:rsidRDefault="003F530E" w:rsidP="003F530E">
            <w:pPr>
              <w:rPr>
                <w:moveTo w:id="419" w:author="Javier Kachuka" w:date="2019-11-05T15:58:00Z"/>
                <w:rFonts w:cs="Arial"/>
                <w:sz w:val="24"/>
                <w:szCs w:val="24"/>
                <w:lang w:val="es-ES"/>
              </w:rPr>
            </w:pPr>
            <w:moveTo w:id="420" w:author="Javier Kachuka" w:date="2019-11-05T15:5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moveTo>
          </w:p>
        </w:tc>
      </w:tr>
      <w:tr w:rsidR="003F530E" w:rsidRPr="00EC5FEE" w14:paraId="375B90DA" w14:textId="77777777" w:rsidTr="003F530E">
        <w:tc>
          <w:tcPr>
            <w:tcW w:w="2122" w:type="dxa"/>
            <w:shd w:val="clear" w:color="auto" w:fill="9CC2E5" w:themeFill="accent1" w:themeFillTint="99"/>
          </w:tcPr>
          <w:p w14:paraId="055F1B94" w14:textId="77777777" w:rsidR="003F530E" w:rsidRPr="00EC5FEE" w:rsidRDefault="003F530E" w:rsidP="003F530E">
            <w:pPr>
              <w:rPr>
                <w:moveTo w:id="421" w:author="Javier Kachuka" w:date="2019-11-05T15:58:00Z"/>
                <w:rFonts w:cs="Arial"/>
                <w:b/>
                <w:sz w:val="24"/>
                <w:szCs w:val="24"/>
                <w:lang w:val="es-ES"/>
              </w:rPr>
            </w:pPr>
            <w:moveTo w:id="422" w:author="Javier Kachuka" w:date="2019-11-05T15:58:00Z">
              <w:r w:rsidRPr="00EC5FEE">
                <w:rPr>
                  <w:rFonts w:cs="Arial"/>
                  <w:b/>
                  <w:sz w:val="24"/>
                  <w:szCs w:val="24"/>
                  <w:lang w:val="es-ES"/>
                </w:rPr>
                <w:t>Referencia Cruzada</w:t>
              </w:r>
            </w:moveTo>
          </w:p>
        </w:tc>
        <w:tc>
          <w:tcPr>
            <w:tcW w:w="6706" w:type="dxa"/>
          </w:tcPr>
          <w:p w14:paraId="2CB1AD8C" w14:textId="646AD2EE" w:rsidR="003F530E" w:rsidRPr="00EC5FEE" w:rsidRDefault="003F530E" w:rsidP="003F530E">
            <w:pPr>
              <w:rPr>
                <w:moveTo w:id="423" w:author="Javier Kachuka" w:date="2019-11-05T15:58:00Z"/>
                <w:rFonts w:cs="Arial"/>
                <w:sz w:val="24"/>
                <w:szCs w:val="24"/>
                <w:lang w:val="es-ES"/>
              </w:rPr>
            </w:pPr>
            <w:moveTo w:id="424" w:author="Javier Kachuka" w:date="2019-11-05T15:58:00Z">
              <w:r w:rsidRPr="00EC5FEE">
                <w:rPr>
                  <w:rFonts w:cs="Arial"/>
                  <w:sz w:val="24"/>
                  <w:szCs w:val="24"/>
                  <w:lang w:val="es-ES"/>
                </w:rPr>
                <w:t>RF</w:t>
              </w:r>
            </w:moveTo>
            <w:ins w:id="425" w:author="Javier Kachuka" w:date="2019-11-05T17:47:00Z">
              <w:r w:rsidR="00401CC8">
                <w:rPr>
                  <w:rFonts w:cs="Arial"/>
                  <w:sz w:val="24"/>
                  <w:szCs w:val="24"/>
                  <w:lang w:val="es-ES"/>
                </w:rPr>
                <w:t>2.3</w:t>
              </w:r>
            </w:ins>
            <w:moveTo w:id="426" w:author="Javier Kachuka" w:date="2019-11-05T15:58:00Z">
              <w:del w:id="427" w:author="Javier Kachuka" w:date="2019-11-05T17:47:00Z">
                <w:r w:rsidRPr="00EC5FEE" w:rsidDel="00401CC8">
                  <w:rPr>
                    <w:rFonts w:cs="Arial"/>
                    <w:sz w:val="24"/>
                    <w:szCs w:val="24"/>
                    <w:lang w:val="es-ES"/>
                  </w:rPr>
                  <w:delText>1.3</w:delText>
                </w:r>
              </w:del>
            </w:moveTo>
          </w:p>
        </w:tc>
      </w:tr>
      <w:moveToRangeEnd w:id="406"/>
    </w:tbl>
    <w:p w14:paraId="0FFF848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DE3353" w14:paraId="3A76E169" w14:textId="79C09589" w:rsidTr="00907480">
        <w:trPr>
          <w:del w:id="428" w:author="Javier Kachuka" w:date="2019-11-05T15:44:00Z"/>
        </w:trPr>
        <w:tc>
          <w:tcPr>
            <w:tcW w:w="2122" w:type="dxa"/>
            <w:shd w:val="clear" w:color="auto" w:fill="9CC2E5" w:themeFill="accent1" w:themeFillTint="99"/>
          </w:tcPr>
          <w:p w14:paraId="273CD49C" w14:textId="5B1F67CC" w:rsidR="00156746" w:rsidRPr="00EC5FEE" w:rsidDel="00DE3353" w:rsidRDefault="00156746" w:rsidP="00907480">
            <w:pPr>
              <w:rPr>
                <w:del w:id="429" w:author="Javier Kachuka" w:date="2019-11-05T15:44:00Z"/>
                <w:rFonts w:cs="Arial"/>
                <w:b/>
                <w:sz w:val="24"/>
                <w:szCs w:val="24"/>
                <w:lang w:val="es-ES"/>
              </w:rPr>
            </w:pPr>
            <w:del w:id="430" w:author="Javier Kachuka" w:date="2019-11-05T15:44:00Z">
              <w:r w:rsidRPr="00EC5FEE" w:rsidDel="00DE3353">
                <w:rPr>
                  <w:rFonts w:cs="Arial"/>
                  <w:b/>
                  <w:sz w:val="24"/>
                  <w:szCs w:val="24"/>
                  <w:lang w:val="es-ES"/>
                </w:rPr>
                <w:delText>Caso de uso</w:delText>
              </w:r>
            </w:del>
          </w:p>
        </w:tc>
        <w:tc>
          <w:tcPr>
            <w:tcW w:w="6706" w:type="dxa"/>
          </w:tcPr>
          <w:p w14:paraId="63B539CA" w14:textId="7C0227DF" w:rsidR="00156746" w:rsidRPr="00EC5FEE" w:rsidDel="00DE3353" w:rsidRDefault="00156746" w:rsidP="00156746">
            <w:pPr>
              <w:rPr>
                <w:del w:id="431" w:author="Javier Kachuka" w:date="2019-11-05T15:44:00Z"/>
                <w:rFonts w:cs="Arial"/>
                <w:sz w:val="24"/>
                <w:szCs w:val="24"/>
                <w:lang w:val="es-ES"/>
              </w:rPr>
            </w:pPr>
            <w:del w:id="432" w:author="Javier Kachuka" w:date="2019-11-05T15:44:00Z">
              <w:r w:rsidDel="00DE3353">
                <w:rPr>
                  <w:rFonts w:cs="Arial"/>
                  <w:sz w:val="24"/>
                  <w:szCs w:val="24"/>
                  <w:lang w:val="es-ES"/>
                </w:rPr>
                <w:delText>Listar Socios (</w:delText>
              </w:r>
              <w:r w:rsidR="00832539" w:rsidDel="00DE3353">
                <w:rPr>
                  <w:rFonts w:cs="Arial"/>
                  <w:sz w:val="24"/>
                  <w:szCs w:val="24"/>
                  <w:lang w:val="es-ES"/>
                </w:rPr>
                <w:delText>CRUD</w:delText>
              </w:r>
              <w:r w:rsidDel="00DE3353">
                <w:rPr>
                  <w:rFonts w:cs="Arial"/>
                  <w:sz w:val="24"/>
                  <w:szCs w:val="24"/>
                  <w:lang w:val="es-ES"/>
                </w:rPr>
                <w:delText xml:space="preserve"> de Socio)</w:delText>
              </w:r>
            </w:del>
          </w:p>
        </w:tc>
      </w:tr>
      <w:tr w:rsidR="00156746" w:rsidRPr="00D55146" w:rsidDel="00DE3353" w14:paraId="2BBE0C7A" w14:textId="0695789A" w:rsidTr="00907480">
        <w:trPr>
          <w:del w:id="433" w:author="Javier Kachuka" w:date="2019-11-05T15:44:00Z"/>
        </w:trPr>
        <w:tc>
          <w:tcPr>
            <w:tcW w:w="2122" w:type="dxa"/>
            <w:shd w:val="clear" w:color="auto" w:fill="9CC2E5" w:themeFill="accent1" w:themeFillTint="99"/>
          </w:tcPr>
          <w:p w14:paraId="7DB2499D" w14:textId="6C35AEF7" w:rsidR="00156746" w:rsidRPr="00EC5FEE" w:rsidDel="00DE3353" w:rsidRDefault="00156746" w:rsidP="00907480">
            <w:pPr>
              <w:rPr>
                <w:del w:id="434" w:author="Javier Kachuka" w:date="2019-11-05T15:44:00Z"/>
                <w:rFonts w:cs="Arial"/>
                <w:b/>
                <w:sz w:val="24"/>
                <w:szCs w:val="24"/>
                <w:lang w:val="es-ES"/>
              </w:rPr>
            </w:pPr>
            <w:del w:id="435" w:author="Javier Kachuka" w:date="2019-11-05T15:44:00Z">
              <w:r w:rsidRPr="00EC5FEE" w:rsidDel="00DE3353">
                <w:rPr>
                  <w:rFonts w:cs="Arial"/>
                  <w:b/>
                  <w:sz w:val="24"/>
                  <w:szCs w:val="24"/>
                  <w:lang w:val="es-ES"/>
                </w:rPr>
                <w:delText>Actor</w:delText>
              </w:r>
            </w:del>
          </w:p>
        </w:tc>
        <w:tc>
          <w:tcPr>
            <w:tcW w:w="6706" w:type="dxa"/>
          </w:tcPr>
          <w:p w14:paraId="3BBF0F63" w14:textId="46996A72" w:rsidR="00156746" w:rsidRPr="00EC5FEE" w:rsidDel="00DE3353" w:rsidRDefault="00156746" w:rsidP="00907480">
            <w:pPr>
              <w:rPr>
                <w:del w:id="436" w:author="Javier Kachuka" w:date="2019-11-05T15:44:00Z"/>
                <w:rFonts w:cs="Arial"/>
                <w:sz w:val="24"/>
                <w:szCs w:val="24"/>
                <w:lang w:val="es-ES"/>
              </w:rPr>
            </w:pPr>
            <w:del w:id="437" w:author="Javier Kachuka" w:date="2019-11-05T15:44: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156746" w:rsidRPr="00D55146" w:rsidDel="00DE3353" w14:paraId="3D097D33" w14:textId="47A5B934" w:rsidTr="00907480">
        <w:trPr>
          <w:del w:id="438" w:author="Javier Kachuka" w:date="2019-11-05T15:44:00Z"/>
        </w:trPr>
        <w:tc>
          <w:tcPr>
            <w:tcW w:w="2122" w:type="dxa"/>
            <w:shd w:val="clear" w:color="auto" w:fill="9CC2E5" w:themeFill="accent1" w:themeFillTint="99"/>
          </w:tcPr>
          <w:p w14:paraId="34F1710C" w14:textId="2F404F9D" w:rsidR="00156746" w:rsidRPr="00EC5FEE" w:rsidDel="00DE3353" w:rsidRDefault="00156746" w:rsidP="00907480">
            <w:pPr>
              <w:rPr>
                <w:del w:id="439" w:author="Javier Kachuka" w:date="2019-11-05T15:44:00Z"/>
                <w:rFonts w:cs="Arial"/>
                <w:b/>
                <w:sz w:val="24"/>
                <w:szCs w:val="24"/>
                <w:lang w:val="es-ES"/>
              </w:rPr>
            </w:pPr>
            <w:del w:id="440" w:author="Javier Kachuka" w:date="2019-11-05T15:44:00Z">
              <w:r w:rsidRPr="00EC5FEE" w:rsidDel="00DE3353">
                <w:rPr>
                  <w:rFonts w:cs="Arial"/>
                  <w:b/>
                  <w:sz w:val="24"/>
                  <w:szCs w:val="24"/>
                  <w:lang w:val="es-ES"/>
                </w:rPr>
                <w:delText xml:space="preserve">Descripción </w:delText>
              </w:r>
            </w:del>
          </w:p>
        </w:tc>
        <w:tc>
          <w:tcPr>
            <w:tcW w:w="6706" w:type="dxa"/>
          </w:tcPr>
          <w:p w14:paraId="2D8AB333" w14:textId="7D2676BA" w:rsidR="00156746" w:rsidRPr="00EC5FEE" w:rsidDel="00DE3353" w:rsidRDefault="00156746" w:rsidP="00156746">
            <w:pPr>
              <w:rPr>
                <w:del w:id="441" w:author="Javier Kachuka" w:date="2019-11-05T15:44:00Z"/>
                <w:rFonts w:cs="Arial"/>
                <w:sz w:val="24"/>
                <w:szCs w:val="24"/>
                <w:lang w:val="es-ES"/>
              </w:rPr>
            </w:pPr>
            <w:del w:id="442" w:author="Javier Kachuka" w:date="2019-11-05T15:44: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socios disponibles en el sistema</w:delText>
              </w:r>
            </w:del>
          </w:p>
        </w:tc>
      </w:tr>
      <w:tr w:rsidR="00156746" w:rsidRPr="00EC5FEE" w:rsidDel="00DE3353" w14:paraId="648A2055" w14:textId="7E3C57E0" w:rsidTr="00907480">
        <w:trPr>
          <w:del w:id="443" w:author="Javier Kachuka" w:date="2019-11-05T15:44:00Z"/>
        </w:trPr>
        <w:tc>
          <w:tcPr>
            <w:tcW w:w="2122" w:type="dxa"/>
            <w:shd w:val="clear" w:color="auto" w:fill="9CC2E5" w:themeFill="accent1" w:themeFillTint="99"/>
          </w:tcPr>
          <w:p w14:paraId="3014E6EB" w14:textId="3BBECEA4" w:rsidR="00156746" w:rsidRPr="00EC5FEE" w:rsidDel="00DE3353" w:rsidRDefault="00156746" w:rsidP="00907480">
            <w:pPr>
              <w:rPr>
                <w:del w:id="444" w:author="Javier Kachuka" w:date="2019-11-05T15:44:00Z"/>
                <w:rFonts w:cs="Arial"/>
                <w:b/>
                <w:sz w:val="24"/>
                <w:szCs w:val="24"/>
                <w:lang w:val="es-ES"/>
              </w:rPr>
            </w:pPr>
            <w:del w:id="445" w:author="Javier Kachuka" w:date="2019-11-05T15:44:00Z">
              <w:r w:rsidRPr="00EC5FEE" w:rsidDel="00DE3353">
                <w:rPr>
                  <w:rFonts w:cs="Arial"/>
                  <w:b/>
                  <w:sz w:val="24"/>
                  <w:szCs w:val="24"/>
                  <w:lang w:val="es-ES"/>
                </w:rPr>
                <w:delText>Referencia Cruzada</w:delText>
              </w:r>
            </w:del>
          </w:p>
        </w:tc>
        <w:tc>
          <w:tcPr>
            <w:tcW w:w="6706" w:type="dxa"/>
          </w:tcPr>
          <w:p w14:paraId="2CEB9399" w14:textId="220A3FBF" w:rsidR="00156746" w:rsidRPr="00EC5FEE" w:rsidDel="00DE3353" w:rsidRDefault="00156746" w:rsidP="00907480">
            <w:pPr>
              <w:rPr>
                <w:del w:id="446" w:author="Javier Kachuka" w:date="2019-11-05T15:44:00Z"/>
                <w:rFonts w:cs="Arial"/>
                <w:sz w:val="24"/>
                <w:szCs w:val="24"/>
                <w:lang w:val="es-ES"/>
              </w:rPr>
            </w:pPr>
            <w:del w:id="447" w:author="Javier Kachuka" w:date="2019-11-05T15:44:00Z">
              <w:r w:rsidRPr="00EC5FEE" w:rsidDel="00DE3353">
                <w:rPr>
                  <w:rFonts w:cs="Arial"/>
                  <w:sz w:val="24"/>
                  <w:szCs w:val="24"/>
                  <w:lang w:val="es-ES"/>
                </w:rPr>
                <w:delText>RF1.3</w:delText>
              </w:r>
            </w:del>
          </w:p>
        </w:tc>
      </w:tr>
    </w:tbl>
    <w:p w14:paraId="2F4D3071" w14:textId="22074F39"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474033" w14:paraId="1EC49C89" w14:textId="6E292C55" w:rsidTr="00907480">
        <w:trPr>
          <w:del w:id="448" w:author="Javier Kachuka" w:date="2019-11-05T22:57:00Z"/>
        </w:trPr>
        <w:tc>
          <w:tcPr>
            <w:tcW w:w="2122" w:type="dxa"/>
            <w:shd w:val="clear" w:color="auto" w:fill="9CC2E5" w:themeFill="accent1" w:themeFillTint="99"/>
          </w:tcPr>
          <w:p w14:paraId="0DC9E80E" w14:textId="497B91E2" w:rsidR="00156746" w:rsidRPr="00EC5FEE" w:rsidDel="00474033" w:rsidRDefault="00156746" w:rsidP="00907480">
            <w:pPr>
              <w:rPr>
                <w:del w:id="449" w:author="Javier Kachuka" w:date="2019-11-05T22:57:00Z"/>
                <w:moveFrom w:id="450" w:author="Javier Kachuka" w:date="2019-11-05T15:58:00Z"/>
                <w:rFonts w:cs="Arial"/>
                <w:b/>
                <w:sz w:val="24"/>
                <w:szCs w:val="24"/>
                <w:lang w:val="es-ES"/>
              </w:rPr>
            </w:pPr>
            <w:moveFromRangeStart w:id="451" w:author="Javier Kachuka" w:date="2019-11-05T15:58:00Z" w:name="move23861951"/>
            <w:moveFrom w:id="452" w:author="Javier Kachuka" w:date="2019-11-05T15:58:00Z">
              <w:del w:id="453" w:author="Javier Kachuka" w:date="2019-11-05T22:57:00Z">
                <w:r w:rsidRPr="00EC5FEE" w:rsidDel="00474033">
                  <w:rPr>
                    <w:rFonts w:cs="Arial"/>
                    <w:b/>
                    <w:sz w:val="24"/>
                    <w:szCs w:val="24"/>
                    <w:lang w:val="es-ES"/>
                  </w:rPr>
                  <w:delText>Caso de uso</w:delText>
                </w:r>
              </w:del>
            </w:moveFrom>
          </w:p>
        </w:tc>
        <w:tc>
          <w:tcPr>
            <w:tcW w:w="6706" w:type="dxa"/>
          </w:tcPr>
          <w:p w14:paraId="15D81C5B" w14:textId="521797D8" w:rsidR="00156746" w:rsidRPr="00EC5FEE" w:rsidDel="00474033" w:rsidRDefault="00156746" w:rsidP="00156746">
            <w:pPr>
              <w:rPr>
                <w:del w:id="454" w:author="Javier Kachuka" w:date="2019-11-05T22:57:00Z"/>
                <w:moveFrom w:id="455" w:author="Javier Kachuka" w:date="2019-11-05T15:58:00Z"/>
                <w:rFonts w:cs="Arial"/>
                <w:sz w:val="24"/>
                <w:szCs w:val="24"/>
                <w:lang w:val="es-ES"/>
              </w:rPr>
            </w:pPr>
            <w:moveFrom w:id="456" w:author="Javier Kachuka" w:date="2019-11-05T15:58:00Z">
              <w:del w:id="457" w:author="Javier Kachuka" w:date="2019-11-05T22:57:00Z">
                <w:r w:rsidDel="00474033">
                  <w:rPr>
                    <w:rFonts w:cs="Arial"/>
                    <w:sz w:val="24"/>
                    <w:szCs w:val="24"/>
                    <w:lang w:val="es-ES"/>
                  </w:rPr>
                  <w:delText>Eliminar Socio (</w:delText>
                </w:r>
                <w:r w:rsidR="00832539" w:rsidDel="00474033">
                  <w:rPr>
                    <w:rFonts w:cs="Arial"/>
                    <w:sz w:val="24"/>
                    <w:szCs w:val="24"/>
                    <w:lang w:val="es-ES"/>
                  </w:rPr>
                  <w:delText>CRUD</w:delText>
                </w:r>
                <w:r w:rsidDel="00474033">
                  <w:rPr>
                    <w:rFonts w:cs="Arial"/>
                    <w:sz w:val="24"/>
                    <w:szCs w:val="24"/>
                    <w:lang w:val="es-ES"/>
                  </w:rPr>
                  <w:delText xml:space="preserve"> de Socio)</w:delText>
                </w:r>
              </w:del>
            </w:moveFrom>
          </w:p>
        </w:tc>
      </w:tr>
      <w:tr w:rsidR="00156746" w:rsidRPr="0083745B" w:rsidDel="00474033" w14:paraId="715A86A2" w14:textId="27B3E3B6" w:rsidTr="00907480">
        <w:trPr>
          <w:del w:id="458" w:author="Javier Kachuka" w:date="2019-11-05T22:57:00Z"/>
        </w:trPr>
        <w:tc>
          <w:tcPr>
            <w:tcW w:w="2122" w:type="dxa"/>
            <w:shd w:val="clear" w:color="auto" w:fill="9CC2E5" w:themeFill="accent1" w:themeFillTint="99"/>
          </w:tcPr>
          <w:p w14:paraId="77B60690" w14:textId="3C96A42D" w:rsidR="00156746" w:rsidRPr="00EC5FEE" w:rsidDel="00474033" w:rsidRDefault="00156746" w:rsidP="00907480">
            <w:pPr>
              <w:rPr>
                <w:del w:id="459" w:author="Javier Kachuka" w:date="2019-11-05T22:57:00Z"/>
                <w:moveFrom w:id="460" w:author="Javier Kachuka" w:date="2019-11-05T15:58:00Z"/>
                <w:rFonts w:cs="Arial"/>
                <w:b/>
                <w:sz w:val="24"/>
                <w:szCs w:val="24"/>
                <w:lang w:val="es-ES"/>
              </w:rPr>
            </w:pPr>
            <w:moveFrom w:id="461" w:author="Javier Kachuka" w:date="2019-11-05T15:58:00Z">
              <w:del w:id="462" w:author="Javier Kachuka" w:date="2019-11-05T22:57:00Z">
                <w:r w:rsidRPr="00EC5FEE" w:rsidDel="00474033">
                  <w:rPr>
                    <w:rFonts w:cs="Arial"/>
                    <w:b/>
                    <w:sz w:val="24"/>
                    <w:szCs w:val="24"/>
                    <w:lang w:val="es-ES"/>
                  </w:rPr>
                  <w:delText>Actor</w:delText>
                </w:r>
              </w:del>
            </w:moveFrom>
          </w:p>
        </w:tc>
        <w:tc>
          <w:tcPr>
            <w:tcW w:w="6706" w:type="dxa"/>
          </w:tcPr>
          <w:p w14:paraId="1D26B781" w14:textId="35DAD897" w:rsidR="00156746" w:rsidRPr="00EC5FEE" w:rsidDel="00474033" w:rsidRDefault="00156746" w:rsidP="00907480">
            <w:pPr>
              <w:rPr>
                <w:del w:id="463" w:author="Javier Kachuka" w:date="2019-11-05T22:57:00Z"/>
                <w:moveFrom w:id="464" w:author="Javier Kachuka" w:date="2019-11-05T15:58:00Z"/>
                <w:rFonts w:cs="Arial"/>
                <w:sz w:val="24"/>
                <w:szCs w:val="24"/>
                <w:lang w:val="es-ES"/>
              </w:rPr>
            </w:pPr>
            <w:moveFrom w:id="465" w:author="Javier Kachuka" w:date="2019-11-05T15:58:00Z">
              <w:del w:id="466" w:author="Javier Kachuka" w:date="2019-11-05T22:57: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156746" w:rsidRPr="00D55146" w:rsidDel="00474033" w14:paraId="29664CF7" w14:textId="489F5547" w:rsidTr="00907480">
        <w:trPr>
          <w:del w:id="467" w:author="Javier Kachuka" w:date="2019-11-05T22:57:00Z"/>
        </w:trPr>
        <w:tc>
          <w:tcPr>
            <w:tcW w:w="2122" w:type="dxa"/>
            <w:shd w:val="clear" w:color="auto" w:fill="9CC2E5" w:themeFill="accent1" w:themeFillTint="99"/>
          </w:tcPr>
          <w:p w14:paraId="38EBEC96" w14:textId="3B338234" w:rsidR="00156746" w:rsidRPr="00EC5FEE" w:rsidDel="00474033" w:rsidRDefault="00156746" w:rsidP="00907480">
            <w:pPr>
              <w:rPr>
                <w:del w:id="468" w:author="Javier Kachuka" w:date="2019-11-05T22:57:00Z"/>
                <w:moveFrom w:id="469" w:author="Javier Kachuka" w:date="2019-11-05T15:58:00Z"/>
                <w:rFonts w:cs="Arial"/>
                <w:b/>
                <w:sz w:val="24"/>
                <w:szCs w:val="24"/>
                <w:lang w:val="es-ES"/>
              </w:rPr>
            </w:pPr>
            <w:moveFrom w:id="470" w:author="Javier Kachuka" w:date="2019-11-05T15:58:00Z">
              <w:del w:id="471" w:author="Javier Kachuka" w:date="2019-11-05T22:57:00Z">
                <w:r w:rsidRPr="00EC5FEE" w:rsidDel="00474033">
                  <w:rPr>
                    <w:rFonts w:cs="Arial"/>
                    <w:b/>
                    <w:sz w:val="24"/>
                    <w:szCs w:val="24"/>
                    <w:lang w:val="es-ES"/>
                  </w:rPr>
                  <w:delText xml:space="preserve">Descripción </w:delText>
                </w:r>
              </w:del>
            </w:moveFrom>
          </w:p>
        </w:tc>
        <w:tc>
          <w:tcPr>
            <w:tcW w:w="6706" w:type="dxa"/>
          </w:tcPr>
          <w:p w14:paraId="4DE01A85" w14:textId="07DD1C9D" w:rsidR="00156746" w:rsidRPr="00EC5FEE" w:rsidDel="00474033" w:rsidRDefault="00156746" w:rsidP="00156746">
            <w:pPr>
              <w:rPr>
                <w:del w:id="472" w:author="Javier Kachuka" w:date="2019-11-05T22:57:00Z"/>
                <w:moveFrom w:id="473" w:author="Javier Kachuka" w:date="2019-11-05T15:58:00Z"/>
                <w:rFonts w:cs="Arial"/>
                <w:sz w:val="24"/>
                <w:szCs w:val="24"/>
                <w:lang w:val="es-ES"/>
              </w:rPr>
            </w:pPr>
            <w:moveFrom w:id="474" w:author="Javier Kachuka" w:date="2019-11-05T15:58:00Z">
              <w:del w:id="475" w:author="Javier Kachuka" w:date="2019-11-05T22:57: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socio del sistema</w:delText>
                </w:r>
              </w:del>
            </w:moveFrom>
          </w:p>
        </w:tc>
      </w:tr>
      <w:tr w:rsidR="00156746" w:rsidRPr="00EC5FEE" w:rsidDel="00474033" w14:paraId="0D664147" w14:textId="74C98585" w:rsidTr="00907480">
        <w:trPr>
          <w:del w:id="476" w:author="Javier Kachuka" w:date="2019-11-05T22:57:00Z"/>
        </w:trPr>
        <w:tc>
          <w:tcPr>
            <w:tcW w:w="2122" w:type="dxa"/>
            <w:shd w:val="clear" w:color="auto" w:fill="9CC2E5" w:themeFill="accent1" w:themeFillTint="99"/>
          </w:tcPr>
          <w:p w14:paraId="54A361BE" w14:textId="23975F02" w:rsidR="00156746" w:rsidRPr="00EC5FEE" w:rsidDel="00474033" w:rsidRDefault="00156746" w:rsidP="00907480">
            <w:pPr>
              <w:rPr>
                <w:del w:id="477" w:author="Javier Kachuka" w:date="2019-11-05T22:57:00Z"/>
                <w:moveFrom w:id="478" w:author="Javier Kachuka" w:date="2019-11-05T15:58:00Z"/>
                <w:rFonts w:cs="Arial"/>
                <w:b/>
                <w:sz w:val="24"/>
                <w:szCs w:val="24"/>
                <w:lang w:val="es-ES"/>
              </w:rPr>
            </w:pPr>
            <w:moveFrom w:id="479" w:author="Javier Kachuka" w:date="2019-11-05T15:58:00Z">
              <w:del w:id="480" w:author="Javier Kachuka" w:date="2019-11-05T22:57:00Z">
                <w:r w:rsidRPr="00EC5FEE" w:rsidDel="00474033">
                  <w:rPr>
                    <w:rFonts w:cs="Arial"/>
                    <w:b/>
                    <w:sz w:val="24"/>
                    <w:szCs w:val="24"/>
                    <w:lang w:val="es-ES"/>
                  </w:rPr>
                  <w:delText>Referencia Cruzada</w:delText>
                </w:r>
              </w:del>
            </w:moveFrom>
          </w:p>
        </w:tc>
        <w:tc>
          <w:tcPr>
            <w:tcW w:w="6706" w:type="dxa"/>
          </w:tcPr>
          <w:p w14:paraId="1AE990D7" w14:textId="01249DE2" w:rsidR="00156746" w:rsidRPr="00EC5FEE" w:rsidDel="00474033" w:rsidRDefault="00156746" w:rsidP="00907480">
            <w:pPr>
              <w:rPr>
                <w:del w:id="481" w:author="Javier Kachuka" w:date="2019-11-05T22:57:00Z"/>
                <w:moveFrom w:id="482" w:author="Javier Kachuka" w:date="2019-11-05T15:58:00Z"/>
                <w:rFonts w:cs="Arial"/>
                <w:sz w:val="24"/>
                <w:szCs w:val="24"/>
                <w:lang w:val="es-ES"/>
              </w:rPr>
            </w:pPr>
            <w:moveFrom w:id="483" w:author="Javier Kachuka" w:date="2019-11-05T15:58:00Z">
              <w:del w:id="484" w:author="Javier Kachuka" w:date="2019-11-05T22:57:00Z">
                <w:r w:rsidRPr="00EC5FEE" w:rsidDel="00474033">
                  <w:rPr>
                    <w:rFonts w:cs="Arial"/>
                    <w:sz w:val="24"/>
                    <w:szCs w:val="24"/>
                    <w:lang w:val="es-ES"/>
                  </w:rPr>
                  <w:delText>RF1.3</w:delText>
                </w:r>
              </w:del>
            </w:moveFrom>
          </w:p>
        </w:tc>
      </w:tr>
      <w:moveFromRangeEnd w:id="451"/>
    </w:tbl>
    <w:p w14:paraId="0D76F83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1BB6FC61" w14:textId="77777777" w:rsidTr="00907480">
        <w:tc>
          <w:tcPr>
            <w:tcW w:w="2122" w:type="dxa"/>
            <w:shd w:val="clear" w:color="auto" w:fill="9CC2E5" w:themeFill="accent1" w:themeFillTint="99"/>
          </w:tcPr>
          <w:p w14:paraId="0850683A"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0FBB3398" w14:textId="17996E7C" w:rsidR="00156746" w:rsidRPr="00EC5FEE" w:rsidRDefault="00156746" w:rsidP="00156746">
            <w:pPr>
              <w:rPr>
                <w:rFonts w:cs="Arial"/>
                <w:sz w:val="24"/>
                <w:szCs w:val="24"/>
                <w:lang w:val="es-ES"/>
              </w:rPr>
            </w:pPr>
            <w:r>
              <w:rPr>
                <w:rFonts w:cs="Arial"/>
                <w:sz w:val="24"/>
                <w:szCs w:val="24"/>
                <w:lang w:val="es-ES"/>
              </w:rPr>
              <w:t>Registrar Conexión</w:t>
            </w:r>
          </w:p>
        </w:tc>
      </w:tr>
      <w:tr w:rsidR="00156746" w:rsidRPr="0083745B" w14:paraId="2D9F15AF" w14:textId="77777777" w:rsidTr="00907480">
        <w:tc>
          <w:tcPr>
            <w:tcW w:w="2122" w:type="dxa"/>
            <w:shd w:val="clear" w:color="auto" w:fill="9CC2E5" w:themeFill="accent1" w:themeFillTint="99"/>
          </w:tcPr>
          <w:p w14:paraId="55FCC484"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5D0BED65" w14:textId="460C120F"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563768" w14:paraId="28CB87AA" w14:textId="77777777" w:rsidTr="00907480">
        <w:tc>
          <w:tcPr>
            <w:tcW w:w="2122" w:type="dxa"/>
            <w:shd w:val="clear" w:color="auto" w:fill="9CC2E5" w:themeFill="accent1" w:themeFillTint="99"/>
          </w:tcPr>
          <w:p w14:paraId="4B0F93D2"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FA6B070" w14:textId="76210C87"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p>
        </w:tc>
      </w:tr>
      <w:tr w:rsidR="00156746" w:rsidRPr="00EC5FEE" w14:paraId="67AC22D5" w14:textId="77777777" w:rsidTr="00907480">
        <w:tc>
          <w:tcPr>
            <w:tcW w:w="2122" w:type="dxa"/>
            <w:shd w:val="clear" w:color="auto" w:fill="9CC2E5" w:themeFill="accent1" w:themeFillTint="99"/>
          </w:tcPr>
          <w:p w14:paraId="23204978"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28AF49BA" w14:textId="75460571" w:rsidR="00156746" w:rsidRPr="00EC5FEE" w:rsidRDefault="00156746" w:rsidP="00907480">
            <w:pPr>
              <w:rPr>
                <w:rFonts w:cs="Arial"/>
                <w:sz w:val="24"/>
                <w:szCs w:val="24"/>
                <w:lang w:val="es-ES"/>
              </w:rPr>
            </w:pPr>
            <w:r w:rsidRPr="00EC5FEE">
              <w:rPr>
                <w:rFonts w:cs="Arial"/>
                <w:sz w:val="24"/>
                <w:szCs w:val="24"/>
                <w:lang w:val="es-ES"/>
              </w:rPr>
              <w:t>RF</w:t>
            </w:r>
            <w:ins w:id="485" w:author="Javier Kachuka" w:date="2019-11-05T17:47:00Z">
              <w:r w:rsidR="00401CC8">
                <w:rPr>
                  <w:rFonts w:cs="Arial"/>
                  <w:sz w:val="24"/>
                  <w:szCs w:val="24"/>
                  <w:lang w:val="es-ES"/>
                </w:rPr>
                <w:t>2.4</w:t>
              </w:r>
            </w:ins>
            <w:del w:id="486" w:author="Javier Kachuka" w:date="2019-11-05T17:47:00Z">
              <w:r w:rsidRPr="00EC5FEE" w:rsidDel="00401CC8">
                <w:rPr>
                  <w:rFonts w:cs="Arial"/>
                  <w:sz w:val="24"/>
                  <w:szCs w:val="24"/>
                  <w:lang w:val="es-ES"/>
                </w:rPr>
                <w:delText>1.3</w:delText>
              </w:r>
            </w:del>
          </w:p>
        </w:tc>
      </w:tr>
    </w:tbl>
    <w:p w14:paraId="3FC58326" w14:textId="51C14368"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5704AAA4" w14:textId="77777777" w:rsidTr="00907480">
        <w:tc>
          <w:tcPr>
            <w:tcW w:w="2122" w:type="dxa"/>
            <w:shd w:val="clear" w:color="auto" w:fill="9CC2E5" w:themeFill="accent1" w:themeFillTint="99"/>
          </w:tcPr>
          <w:p w14:paraId="0C243109"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6379E9A1" w14:textId="7CEC290B" w:rsidR="00156746" w:rsidRPr="00EC5FEE" w:rsidRDefault="00156746" w:rsidP="00907480">
            <w:pPr>
              <w:rPr>
                <w:rFonts w:cs="Arial"/>
                <w:sz w:val="24"/>
                <w:szCs w:val="24"/>
                <w:lang w:val="es-ES"/>
              </w:rPr>
            </w:pPr>
            <w:r>
              <w:rPr>
                <w:rFonts w:cs="Arial"/>
                <w:sz w:val="24"/>
                <w:szCs w:val="24"/>
                <w:lang w:val="es-ES"/>
              </w:rPr>
              <w:t>Eliminar Conexión</w:t>
            </w:r>
          </w:p>
        </w:tc>
      </w:tr>
      <w:tr w:rsidR="00156746" w:rsidRPr="0083745B" w14:paraId="59FD46DB" w14:textId="77777777" w:rsidTr="00907480">
        <w:tc>
          <w:tcPr>
            <w:tcW w:w="2122" w:type="dxa"/>
            <w:shd w:val="clear" w:color="auto" w:fill="9CC2E5" w:themeFill="accent1" w:themeFillTint="99"/>
          </w:tcPr>
          <w:p w14:paraId="691337A8"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14B1F52" w14:textId="6A849F31"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563768" w14:paraId="3C9C2EC6" w14:textId="77777777" w:rsidTr="00907480">
        <w:tc>
          <w:tcPr>
            <w:tcW w:w="2122" w:type="dxa"/>
            <w:shd w:val="clear" w:color="auto" w:fill="9CC2E5" w:themeFill="accent1" w:themeFillTint="99"/>
          </w:tcPr>
          <w:p w14:paraId="649436FE"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50E9CA5" w14:textId="09C833BA"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p>
        </w:tc>
      </w:tr>
      <w:tr w:rsidR="00156746" w:rsidRPr="00EC5FEE" w14:paraId="1C3B9C7B" w14:textId="77777777" w:rsidTr="00907480">
        <w:tc>
          <w:tcPr>
            <w:tcW w:w="2122" w:type="dxa"/>
            <w:shd w:val="clear" w:color="auto" w:fill="9CC2E5" w:themeFill="accent1" w:themeFillTint="99"/>
          </w:tcPr>
          <w:p w14:paraId="4EBB2AAF"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7D6163B9" w14:textId="4F607110" w:rsidR="00156746" w:rsidRPr="00EC5FEE" w:rsidRDefault="00156746" w:rsidP="00907480">
            <w:pPr>
              <w:rPr>
                <w:rFonts w:cs="Arial"/>
                <w:sz w:val="24"/>
                <w:szCs w:val="24"/>
                <w:lang w:val="es-ES"/>
              </w:rPr>
            </w:pPr>
            <w:r w:rsidRPr="00EC5FEE">
              <w:rPr>
                <w:rFonts w:cs="Arial"/>
                <w:sz w:val="24"/>
                <w:szCs w:val="24"/>
                <w:lang w:val="es-ES"/>
              </w:rPr>
              <w:t>RF</w:t>
            </w:r>
            <w:ins w:id="487" w:author="Javier Kachuka" w:date="2019-11-05T17:47:00Z">
              <w:r w:rsidR="00401CC8">
                <w:rPr>
                  <w:rFonts w:cs="Arial"/>
                  <w:sz w:val="24"/>
                  <w:szCs w:val="24"/>
                  <w:lang w:val="es-ES"/>
                </w:rPr>
                <w:t>2.5</w:t>
              </w:r>
            </w:ins>
            <w:del w:id="488" w:author="Javier Kachuka" w:date="2019-11-05T17:47:00Z">
              <w:r w:rsidRPr="00EC5FEE" w:rsidDel="00401CC8">
                <w:rPr>
                  <w:rFonts w:cs="Arial"/>
                  <w:sz w:val="24"/>
                  <w:szCs w:val="24"/>
                  <w:lang w:val="es-ES"/>
                </w:rPr>
                <w:delText>1.3</w:delText>
              </w:r>
            </w:del>
          </w:p>
        </w:tc>
      </w:tr>
    </w:tbl>
    <w:p w14:paraId="7E43DA8C" w14:textId="4EB52ECD" w:rsidR="003F530E" w:rsidRDefault="003F530E" w:rsidP="00AE5082">
      <w:pPr>
        <w:rPr>
          <w:ins w:id="489" w:author="Javier Kachuka" w:date="2019-11-05T16:00:00Z"/>
          <w:rFonts w:cs="Arial"/>
          <w:sz w:val="24"/>
          <w:szCs w:val="24"/>
          <w:lang w:val="es-ES"/>
        </w:rPr>
      </w:pPr>
    </w:p>
    <w:p w14:paraId="55418C6E" w14:textId="12A9D47F" w:rsidR="00156746" w:rsidRPr="00EC5FEE" w:rsidRDefault="003F530E" w:rsidP="00AE5082">
      <w:pPr>
        <w:rPr>
          <w:rFonts w:cs="Arial"/>
          <w:sz w:val="24"/>
          <w:szCs w:val="24"/>
          <w:lang w:val="es-ES"/>
        </w:rPr>
      </w:pPr>
      <w:ins w:id="490" w:author="Javier Kachuka" w:date="2019-11-05T16:00:00Z">
        <w:r>
          <w:rPr>
            <w:rFonts w:cs="Arial"/>
            <w:sz w:val="24"/>
            <w:szCs w:val="24"/>
            <w:lang w:val="es-ES"/>
          </w:rPr>
          <w:br w:type="page"/>
        </w:r>
      </w:ins>
    </w:p>
    <w:p w14:paraId="5B43051F" w14:textId="17ABC048" w:rsidR="006233E2" w:rsidRPr="00C21D3A" w:rsidRDefault="002A55EF">
      <w:pPr>
        <w:pStyle w:val="Ttulo3"/>
        <w:ind w:left="720" w:hanging="720"/>
        <w:rPr>
          <w:lang w:val="es-ES"/>
        </w:rPr>
        <w:pPrChange w:id="491" w:author="Javier Kachuka" w:date="2019-11-05T22:29:00Z">
          <w:pPr>
            <w:pStyle w:val="Ttulo3"/>
          </w:pPr>
        </w:pPrChange>
      </w:pPr>
      <w:bookmarkStart w:id="492" w:name="_Toc24617133"/>
      <w:r>
        <w:rPr>
          <w:lang w:val="es-ES"/>
        </w:rPr>
        <w:lastRenderedPageBreak/>
        <w:t>Módulo de T</w:t>
      </w:r>
      <w:r w:rsidR="006233E2" w:rsidRPr="00EC5FEE">
        <w:rPr>
          <w:lang w:val="es-ES"/>
        </w:rPr>
        <w:t>rabajo</w:t>
      </w:r>
      <w:bookmarkEnd w:id="492"/>
    </w:p>
    <w:tbl>
      <w:tblPr>
        <w:tblStyle w:val="Tablaconcuadrcula"/>
        <w:tblW w:w="0" w:type="auto"/>
        <w:tblLook w:val="04A0" w:firstRow="1" w:lastRow="0" w:firstColumn="1" w:lastColumn="0" w:noHBand="0" w:noVBand="1"/>
      </w:tblPr>
      <w:tblGrid>
        <w:gridCol w:w="2122"/>
        <w:gridCol w:w="6706"/>
      </w:tblGrid>
      <w:tr w:rsidR="00A859BB" w:rsidRPr="00EC5FEE" w14:paraId="6723337D" w14:textId="77777777" w:rsidTr="00EC5FEE">
        <w:tc>
          <w:tcPr>
            <w:tcW w:w="2122" w:type="dxa"/>
            <w:shd w:val="clear" w:color="auto" w:fill="9CC2E5" w:themeFill="accent1" w:themeFillTint="99"/>
          </w:tcPr>
          <w:p w14:paraId="35286B60"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AAC180A" w14:textId="77777777" w:rsidR="00A859BB" w:rsidRPr="00EC5FEE" w:rsidRDefault="00A859BB" w:rsidP="00A859BB">
            <w:pPr>
              <w:rPr>
                <w:rFonts w:cs="Arial"/>
                <w:sz w:val="24"/>
                <w:szCs w:val="24"/>
                <w:lang w:val="es-ES"/>
              </w:rPr>
            </w:pPr>
            <w:r w:rsidRPr="00EC5FEE">
              <w:rPr>
                <w:rFonts w:cs="Arial"/>
                <w:sz w:val="24"/>
                <w:szCs w:val="24"/>
                <w:lang w:val="es-ES"/>
              </w:rPr>
              <w:t>Iniciar Trabajo</w:t>
            </w:r>
          </w:p>
        </w:tc>
      </w:tr>
      <w:tr w:rsidR="00A859BB" w:rsidRPr="00EC5FEE" w14:paraId="2B945705" w14:textId="77777777" w:rsidTr="00EC5FEE">
        <w:tc>
          <w:tcPr>
            <w:tcW w:w="2122" w:type="dxa"/>
            <w:shd w:val="clear" w:color="auto" w:fill="9CC2E5" w:themeFill="accent1" w:themeFillTint="99"/>
          </w:tcPr>
          <w:p w14:paraId="4C7B25EA"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B6A643E" w14:textId="1D9AFA24"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563768" w14:paraId="031BD331" w14:textId="77777777" w:rsidTr="00EC5FEE">
        <w:tc>
          <w:tcPr>
            <w:tcW w:w="2122" w:type="dxa"/>
            <w:shd w:val="clear" w:color="auto" w:fill="9CC2E5" w:themeFill="accent1" w:themeFillTint="99"/>
          </w:tcPr>
          <w:p w14:paraId="74DB3301"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840A58D" w14:textId="7270AA2C" w:rsidR="00A859BB" w:rsidRPr="00EC5FEE" w:rsidRDefault="00AE4E95" w:rsidP="00A859BB">
            <w:pPr>
              <w:rPr>
                <w:rFonts w:cs="Arial"/>
                <w:sz w:val="24"/>
                <w:szCs w:val="24"/>
                <w:lang w:val="es-ES"/>
              </w:rPr>
            </w:pPr>
            <w:r w:rsidRPr="00EC5FEE">
              <w:rPr>
                <w:rFonts w:cs="Arial"/>
                <w:sz w:val="24"/>
                <w:szCs w:val="24"/>
                <w:lang w:val="es-ES"/>
              </w:rPr>
              <w:t>El empleado</w:t>
            </w:r>
            <w:r w:rsidR="00C21D3A">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inicia</w:t>
            </w:r>
            <w:r w:rsidR="00A859BB" w:rsidRPr="00EC5FEE">
              <w:rPr>
                <w:rFonts w:cs="Arial"/>
                <w:sz w:val="24"/>
                <w:szCs w:val="24"/>
                <w:lang w:val="es-ES"/>
              </w:rPr>
              <w:t xml:space="preserve"> un nuevo trabajo pendiente por realizar</w:t>
            </w:r>
          </w:p>
        </w:tc>
      </w:tr>
      <w:tr w:rsidR="00A859BB" w:rsidRPr="00EC5FEE" w14:paraId="405D6B99" w14:textId="77777777" w:rsidTr="00EC5FEE">
        <w:tc>
          <w:tcPr>
            <w:tcW w:w="2122" w:type="dxa"/>
            <w:shd w:val="clear" w:color="auto" w:fill="9CC2E5" w:themeFill="accent1" w:themeFillTint="99"/>
          </w:tcPr>
          <w:p w14:paraId="5D819E6B"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50A761BD" w14:textId="6BCAF429" w:rsidR="00A859BB" w:rsidRPr="00EC5FEE" w:rsidRDefault="00A859BB" w:rsidP="00E76878">
            <w:pPr>
              <w:rPr>
                <w:rFonts w:cs="Arial"/>
                <w:sz w:val="24"/>
                <w:szCs w:val="24"/>
                <w:lang w:val="es-ES"/>
              </w:rPr>
            </w:pPr>
            <w:r w:rsidRPr="00EC5FEE">
              <w:rPr>
                <w:rFonts w:cs="Arial"/>
                <w:sz w:val="24"/>
                <w:szCs w:val="24"/>
                <w:lang w:val="es-ES"/>
              </w:rPr>
              <w:t>RF2.</w:t>
            </w:r>
            <w:ins w:id="493" w:author="Javier Kachuka" w:date="2019-11-05T17:50:00Z">
              <w:r w:rsidR="00401CC8">
                <w:rPr>
                  <w:rFonts w:cs="Arial"/>
                  <w:sz w:val="24"/>
                  <w:szCs w:val="24"/>
                  <w:lang w:val="es-ES"/>
                </w:rPr>
                <w:t>6</w:t>
              </w:r>
            </w:ins>
            <w:del w:id="494" w:author="Javier Kachuka" w:date="2019-11-05T17:50:00Z">
              <w:r w:rsidRPr="00EC5FEE" w:rsidDel="00401CC8">
                <w:rPr>
                  <w:rFonts w:cs="Arial"/>
                  <w:sz w:val="24"/>
                  <w:szCs w:val="24"/>
                  <w:lang w:val="es-ES"/>
                </w:rPr>
                <w:delText>2</w:delText>
              </w:r>
            </w:del>
          </w:p>
        </w:tc>
      </w:tr>
    </w:tbl>
    <w:p w14:paraId="5AF5A18D" w14:textId="77777777" w:rsidR="00A859BB" w:rsidRPr="00EC5FEE"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6BA17E87" w14:textId="77777777" w:rsidTr="00EC5FEE">
        <w:tc>
          <w:tcPr>
            <w:tcW w:w="2122" w:type="dxa"/>
            <w:shd w:val="clear" w:color="auto" w:fill="9CC2E5" w:themeFill="accent1" w:themeFillTint="99"/>
          </w:tcPr>
          <w:p w14:paraId="1C437751"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34510C7" w14:textId="77777777" w:rsidR="00A859BB" w:rsidRPr="00EC5FEE" w:rsidRDefault="00A859BB" w:rsidP="00A859BB">
            <w:pPr>
              <w:rPr>
                <w:rFonts w:cs="Arial"/>
                <w:sz w:val="24"/>
                <w:szCs w:val="24"/>
                <w:lang w:val="es-ES"/>
              </w:rPr>
            </w:pPr>
            <w:r w:rsidRPr="00EC5FEE">
              <w:rPr>
                <w:rFonts w:cs="Arial"/>
                <w:sz w:val="24"/>
                <w:szCs w:val="24"/>
                <w:lang w:val="es-ES"/>
              </w:rPr>
              <w:t>Finalizar trabajo</w:t>
            </w:r>
          </w:p>
        </w:tc>
      </w:tr>
      <w:tr w:rsidR="00A859BB" w:rsidRPr="00EC5FEE" w14:paraId="6AE4FE7E" w14:textId="77777777" w:rsidTr="00EC5FEE">
        <w:tc>
          <w:tcPr>
            <w:tcW w:w="2122" w:type="dxa"/>
            <w:shd w:val="clear" w:color="auto" w:fill="9CC2E5" w:themeFill="accent1" w:themeFillTint="99"/>
          </w:tcPr>
          <w:p w14:paraId="2D7FF1E3"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06F5A39" w14:textId="3A473BCA"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563768" w14:paraId="68FA5B31" w14:textId="77777777" w:rsidTr="00EC5FEE">
        <w:tc>
          <w:tcPr>
            <w:tcW w:w="2122" w:type="dxa"/>
            <w:shd w:val="clear" w:color="auto" w:fill="9CC2E5" w:themeFill="accent1" w:themeFillTint="99"/>
          </w:tcPr>
          <w:p w14:paraId="6E04140B"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2D81D5F8" w14:textId="10C08361"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C21D3A">
              <w:rPr>
                <w:rFonts w:cs="Arial"/>
                <w:sz w:val="24"/>
                <w:szCs w:val="24"/>
                <w:lang w:val="es-ES"/>
              </w:rPr>
              <w:t xml:space="preserve"> de planta</w:t>
            </w:r>
            <w:r w:rsidRPr="00EC5FEE">
              <w:rPr>
                <w:rFonts w:cs="Arial"/>
                <w:sz w:val="24"/>
                <w:szCs w:val="24"/>
                <w:lang w:val="es-ES"/>
              </w:rPr>
              <w:t xml:space="preserve"> finaliza</w:t>
            </w:r>
            <w:r w:rsidR="00A859BB" w:rsidRPr="00EC5FEE">
              <w:rPr>
                <w:rFonts w:cs="Arial"/>
                <w:sz w:val="24"/>
                <w:szCs w:val="24"/>
                <w:lang w:val="es-ES"/>
              </w:rPr>
              <w:t xml:space="preserve"> un trabajo que se ha iniciado anteriormente</w:t>
            </w:r>
          </w:p>
        </w:tc>
      </w:tr>
      <w:tr w:rsidR="00A859BB" w:rsidRPr="00EC5FEE" w14:paraId="3A2831E9" w14:textId="77777777" w:rsidTr="00EC5FEE">
        <w:tc>
          <w:tcPr>
            <w:tcW w:w="2122" w:type="dxa"/>
            <w:shd w:val="clear" w:color="auto" w:fill="9CC2E5" w:themeFill="accent1" w:themeFillTint="99"/>
          </w:tcPr>
          <w:p w14:paraId="6789474E"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188179BE" w14:textId="6405ABB9" w:rsidR="00A859BB" w:rsidRPr="00EC5FEE" w:rsidRDefault="00A859BB" w:rsidP="00E76878">
            <w:pPr>
              <w:rPr>
                <w:rFonts w:cs="Arial"/>
                <w:sz w:val="24"/>
                <w:szCs w:val="24"/>
                <w:lang w:val="es-ES"/>
              </w:rPr>
            </w:pPr>
            <w:r w:rsidRPr="00EC5FEE">
              <w:rPr>
                <w:rFonts w:cs="Arial"/>
                <w:sz w:val="24"/>
                <w:szCs w:val="24"/>
                <w:lang w:val="es-ES"/>
              </w:rPr>
              <w:t>RF2.</w:t>
            </w:r>
            <w:ins w:id="495" w:author="Javier Kachuka" w:date="2019-11-05T17:50:00Z">
              <w:r w:rsidR="00401CC8">
                <w:rPr>
                  <w:rFonts w:cs="Arial"/>
                  <w:sz w:val="24"/>
                  <w:szCs w:val="24"/>
                  <w:lang w:val="es-ES"/>
                </w:rPr>
                <w:t>7</w:t>
              </w:r>
            </w:ins>
            <w:del w:id="496" w:author="Javier Kachuka" w:date="2019-11-05T17:50:00Z">
              <w:r w:rsidRPr="00EC5FEE" w:rsidDel="00401CC8">
                <w:rPr>
                  <w:rFonts w:cs="Arial"/>
                  <w:sz w:val="24"/>
                  <w:szCs w:val="24"/>
                  <w:lang w:val="es-ES"/>
                </w:rPr>
                <w:delText>3</w:delText>
              </w:r>
            </w:del>
          </w:p>
        </w:tc>
      </w:tr>
    </w:tbl>
    <w:p w14:paraId="330F80DA" w14:textId="32FC450D"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3EEB4B1D" w14:textId="77777777" w:rsidTr="00907480">
        <w:tc>
          <w:tcPr>
            <w:tcW w:w="2122" w:type="dxa"/>
            <w:shd w:val="clear" w:color="auto" w:fill="9CC2E5" w:themeFill="accent1" w:themeFillTint="99"/>
          </w:tcPr>
          <w:p w14:paraId="54B57D8C"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519E3F32" w14:textId="358DC153" w:rsidR="00C21D3A" w:rsidRPr="00EC5FEE" w:rsidRDefault="00C21D3A" w:rsidP="00C21D3A">
            <w:pPr>
              <w:rPr>
                <w:rFonts w:cs="Arial"/>
                <w:sz w:val="24"/>
                <w:szCs w:val="24"/>
                <w:lang w:val="es-ES"/>
              </w:rPr>
            </w:pPr>
            <w:r>
              <w:rPr>
                <w:rFonts w:cs="Arial"/>
                <w:sz w:val="24"/>
                <w:szCs w:val="24"/>
                <w:lang w:val="es-ES"/>
              </w:rPr>
              <w:t>Listar Trabajos</w:t>
            </w:r>
          </w:p>
        </w:tc>
      </w:tr>
      <w:tr w:rsidR="00C21D3A" w:rsidRPr="00EC5FEE" w14:paraId="49C88637" w14:textId="77777777" w:rsidTr="00907480">
        <w:tc>
          <w:tcPr>
            <w:tcW w:w="2122" w:type="dxa"/>
            <w:shd w:val="clear" w:color="auto" w:fill="9CC2E5" w:themeFill="accent1" w:themeFillTint="99"/>
          </w:tcPr>
          <w:p w14:paraId="63AD6B3A"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EF78C28" w14:textId="47D75B3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w:t>
            </w:r>
            <w:ins w:id="497" w:author="Javier Kachuka" w:date="2019-11-05T22:31:00Z">
              <w:r w:rsidR="002F4C81">
                <w:rPr>
                  <w:rFonts w:cs="Arial"/>
                  <w:sz w:val="24"/>
                  <w:szCs w:val="24"/>
                  <w:lang w:val="es-ES"/>
                </w:rPr>
                <w:t>, oficinista</w:t>
              </w:r>
            </w:ins>
          </w:p>
        </w:tc>
      </w:tr>
      <w:tr w:rsidR="00C21D3A" w:rsidRPr="00563768" w14:paraId="42AEFC8D" w14:textId="77777777" w:rsidTr="00907480">
        <w:tc>
          <w:tcPr>
            <w:tcW w:w="2122" w:type="dxa"/>
            <w:shd w:val="clear" w:color="auto" w:fill="9CC2E5" w:themeFill="accent1" w:themeFillTint="99"/>
          </w:tcPr>
          <w:p w14:paraId="2CD1C1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060681D2" w14:textId="665EAD0C" w:rsidR="00C21D3A" w:rsidRPr="00EC5FEE" w:rsidRDefault="00C21D3A" w:rsidP="00C21D3A">
            <w:pPr>
              <w:rPr>
                <w:rFonts w:cs="Arial"/>
                <w:sz w:val="24"/>
                <w:szCs w:val="24"/>
                <w:lang w:val="es-ES"/>
              </w:rPr>
            </w:pPr>
            <w:r w:rsidRPr="00EC5FEE">
              <w:rPr>
                <w:rFonts w:cs="Arial"/>
                <w:sz w:val="24"/>
                <w:szCs w:val="24"/>
                <w:lang w:val="es-ES"/>
              </w:rPr>
              <w:t xml:space="preserve">El empleado </w:t>
            </w:r>
            <w:r>
              <w:rPr>
                <w:rFonts w:cs="Arial"/>
                <w:sz w:val="24"/>
                <w:szCs w:val="24"/>
                <w:lang w:val="es-ES"/>
              </w:rPr>
              <w:t xml:space="preserve">de planta </w:t>
            </w:r>
            <w:ins w:id="498" w:author="Javier Kachuka" w:date="2019-11-05T22:31:00Z">
              <w:r w:rsidR="002F4C81">
                <w:rPr>
                  <w:rFonts w:cs="Arial"/>
                  <w:sz w:val="24"/>
                  <w:szCs w:val="24"/>
                  <w:lang w:val="es-ES"/>
                </w:rPr>
                <w:t xml:space="preserve">u oficinista </w:t>
              </w:r>
            </w:ins>
            <w:r>
              <w:rPr>
                <w:rFonts w:cs="Arial"/>
                <w:sz w:val="24"/>
                <w:szCs w:val="24"/>
                <w:lang w:val="es-ES"/>
              </w:rPr>
              <w:t>puede ver todos los trabajos existentes en el sistema</w:t>
            </w:r>
          </w:p>
        </w:tc>
      </w:tr>
      <w:tr w:rsidR="00C21D3A" w:rsidRPr="00EC5FEE" w14:paraId="32667661" w14:textId="77777777" w:rsidTr="00907480">
        <w:tc>
          <w:tcPr>
            <w:tcW w:w="2122" w:type="dxa"/>
            <w:shd w:val="clear" w:color="auto" w:fill="9CC2E5" w:themeFill="accent1" w:themeFillTint="99"/>
          </w:tcPr>
          <w:p w14:paraId="4E1B8DF4"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1221B697" w14:textId="4899C886" w:rsidR="00C21D3A" w:rsidRPr="00EC5FEE" w:rsidRDefault="00C21D3A" w:rsidP="00907480">
            <w:pPr>
              <w:rPr>
                <w:rFonts w:cs="Arial"/>
                <w:sz w:val="24"/>
                <w:szCs w:val="24"/>
                <w:lang w:val="es-ES"/>
              </w:rPr>
            </w:pPr>
            <w:r w:rsidRPr="00EC5FEE">
              <w:rPr>
                <w:rFonts w:cs="Arial"/>
                <w:sz w:val="24"/>
                <w:szCs w:val="24"/>
                <w:lang w:val="es-ES"/>
              </w:rPr>
              <w:t>RF2.</w:t>
            </w:r>
            <w:ins w:id="499" w:author="Javier Kachuka" w:date="2019-11-05T17:51:00Z">
              <w:r w:rsidR="00401CC8">
                <w:rPr>
                  <w:rFonts w:cs="Arial"/>
                  <w:sz w:val="24"/>
                  <w:szCs w:val="24"/>
                  <w:lang w:val="es-ES"/>
                </w:rPr>
                <w:t>8</w:t>
              </w:r>
            </w:ins>
            <w:del w:id="500" w:author="Javier Kachuka" w:date="2019-11-05T17:51:00Z">
              <w:r w:rsidRPr="00EC5FEE" w:rsidDel="00401CC8">
                <w:rPr>
                  <w:rFonts w:cs="Arial"/>
                  <w:sz w:val="24"/>
                  <w:szCs w:val="24"/>
                  <w:lang w:val="es-ES"/>
                </w:rPr>
                <w:delText>1</w:delText>
              </w:r>
            </w:del>
          </w:p>
        </w:tc>
      </w:tr>
    </w:tbl>
    <w:p w14:paraId="0CEF55A6" w14:textId="1FD83192" w:rsidR="00C21D3A" w:rsidRPr="00EC5FEE"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5C2A6615" w14:textId="77777777" w:rsidTr="00EC5FEE">
        <w:tc>
          <w:tcPr>
            <w:tcW w:w="2122" w:type="dxa"/>
            <w:shd w:val="clear" w:color="auto" w:fill="9CC2E5" w:themeFill="accent1" w:themeFillTint="99"/>
          </w:tcPr>
          <w:p w14:paraId="74CEF06D"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1EA7F82" w14:textId="77777777" w:rsidR="00A859BB" w:rsidRPr="00EC5FEE" w:rsidRDefault="00A859BB" w:rsidP="00A859BB">
            <w:pPr>
              <w:rPr>
                <w:rFonts w:cs="Arial"/>
                <w:sz w:val="24"/>
                <w:szCs w:val="24"/>
                <w:lang w:val="es-ES"/>
              </w:rPr>
            </w:pPr>
            <w:r w:rsidRPr="00EC5FEE">
              <w:rPr>
                <w:rFonts w:cs="Arial"/>
                <w:sz w:val="24"/>
                <w:szCs w:val="24"/>
                <w:lang w:val="es-ES"/>
              </w:rPr>
              <w:t>Ver Flujo de Trabajo</w:t>
            </w:r>
          </w:p>
        </w:tc>
      </w:tr>
      <w:tr w:rsidR="00A859BB" w:rsidRPr="00EC5FEE" w14:paraId="7B46AB44" w14:textId="77777777" w:rsidTr="00EC5FEE">
        <w:tc>
          <w:tcPr>
            <w:tcW w:w="2122" w:type="dxa"/>
            <w:shd w:val="clear" w:color="auto" w:fill="9CC2E5" w:themeFill="accent1" w:themeFillTint="99"/>
          </w:tcPr>
          <w:p w14:paraId="619B14E2"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157D1977" w14:textId="562D4D29" w:rsidR="00A859BB" w:rsidRPr="00EC5FEE" w:rsidRDefault="00A859BB" w:rsidP="00E76878">
            <w:pPr>
              <w:rPr>
                <w:rFonts w:cs="Arial"/>
                <w:sz w:val="24"/>
                <w:szCs w:val="24"/>
                <w:lang w:val="es-ES"/>
              </w:rPr>
            </w:pPr>
            <w:r w:rsidRPr="00EC5FEE">
              <w:rPr>
                <w:rFonts w:cs="Arial"/>
                <w:sz w:val="24"/>
                <w:szCs w:val="24"/>
                <w:lang w:val="es-ES"/>
              </w:rPr>
              <w:t xml:space="preserve">Empleado </w:t>
            </w:r>
            <w:r w:rsidR="002F11A3">
              <w:rPr>
                <w:rFonts w:cs="Arial"/>
                <w:sz w:val="24"/>
                <w:szCs w:val="24"/>
                <w:lang w:val="es-ES"/>
              </w:rPr>
              <w:t>de planta</w:t>
            </w:r>
          </w:p>
        </w:tc>
      </w:tr>
      <w:tr w:rsidR="00A859BB" w:rsidRPr="00563768" w14:paraId="36EA4CB5" w14:textId="77777777" w:rsidTr="00EC5FEE">
        <w:tc>
          <w:tcPr>
            <w:tcW w:w="2122" w:type="dxa"/>
            <w:shd w:val="clear" w:color="auto" w:fill="9CC2E5" w:themeFill="accent1" w:themeFillTint="99"/>
          </w:tcPr>
          <w:p w14:paraId="61254304"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6D88DF45" w14:textId="2EB873BD"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2F11A3">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ve</w:t>
            </w:r>
            <w:r w:rsidR="00A859BB" w:rsidRPr="00EC5FEE">
              <w:rPr>
                <w:rFonts w:cs="Arial"/>
                <w:sz w:val="24"/>
                <w:szCs w:val="24"/>
                <w:lang w:val="es-ES"/>
              </w:rPr>
              <w:t xml:space="preserve"> el flujo de trabajo que debe seguir para llevar a cabo su trabajo.</w:t>
            </w:r>
          </w:p>
        </w:tc>
      </w:tr>
      <w:tr w:rsidR="00A859BB" w:rsidRPr="00EC5FEE" w14:paraId="29BE0608" w14:textId="77777777" w:rsidTr="00EC5FEE">
        <w:tc>
          <w:tcPr>
            <w:tcW w:w="2122" w:type="dxa"/>
            <w:shd w:val="clear" w:color="auto" w:fill="9CC2E5" w:themeFill="accent1" w:themeFillTint="99"/>
          </w:tcPr>
          <w:p w14:paraId="558D924C"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33323F95" w14:textId="4EAEA13C" w:rsidR="00A859BB" w:rsidRPr="00EC5FEE" w:rsidRDefault="00A859BB" w:rsidP="00E76878">
            <w:pPr>
              <w:rPr>
                <w:rFonts w:cs="Arial"/>
                <w:sz w:val="24"/>
                <w:szCs w:val="24"/>
                <w:lang w:val="es-ES"/>
              </w:rPr>
            </w:pPr>
            <w:r w:rsidRPr="00EC5FEE">
              <w:rPr>
                <w:rFonts w:cs="Arial"/>
                <w:sz w:val="24"/>
                <w:szCs w:val="24"/>
                <w:lang w:val="es-ES"/>
              </w:rPr>
              <w:t>RF2.</w:t>
            </w:r>
            <w:ins w:id="501" w:author="Javier Kachuka" w:date="2019-11-05T17:51:00Z">
              <w:r w:rsidR="00401CC8">
                <w:rPr>
                  <w:rFonts w:cs="Arial"/>
                  <w:sz w:val="24"/>
                  <w:szCs w:val="24"/>
                  <w:lang w:val="es-ES"/>
                </w:rPr>
                <w:t>9</w:t>
              </w:r>
            </w:ins>
            <w:del w:id="502" w:author="Javier Kachuka" w:date="2019-11-05T17:51:00Z">
              <w:r w:rsidRPr="00EC5FEE" w:rsidDel="00401CC8">
                <w:rPr>
                  <w:rFonts w:cs="Arial"/>
                  <w:sz w:val="24"/>
                  <w:szCs w:val="24"/>
                  <w:lang w:val="es-ES"/>
                </w:rPr>
                <w:delText>4</w:delText>
              </w:r>
            </w:del>
          </w:p>
        </w:tc>
      </w:tr>
    </w:tbl>
    <w:p w14:paraId="79FA1EA5" w14:textId="2D4C4377"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30009" w:rsidRPr="00EC5FEE" w14:paraId="37EC2DA1" w14:textId="77777777" w:rsidTr="00930009">
        <w:tc>
          <w:tcPr>
            <w:tcW w:w="2122" w:type="dxa"/>
            <w:shd w:val="clear" w:color="auto" w:fill="9CC2E5" w:themeFill="accent1" w:themeFillTint="99"/>
          </w:tcPr>
          <w:p w14:paraId="4AA0FFE6" w14:textId="77777777"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706" w:type="dxa"/>
          </w:tcPr>
          <w:p w14:paraId="1D85FA9D" w14:textId="0797FBA9"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7D4B4BDA" w14:textId="77777777" w:rsidTr="00930009">
        <w:tc>
          <w:tcPr>
            <w:tcW w:w="2122" w:type="dxa"/>
            <w:shd w:val="clear" w:color="auto" w:fill="9CC2E5" w:themeFill="accent1" w:themeFillTint="99"/>
          </w:tcPr>
          <w:p w14:paraId="7A9F5619" w14:textId="77777777" w:rsidR="00930009" w:rsidRPr="00EC5FEE" w:rsidRDefault="00930009" w:rsidP="00930009">
            <w:pPr>
              <w:rPr>
                <w:rFonts w:cs="Arial"/>
                <w:b/>
                <w:sz w:val="24"/>
                <w:szCs w:val="24"/>
                <w:lang w:val="es-ES"/>
              </w:rPr>
            </w:pPr>
            <w:r w:rsidRPr="00EC5FEE">
              <w:rPr>
                <w:rFonts w:cs="Arial"/>
                <w:b/>
                <w:sz w:val="24"/>
                <w:szCs w:val="24"/>
                <w:lang w:val="es-ES"/>
              </w:rPr>
              <w:t>Actor</w:t>
            </w:r>
          </w:p>
        </w:tc>
        <w:tc>
          <w:tcPr>
            <w:tcW w:w="6706" w:type="dxa"/>
          </w:tcPr>
          <w:p w14:paraId="4DB6EA67" w14:textId="19199260" w:rsidR="00930009" w:rsidRPr="00EC5FEE" w:rsidRDefault="00930009" w:rsidP="00930009">
            <w:pPr>
              <w:rPr>
                <w:rFonts w:cs="Arial"/>
                <w:sz w:val="24"/>
                <w:szCs w:val="24"/>
                <w:lang w:val="es-ES"/>
              </w:rPr>
            </w:pPr>
            <w:r>
              <w:rPr>
                <w:rFonts w:cs="Arial"/>
                <w:sz w:val="24"/>
                <w:szCs w:val="24"/>
                <w:lang w:val="es-ES"/>
              </w:rPr>
              <w:t>Oficinista</w:t>
            </w:r>
          </w:p>
        </w:tc>
      </w:tr>
      <w:tr w:rsidR="00930009" w:rsidRPr="00563768" w14:paraId="553F8540" w14:textId="77777777" w:rsidTr="00930009">
        <w:tc>
          <w:tcPr>
            <w:tcW w:w="2122" w:type="dxa"/>
            <w:shd w:val="clear" w:color="auto" w:fill="9CC2E5" w:themeFill="accent1" w:themeFillTint="99"/>
          </w:tcPr>
          <w:p w14:paraId="4CA9F39D" w14:textId="77777777"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706" w:type="dxa"/>
          </w:tcPr>
          <w:p w14:paraId="2EF3ACF8" w14:textId="1FA175C2"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2C84B1AB" w14:textId="77777777" w:rsidTr="00930009">
        <w:tc>
          <w:tcPr>
            <w:tcW w:w="2122" w:type="dxa"/>
            <w:shd w:val="clear" w:color="auto" w:fill="9CC2E5" w:themeFill="accent1" w:themeFillTint="99"/>
          </w:tcPr>
          <w:p w14:paraId="00E7DC51" w14:textId="77777777"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706" w:type="dxa"/>
          </w:tcPr>
          <w:p w14:paraId="59FBD0C3" w14:textId="78C1335A" w:rsidR="00930009" w:rsidRPr="00EC5FEE" w:rsidRDefault="00930009" w:rsidP="00930009">
            <w:pPr>
              <w:rPr>
                <w:rFonts w:cs="Arial"/>
                <w:sz w:val="24"/>
                <w:szCs w:val="24"/>
                <w:lang w:val="es-ES"/>
              </w:rPr>
            </w:pPr>
            <w:r>
              <w:rPr>
                <w:rFonts w:cs="Arial"/>
                <w:sz w:val="24"/>
                <w:szCs w:val="24"/>
                <w:lang w:val="es-ES"/>
              </w:rPr>
              <w:t>RF3.0</w:t>
            </w:r>
            <w:del w:id="503" w:author="Javier Kachuka" w:date="2019-11-05T17:51:00Z">
              <w:r w:rsidRPr="00EC5FEE" w:rsidDel="00401CC8">
                <w:rPr>
                  <w:rFonts w:cs="Arial"/>
                  <w:sz w:val="24"/>
                  <w:szCs w:val="24"/>
                  <w:lang w:val="es-ES"/>
                </w:rPr>
                <w:delText>4</w:delText>
              </w:r>
            </w:del>
          </w:p>
        </w:tc>
      </w:tr>
    </w:tbl>
    <w:p w14:paraId="61C4E6E6" w14:textId="59DAE802" w:rsidR="00930009" w:rsidRDefault="00930009" w:rsidP="00AE5082">
      <w:pPr>
        <w:rPr>
          <w:rFonts w:cs="Arial"/>
          <w:sz w:val="24"/>
          <w:szCs w:val="24"/>
          <w:lang w:val="es-ES"/>
        </w:rPr>
      </w:pPr>
    </w:p>
    <w:p w14:paraId="3E03887E" w14:textId="79A0B07A" w:rsidR="00930009" w:rsidRDefault="00930009">
      <w:pPr>
        <w:rPr>
          <w:rFonts w:cs="Arial"/>
          <w:sz w:val="24"/>
          <w:szCs w:val="24"/>
          <w:lang w:val="es-ES"/>
        </w:rPr>
      </w:pPr>
      <w:r>
        <w:rPr>
          <w:rFonts w:cs="Arial"/>
          <w:sz w:val="24"/>
          <w:szCs w:val="24"/>
          <w:lang w:val="es-ES"/>
        </w:rPr>
        <w:br w:type="page"/>
      </w:r>
    </w:p>
    <w:p w14:paraId="0B76938F" w14:textId="1E74289E" w:rsidR="00A859BB" w:rsidRPr="00EC5FEE" w:rsidRDefault="00A859BB" w:rsidP="002A55EF">
      <w:pPr>
        <w:pStyle w:val="Ttulo3"/>
        <w:rPr>
          <w:lang w:val="es-ES"/>
        </w:rPr>
      </w:pPr>
      <w:bookmarkStart w:id="504" w:name="_Toc24617134"/>
      <w:r w:rsidRPr="00EC5FEE">
        <w:rPr>
          <w:lang w:val="es-ES"/>
        </w:rPr>
        <w:lastRenderedPageBreak/>
        <w:t>Módulo de Almacén</w:t>
      </w:r>
      <w:bookmarkEnd w:id="504"/>
    </w:p>
    <w:tbl>
      <w:tblPr>
        <w:tblStyle w:val="Tablaconcuadrcula"/>
        <w:tblW w:w="0" w:type="auto"/>
        <w:tblLook w:val="04A0" w:firstRow="1" w:lastRow="0" w:firstColumn="1" w:lastColumn="0" w:noHBand="0" w:noVBand="1"/>
      </w:tblPr>
      <w:tblGrid>
        <w:gridCol w:w="2122"/>
        <w:gridCol w:w="6706"/>
      </w:tblGrid>
      <w:tr w:rsidR="00A859BB" w:rsidRPr="00EC5FEE" w14:paraId="3B4C0C26" w14:textId="77777777" w:rsidTr="00EC5FEE">
        <w:tc>
          <w:tcPr>
            <w:tcW w:w="2122" w:type="dxa"/>
            <w:shd w:val="clear" w:color="auto" w:fill="9CC2E5" w:themeFill="accent1" w:themeFillTint="99"/>
          </w:tcPr>
          <w:p w14:paraId="5F0792EA"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09BFD2A" w14:textId="152EE00C" w:rsidR="00A859BB" w:rsidRPr="00EC5FEE" w:rsidRDefault="00C21D3A" w:rsidP="00C21D3A">
            <w:pPr>
              <w:rPr>
                <w:rFonts w:cs="Arial"/>
                <w:sz w:val="24"/>
                <w:szCs w:val="24"/>
                <w:lang w:val="es-ES"/>
              </w:rPr>
            </w:pPr>
            <w:r>
              <w:rPr>
                <w:rFonts w:cs="Arial"/>
                <w:sz w:val="24"/>
                <w:szCs w:val="24"/>
                <w:lang w:val="es-ES"/>
              </w:rPr>
              <w:t>Registrar Ingreso</w:t>
            </w:r>
          </w:p>
        </w:tc>
      </w:tr>
      <w:tr w:rsidR="00A859BB" w:rsidRPr="00563768" w14:paraId="5E87E4E4" w14:textId="77777777" w:rsidTr="00EC5FEE">
        <w:tc>
          <w:tcPr>
            <w:tcW w:w="2122" w:type="dxa"/>
            <w:shd w:val="clear" w:color="auto" w:fill="9CC2E5" w:themeFill="accent1" w:themeFillTint="99"/>
          </w:tcPr>
          <w:p w14:paraId="6F7AEA1D"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59745258" w14:textId="6F159B7B"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 oficinista, administrador</w:t>
            </w:r>
          </w:p>
        </w:tc>
      </w:tr>
      <w:tr w:rsidR="00A859BB" w:rsidRPr="00563768" w14:paraId="03E284E1" w14:textId="77777777" w:rsidTr="00EC5FEE">
        <w:tc>
          <w:tcPr>
            <w:tcW w:w="2122" w:type="dxa"/>
            <w:shd w:val="clear" w:color="auto" w:fill="9CC2E5" w:themeFill="accent1" w:themeFillTint="99"/>
          </w:tcPr>
          <w:p w14:paraId="1E64E063"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F00FC7A" w14:textId="3B929D3B" w:rsidR="00AE4E95" w:rsidRPr="00EC5FEE" w:rsidRDefault="00A859BB" w:rsidP="009E695D">
            <w:pPr>
              <w:rPr>
                <w:rFonts w:cs="Arial"/>
                <w:sz w:val="24"/>
                <w:szCs w:val="24"/>
                <w:lang w:val="es-ES"/>
              </w:rPr>
            </w:pPr>
            <w:r w:rsidRPr="00EC5FEE">
              <w:rPr>
                <w:rFonts w:cs="Arial"/>
                <w:sz w:val="24"/>
                <w:szCs w:val="24"/>
                <w:lang w:val="es-ES"/>
              </w:rPr>
              <w:t xml:space="preserve">El </w:t>
            </w:r>
            <w:r w:rsidR="00AE4E95" w:rsidRPr="00EC5FEE">
              <w:rPr>
                <w:rFonts w:cs="Arial"/>
                <w:sz w:val="24"/>
                <w:szCs w:val="24"/>
                <w:lang w:val="es-ES"/>
              </w:rPr>
              <w:t>empleado</w:t>
            </w:r>
            <w:r w:rsidR="00C21D3A">
              <w:rPr>
                <w:rFonts w:cs="Arial"/>
                <w:sz w:val="24"/>
                <w:szCs w:val="24"/>
                <w:lang w:val="es-ES"/>
              </w:rPr>
              <w:t xml:space="preserve"> de planta, oficinista o administrador</w:t>
            </w:r>
            <w:r w:rsidR="00AE4E95" w:rsidRPr="00EC5FEE">
              <w:rPr>
                <w:rFonts w:cs="Arial"/>
                <w:sz w:val="24"/>
                <w:szCs w:val="24"/>
                <w:lang w:val="es-ES"/>
              </w:rPr>
              <w:t xml:space="preserve"> </w:t>
            </w:r>
            <w:r w:rsidR="00C21D3A">
              <w:rPr>
                <w:rFonts w:cs="Arial"/>
                <w:sz w:val="24"/>
                <w:szCs w:val="24"/>
                <w:lang w:val="es-ES"/>
              </w:rPr>
              <w:t xml:space="preserve">registra un nuevo movimiento de tipo ingreso </w:t>
            </w:r>
            <w:r w:rsidR="009E695D">
              <w:rPr>
                <w:rFonts w:cs="Arial"/>
                <w:sz w:val="24"/>
                <w:szCs w:val="24"/>
                <w:lang w:val="es-ES"/>
              </w:rPr>
              <w:t>al sistema</w:t>
            </w:r>
          </w:p>
        </w:tc>
      </w:tr>
      <w:tr w:rsidR="00A859BB" w:rsidRPr="00EC5FEE" w14:paraId="60350AAD" w14:textId="77777777" w:rsidTr="00EC5FEE">
        <w:tc>
          <w:tcPr>
            <w:tcW w:w="2122" w:type="dxa"/>
            <w:shd w:val="clear" w:color="auto" w:fill="9CC2E5" w:themeFill="accent1" w:themeFillTint="99"/>
          </w:tcPr>
          <w:p w14:paraId="241053D4"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216CA650" w14:textId="1C6C4B7F" w:rsidR="00A859BB" w:rsidRPr="00EC5FEE" w:rsidRDefault="00AE4E95" w:rsidP="00E76878">
            <w:pPr>
              <w:rPr>
                <w:rFonts w:cs="Arial"/>
                <w:sz w:val="24"/>
                <w:szCs w:val="24"/>
                <w:lang w:val="es-ES"/>
              </w:rPr>
            </w:pPr>
            <w:r w:rsidRPr="00EC5FEE">
              <w:rPr>
                <w:rFonts w:cs="Arial"/>
                <w:sz w:val="24"/>
                <w:szCs w:val="24"/>
                <w:lang w:val="es-ES"/>
              </w:rPr>
              <w:t>RF3.</w:t>
            </w:r>
            <w:ins w:id="505" w:author="Javier Kachuka" w:date="2019-11-05T17:51:00Z">
              <w:r w:rsidR="00401CC8">
                <w:rPr>
                  <w:rFonts w:cs="Arial"/>
                  <w:sz w:val="24"/>
                  <w:szCs w:val="24"/>
                  <w:lang w:val="es-ES"/>
                </w:rPr>
                <w:t>4</w:t>
              </w:r>
            </w:ins>
            <w:del w:id="506" w:author="Javier Kachuka" w:date="2019-11-05T17:51:00Z">
              <w:r w:rsidRPr="00EC5FEE" w:rsidDel="00401CC8">
                <w:rPr>
                  <w:rFonts w:cs="Arial"/>
                  <w:sz w:val="24"/>
                  <w:szCs w:val="24"/>
                  <w:lang w:val="es-ES"/>
                </w:rPr>
                <w:delText>1</w:delText>
              </w:r>
            </w:del>
          </w:p>
        </w:tc>
      </w:tr>
    </w:tbl>
    <w:p w14:paraId="62092788" w14:textId="1E5D29C6"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23BD7D58" w14:textId="77777777" w:rsidTr="00907480">
        <w:tc>
          <w:tcPr>
            <w:tcW w:w="2122" w:type="dxa"/>
            <w:shd w:val="clear" w:color="auto" w:fill="9CC2E5" w:themeFill="accent1" w:themeFillTint="99"/>
          </w:tcPr>
          <w:p w14:paraId="626A72AD"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28BE3329" w14:textId="604B8DA7" w:rsidR="00C21D3A" w:rsidRPr="00EC5FEE" w:rsidRDefault="00C21D3A" w:rsidP="00C21D3A">
            <w:pPr>
              <w:rPr>
                <w:rFonts w:cs="Arial"/>
                <w:sz w:val="24"/>
                <w:szCs w:val="24"/>
                <w:lang w:val="es-ES"/>
              </w:rPr>
            </w:pPr>
            <w:r>
              <w:rPr>
                <w:rFonts w:cs="Arial"/>
                <w:sz w:val="24"/>
                <w:szCs w:val="24"/>
                <w:lang w:val="es-ES"/>
              </w:rPr>
              <w:t>Registrar Transferencia</w:t>
            </w:r>
          </w:p>
        </w:tc>
      </w:tr>
      <w:tr w:rsidR="00C21D3A" w:rsidRPr="00563768" w14:paraId="31ECA190" w14:textId="77777777" w:rsidTr="00907480">
        <w:tc>
          <w:tcPr>
            <w:tcW w:w="2122" w:type="dxa"/>
            <w:shd w:val="clear" w:color="auto" w:fill="9CC2E5" w:themeFill="accent1" w:themeFillTint="99"/>
          </w:tcPr>
          <w:p w14:paraId="377E5D74"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5D405BC" w14:textId="7777777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 oficinista, administrador</w:t>
            </w:r>
          </w:p>
        </w:tc>
      </w:tr>
      <w:tr w:rsidR="00C21D3A" w:rsidRPr="00563768" w14:paraId="1795C64F" w14:textId="77777777" w:rsidTr="00907480">
        <w:tc>
          <w:tcPr>
            <w:tcW w:w="2122" w:type="dxa"/>
            <w:shd w:val="clear" w:color="auto" w:fill="9CC2E5" w:themeFill="accent1" w:themeFillTint="99"/>
          </w:tcPr>
          <w:p w14:paraId="5DFEE7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118E88" w14:textId="51A3BCD5" w:rsidR="00C21D3A" w:rsidRPr="00EC5FEE" w:rsidRDefault="00C21D3A" w:rsidP="009E695D">
            <w:pPr>
              <w:rPr>
                <w:rFonts w:cs="Arial"/>
                <w:sz w:val="24"/>
                <w:szCs w:val="24"/>
                <w:lang w:val="es-ES"/>
              </w:rPr>
            </w:pPr>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w:t>
            </w:r>
            <w:r w:rsidR="009E695D">
              <w:rPr>
                <w:rFonts w:cs="Arial"/>
                <w:sz w:val="24"/>
                <w:szCs w:val="24"/>
                <w:lang w:val="es-ES"/>
              </w:rPr>
              <w:t>, desde un almacén de origen a uno destino</w:t>
            </w:r>
          </w:p>
        </w:tc>
      </w:tr>
      <w:tr w:rsidR="00C21D3A" w:rsidRPr="00EC5FEE" w14:paraId="60FACC3A" w14:textId="77777777" w:rsidTr="00907480">
        <w:tc>
          <w:tcPr>
            <w:tcW w:w="2122" w:type="dxa"/>
            <w:shd w:val="clear" w:color="auto" w:fill="9CC2E5" w:themeFill="accent1" w:themeFillTint="99"/>
          </w:tcPr>
          <w:p w14:paraId="67E58270"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6AC9F64D" w14:textId="5A65020C" w:rsidR="00C21D3A" w:rsidRPr="00EC5FEE" w:rsidRDefault="00C21D3A" w:rsidP="00907480">
            <w:pPr>
              <w:rPr>
                <w:rFonts w:cs="Arial"/>
                <w:sz w:val="24"/>
                <w:szCs w:val="24"/>
                <w:lang w:val="es-ES"/>
              </w:rPr>
            </w:pPr>
            <w:r w:rsidRPr="00EC5FEE">
              <w:rPr>
                <w:rFonts w:cs="Arial"/>
                <w:sz w:val="24"/>
                <w:szCs w:val="24"/>
                <w:lang w:val="es-ES"/>
              </w:rPr>
              <w:t>RF3.</w:t>
            </w:r>
            <w:ins w:id="507" w:author="Javier Kachuka" w:date="2019-11-05T17:51:00Z">
              <w:r w:rsidR="00401CC8">
                <w:rPr>
                  <w:rFonts w:cs="Arial"/>
                  <w:sz w:val="24"/>
                  <w:szCs w:val="24"/>
                  <w:lang w:val="es-ES"/>
                </w:rPr>
                <w:t>5</w:t>
              </w:r>
            </w:ins>
            <w:del w:id="508" w:author="Javier Kachuka" w:date="2019-11-05T17:51:00Z">
              <w:r w:rsidRPr="00EC5FEE" w:rsidDel="00401CC8">
                <w:rPr>
                  <w:rFonts w:cs="Arial"/>
                  <w:sz w:val="24"/>
                  <w:szCs w:val="24"/>
                  <w:lang w:val="es-ES"/>
                </w:rPr>
                <w:delText>1</w:delText>
              </w:r>
            </w:del>
          </w:p>
        </w:tc>
      </w:tr>
    </w:tbl>
    <w:p w14:paraId="50DDA75D" w14:textId="1079A86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7F64D19E" w14:textId="77777777" w:rsidTr="00907480">
        <w:tc>
          <w:tcPr>
            <w:tcW w:w="2122" w:type="dxa"/>
            <w:shd w:val="clear" w:color="auto" w:fill="9CC2E5" w:themeFill="accent1" w:themeFillTint="99"/>
          </w:tcPr>
          <w:p w14:paraId="2BCBB325"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40A46FE1" w14:textId="477D80EE" w:rsidR="00C21D3A" w:rsidRPr="00EC5FEE" w:rsidRDefault="009E695D" w:rsidP="009E695D">
            <w:pPr>
              <w:rPr>
                <w:rFonts w:cs="Arial"/>
                <w:sz w:val="24"/>
                <w:szCs w:val="24"/>
                <w:lang w:val="es-ES"/>
              </w:rPr>
            </w:pPr>
            <w:r>
              <w:rPr>
                <w:rFonts w:cs="Arial"/>
                <w:sz w:val="24"/>
                <w:szCs w:val="24"/>
                <w:lang w:val="es-ES"/>
              </w:rPr>
              <w:t>Eliminar Movimiento</w:t>
            </w:r>
          </w:p>
        </w:tc>
      </w:tr>
      <w:tr w:rsidR="00C21D3A" w:rsidRPr="00EC5FEE" w14:paraId="394CEF10" w14:textId="77777777" w:rsidTr="00907480">
        <w:tc>
          <w:tcPr>
            <w:tcW w:w="2122" w:type="dxa"/>
            <w:shd w:val="clear" w:color="auto" w:fill="9CC2E5" w:themeFill="accent1" w:themeFillTint="99"/>
          </w:tcPr>
          <w:p w14:paraId="59CA9428"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4BA2A2D0" w14:textId="16523EF3" w:rsidR="00C21D3A" w:rsidRPr="00EC5FEE" w:rsidRDefault="009E695D" w:rsidP="00907480">
            <w:pPr>
              <w:rPr>
                <w:rFonts w:cs="Arial"/>
                <w:sz w:val="24"/>
                <w:szCs w:val="24"/>
                <w:lang w:val="es-ES"/>
              </w:rPr>
            </w:pPr>
            <w:r>
              <w:rPr>
                <w:rFonts w:cs="Arial"/>
                <w:sz w:val="24"/>
                <w:szCs w:val="24"/>
                <w:lang w:val="es-ES"/>
              </w:rPr>
              <w:t>Administrador</w:t>
            </w:r>
          </w:p>
        </w:tc>
      </w:tr>
      <w:tr w:rsidR="00C21D3A" w:rsidRPr="00563768" w14:paraId="2A688AFE" w14:textId="77777777" w:rsidTr="00907480">
        <w:tc>
          <w:tcPr>
            <w:tcW w:w="2122" w:type="dxa"/>
            <w:shd w:val="clear" w:color="auto" w:fill="9CC2E5" w:themeFill="accent1" w:themeFillTint="99"/>
          </w:tcPr>
          <w:p w14:paraId="577C090F"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4C7472E5" w14:textId="16359283" w:rsidR="00C21D3A" w:rsidRPr="00EC5FEE" w:rsidRDefault="00C21D3A" w:rsidP="009E695D">
            <w:pPr>
              <w:rPr>
                <w:rFonts w:cs="Arial"/>
                <w:sz w:val="24"/>
                <w:szCs w:val="24"/>
                <w:lang w:val="es-ES"/>
              </w:rPr>
            </w:pPr>
            <w:r w:rsidRPr="00EC5FEE">
              <w:rPr>
                <w:rFonts w:cs="Arial"/>
                <w:sz w:val="24"/>
                <w:szCs w:val="24"/>
                <w:lang w:val="es-ES"/>
              </w:rPr>
              <w:t>El</w:t>
            </w:r>
            <w:r w:rsidR="009E695D">
              <w:rPr>
                <w:rFonts w:cs="Arial"/>
                <w:sz w:val="24"/>
                <w:szCs w:val="24"/>
                <w:lang w:val="es-ES"/>
              </w:rPr>
              <w:t xml:space="preserve"> administrador</w:t>
            </w:r>
            <w:r w:rsidRPr="00EC5FEE">
              <w:rPr>
                <w:rFonts w:cs="Arial"/>
                <w:sz w:val="24"/>
                <w:szCs w:val="24"/>
                <w:lang w:val="es-ES"/>
              </w:rPr>
              <w:t xml:space="preserve"> </w:t>
            </w:r>
            <w:r w:rsidR="009E695D">
              <w:rPr>
                <w:rFonts w:cs="Arial"/>
                <w:sz w:val="24"/>
                <w:szCs w:val="24"/>
                <w:lang w:val="es-ES"/>
              </w:rPr>
              <w:t>puede eliminar cualquier movimiento del sistema</w:t>
            </w:r>
          </w:p>
        </w:tc>
      </w:tr>
      <w:tr w:rsidR="00C21D3A" w:rsidRPr="00EC5FEE" w14:paraId="5A4C6996" w14:textId="77777777" w:rsidTr="00907480">
        <w:tc>
          <w:tcPr>
            <w:tcW w:w="2122" w:type="dxa"/>
            <w:shd w:val="clear" w:color="auto" w:fill="9CC2E5" w:themeFill="accent1" w:themeFillTint="99"/>
          </w:tcPr>
          <w:p w14:paraId="07A8F6E9"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78150ACE" w14:textId="700C6537" w:rsidR="00C21D3A" w:rsidRPr="00EC5FEE" w:rsidRDefault="00C21D3A" w:rsidP="00907480">
            <w:pPr>
              <w:rPr>
                <w:rFonts w:cs="Arial"/>
                <w:sz w:val="24"/>
                <w:szCs w:val="24"/>
                <w:lang w:val="es-ES"/>
              </w:rPr>
            </w:pPr>
            <w:r w:rsidRPr="00EC5FEE">
              <w:rPr>
                <w:rFonts w:cs="Arial"/>
                <w:sz w:val="24"/>
                <w:szCs w:val="24"/>
                <w:lang w:val="es-ES"/>
              </w:rPr>
              <w:t>RF3.</w:t>
            </w:r>
            <w:ins w:id="509" w:author="Javier Kachuka" w:date="2019-11-05T17:51:00Z">
              <w:r w:rsidR="00401CC8">
                <w:rPr>
                  <w:rFonts w:cs="Arial"/>
                  <w:sz w:val="24"/>
                  <w:szCs w:val="24"/>
                  <w:lang w:val="es-ES"/>
                </w:rPr>
                <w:t>6</w:t>
              </w:r>
            </w:ins>
            <w:del w:id="510" w:author="Javier Kachuka" w:date="2019-11-05T17:51:00Z">
              <w:r w:rsidRPr="00EC5FEE" w:rsidDel="00401CC8">
                <w:rPr>
                  <w:rFonts w:cs="Arial"/>
                  <w:sz w:val="24"/>
                  <w:szCs w:val="24"/>
                  <w:lang w:val="es-ES"/>
                </w:rPr>
                <w:delText>1</w:delText>
              </w:r>
            </w:del>
          </w:p>
        </w:tc>
      </w:tr>
    </w:tbl>
    <w:p w14:paraId="4F1FA133" w14:textId="407B76EF"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rsidDel="00F93243" w14:paraId="6BF8A448" w14:textId="2A60B2BB" w:rsidTr="00907480">
        <w:trPr>
          <w:del w:id="511" w:author="Javier Kachuka" w:date="2019-11-05T15:48:00Z"/>
        </w:trPr>
        <w:tc>
          <w:tcPr>
            <w:tcW w:w="2122" w:type="dxa"/>
            <w:shd w:val="clear" w:color="auto" w:fill="9CC2E5" w:themeFill="accent1" w:themeFillTint="99"/>
          </w:tcPr>
          <w:p w14:paraId="05F8551D" w14:textId="00CD1368" w:rsidR="00C21D3A" w:rsidRPr="00EC5FEE" w:rsidDel="00F93243" w:rsidRDefault="00C21D3A" w:rsidP="00907480">
            <w:pPr>
              <w:rPr>
                <w:del w:id="512" w:author="Javier Kachuka" w:date="2019-11-05T15:48:00Z"/>
                <w:rFonts w:cs="Arial"/>
                <w:b/>
                <w:sz w:val="24"/>
                <w:szCs w:val="24"/>
                <w:lang w:val="es-ES"/>
              </w:rPr>
            </w:pPr>
            <w:del w:id="513" w:author="Javier Kachuka" w:date="2019-11-05T15:48:00Z">
              <w:r w:rsidRPr="00EC5FEE" w:rsidDel="00F93243">
                <w:rPr>
                  <w:rFonts w:cs="Arial"/>
                  <w:b/>
                  <w:sz w:val="24"/>
                  <w:szCs w:val="24"/>
                  <w:lang w:val="es-ES"/>
                </w:rPr>
                <w:delText>Caso de uso</w:delText>
              </w:r>
            </w:del>
          </w:p>
        </w:tc>
        <w:tc>
          <w:tcPr>
            <w:tcW w:w="6706" w:type="dxa"/>
          </w:tcPr>
          <w:p w14:paraId="22E5FBC6" w14:textId="5983A513" w:rsidR="00C21D3A" w:rsidRPr="00EC5FEE" w:rsidDel="00F93243" w:rsidRDefault="009E695D" w:rsidP="009E695D">
            <w:pPr>
              <w:rPr>
                <w:del w:id="514" w:author="Javier Kachuka" w:date="2019-11-05T15:48:00Z"/>
                <w:rFonts w:cs="Arial"/>
                <w:sz w:val="24"/>
                <w:szCs w:val="24"/>
                <w:lang w:val="es-ES"/>
              </w:rPr>
            </w:pPr>
            <w:del w:id="515" w:author="Javier Kachuka" w:date="2019-11-05T15:48:00Z">
              <w:r w:rsidDel="00F93243">
                <w:rPr>
                  <w:rFonts w:cs="Arial"/>
                  <w:sz w:val="24"/>
                  <w:szCs w:val="24"/>
                  <w:lang w:val="es-ES"/>
                </w:rPr>
                <w:delText>Listar Movimientos</w:delText>
              </w:r>
            </w:del>
          </w:p>
        </w:tc>
      </w:tr>
      <w:tr w:rsidR="00C21D3A" w:rsidRPr="00D55146" w:rsidDel="00F93243" w14:paraId="24127E95" w14:textId="2A1B5931" w:rsidTr="00907480">
        <w:trPr>
          <w:del w:id="516" w:author="Javier Kachuka" w:date="2019-11-05T15:48:00Z"/>
        </w:trPr>
        <w:tc>
          <w:tcPr>
            <w:tcW w:w="2122" w:type="dxa"/>
            <w:shd w:val="clear" w:color="auto" w:fill="9CC2E5" w:themeFill="accent1" w:themeFillTint="99"/>
          </w:tcPr>
          <w:p w14:paraId="3CC357B1" w14:textId="5AB567D4" w:rsidR="00C21D3A" w:rsidRPr="00EC5FEE" w:rsidDel="00F93243" w:rsidRDefault="00C21D3A" w:rsidP="00907480">
            <w:pPr>
              <w:rPr>
                <w:del w:id="517" w:author="Javier Kachuka" w:date="2019-11-05T15:48:00Z"/>
                <w:rFonts w:cs="Arial"/>
                <w:b/>
                <w:sz w:val="24"/>
                <w:szCs w:val="24"/>
                <w:lang w:val="es-ES"/>
              </w:rPr>
            </w:pPr>
            <w:del w:id="518" w:author="Javier Kachuka" w:date="2019-11-05T15:48:00Z">
              <w:r w:rsidRPr="00EC5FEE" w:rsidDel="00F93243">
                <w:rPr>
                  <w:rFonts w:cs="Arial"/>
                  <w:b/>
                  <w:sz w:val="24"/>
                  <w:szCs w:val="24"/>
                  <w:lang w:val="es-ES"/>
                </w:rPr>
                <w:delText>Actor</w:delText>
              </w:r>
            </w:del>
          </w:p>
        </w:tc>
        <w:tc>
          <w:tcPr>
            <w:tcW w:w="6706" w:type="dxa"/>
          </w:tcPr>
          <w:p w14:paraId="2D07ECC1" w14:textId="6F83B09D" w:rsidR="00C21D3A" w:rsidRPr="00EC5FEE" w:rsidDel="00F93243" w:rsidRDefault="00C21D3A" w:rsidP="00907480">
            <w:pPr>
              <w:rPr>
                <w:del w:id="519" w:author="Javier Kachuka" w:date="2019-11-05T15:48:00Z"/>
                <w:rFonts w:cs="Arial"/>
                <w:sz w:val="24"/>
                <w:szCs w:val="24"/>
                <w:lang w:val="es-ES"/>
              </w:rPr>
            </w:pPr>
            <w:del w:id="520" w:author="Javier Kachuka" w:date="2019-11-05T15:48:00Z">
              <w:r w:rsidRPr="00EC5FEE" w:rsidDel="00F93243">
                <w:rPr>
                  <w:rFonts w:cs="Arial"/>
                  <w:sz w:val="24"/>
                  <w:szCs w:val="24"/>
                  <w:lang w:val="es-ES"/>
                </w:rPr>
                <w:delText xml:space="preserve">Empleado </w:delText>
              </w:r>
              <w:r w:rsidR="009E695D" w:rsidDel="00F93243">
                <w:rPr>
                  <w:rFonts w:cs="Arial"/>
                  <w:sz w:val="24"/>
                  <w:szCs w:val="24"/>
                  <w:lang w:val="es-ES"/>
                </w:rPr>
                <w:delText>de planta, oficinista, administrador, auditor</w:delText>
              </w:r>
            </w:del>
          </w:p>
        </w:tc>
      </w:tr>
      <w:tr w:rsidR="00C21D3A" w:rsidRPr="00D55146" w:rsidDel="00F93243" w14:paraId="77C24C3D" w14:textId="73FE254C" w:rsidTr="00907480">
        <w:trPr>
          <w:del w:id="521" w:author="Javier Kachuka" w:date="2019-11-05T15:48:00Z"/>
        </w:trPr>
        <w:tc>
          <w:tcPr>
            <w:tcW w:w="2122" w:type="dxa"/>
            <w:shd w:val="clear" w:color="auto" w:fill="9CC2E5" w:themeFill="accent1" w:themeFillTint="99"/>
          </w:tcPr>
          <w:p w14:paraId="748EE521" w14:textId="763984D7" w:rsidR="00C21D3A" w:rsidRPr="00EC5FEE" w:rsidDel="00F93243" w:rsidRDefault="00C21D3A" w:rsidP="00907480">
            <w:pPr>
              <w:rPr>
                <w:del w:id="522" w:author="Javier Kachuka" w:date="2019-11-05T15:48:00Z"/>
                <w:rFonts w:cs="Arial"/>
                <w:b/>
                <w:sz w:val="24"/>
                <w:szCs w:val="24"/>
                <w:lang w:val="es-ES"/>
              </w:rPr>
            </w:pPr>
            <w:del w:id="523" w:author="Javier Kachuka" w:date="2019-11-05T15:48:00Z">
              <w:r w:rsidRPr="00EC5FEE" w:rsidDel="00F93243">
                <w:rPr>
                  <w:rFonts w:cs="Arial"/>
                  <w:b/>
                  <w:sz w:val="24"/>
                  <w:szCs w:val="24"/>
                  <w:lang w:val="es-ES"/>
                </w:rPr>
                <w:delText xml:space="preserve">Descripción </w:delText>
              </w:r>
            </w:del>
          </w:p>
        </w:tc>
        <w:tc>
          <w:tcPr>
            <w:tcW w:w="6706" w:type="dxa"/>
          </w:tcPr>
          <w:p w14:paraId="28F91C60" w14:textId="0E6FD9AB" w:rsidR="00C21D3A" w:rsidRPr="00EC5FEE" w:rsidDel="00F93243" w:rsidRDefault="00C21D3A" w:rsidP="009E695D">
            <w:pPr>
              <w:rPr>
                <w:del w:id="524" w:author="Javier Kachuka" w:date="2019-11-05T15:48:00Z"/>
                <w:rFonts w:cs="Arial"/>
                <w:sz w:val="24"/>
                <w:szCs w:val="24"/>
                <w:lang w:val="es-ES"/>
              </w:rPr>
            </w:pPr>
            <w:del w:id="525" w:author="Javier Kachuka" w:date="2019-11-05T15:48:00Z">
              <w:r w:rsidRPr="00EC5FEE" w:rsidDel="00F93243">
                <w:rPr>
                  <w:rFonts w:cs="Arial"/>
                  <w:sz w:val="24"/>
                  <w:szCs w:val="24"/>
                  <w:lang w:val="es-ES"/>
                </w:rPr>
                <w:delText xml:space="preserve">El </w:delText>
              </w:r>
              <w:r w:rsidR="009E695D" w:rsidDel="00F93243">
                <w:rPr>
                  <w:rFonts w:cs="Arial"/>
                  <w:sz w:val="24"/>
                  <w:szCs w:val="24"/>
                  <w:lang w:val="es-ES"/>
                </w:rPr>
                <w:delText>empleado de planta, oficinista, administrador o auditor puede ver todos los movimientos realizados en el sistema</w:delText>
              </w:r>
            </w:del>
          </w:p>
        </w:tc>
      </w:tr>
      <w:tr w:rsidR="00C21D3A" w:rsidRPr="00EC5FEE" w:rsidDel="00F93243" w14:paraId="0C5BF1F1" w14:textId="3ADE857C" w:rsidTr="00907480">
        <w:trPr>
          <w:del w:id="526" w:author="Javier Kachuka" w:date="2019-11-05T15:48:00Z"/>
        </w:trPr>
        <w:tc>
          <w:tcPr>
            <w:tcW w:w="2122" w:type="dxa"/>
            <w:shd w:val="clear" w:color="auto" w:fill="9CC2E5" w:themeFill="accent1" w:themeFillTint="99"/>
          </w:tcPr>
          <w:p w14:paraId="73F3B74B" w14:textId="77E9CCF1" w:rsidR="00C21D3A" w:rsidRPr="00EC5FEE" w:rsidDel="00F93243" w:rsidRDefault="00C21D3A" w:rsidP="00907480">
            <w:pPr>
              <w:rPr>
                <w:del w:id="527" w:author="Javier Kachuka" w:date="2019-11-05T15:48:00Z"/>
                <w:rFonts w:cs="Arial"/>
                <w:b/>
                <w:sz w:val="24"/>
                <w:szCs w:val="24"/>
                <w:lang w:val="es-ES"/>
              </w:rPr>
            </w:pPr>
            <w:del w:id="528" w:author="Javier Kachuka" w:date="2019-11-05T15:48:00Z">
              <w:r w:rsidRPr="00EC5FEE" w:rsidDel="00F93243">
                <w:rPr>
                  <w:rFonts w:cs="Arial"/>
                  <w:b/>
                  <w:sz w:val="24"/>
                  <w:szCs w:val="24"/>
                  <w:lang w:val="es-ES"/>
                </w:rPr>
                <w:delText>Referencia Cruzada</w:delText>
              </w:r>
            </w:del>
          </w:p>
        </w:tc>
        <w:tc>
          <w:tcPr>
            <w:tcW w:w="6706" w:type="dxa"/>
          </w:tcPr>
          <w:p w14:paraId="67CBB141" w14:textId="5F682EF6" w:rsidR="00C21D3A" w:rsidRPr="00EC5FEE" w:rsidDel="00F93243" w:rsidRDefault="00C21D3A" w:rsidP="00907480">
            <w:pPr>
              <w:rPr>
                <w:del w:id="529" w:author="Javier Kachuka" w:date="2019-11-05T15:48:00Z"/>
                <w:rFonts w:cs="Arial"/>
                <w:sz w:val="24"/>
                <w:szCs w:val="24"/>
                <w:lang w:val="es-ES"/>
              </w:rPr>
            </w:pPr>
            <w:del w:id="530" w:author="Javier Kachuka" w:date="2019-11-05T15:48:00Z">
              <w:r w:rsidRPr="00EC5FEE" w:rsidDel="00F93243">
                <w:rPr>
                  <w:rFonts w:cs="Arial"/>
                  <w:sz w:val="24"/>
                  <w:szCs w:val="24"/>
                  <w:lang w:val="es-ES"/>
                </w:rPr>
                <w:delText>RF3.1</w:delText>
              </w:r>
            </w:del>
          </w:p>
        </w:tc>
      </w:tr>
    </w:tbl>
    <w:p w14:paraId="7D5B1F46" w14:textId="041B79D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563768" w14:paraId="572FF183" w14:textId="77777777" w:rsidTr="00907480">
        <w:tc>
          <w:tcPr>
            <w:tcW w:w="2122" w:type="dxa"/>
            <w:shd w:val="clear" w:color="auto" w:fill="9CC2E5" w:themeFill="accent1" w:themeFillTint="99"/>
          </w:tcPr>
          <w:p w14:paraId="32054EFA"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10B3A790" w14:textId="467289CD" w:rsidR="00053A3C" w:rsidRPr="00EC5FEE" w:rsidRDefault="00053A3C" w:rsidP="00053A3C">
            <w:pPr>
              <w:rPr>
                <w:rFonts w:cs="Arial"/>
                <w:sz w:val="24"/>
                <w:szCs w:val="24"/>
                <w:lang w:val="es-ES"/>
              </w:rPr>
            </w:pPr>
            <w:r>
              <w:rPr>
                <w:rFonts w:cs="Arial"/>
                <w:sz w:val="24"/>
                <w:szCs w:val="24"/>
                <w:lang w:val="es-ES"/>
              </w:rPr>
              <w:t>Registrar Pedido (</w:t>
            </w:r>
            <w:del w:id="531" w:author="Javier Kachuka" w:date="2019-11-05T17:22:00Z">
              <w:r w:rsidR="00832539" w:rsidDel="00A92212">
                <w:rPr>
                  <w:rFonts w:cs="Arial"/>
                  <w:sz w:val="24"/>
                  <w:szCs w:val="24"/>
                  <w:lang w:val="es-ES"/>
                </w:rPr>
                <w:delText>CRUD</w:delText>
              </w:r>
            </w:del>
            <w:ins w:id="532"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83745B" w14:paraId="5C377619" w14:textId="77777777" w:rsidTr="00907480">
        <w:tc>
          <w:tcPr>
            <w:tcW w:w="2122" w:type="dxa"/>
            <w:shd w:val="clear" w:color="auto" w:fill="9CC2E5" w:themeFill="accent1" w:themeFillTint="99"/>
          </w:tcPr>
          <w:p w14:paraId="65512340"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74C24755" w14:textId="38D37D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563768" w14:paraId="019D853E" w14:textId="77777777" w:rsidTr="00907480">
        <w:tc>
          <w:tcPr>
            <w:tcW w:w="2122" w:type="dxa"/>
            <w:shd w:val="clear" w:color="auto" w:fill="9CC2E5" w:themeFill="accent1" w:themeFillTint="99"/>
          </w:tcPr>
          <w:p w14:paraId="56BA7E6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4B908079" w14:textId="49B6E3A4" w:rsidR="00053A3C" w:rsidRPr="00EC5FEE" w:rsidRDefault="00053A3C" w:rsidP="00053A3C">
            <w:pPr>
              <w:rPr>
                <w:rFonts w:cs="Arial"/>
                <w:sz w:val="24"/>
                <w:szCs w:val="24"/>
                <w:lang w:val="es-ES"/>
              </w:rPr>
            </w:pPr>
            <w:r>
              <w:rPr>
                <w:rFonts w:cs="Arial"/>
                <w:sz w:val="24"/>
                <w:szCs w:val="24"/>
                <w:lang w:val="es-ES"/>
              </w:rPr>
              <w:t>El encargado de compras o administrador registra un nuevo pedido de ciertos productos para un proveedor</w:t>
            </w:r>
          </w:p>
        </w:tc>
      </w:tr>
      <w:tr w:rsidR="00053A3C" w:rsidRPr="00EC5FEE" w14:paraId="1FAB8BA3" w14:textId="77777777" w:rsidTr="00907480">
        <w:tc>
          <w:tcPr>
            <w:tcW w:w="2122" w:type="dxa"/>
            <w:shd w:val="clear" w:color="auto" w:fill="9CC2E5" w:themeFill="accent1" w:themeFillTint="99"/>
          </w:tcPr>
          <w:p w14:paraId="130D427D"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7EBC7A44" w14:textId="7B304B27" w:rsidR="00053A3C" w:rsidRPr="00EC5FEE" w:rsidRDefault="00053A3C" w:rsidP="00907480">
            <w:pPr>
              <w:rPr>
                <w:rFonts w:cs="Arial"/>
                <w:sz w:val="24"/>
                <w:szCs w:val="24"/>
                <w:lang w:val="es-ES"/>
              </w:rPr>
            </w:pPr>
            <w:r w:rsidRPr="00EC5FEE">
              <w:rPr>
                <w:rFonts w:cs="Arial"/>
                <w:sz w:val="24"/>
                <w:szCs w:val="24"/>
                <w:lang w:val="es-ES"/>
              </w:rPr>
              <w:t>RF</w:t>
            </w:r>
            <w:ins w:id="533" w:author="Javier Kachuka" w:date="2019-11-05T17:51:00Z">
              <w:r w:rsidR="00401CC8">
                <w:rPr>
                  <w:rFonts w:cs="Arial"/>
                  <w:sz w:val="24"/>
                  <w:szCs w:val="24"/>
                  <w:lang w:val="es-ES"/>
                </w:rPr>
                <w:t>3.7</w:t>
              </w:r>
            </w:ins>
            <w:del w:id="534" w:author="Javier Kachuka" w:date="2019-11-05T17:51:00Z">
              <w:r w:rsidRPr="00EC5FEE" w:rsidDel="00401CC8">
                <w:rPr>
                  <w:rFonts w:cs="Arial"/>
                  <w:sz w:val="24"/>
                  <w:szCs w:val="24"/>
                  <w:lang w:val="es-ES"/>
                </w:rPr>
                <w:delText>1.1</w:delText>
              </w:r>
            </w:del>
          </w:p>
        </w:tc>
      </w:tr>
    </w:tbl>
    <w:p w14:paraId="2D1E369A" w14:textId="1318B0ED" w:rsidR="009E695D" w:rsidRDefault="009E695D"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563768" w14:paraId="6FF47A2F" w14:textId="77777777" w:rsidTr="00907480">
        <w:tc>
          <w:tcPr>
            <w:tcW w:w="2122" w:type="dxa"/>
            <w:shd w:val="clear" w:color="auto" w:fill="9CC2E5" w:themeFill="accent1" w:themeFillTint="99"/>
          </w:tcPr>
          <w:p w14:paraId="04E0D13D"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3FC7D2F3" w14:textId="331D48C7" w:rsidR="00053A3C" w:rsidRPr="00EC5FEE" w:rsidRDefault="00053A3C" w:rsidP="00053A3C">
            <w:pPr>
              <w:rPr>
                <w:rFonts w:cs="Arial"/>
                <w:sz w:val="24"/>
                <w:szCs w:val="24"/>
                <w:lang w:val="es-ES"/>
              </w:rPr>
            </w:pPr>
            <w:r w:rsidRPr="00EC5FEE">
              <w:rPr>
                <w:rFonts w:cs="Arial"/>
                <w:sz w:val="24"/>
                <w:szCs w:val="24"/>
                <w:lang w:val="es-ES"/>
              </w:rPr>
              <w:t>Modificar</w:t>
            </w:r>
            <w:r>
              <w:rPr>
                <w:rFonts w:cs="Arial"/>
                <w:sz w:val="24"/>
                <w:szCs w:val="24"/>
                <w:lang w:val="es-ES"/>
              </w:rPr>
              <w:t xml:space="preserve"> Pedido (</w:t>
            </w:r>
            <w:del w:id="535" w:author="Javier Kachuka" w:date="2019-11-05T17:22:00Z">
              <w:r w:rsidR="00832539" w:rsidDel="00A92212">
                <w:rPr>
                  <w:rFonts w:cs="Arial"/>
                  <w:sz w:val="24"/>
                  <w:szCs w:val="24"/>
                  <w:lang w:val="es-ES"/>
                </w:rPr>
                <w:delText>CRUD</w:delText>
              </w:r>
            </w:del>
            <w:ins w:id="536"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EC5FEE" w14:paraId="326A1C40" w14:textId="77777777" w:rsidTr="00907480">
        <w:tc>
          <w:tcPr>
            <w:tcW w:w="2122" w:type="dxa"/>
            <w:shd w:val="clear" w:color="auto" w:fill="9CC2E5" w:themeFill="accent1" w:themeFillTint="99"/>
          </w:tcPr>
          <w:p w14:paraId="110048F9"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52FC4183" w14:textId="288E4B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563768" w14:paraId="2833A017" w14:textId="77777777" w:rsidTr="00907480">
        <w:tc>
          <w:tcPr>
            <w:tcW w:w="2122" w:type="dxa"/>
            <w:shd w:val="clear" w:color="auto" w:fill="9CC2E5" w:themeFill="accent1" w:themeFillTint="99"/>
          </w:tcPr>
          <w:p w14:paraId="2BCA9F0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4409AB" w14:textId="6EC7C842" w:rsidR="00053A3C" w:rsidRPr="00EC5FEE" w:rsidRDefault="00053A3C" w:rsidP="00053A3C">
            <w:pPr>
              <w:rPr>
                <w:rFonts w:cs="Arial"/>
                <w:sz w:val="24"/>
                <w:szCs w:val="24"/>
                <w:lang w:val="es-ES"/>
              </w:rPr>
            </w:pPr>
            <w:r w:rsidRPr="00EC5FEE">
              <w:rPr>
                <w:rFonts w:cs="Arial"/>
                <w:sz w:val="24"/>
                <w:szCs w:val="24"/>
                <w:lang w:val="es-ES"/>
              </w:rPr>
              <w:t xml:space="preserve">El </w:t>
            </w:r>
            <w:r>
              <w:rPr>
                <w:rFonts w:cs="Arial"/>
                <w:sz w:val="24"/>
                <w:szCs w:val="24"/>
                <w:lang w:val="es-ES"/>
              </w:rPr>
              <w:t>encargado de compras o administrador modifica los todos los detalles de un pedido</w:t>
            </w:r>
          </w:p>
        </w:tc>
      </w:tr>
      <w:tr w:rsidR="00053A3C" w:rsidRPr="00EC5FEE" w14:paraId="2A5112DE" w14:textId="77777777" w:rsidTr="00907480">
        <w:tc>
          <w:tcPr>
            <w:tcW w:w="2122" w:type="dxa"/>
            <w:shd w:val="clear" w:color="auto" w:fill="9CC2E5" w:themeFill="accent1" w:themeFillTint="99"/>
          </w:tcPr>
          <w:p w14:paraId="5F916A52"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68A8AF11" w14:textId="512110FA" w:rsidR="00053A3C" w:rsidRPr="00EC5FEE" w:rsidRDefault="00053A3C" w:rsidP="00907480">
            <w:pPr>
              <w:rPr>
                <w:rFonts w:cs="Arial"/>
                <w:sz w:val="24"/>
                <w:szCs w:val="24"/>
                <w:lang w:val="es-ES"/>
              </w:rPr>
            </w:pPr>
            <w:r w:rsidRPr="00EC5FEE">
              <w:rPr>
                <w:rFonts w:cs="Arial"/>
                <w:sz w:val="24"/>
                <w:szCs w:val="24"/>
                <w:lang w:val="es-ES"/>
              </w:rPr>
              <w:t>RF</w:t>
            </w:r>
            <w:ins w:id="537" w:author="Javier Kachuka" w:date="2019-11-05T17:51:00Z">
              <w:r w:rsidR="00401CC8">
                <w:rPr>
                  <w:rFonts w:cs="Arial"/>
                  <w:sz w:val="24"/>
                  <w:szCs w:val="24"/>
                  <w:lang w:val="es-ES"/>
                </w:rPr>
                <w:t>3.8</w:t>
              </w:r>
            </w:ins>
            <w:del w:id="538" w:author="Javier Kachuka" w:date="2019-11-05T17:51:00Z">
              <w:r w:rsidRPr="00EC5FEE" w:rsidDel="00401CC8">
                <w:rPr>
                  <w:rFonts w:cs="Arial"/>
                  <w:sz w:val="24"/>
                  <w:szCs w:val="24"/>
                  <w:lang w:val="es-ES"/>
                </w:rPr>
                <w:delText>1.2</w:delText>
              </w:r>
            </w:del>
          </w:p>
        </w:tc>
      </w:tr>
    </w:tbl>
    <w:tbl>
      <w:tblPr>
        <w:tblStyle w:val="Tablaconcuadrcula"/>
        <w:tblpPr w:leftFromText="180" w:rightFromText="180" w:vertAnchor="text" w:horzAnchor="margin" w:tblpY="340"/>
        <w:tblW w:w="0" w:type="auto"/>
        <w:tblLook w:val="04A0" w:firstRow="1" w:lastRow="0" w:firstColumn="1" w:lastColumn="0" w:noHBand="0" w:noVBand="1"/>
      </w:tblPr>
      <w:tblGrid>
        <w:gridCol w:w="2122"/>
        <w:gridCol w:w="6706"/>
      </w:tblGrid>
      <w:tr w:rsidR="003F530E" w:rsidRPr="00563768" w14:paraId="5B6B29BD" w14:textId="77777777" w:rsidTr="003F530E">
        <w:tc>
          <w:tcPr>
            <w:tcW w:w="2122" w:type="dxa"/>
            <w:shd w:val="clear" w:color="auto" w:fill="9CC2E5" w:themeFill="accent1" w:themeFillTint="99"/>
          </w:tcPr>
          <w:p w14:paraId="2BCB7211" w14:textId="77777777" w:rsidR="003F530E" w:rsidRPr="00EC5FEE" w:rsidRDefault="003F530E" w:rsidP="003F530E">
            <w:pPr>
              <w:rPr>
                <w:moveTo w:id="539" w:author="Javier Kachuka" w:date="2019-11-05T16:00:00Z"/>
                <w:rFonts w:cs="Arial"/>
                <w:b/>
                <w:sz w:val="24"/>
                <w:szCs w:val="24"/>
                <w:lang w:val="es-ES"/>
              </w:rPr>
            </w:pPr>
            <w:moveToRangeStart w:id="540" w:author="Javier Kachuka" w:date="2019-11-05T16:00:00Z" w:name="move23862067"/>
            <w:moveTo w:id="541" w:author="Javier Kachuka" w:date="2019-11-05T16:00:00Z">
              <w:r w:rsidRPr="00EC5FEE">
                <w:rPr>
                  <w:rFonts w:cs="Arial"/>
                  <w:b/>
                  <w:sz w:val="24"/>
                  <w:szCs w:val="24"/>
                  <w:lang w:val="es-ES"/>
                </w:rPr>
                <w:t>Caso de uso</w:t>
              </w:r>
            </w:moveTo>
          </w:p>
        </w:tc>
        <w:tc>
          <w:tcPr>
            <w:tcW w:w="6706" w:type="dxa"/>
          </w:tcPr>
          <w:p w14:paraId="36E3C78C" w14:textId="057DC2D4" w:rsidR="003F530E" w:rsidRPr="00EC5FEE" w:rsidRDefault="003F530E" w:rsidP="003F530E">
            <w:pPr>
              <w:rPr>
                <w:moveTo w:id="542" w:author="Javier Kachuka" w:date="2019-11-05T16:00:00Z"/>
                <w:rFonts w:cs="Arial"/>
                <w:sz w:val="24"/>
                <w:szCs w:val="24"/>
                <w:lang w:val="es-ES"/>
              </w:rPr>
            </w:pPr>
            <w:moveTo w:id="543" w:author="Javier Kachuka" w:date="2019-11-05T16:00:00Z">
              <w:r>
                <w:rPr>
                  <w:rFonts w:cs="Arial"/>
                  <w:sz w:val="24"/>
                  <w:szCs w:val="24"/>
                  <w:lang w:val="es-ES"/>
                </w:rPr>
                <w:t>Eliminar Pedido (</w:t>
              </w:r>
              <w:del w:id="544" w:author="Javier Kachuka" w:date="2019-11-05T17:22:00Z">
                <w:r w:rsidDel="00A92212">
                  <w:rPr>
                    <w:rFonts w:cs="Arial"/>
                    <w:sz w:val="24"/>
                    <w:szCs w:val="24"/>
                    <w:lang w:val="es-ES"/>
                  </w:rPr>
                  <w:delText>CRUD</w:delText>
                </w:r>
              </w:del>
            </w:moveTo>
            <w:ins w:id="545" w:author="Javier Kachuka" w:date="2019-11-05T17:22:00Z">
              <w:r w:rsidR="00A92212">
                <w:rPr>
                  <w:rFonts w:cs="Arial"/>
                  <w:sz w:val="24"/>
                  <w:szCs w:val="24"/>
                  <w:lang w:val="es-ES"/>
                </w:rPr>
                <w:t>ABM</w:t>
              </w:r>
            </w:ins>
            <w:moveTo w:id="546" w:author="Javier Kachuka" w:date="2019-11-05T16:00:00Z">
              <w:r>
                <w:rPr>
                  <w:rFonts w:cs="Arial"/>
                  <w:sz w:val="24"/>
                  <w:szCs w:val="24"/>
                  <w:lang w:val="es-ES"/>
                </w:rPr>
                <w:t xml:space="preserve"> de Pedido)</w:t>
              </w:r>
            </w:moveTo>
          </w:p>
        </w:tc>
      </w:tr>
      <w:tr w:rsidR="003F530E" w:rsidRPr="0083745B" w14:paraId="0E83AD45" w14:textId="77777777" w:rsidTr="003F530E">
        <w:tc>
          <w:tcPr>
            <w:tcW w:w="2122" w:type="dxa"/>
            <w:shd w:val="clear" w:color="auto" w:fill="9CC2E5" w:themeFill="accent1" w:themeFillTint="99"/>
          </w:tcPr>
          <w:p w14:paraId="392D165F" w14:textId="77777777" w:rsidR="003F530E" w:rsidRPr="00EC5FEE" w:rsidRDefault="003F530E" w:rsidP="003F530E">
            <w:pPr>
              <w:rPr>
                <w:moveTo w:id="547" w:author="Javier Kachuka" w:date="2019-11-05T16:00:00Z"/>
                <w:rFonts w:cs="Arial"/>
                <w:b/>
                <w:sz w:val="24"/>
                <w:szCs w:val="24"/>
                <w:lang w:val="es-ES"/>
              </w:rPr>
            </w:pPr>
            <w:moveTo w:id="548" w:author="Javier Kachuka" w:date="2019-11-05T16:00:00Z">
              <w:r w:rsidRPr="00EC5FEE">
                <w:rPr>
                  <w:rFonts w:cs="Arial"/>
                  <w:b/>
                  <w:sz w:val="24"/>
                  <w:szCs w:val="24"/>
                  <w:lang w:val="es-ES"/>
                </w:rPr>
                <w:t>Actor</w:t>
              </w:r>
            </w:moveTo>
          </w:p>
        </w:tc>
        <w:tc>
          <w:tcPr>
            <w:tcW w:w="6706" w:type="dxa"/>
          </w:tcPr>
          <w:p w14:paraId="11C004C5" w14:textId="77777777" w:rsidR="003F530E" w:rsidRPr="00EC5FEE" w:rsidRDefault="003F530E" w:rsidP="003F530E">
            <w:pPr>
              <w:rPr>
                <w:moveTo w:id="549" w:author="Javier Kachuka" w:date="2019-11-05T16:00:00Z"/>
                <w:rFonts w:cs="Arial"/>
                <w:sz w:val="24"/>
                <w:szCs w:val="24"/>
                <w:lang w:val="es-ES"/>
              </w:rPr>
            </w:pPr>
            <w:moveTo w:id="550" w:author="Javier Kachuka" w:date="2019-11-05T16:00:00Z">
              <w:r>
                <w:rPr>
                  <w:rFonts w:cs="Arial"/>
                  <w:sz w:val="24"/>
                  <w:szCs w:val="24"/>
                  <w:lang w:val="es-ES"/>
                </w:rPr>
                <w:t>Encargado de compras, administrador</w:t>
              </w:r>
            </w:moveTo>
          </w:p>
        </w:tc>
      </w:tr>
      <w:tr w:rsidR="003F530E" w:rsidRPr="00563768" w14:paraId="2BE6256D" w14:textId="77777777" w:rsidTr="003F530E">
        <w:tc>
          <w:tcPr>
            <w:tcW w:w="2122" w:type="dxa"/>
            <w:shd w:val="clear" w:color="auto" w:fill="9CC2E5" w:themeFill="accent1" w:themeFillTint="99"/>
          </w:tcPr>
          <w:p w14:paraId="6C9AF047" w14:textId="77777777" w:rsidR="003F530E" w:rsidRPr="00EC5FEE" w:rsidRDefault="003F530E" w:rsidP="003F530E">
            <w:pPr>
              <w:rPr>
                <w:moveTo w:id="551" w:author="Javier Kachuka" w:date="2019-11-05T16:00:00Z"/>
                <w:rFonts w:cs="Arial"/>
                <w:b/>
                <w:sz w:val="24"/>
                <w:szCs w:val="24"/>
                <w:lang w:val="es-ES"/>
              </w:rPr>
            </w:pPr>
            <w:moveTo w:id="552" w:author="Javier Kachuka" w:date="2019-11-05T16:00:00Z">
              <w:r w:rsidRPr="00EC5FEE">
                <w:rPr>
                  <w:rFonts w:cs="Arial"/>
                  <w:b/>
                  <w:sz w:val="24"/>
                  <w:szCs w:val="24"/>
                  <w:lang w:val="es-ES"/>
                </w:rPr>
                <w:lastRenderedPageBreak/>
                <w:t xml:space="preserve">Descripción </w:t>
              </w:r>
            </w:moveTo>
          </w:p>
        </w:tc>
        <w:tc>
          <w:tcPr>
            <w:tcW w:w="6706" w:type="dxa"/>
          </w:tcPr>
          <w:p w14:paraId="0F00C730" w14:textId="77777777" w:rsidR="003F530E" w:rsidRPr="00EC5FEE" w:rsidRDefault="003F530E" w:rsidP="003F530E">
            <w:pPr>
              <w:rPr>
                <w:moveTo w:id="553" w:author="Javier Kachuka" w:date="2019-11-05T16:00:00Z"/>
                <w:rFonts w:cs="Arial"/>
                <w:sz w:val="24"/>
                <w:szCs w:val="24"/>
                <w:lang w:val="es-ES"/>
              </w:rPr>
            </w:pPr>
            <w:moveTo w:id="554" w:author="Javier Kachuka" w:date="2019-11-05T16:00:00Z">
              <w:r w:rsidRPr="00EC5FEE">
                <w:rPr>
                  <w:rFonts w:cs="Arial"/>
                  <w:sz w:val="24"/>
                  <w:szCs w:val="24"/>
                  <w:lang w:val="es-ES"/>
                </w:rPr>
                <w:t>El</w:t>
              </w:r>
              <w:r>
                <w:rPr>
                  <w:rFonts w:cs="Arial"/>
                  <w:sz w:val="24"/>
                  <w:szCs w:val="24"/>
                  <w:lang w:val="es-ES"/>
                </w:rPr>
                <w:t xml:space="preserve"> encargado de compras o administrador puede eliminar un pedido del sistema</w:t>
              </w:r>
            </w:moveTo>
          </w:p>
        </w:tc>
      </w:tr>
      <w:tr w:rsidR="003F530E" w:rsidRPr="00EC5FEE" w14:paraId="2F3D1EC9" w14:textId="77777777" w:rsidTr="003F530E">
        <w:tc>
          <w:tcPr>
            <w:tcW w:w="2122" w:type="dxa"/>
            <w:shd w:val="clear" w:color="auto" w:fill="9CC2E5" w:themeFill="accent1" w:themeFillTint="99"/>
          </w:tcPr>
          <w:p w14:paraId="373687C9" w14:textId="77777777" w:rsidR="003F530E" w:rsidRPr="00EC5FEE" w:rsidRDefault="003F530E" w:rsidP="003F530E">
            <w:pPr>
              <w:rPr>
                <w:moveTo w:id="555" w:author="Javier Kachuka" w:date="2019-11-05T16:00:00Z"/>
                <w:rFonts w:cs="Arial"/>
                <w:b/>
                <w:sz w:val="24"/>
                <w:szCs w:val="24"/>
                <w:lang w:val="es-ES"/>
              </w:rPr>
            </w:pPr>
            <w:moveTo w:id="556" w:author="Javier Kachuka" w:date="2019-11-05T16:00:00Z">
              <w:r w:rsidRPr="00EC5FEE">
                <w:rPr>
                  <w:rFonts w:cs="Arial"/>
                  <w:b/>
                  <w:sz w:val="24"/>
                  <w:szCs w:val="24"/>
                  <w:lang w:val="es-ES"/>
                </w:rPr>
                <w:t>Referencia Cruzada</w:t>
              </w:r>
            </w:moveTo>
          </w:p>
        </w:tc>
        <w:tc>
          <w:tcPr>
            <w:tcW w:w="6706" w:type="dxa"/>
          </w:tcPr>
          <w:p w14:paraId="420404E8" w14:textId="306666B1" w:rsidR="003F530E" w:rsidRPr="00EC5FEE" w:rsidRDefault="003F530E" w:rsidP="003F530E">
            <w:pPr>
              <w:rPr>
                <w:moveTo w:id="557" w:author="Javier Kachuka" w:date="2019-11-05T16:00:00Z"/>
                <w:rFonts w:cs="Arial"/>
                <w:sz w:val="24"/>
                <w:szCs w:val="24"/>
                <w:lang w:val="es-ES"/>
              </w:rPr>
            </w:pPr>
            <w:moveTo w:id="558" w:author="Javier Kachuka" w:date="2019-11-05T16:00:00Z">
              <w:r w:rsidRPr="00EC5FEE">
                <w:rPr>
                  <w:rFonts w:cs="Arial"/>
                  <w:sz w:val="24"/>
                  <w:szCs w:val="24"/>
                  <w:lang w:val="es-ES"/>
                </w:rPr>
                <w:t>RF</w:t>
              </w:r>
            </w:moveTo>
            <w:ins w:id="559" w:author="Javier Kachuka" w:date="2019-11-05T17:53:00Z">
              <w:r w:rsidR="00401CC8">
                <w:rPr>
                  <w:rFonts w:cs="Arial"/>
                  <w:sz w:val="24"/>
                  <w:szCs w:val="24"/>
                  <w:lang w:val="es-ES"/>
                </w:rPr>
                <w:t>3.9</w:t>
              </w:r>
            </w:ins>
            <w:moveTo w:id="560" w:author="Javier Kachuka" w:date="2019-11-05T16:00:00Z">
              <w:del w:id="561" w:author="Javier Kachuka" w:date="2019-11-05T17:53:00Z">
                <w:r w:rsidRPr="00EC5FEE" w:rsidDel="00401CC8">
                  <w:rPr>
                    <w:rFonts w:cs="Arial"/>
                    <w:sz w:val="24"/>
                    <w:szCs w:val="24"/>
                    <w:lang w:val="es-ES"/>
                  </w:rPr>
                  <w:delText>1.3</w:delText>
                </w:r>
              </w:del>
            </w:moveTo>
          </w:p>
        </w:tc>
      </w:tr>
      <w:moveToRangeEnd w:id="540"/>
    </w:tbl>
    <w:p w14:paraId="35483D3B" w14:textId="034D9383"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F93243" w14:paraId="5500BD22" w14:textId="6315D456" w:rsidTr="00907480">
        <w:trPr>
          <w:del w:id="562" w:author="Javier Kachuka" w:date="2019-11-05T15:48:00Z"/>
        </w:trPr>
        <w:tc>
          <w:tcPr>
            <w:tcW w:w="2122" w:type="dxa"/>
            <w:shd w:val="clear" w:color="auto" w:fill="9CC2E5" w:themeFill="accent1" w:themeFillTint="99"/>
          </w:tcPr>
          <w:p w14:paraId="6993408B" w14:textId="05B3B207" w:rsidR="00053A3C" w:rsidRPr="00EC5FEE" w:rsidDel="00F93243" w:rsidRDefault="00053A3C" w:rsidP="00907480">
            <w:pPr>
              <w:rPr>
                <w:del w:id="563" w:author="Javier Kachuka" w:date="2019-11-05T15:48:00Z"/>
                <w:rFonts w:cs="Arial"/>
                <w:b/>
                <w:sz w:val="24"/>
                <w:szCs w:val="24"/>
                <w:lang w:val="es-ES"/>
              </w:rPr>
            </w:pPr>
            <w:del w:id="564" w:author="Javier Kachuka" w:date="2019-11-05T15:48:00Z">
              <w:r w:rsidRPr="00EC5FEE" w:rsidDel="00F93243">
                <w:rPr>
                  <w:rFonts w:cs="Arial"/>
                  <w:b/>
                  <w:sz w:val="24"/>
                  <w:szCs w:val="24"/>
                  <w:lang w:val="es-ES"/>
                </w:rPr>
                <w:delText>Caso de uso</w:delText>
              </w:r>
            </w:del>
          </w:p>
        </w:tc>
        <w:tc>
          <w:tcPr>
            <w:tcW w:w="6706" w:type="dxa"/>
          </w:tcPr>
          <w:p w14:paraId="512008DC" w14:textId="05ECA8D6" w:rsidR="00053A3C" w:rsidRPr="00EC5FEE" w:rsidDel="00F93243" w:rsidRDefault="00053A3C" w:rsidP="00053A3C">
            <w:pPr>
              <w:rPr>
                <w:del w:id="565" w:author="Javier Kachuka" w:date="2019-11-05T15:48:00Z"/>
                <w:rFonts w:cs="Arial"/>
                <w:sz w:val="24"/>
                <w:szCs w:val="24"/>
                <w:lang w:val="es-ES"/>
              </w:rPr>
            </w:pPr>
            <w:del w:id="566" w:author="Javier Kachuka" w:date="2019-11-05T15:48:00Z">
              <w:r w:rsidDel="00F93243">
                <w:rPr>
                  <w:rFonts w:cs="Arial"/>
                  <w:sz w:val="24"/>
                  <w:szCs w:val="24"/>
                  <w:lang w:val="es-ES"/>
                </w:rPr>
                <w:delText>Listar Pedidos (</w:delText>
              </w:r>
              <w:r w:rsidR="00832539" w:rsidDel="00F93243">
                <w:rPr>
                  <w:rFonts w:cs="Arial"/>
                  <w:sz w:val="24"/>
                  <w:szCs w:val="24"/>
                  <w:lang w:val="es-ES"/>
                </w:rPr>
                <w:delText>CRUD</w:delText>
              </w:r>
              <w:r w:rsidDel="00F93243">
                <w:rPr>
                  <w:rFonts w:cs="Arial"/>
                  <w:sz w:val="24"/>
                  <w:szCs w:val="24"/>
                  <w:lang w:val="es-ES"/>
                </w:rPr>
                <w:delText xml:space="preserve"> de Pedido)</w:delText>
              </w:r>
            </w:del>
          </w:p>
        </w:tc>
      </w:tr>
      <w:tr w:rsidR="00053A3C" w:rsidRPr="0083745B" w:rsidDel="00F93243" w14:paraId="64744D88" w14:textId="43624D79" w:rsidTr="00907480">
        <w:trPr>
          <w:del w:id="567" w:author="Javier Kachuka" w:date="2019-11-05T15:48:00Z"/>
        </w:trPr>
        <w:tc>
          <w:tcPr>
            <w:tcW w:w="2122" w:type="dxa"/>
            <w:shd w:val="clear" w:color="auto" w:fill="9CC2E5" w:themeFill="accent1" w:themeFillTint="99"/>
          </w:tcPr>
          <w:p w14:paraId="186499B2" w14:textId="577FC2BB" w:rsidR="00053A3C" w:rsidRPr="00EC5FEE" w:rsidDel="00F93243" w:rsidRDefault="00053A3C" w:rsidP="00053A3C">
            <w:pPr>
              <w:rPr>
                <w:del w:id="568" w:author="Javier Kachuka" w:date="2019-11-05T15:48:00Z"/>
                <w:rFonts w:cs="Arial"/>
                <w:b/>
                <w:sz w:val="24"/>
                <w:szCs w:val="24"/>
                <w:lang w:val="es-ES"/>
              </w:rPr>
            </w:pPr>
            <w:del w:id="569" w:author="Javier Kachuka" w:date="2019-11-05T15:48:00Z">
              <w:r w:rsidRPr="00EC5FEE" w:rsidDel="00F93243">
                <w:rPr>
                  <w:rFonts w:cs="Arial"/>
                  <w:b/>
                  <w:sz w:val="24"/>
                  <w:szCs w:val="24"/>
                  <w:lang w:val="es-ES"/>
                </w:rPr>
                <w:delText>Actor</w:delText>
              </w:r>
            </w:del>
          </w:p>
        </w:tc>
        <w:tc>
          <w:tcPr>
            <w:tcW w:w="6706" w:type="dxa"/>
          </w:tcPr>
          <w:p w14:paraId="6668FB0F" w14:textId="4C67C0F5" w:rsidR="00053A3C" w:rsidRPr="00EC5FEE" w:rsidDel="00F93243" w:rsidRDefault="00053A3C" w:rsidP="00053A3C">
            <w:pPr>
              <w:rPr>
                <w:del w:id="570" w:author="Javier Kachuka" w:date="2019-11-05T15:48:00Z"/>
                <w:rFonts w:cs="Arial"/>
                <w:sz w:val="24"/>
                <w:szCs w:val="24"/>
                <w:lang w:val="es-ES"/>
              </w:rPr>
            </w:pPr>
            <w:del w:id="571" w:author="Javier Kachuka" w:date="2019-11-05T15:48:00Z">
              <w:r w:rsidDel="00F93243">
                <w:rPr>
                  <w:rFonts w:cs="Arial"/>
                  <w:sz w:val="24"/>
                  <w:szCs w:val="24"/>
                  <w:lang w:val="es-ES"/>
                </w:rPr>
                <w:delText>Encargado de compras, administrador</w:delText>
              </w:r>
            </w:del>
          </w:p>
        </w:tc>
      </w:tr>
      <w:tr w:rsidR="00053A3C" w:rsidRPr="00D55146" w:rsidDel="00F93243" w14:paraId="18C8633E" w14:textId="03988A0F" w:rsidTr="00907480">
        <w:trPr>
          <w:del w:id="572" w:author="Javier Kachuka" w:date="2019-11-05T15:48:00Z"/>
        </w:trPr>
        <w:tc>
          <w:tcPr>
            <w:tcW w:w="2122" w:type="dxa"/>
            <w:shd w:val="clear" w:color="auto" w:fill="9CC2E5" w:themeFill="accent1" w:themeFillTint="99"/>
          </w:tcPr>
          <w:p w14:paraId="5CCF4780" w14:textId="2D42E5F6" w:rsidR="00053A3C" w:rsidRPr="00EC5FEE" w:rsidDel="00F93243" w:rsidRDefault="00053A3C" w:rsidP="00053A3C">
            <w:pPr>
              <w:rPr>
                <w:del w:id="573" w:author="Javier Kachuka" w:date="2019-11-05T15:48:00Z"/>
                <w:rFonts w:cs="Arial"/>
                <w:b/>
                <w:sz w:val="24"/>
                <w:szCs w:val="24"/>
                <w:lang w:val="es-ES"/>
              </w:rPr>
            </w:pPr>
            <w:del w:id="574" w:author="Javier Kachuka" w:date="2019-11-05T15:48:00Z">
              <w:r w:rsidRPr="00EC5FEE" w:rsidDel="00F93243">
                <w:rPr>
                  <w:rFonts w:cs="Arial"/>
                  <w:b/>
                  <w:sz w:val="24"/>
                  <w:szCs w:val="24"/>
                  <w:lang w:val="es-ES"/>
                </w:rPr>
                <w:delText xml:space="preserve">Descripción </w:delText>
              </w:r>
            </w:del>
          </w:p>
        </w:tc>
        <w:tc>
          <w:tcPr>
            <w:tcW w:w="6706" w:type="dxa"/>
          </w:tcPr>
          <w:p w14:paraId="16F6E553" w14:textId="4ED95B83" w:rsidR="00053A3C" w:rsidRPr="00EC5FEE" w:rsidDel="00F93243" w:rsidRDefault="00053A3C" w:rsidP="00053A3C">
            <w:pPr>
              <w:rPr>
                <w:del w:id="575" w:author="Javier Kachuka" w:date="2019-11-05T15:48:00Z"/>
                <w:rFonts w:cs="Arial"/>
                <w:sz w:val="24"/>
                <w:szCs w:val="24"/>
                <w:lang w:val="es-ES"/>
              </w:rPr>
            </w:pPr>
            <w:del w:id="576" w:author="Javier Kachuka" w:date="2019-11-05T15:48:00Z">
              <w:r w:rsidRPr="00EC5FEE" w:rsidDel="00F93243">
                <w:rPr>
                  <w:rFonts w:cs="Arial"/>
                  <w:sz w:val="24"/>
                  <w:szCs w:val="24"/>
                  <w:lang w:val="es-ES"/>
                </w:rPr>
                <w:delText xml:space="preserve">El </w:delText>
              </w:r>
              <w:r w:rsidDel="00F93243">
                <w:rPr>
                  <w:rFonts w:cs="Arial"/>
                  <w:sz w:val="24"/>
                  <w:szCs w:val="24"/>
                  <w:lang w:val="es-ES"/>
                </w:rPr>
                <w:delText>encargado de compras o administrador puede ver todos los pedidos realizados.</w:delText>
              </w:r>
            </w:del>
          </w:p>
        </w:tc>
      </w:tr>
      <w:tr w:rsidR="00053A3C" w:rsidRPr="00EC5FEE" w:rsidDel="00F93243" w14:paraId="2408C249" w14:textId="232B5FA9" w:rsidTr="00907480">
        <w:trPr>
          <w:del w:id="577" w:author="Javier Kachuka" w:date="2019-11-05T15:48:00Z"/>
        </w:trPr>
        <w:tc>
          <w:tcPr>
            <w:tcW w:w="2122" w:type="dxa"/>
            <w:shd w:val="clear" w:color="auto" w:fill="9CC2E5" w:themeFill="accent1" w:themeFillTint="99"/>
          </w:tcPr>
          <w:p w14:paraId="5A93FCF1" w14:textId="0D7E61CB" w:rsidR="00053A3C" w:rsidRPr="00EC5FEE" w:rsidDel="00F93243" w:rsidRDefault="00053A3C" w:rsidP="00907480">
            <w:pPr>
              <w:rPr>
                <w:del w:id="578" w:author="Javier Kachuka" w:date="2019-11-05T15:48:00Z"/>
                <w:rFonts w:cs="Arial"/>
                <w:b/>
                <w:sz w:val="24"/>
                <w:szCs w:val="24"/>
                <w:lang w:val="es-ES"/>
              </w:rPr>
            </w:pPr>
            <w:del w:id="579" w:author="Javier Kachuka" w:date="2019-11-05T15:48:00Z">
              <w:r w:rsidRPr="00EC5FEE" w:rsidDel="00F93243">
                <w:rPr>
                  <w:rFonts w:cs="Arial"/>
                  <w:b/>
                  <w:sz w:val="24"/>
                  <w:szCs w:val="24"/>
                  <w:lang w:val="es-ES"/>
                </w:rPr>
                <w:delText>Referencia Cruzada</w:delText>
              </w:r>
            </w:del>
          </w:p>
        </w:tc>
        <w:tc>
          <w:tcPr>
            <w:tcW w:w="6706" w:type="dxa"/>
          </w:tcPr>
          <w:p w14:paraId="7A5B84F6" w14:textId="447A4EBC" w:rsidR="00053A3C" w:rsidRPr="00EC5FEE" w:rsidDel="00F93243" w:rsidRDefault="00053A3C" w:rsidP="00907480">
            <w:pPr>
              <w:rPr>
                <w:del w:id="580" w:author="Javier Kachuka" w:date="2019-11-05T15:48:00Z"/>
                <w:rFonts w:cs="Arial"/>
                <w:sz w:val="24"/>
                <w:szCs w:val="24"/>
                <w:lang w:val="es-ES"/>
              </w:rPr>
            </w:pPr>
            <w:del w:id="581" w:author="Javier Kachuka" w:date="2019-11-05T15:48:00Z">
              <w:r w:rsidRPr="00EC5FEE" w:rsidDel="00F93243">
                <w:rPr>
                  <w:rFonts w:cs="Arial"/>
                  <w:sz w:val="24"/>
                  <w:szCs w:val="24"/>
                  <w:lang w:val="es-ES"/>
                </w:rPr>
                <w:delText>RF1.3</w:delText>
              </w:r>
            </w:del>
          </w:p>
        </w:tc>
      </w:tr>
    </w:tbl>
    <w:p w14:paraId="5220B94B" w14:textId="77777777"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474033" w14:paraId="714B35D6" w14:textId="7BBBD28B" w:rsidTr="00907480">
        <w:trPr>
          <w:del w:id="582" w:author="Javier Kachuka" w:date="2019-11-05T22:55:00Z"/>
        </w:trPr>
        <w:tc>
          <w:tcPr>
            <w:tcW w:w="2122" w:type="dxa"/>
            <w:shd w:val="clear" w:color="auto" w:fill="9CC2E5" w:themeFill="accent1" w:themeFillTint="99"/>
          </w:tcPr>
          <w:p w14:paraId="040B8EF4" w14:textId="41EB6AA4" w:rsidR="00053A3C" w:rsidRPr="00EC5FEE" w:rsidDel="00474033" w:rsidRDefault="00053A3C" w:rsidP="00907480">
            <w:pPr>
              <w:rPr>
                <w:del w:id="583" w:author="Javier Kachuka" w:date="2019-11-05T22:55:00Z"/>
                <w:moveFrom w:id="584" w:author="Javier Kachuka" w:date="2019-11-05T16:00:00Z"/>
                <w:rFonts w:cs="Arial"/>
                <w:b/>
                <w:sz w:val="24"/>
                <w:szCs w:val="24"/>
                <w:lang w:val="es-ES"/>
              </w:rPr>
            </w:pPr>
            <w:moveFromRangeStart w:id="585" w:author="Javier Kachuka" w:date="2019-11-05T16:00:00Z" w:name="move23862067"/>
            <w:moveFrom w:id="586" w:author="Javier Kachuka" w:date="2019-11-05T16:00:00Z">
              <w:del w:id="587" w:author="Javier Kachuka" w:date="2019-11-05T22:55:00Z">
                <w:r w:rsidRPr="00EC5FEE" w:rsidDel="00474033">
                  <w:rPr>
                    <w:rFonts w:cs="Arial"/>
                    <w:b/>
                    <w:sz w:val="24"/>
                    <w:szCs w:val="24"/>
                    <w:lang w:val="es-ES"/>
                  </w:rPr>
                  <w:delText>Caso de uso</w:delText>
                </w:r>
              </w:del>
            </w:moveFrom>
          </w:p>
        </w:tc>
        <w:tc>
          <w:tcPr>
            <w:tcW w:w="6706" w:type="dxa"/>
          </w:tcPr>
          <w:p w14:paraId="4A77CEF4" w14:textId="36FBFA3D" w:rsidR="00053A3C" w:rsidRPr="00EC5FEE" w:rsidDel="00474033" w:rsidRDefault="00053A3C" w:rsidP="00053A3C">
            <w:pPr>
              <w:rPr>
                <w:del w:id="588" w:author="Javier Kachuka" w:date="2019-11-05T22:55:00Z"/>
                <w:moveFrom w:id="589" w:author="Javier Kachuka" w:date="2019-11-05T16:00:00Z"/>
                <w:rFonts w:cs="Arial"/>
                <w:sz w:val="24"/>
                <w:szCs w:val="24"/>
                <w:lang w:val="es-ES"/>
              </w:rPr>
            </w:pPr>
            <w:moveFrom w:id="590" w:author="Javier Kachuka" w:date="2019-11-05T16:00:00Z">
              <w:del w:id="591" w:author="Javier Kachuka" w:date="2019-11-05T22:55:00Z">
                <w:r w:rsidDel="00474033">
                  <w:rPr>
                    <w:rFonts w:cs="Arial"/>
                    <w:sz w:val="24"/>
                    <w:szCs w:val="24"/>
                    <w:lang w:val="es-ES"/>
                  </w:rPr>
                  <w:delText>Eliminar Pedido (</w:delText>
                </w:r>
                <w:r w:rsidR="00832539" w:rsidDel="00474033">
                  <w:rPr>
                    <w:rFonts w:cs="Arial"/>
                    <w:sz w:val="24"/>
                    <w:szCs w:val="24"/>
                    <w:lang w:val="es-ES"/>
                  </w:rPr>
                  <w:delText>CRUD</w:delText>
                </w:r>
                <w:r w:rsidDel="00474033">
                  <w:rPr>
                    <w:rFonts w:cs="Arial"/>
                    <w:sz w:val="24"/>
                    <w:szCs w:val="24"/>
                    <w:lang w:val="es-ES"/>
                  </w:rPr>
                  <w:delText xml:space="preserve"> de Pedido)</w:delText>
                </w:r>
              </w:del>
            </w:moveFrom>
          </w:p>
        </w:tc>
      </w:tr>
      <w:tr w:rsidR="00053A3C" w:rsidRPr="0083745B" w:rsidDel="00474033" w14:paraId="6C121948" w14:textId="347E9797" w:rsidTr="00907480">
        <w:trPr>
          <w:del w:id="592" w:author="Javier Kachuka" w:date="2019-11-05T22:55:00Z"/>
        </w:trPr>
        <w:tc>
          <w:tcPr>
            <w:tcW w:w="2122" w:type="dxa"/>
            <w:shd w:val="clear" w:color="auto" w:fill="9CC2E5" w:themeFill="accent1" w:themeFillTint="99"/>
          </w:tcPr>
          <w:p w14:paraId="6D5D52B8" w14:textId="6F891D46" w:rsidR="00053A3C" w:rsidRPr="00EC5FEE" w:rsidDel="00474033" w:rsidRDefault="00053A3C" w:rsidP="00907480">
            <w:pPr>
              <w:rPr>
                <w:del w:id="593" w:author="Javier Kachuka" w:date="2019-11-05T22:55:00Z"/>
                <w:moveFrom w:id="594" w:author="Javier Kachuka" w:date="2019-11-05T16:00:00Z"/>
                <w:rFonts w:cs="Arial"/>
                <w:b/>
                <w:sz w:val="24"/>
                <w:szCs w:val="24"/>
                <w:lang w:val="es-ES"/>
              </w:rPr>
            </w:pPr>
            <w:moveFrom w:id="595" w:author="Javier Kachuka" w:date="2019-11-05T16:00:00Z">
              <w:del w:id="596" w:author="Javier Kachuka" w:date="2019-11-05T22:55:00Z">
                <w:r w:rsidRPr="00EC5FEE" w:rsidDel="00474033">
                  <w:rPr>
                    <w:rFonts w:cs="Arial"/>
                    <w:b/>
                    <w:sz w:val="24"/>
                    <w:szCs w:val="24"/>
                    <w:lang w:val="es-ES"/>
                  </w:rPr>
                  <w:delText>Actor</w:delText>
                </w:r>
              </w:del>
            </w:moveFrom>
          </w:p>
        </w:tc>
        <w:tc>
          <w:tcPr>
            <w:tcW w:w="6706" w:type="dxa"/>
          </w:tcPr>
          <w:p w14:paraId="303B3FFA" w14:textId="42D9B196" w:rsidR="00053A3C" w:rsidRPr="00EC5FEE" w:rsidDel="00474033" w:rsidRDefault="00053A3C" w:rsidP="00053A3C">
            <w:pPr>
              <w:rPr>
                <w:del w:id="597" w:author="Javier Kachuka" w:date="2019-11-05T22:55:00Z"/>
                <w:moveFrom w:id="598" w:author="Javier Kachuka" w:date="2019-11-05T16:00:00Z"/>
                <w:rFonts w:cs="Arial"/>
                <w:sz w:val="24"/>
                <w:szCs w:val="24"/>
                <w:lang w:val="es-ES"/>
              </w:rPr>
            </w:pPr>
            <w:moveFrom w:id="599" w:author="Javier Kachuka" w:date="2019-11-05T16:00:00Z">
              <w:del w:id="600" w:author="Javier Kachuka" w:date="2019-11-05T22:55:00Z">
                <w:r w:rsidDel="00474033">
                  <w:rPr>
                    <w:rFonts w:cs="Arial"/>
                    <w:sz w:val="24"/>
                    <w:szCs w:val="24"/>
                    <w:lang w:val="es-ES"/>
                  </w:rPr>
                  <w:delText>Encargado de compras</w:delText>
                </w:r>
                <w:r w:rsidR="00F478D6" w:rsidDel="00474033">
                  <w:rPr>
                    <w:rFonts w:cs="Arial"/>
                    <w:sz w:val="24"/>
                    <w:szCs w:val="24"/>
                    <w:lang w:val="es-ES"/>
                  </w:rPr>
                  <w:delText>,</w:delText>
                </w:r>
                <w:r w:rsidDel="00474033">
                  <w:rPr>
                    <w:rFonts w:cs="Arial"/>
                    <w:sz w:val="24"/>
                    <w:szCs w:val="24"/>
                    <w:lang w:val="es-ES"/>
                  </w:rPr>
                  <w:delText xml:space="preserve"> administrador</w:delText>
                </w:r>
              </w:del>
            </w:moveFrom>
          </w:p>
        </w:tc>
      </w:tr>
      <w:tr w:rsidR="00053A3C" w:rsidRPr="00D55146" w:rsidDel="00474033" w14:paraId="2246BE45" w14:textId="5C302CBF" w:rsidTr="00907480">
        <w:trPr>
          <w:del w:id="601" w:author="Javier Kachuka" w:date="2019-11-05T22:55:00Z"/>
        </w:trPr>
        <w:tc>
          <w:tcPr>
            <w:tcW w:w="2122" w:type="dxa"/>
            <w:shd w:val="clear" w:color="auto" w:fill="9CC2E5" w:themeFill="accent1" w:themeFillTint="99"/>
          </w:tcPr>
          <w:p w14:paraId="0D60D998" w14:textId="778A5C5C" w:rsidR="00053A3C" w:rsidRPr="00EC5FEE" w:rsidDel="00474033" w:rsidRDefault="00053A3C" w:rsidP="00907480">
            <w:pPr>
              <w:rPr>
                <w:del w:id="602" w:author="Javier Kachuka" w:date="2019-11-05T22:55:00Z"/>
                <w:moveFrom w:id="603" w:author="Javier Kachuka" w:date="2019-11-05T16:00:00Z"/>
                <w:rFonts w:cs="Arial"/>
                <w:b/>
                <w:sz w:val="24"/>
                <w:szCs w:val="24"/>
                <w:lang w:val="es-ES"/>
              </w:rPr>
            </w:pPr>
            <w:moveFrom w:id="604" w:author="Javier Kachuka" w:date="2019-11-05T16:00:00Z">
              <w:del w:id="605" w:author="Javier Kachuka" w:date="2019-11-05T22:55:00Z">
                <w:r w:rsidRPr="00EC5FEE" w:rsidDel="00474033">
                  <w:rPr>
                    <w:rFonts w:cs="Arial"/>
                    <w:b/>
                    <w:sz w:val="24"/>
                    <w:szCs w:val="24"/>
                    <w:lang w:val="es-ES"/>
                  </w:rPr>
                  <w:delText xml:space="preserve">Descripción </w:delText>
                </w:r>
              </w:del>
            </w:moveFrom>
          </w:p>
        </w:tc>
        <w:tc>
          <w:tcPr>
            <w:tcW w:w="6706" w:type="dxa"/>
          </w:tcPr>
          <w:p w14:paraId="57884833" w14:textId="5E14B9FE" w:rsidR="00053A3C" w:rsidRPr="00EC5FEE" w:rsidDel="00474033" w:rsidRDefault="00053A3C" w:rsidP="00053A3C">
            <w:pPr>
              <w:rPr>
                <w:del w:id="606" w:author="Javier Kachuka" w:date="2019-11-05T22:55:00Z"/>
                <w:moveFrom w:id="607" w:author="Javier Kachuka" w:date="2019-11-05T16:00:00Z"/>
                <w:rFonts w:cs="Arial"/>
                <w:sz w:val="24"/>
                <w:szCs w:val="24"/>
                <w:lang w:val="es-ES"/>
              </w:rPr>
            </w:pPr>
            <w:moveFrom w:id="608" w:author="Javier Kachuka" w:date="2019-11-05T16:00:00Z">
              <w:del w:id="609"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encargado de compras o administrador puede eliminar un pedido del sistema</w:delText>
                </w:r>
              </w:del>
            </w:moveFrom>
          </w:p>
        </w:tc>
      </w:tr>
      <w:tr w:rsidR="00053A3C" w:rsidRPr="00EC5FEE" w:rsidDel="00474033" w14:paraId="5719DC1E" w14:textId="209B7DAF" w:rsidTr="00907480">
        <w:trPr>
          <w:del w:id="610" w:author="Javier Kachuka" w:date="2019-11-05T22:55:00Z"/>
        </w:trPr>
        <w:tc>
          <w:tcPr>
            <w:tcW w:w="2122" w:type="dxa"/>
            <w:shd w:val="clear" w:color="auto" w:fill="9CC2E5" w:themeFill="accent1" w:themeFillTint="99"/>
          </w:tcPr>
          <w:p w14:paraId="0EFE2C92" w14:textId="3F3195AC" w:rsidR="00053A3C" w:rsidRPr="00EC5FEE" w:rsidDel="00474033" w:rsidRDefault="00053A3C" w:rsidP="00907480">
            <w:pPr>
              <w:rPr>
                <w:del w:id="611" w:author="Javier Kachuka" w:date="2019-11-05T22:55:00Z"/>
                <w:moveFrom w:id="612" w:author="Javier Kachuka" w:date="2019-11-05T16:00:00Z"/>
                <w:rFonts w:cs="Arial"/>
                <w:b/>
                <w:sz w:val="24"/>
                <w:szCs w:val="24"/>
                <w:lang w:val="es-ES"/>
              </w:rPr>
            </w:pPr>
            <w:moveFrom w:id="613" w:author="Javier Kachuka" w:date="2019-11-05T16:00:00Z">
              <w:del w:id="614" w:author="Javier Kachuka" w:date="2019-11-05T22:55:00Z">
                <w:r w:rsidRPr="00EC5FEE" w:rsidDel="00474033">
                  <w:rPr>
                    <w:rFonts w:cs="Arial"/>
                    <w:b/>
                    <w:sz w:val="24"/>
                    <w:szCs w:val="24"/>
                    <w:lang w:val="es-ES"/>
                  </w:rPr>
                  <w:delText>Referencia Cruzada</w:delText>
                </w:r>
              </w:del>
            </w:moveFrom>
          </w:p>
        </w:tc>
        <w:tc>
          <w:tcPr>
            <w:tcW w:w="6706" w:type="dxa"/>
          </w:tcPr>
          <w:p w14:paraId="480085CD" w14:textId="14948413" w:rsidR="00053A3C" w:rsidRPr="00EC5FEE" w:rsidDel="00474033" w:rsidRDefault="00053A3C" w:rsidP="00907480">
            <w:pPr>
              <w:rPr>
                <w:del w:id="615" w:author="Javier Kachuka" w:date="2019-11-05T22:55:00Z"/>
                <w:moveFrom w:id="616" w:author="Javier Kachuka" w:date="2019-11-05T16:00:00Z"/>
                <w:rFonts w:cs="Arial"/>
                <w:sz w:val="24"/>
                <w:szCs w:val="24"/>
                <w:lang w:val="es-ES"/>
              </w:rPr>
            </w:pPr>
            <w:moveFrom w:id="617" w:author="Javier Kachuka" w:date="2019-11-05T16:00:00Z">
              <w:del w:id="618" w:author="Javier Kachuka" w:date="2019-11-05T22:55:00Z">
                <w:r w:rsidRPr="00EC5FEE" w:rsidDel="00474033">
                  <w:rPr>
                    <w:rFonts w:cs="Arial"/>
                    <w:sz w:val="24"/>
                    <w:szCs w:val="24"/>
                    <w:lang w:val="es-ES"/>
                  </w:rPr>
                  <w:delText>RF1.3</w:delText>
                </w:r>
              </w:del>
            </w:moveFrom>
          </w:p>
        </w:tc>
      </w:tr>
      <w:moveFromRangeEnd w:id="585"/>
    </w:tbl>
    <w:p w14:paraId="212ADA75" w14:textId="42AFB10B" w:rsidR="003F530E" w:rsidRDefault="003F530E" w:rsidP="00AE5082">
      <w:pPr>
        <w:rPr>
          <w:ins w:id="619" w:author="Javier Kachuka" w:date="2019-11-05T16:01:00Z"/>
          <w:rFonts w:cs="Arial"/>
          <w:sz w:val="24"/>
          <w:szCs w:val="24"/>
          <w:lang w:val="es-ES"/>
        </w:rPr>
      </w:pPr>
    </w:p>
    <w:p w14:paraId="508613BA" w14:textId="57A5F2AA" w:rsidR="00053A3C" w:rsidRPr="00EC5FEE" w:rsidRDefault="003F530E" w:rsidP="00AE5082">
      <w:pPr>
        <w:rPr>
          <w:rFonts w:cs="Arial"/>
          <w:sz w:val="24"/>
          <w:szCs w:val="24"/>
          <w:lang w:val="es-ES"/>
        </w:rPr>
      </w:pPr>
      <w:ins w:id="620" w:author="Javier Kachuka" w:date="2019-11-05T16:01: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AE4E95" w:rsidRPr="00563768" w14:paraId="360CCD03" w14:textId="77777777" w:rsidTr="00EC5FEE">
        <w:tc>
          <w:tcPr>
            <w:tcW w:w="2122" w:type="dxa"/>
            <w:shd w:val="clear" w:color="auto" w:fill="9CC2E5" w:themeFill="accent1" w:themeFillTint="99"/>
          </w:tcPr>
          <w:p w14:paraId="62E14B83" w14:textId="52C7CE62" w:rsidR="00AE4E95" w:rsidRPr="00EC5FEE" w:rsidRDefault="00AE4E95" w:rsidP="00E76878">
            <w:pPr>
              <w:rPr>
                <w:rFonts w:cs="Arial"/>
                <w:b/>
                <w:sz w:val="24"/>
                <w:szCs w:val="24"/>
                <w:lang w:val="es-ES"/>
              </w:rPr>
            </w:pPr>
            <w:r w:rsidRPr="00EC5FEE">
              <w:rPr>
                <w:rFonts w:cs="Arial"/>
                <w:b/>
                <w:sz w:val="24"/>
                <w:szCs w:val="24"/>
                <w:lang w:val="es-ES"/>
              </w:rPr>
              <w:lastRenderedPageBreak/>
              <w:t>Caso de uso</w:t>
            </w:r>
          </w:p>
        </w:tc>
        <w:tc>
          <w:tcPr>
            <w:tcW w:w="6706" w:type="dxa"/>
          </w:tcPr>
          <w:p w14:paraId="781AC537" w14:textId="3586916D" w:rsidR="00AE4E95" w:rsidRPr="00EC5FEE" w:rsidRDefault="00D55146" w:rsidP="00E76878">
            <w:pPr>
              <w:rPr>
                <w:rFonts w:cs="Arial"/>
                <w:sz w:val="24"/>
                <w:szCs w:val="24"/>
                <w:lang w:val="es-ES"/>
              </w:rPr>
            </w:pPr>
            <w:r>
              <w:rPr>
                <w:rFonts w:cs="Arial"/>
                <w:sz w:val="24"/>
                <w:szCs w:val="24"/>
                <w:lang w:val="es-ES"/>
              </w:rPr>
              <w:t xml:space="preserve">Cargar </w:t>
            </w:r>
            <w:r w:rsidR="00621FE7">
              <w:rPr>
                <w:rFonts w:cs="Arial"/>
                <w:sz w:val="24"/>
                <w:szCs w:val="24"/>
                <w:lang w:val="es-ES"/>
              </w:rPr>
              <w:t>Producto</w:t>
            </w:r>
            <w:r w:rsidR="00053A3C">
              <w:rPr>
                <w:rFonts w:cs="Arial"/>
                <w:sz w:val="24"/>
                <w:szCs w:val="24"/>
                <w:lang w:val="es-ES"/>
              </w:rPr>
              <w:t xml:space="preserve"> (</w:t>
            </w:r>
            <w:del w:id="621" w:author="Javier Kachuka" w:date="2019-11-05T17:22:00Z">
              <w:r w:rsidR="00832539" w:rsidDel="00A92212">
                <w:rPr>
                  <w:rFonts w:cs="Arial"/>
                  <w:sz w:val="24"/>
                  <w:szCs w:val="24"/>
                  <w:lang w:val="es-ES"/>
                </w:rPr>
                <w:delText>CRUD</w:delText>
              </w:r>
            </w:del>
            <w:ins w:id="622" w:author="Javier Kachuka" w:date="2019-11-05T17:22:00Z">
              <w:r w:rsidR="00A92212">
                <w:rPr>
                  <w:rFonts w:cs="Arial"/>
                  <w:sz w:val="24"/>
                  <w:szCs w:val="24"/>
                  <w:lang w:val="es-ES"/>
                </w:rPr>
                <w:t>ABM</w:t>
              </w:r>
            </w:ins>
            <w:r w:rsidR="00053A3C">
              <w:rPr>
                <w:rFonts w:cs="Arial"/>
                <w:sz w:val="24"/>
                <w:szCs w:val="24"/>
                <w:lang w:val="es-ES"/>
              </w:rPr>
              <w:t xml:space="preserve"> de Producto)</w:t>
            </w:r>
          </w:p>
        </w:tc>
      </w:tr>
      <w:tr w:rsidR="00AE4E95" w:rsidRPr="00563768" w14:paraId="5AEEBD6B" w14:textId="77777777" w:rsidTr="00EC5FEE">
        <w:tc>
          <w:tcPr>
            <w:tcW w:w="2122" w:type="dxa"/>
            <w:shd w:val="clear" w:color="auto" w:fill="9CC2E5" w:themeFill="accent1" w:themeFillTint="99"/>
          </w:tcPr>
          <w:p w14:paraId="2421B3A6" w14:textId="77777777" w:rsidR="00AE4E95" w:rsidRPr="00EC5FEE" w:rsidRDefault="00AE4E95" w:rsidP="00E76878">
            <w:pPr>
              <w:rPr>
                <w:rFonts w:cs="Arial"/>
                <w:b/>
                <w:sz w:val="24"/>
                <w:szCs w:val="24"/>
                <w:lang w:val="es-ES"/>
              </w:rPr>
            </w:pPr>
            <w:r w:rsidRPr="00EC5FEE">
              <w:rPr>
                <w:rFonts w:cs="Arial"/>
                <w:b/>
                <w:sz w:val="24"/>
                <w:szCs w:val="24"/>
                <w:lang w:val="es-ES"/>
              </w:rPr>
              <w:t>Actor</w:t>
            </w:r>
          </w:p>
        </w:tc>
        <w:tc>
          <w:tcPr>
            <w:tcW w:w="6706" w:type="dxa"/>
          </w:tcPr>
          <w:p w14:paraId="3BF5ACB0" w14:textId="3F12349E" w:rsidR="00AE4E95" w:rsidRPr="00EC5FEE" w:rsidRDefault="00AE4E95" w:rsidP="00E76878">
            <w:pPr>
              <w:rPr>
                <w:rFonts w:cs="Arial"/>
                <w:sz w:val="24"/>
                <w:szCs w:val="24"/>
                <w:lang w:val="es-ES"/>
              </w:rPr>
            </w:pPr>
            <w:r w:rsidRPr="00EC5FEE">
              <w:rPr>
                <w:rFonts w:cs="Arial"/>
                <w:sz w:val="24"/>
                <w:szCs w:val="24"/>
                <w:lang w:val="es-ES"/>
              </w:rPr>
              <w:t xml:space="preserve">Empleado </w:t>
            </w:r>
            <w:r w:rsidR="00F478D6">
              <w:rPr>
                <w:rFonts w:cs="Arial"/>
                <w:sz w:val="24"/>
                <w:szCs w:val="24"/>
                <w:lang w:val="es-ES"/>
              </w:rPr>
              <w:t>de planta, oficinista, administrador</w:t>
            </w:r>
          </w:p>
        </w:tc>
      </w:tr>
      <w:tr w:rsidR="00AE4E95" w:rsidRPr="00563768" w14:paraId="1247352C" w14:textId="77777777" w:rsidTr="00EC5FEE">
        <w:tc>
          <w:tcPr>
            <w:tcW w:w="2122" w:type="dxa"/>
            <w:shd w:val="clear" w:color="auto" w:fill="9CC2E5" w:themeFill="accent1" w:themeFillTint="99"/>
          </w:tcPr>
          <w:p w14:paraId="13E597C7" w14:textId="77777777" w:rsidR="00AE4E95" w:rsidRPr="00EC5FEE" w:rsidRDefault="00AE4E95" w:rsidP="00E76878">
            <w:pPr>
              <w:rPr>
                <w:rFonts w:cs="Arial"/>
                <w:b/>
                <w:sz w:val="24"/>
                <w:szCs w:val="24"/>
                <w:lang w:val="es-ES"/>
              </w:rPr>
            </w:pPr>
            <w:r w:rsidRPr="00EC5FEE">
              <w:rPr>
                <w:rFonts w:cs="Arial"/>
                <w:b/>
                <w:sz w:val="24"/>
                <w:szCs w:val="24"/>
                <w:lang w:val="es-ES"/>
              </w:rPr>
              <w:t xml:space="preserve">Descripción </w:t>
            </w:r>
          </w:p>
        </w:tc>
        <w:tc>
          <w:tcPr>
            <w:tcW w:w="6706" w:type="dxa"/>
          </w:tcPr>
          <w:p w14:paraId="69FC61F7" w14:textId="16B02756" w:rsidR="00AE4E95" w:rsidRPr="00EC5FEE" w:rsidRDefault="00AE4E95" w:rsidP="00F478D6">
            <w:pPr>
              <w:rPr>
                <w:rFonts w:cs="Arial"/>
                <w:sz w:val="24"/>
                <w:szCs w:val="24"/>
                <w:lang w:val="es-ES"/>
              </w:rPr>
            </w:pPr>
            <w:r w:rsidRPr="00EC5FEE">
              <w:rPr>
                <w:rFonts w:cs="Arial"/>
                <w:sz w:val="24"/>
                <w:szCs w:val="24"/>
                <w:lang w:val="es-ES"/>
              </w:rPr>
              <w:t>El empleado</w:t>
            </w:r>
            <w:r w:rsidR="00F478D6">
              <w:rPr>
                <w:rFonts w:cs="Arial"/>
                <w:sz w:val="24"/>
                <w:szCs w:val="24"/>
                <w:lang w:val="es-ES"/>
              </w:rPr>
              <w:t xml:space="preserve"> de planta, oficinista o administrador</w:t>
            </w:r>
            <w:r w:rsidRPr="00EC5FEE">
              <w:rPr>
                <w:rFonts w:cs="Arial"/>
                <w:sz w:val="24"/>
                <w:szCs w:val="24"/>
                <w:lang w:val="es-ES"/>
              </w:rPr>
              <w:t xml:space="preserve"> </w:t>
            </w:r>
            <w:r w:rsidR="00621FE7">
              <w:rPr>
                <w:rFonts w:cs="Arial"/>
                <w:sz w:val="24"/>
                <w:szCs w:val="24"/>
                <w:lang w:val="es-ES"/>
              </w:rPr>
              <w:t>crea un nuevo producto</w:t>
            </w:r>
            <w:r w:rsidR="00F478D6">
              <w:rPr>
                <w:rFonts w:cs="Arial"/>
                <w:sz w:val="24"/>
                <w:szCs w:val="24"/>
                <w:lang w:val="es-ES"/>
              </w:rPr>
              <w:t xml:space="preserve"> en el sistema</w:t>
            </w:r>
            <w:r w:rsidR="00621FE7">
              <w:rPr>
                <w:rFonts w:cs="Arial"/>
                <w:sz w:val="24"/>
                <w:szCs w:val="24"/>
                <w:lang w:val="es-ES"/>
              </w:rPr>
              <w:t xml:space="preserve"> </w:t>
            </w:r>
          </w:p>
        </w:tc>
      </w:tr>
      <w:tr w:rsidR="00AE4E95" w:rsidRPr="00621FE7" w14:paraId="0F7C0870" w14:textId="77777777" w:rsidTr="00EC5FEE">
        <w:tc>
          <w:tcPr>
            <w:tcW w:w="2122" w:type="dxa"/>
            <w:shd w:val="clear" w:color="auto" w:fill="9CC2E5" w:themeFill="accent1" w:themeFillTint="99"/>
          </w:tcPr>
          <w:p w14:paraId="50CF96CD" w14:textId="77777777" w:rsidR="00AE4E95" w:rsidRPr="00EC5FEE" w:rsidRDefault="00AE4E95" w:rsidP="00E76878">
            <w:pPr>
              <w:rPr>
                <w:rFonts w:cs="Arial"/>
                <w:b/>
                <w:sz w:val="24"/>
                <w:szCs w:val="24"/>
                <w:lang w:val="es-ES"/>
              </w:rPr>
            </w:pPr>
            <w:r w:rsidRPr="00EC5FEE">
              <w:rPr>
                <w:rFonts w:cs="Arial"/>
                <w:b/>
                <w:sz w:val="24"/>
                <w:szCs w:val="24"/>
                <w:lang w:val="es-ES"/>
              </w:rPr>
              <w:t>Referencia Cruzada</w:t>
            </w:r>
          </w:p>
        </w:tc>
        <w:tc>
          <w:tcPr>
            <w:tcW w:w="6706" w:type="dxa"/>
          </w:tcPr>
          <w:p w14:paraId="46D90AB1" w14:textId="0454FFFA" w:rsidR="00AE4E95" w:rsidRPr="00EC5FEE" w:rsidRDefault="00AE4E95" w:rsidP="00E76878">
            <w:pPr>
              <w:rPr>
                <w:rFonts w:cs="Arial"/>
                <w:sz w:val="24"/>
                <w:szCs w:val="24"/>
                <w:lang w:val="es-ES"/>
              </w:rPr>
            </w:pPr>
            <w:r w:rsidRPr="00EC5FEE">
              <w:rPr>
                <w:rFonts w:cs="Arial"/>
                <w:sz w:val="24"/>
                <w:szCs w:val="24"/>
                <w:lang w:val="es-ES"/>
              </w:rPr>
              <w:t>RF</w:t>
            </w:r>
            <w:ins w:id="623" w:author="Javier Kachuka" w:date="2019-11-05T17:52:00Z">
              <w:r w:rsidR="00401CC8">
                <w:rPr>
                  <w:rFonts w:cs="Arial"/>
                  <w:sz w:val="24"/>
                  <w:szCs w:val="24"/>
                  <w:lang w:val="es-ES"/>
                </w:rPr>
                <w:t>3.1</w:t>
              </w:r>
            </w:ins>
            <w:del w:id="624" w:author="Javier Kachuka" w:date="2019-11-05T17:52:00Z">
              <w:r w:rsidRPr="00EC5FEE" w:rsidDel="00401CC8">
                <w:rPr>
                  <w:rFonts w:cs="Arial"/>
                  <w:sz w:val="24"/>
                  <w:szCs w:val="24"/>
                  <w:lang w:val="es-ES"/>
                </w:rPr>
                <w:delText>3.2</w:delText>
              </w:r>
            </w:del>
          </w:p>
        </w:tc>
      </w:tr>
    </w:tbl>
    <w:p w14:paraId="52932627" w14:textId="73B7D285" w:rsidR="00621FE7" w:rsidRDefault="00621FE7"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63768" w14:paraId="2E50779A" w14:textId="77777777" w:rsidTr="00907480">
        <w:tc>
          <w:tcPr>
            <w:tcW w:w="2122" w:type="dxa"/>
            <w:shd w:val="clear" w:color="auto" w:fill="9CC2E5" w:themeFill="accent1" w:themeFillTint="99"/>
          </w:tcPr>
          <w:p w14:paraId="13928C9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7827EA32" w14:textId="0685D64C" w:rsidR="00F478D6" w:rsidRPr="00EC5FEE" w:rsidRDefault="00F478D6" w:rsidP="00907480">
            <w:pPr>
              <w:rPr>
                <w:rFonts w:cs="Arial"/>
                <w:sz w:val="24"/>
                <w:szCs w:val="24"/>
                <w:lang w:val="es-ES"/>
              </w:rPr>
            </w:pPr>
            <w:r>
              <w:rPr>
                <w:rFonts w:cs="Arial"/>
                <w:sz w:val="24"/>
                <w:szCs w:val="24"/>
                <w:lang w:val="es-ES"/>
              </w:rPr>
              <w:t>Modificar Producto (</w:t>
            </w:r>
            <w:del w:id="625" w:author="Javier Kachuka" w:date="2019-11-05T17:22:00Z">
              <w:r w:rsidR="00832539" w:rsidDel="00A92212">
                <w:rPr>
                  <w:rFonts w:cs="Arial"/>
                  <w:sz w:val="24"/>
                  <w:szCs w:val="24"/>
                  <w:lang w:val="es-ES"/>
                </w:rPr>
                <w:delText>CRUD</w:delText>
              </w:r>
            </w:del>
            <w:ins w:id="626" w:author="Javier Kachuka" w:date="2019-11-05T17:22:00Z">
              <w:r w:rsidR="00A92212">
                <w:rPr>
                  <w:rFonts w:cs="Arial"/>
                  <w:sz w:val="24"/>
                  <w:szCs w:val="24"/>
                  <w:lang w:val="es-ES"/>
                </w:rPr>
                <w:t>ABM</w:t>
              </w:r>
            </w:ins>
            <w:r>
              <w:rPr>
                <w:rFonts w:cs="Arial"/>
                <w:sz w:val="24"/>
                <w:szCs w:val="24"/>
                <w:lang w:val="es-ES"/>
              </w:rPr>
              <w:t xml:space="preserve"> de Producto)</w:t>
            </w:r>
          </w:p>
        </w:tc>
      </w:tr>
      <w:tr w:rsidR="00F478D6" w:rsidRPr="00F478D6" w14:paraId="322F597F" w14:textId="77777777" w:rsidTr="00907480">
        <w:tc>
          <w:tcPr>
            <w:tcW w:w="2122" w:type="dxa"/>
            <w:shd w:val="clear" w:color="auto" w:fill="9CC2E5" w:themeFill="accent1" w:themeFillTint="99"/>
          </w:tcPr>
          <w:p w14:paraId="6009171A"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57C81736" w14:textId="2A243F37" w:rsidR="00F478D6" w:rsidRPr="00EC5FEE" w:rsidRDefault="00F478D6" w:rsidP="00F478D6">
            <w:pPr>
              <w:rPr>
                <w:rFonts w:cs="Arial"/>
                <w:sz w:val="24"/>
                <w:szCs w:val="24"/>
                <w:lang w:val="es-ES"/>
              </w:rPr>
            </w:pPr>
            <w:r>
              <w:rPr>
                <w:rFonts w:cs="Arial"/>
                <w:sz w:val="24"/>
                <w:szCs w:val="24"/>
                <w:lang w:val="es-ES"/>
              </w:rPr>
              <w:t>Oficinista, administrador</w:t>
            </w:r>
          </w:p>
        </w:tc>
      </w:tr>
      <w:tr w:rsidR="00F478D6" w:rsidRPr="00563768" w14:paraId="0322A52C" w14:textId="77777777" w:rsidTr="00907480">
        <w:tc>
          <w:tcPr>
            <w:tcW w:w="2122" w:type="dxa"/>
            <w:shd w:val="clear" w:color="auto" w:fill="9CC2E5" w:themeFill="accent1" w:themeFillTint="99"/>
          </w:tcPr>
          <w:p w14:paraId="5D891FAC"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090EEB6" w14:textId="31945842" w:rsidR="00F478D6" w:rsidRPr="00EC5FEE" w:rsidRDefault="00F478D6" w:rsidP="00F478D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p>
        </w:tc>
      </w:tr>
      <w:tr w:rsidR="00F478D6" w:rsidRPr="00621FE7" w14:paraId="7A011554" w14:textId="77777777" w:rsidTr="00907480">
        <w:tc>
          <w:tcPr>
            <w:tcW w:w="2122" w:type="dxa"/>
            <w:shd w:val="clear" w:color="auto" w:fill="9CC2E5" w:themeFill="accent1" w:themeFillTint="99"/>
          </w:tcPr>
          <w:p w14:paraId="63272F9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7158E2C8" w14:textId="77777777" w:rsidR="00F478D6" w:rsidRPr="00EC5FEE" w:rsidRDefault="00F478D6" w:rsidP="00907480">
            <w:pPr>
              <w:rPr>
                <w:rFonts w:cs="Arial"/>
                <w:sz w:val="24"/>
                <w:szCs w:val="24"/>
                <w:lang w:val="es-ES"/>
              </w:rPr>
            </w:pPr>
            <w:r w:rsidRPr="00EC5FEE">
              <w:rPr>
                <w:rFonts w:cs="Arial"/>
                <w:sz w:val="24"/>
                <w:szCs w:val="24"/>
                <w:lang w:val="es-ES"/>
              </w:rPr>
              <w:t>RF3.2</w:t>
            </w:r>
          </w:p>
        </w:tc>
      </w:tr>
    </w:tbl>
    <w:p w14:paraId="6B50BDE9" w14:textId="640D111E"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5B23F3E9" w14:textId="30E9BEED" w:rsidTr="00907480">
        <w:trPr>
          <w:del w:id="627" w:author="Javier Kachuka" w:date="2019-11-05T15:49:00Z"/>
        </w:trPr>
        <w:tc>
          <w:tcPr>
            <w:tcW w:w="2122" w:type="dxa"/>
            <w:shd w:val="clear" w:color="auto" w:fill="9CC2E5" w:themeFill="accent1" w:themeFillTint="99"/>
          </w:tcPr>
          <w:p w14:paraId="5A255E43" w14:textId="5201964F" w:rsidR="00F478D6" w:rsidRPr="00EC5FEE" w:rsidDel="00F93243" w:rsidRDefault="00F478D6" w:rsidP="00907480">
            <w:pPr>
              <w:rPr>
                <w:del w:id="628" w:author="Javier Kachuka" w:date="2019-11-05T15:49:00Z"/>
                <w:rFonts w:cs="Arial"/>
                <w:b/>
                <w:sz w:val="24"/>
                <w:szCs w:val="24"/>
                <w:lang w:val="es-ES"/>
              </w:rPr>
            </w:pPr>
            <w:del w:id="629" w:author="Javier Kachuka" w:date="2019-11-05T15:49:00Z">
              <w:r w:rsidRPr="00EC5FEE" w:rsidDel="00F93243">
                <w:rPr>
                  <w:rFonts w:cs="Arial"/>
                  <w:b/>
                  <w:sz w:val="24"/>
                  <w:szCs w:val="24"/>
                  <w:lang w:val="es-ES"/>
                </w:rPr>
                <w:delText>Caso de uso</w:delText>
              </w:r>
            </w:del>
          </w:p>
        </w:tc>
        <w:tc>
          <w:tcPr>
            <w:tcW w:w="6706" w:type="dxa"/>
          </w:tcPr>
          <w:p w14:paraId="669E1F4E" w14:textId="11BA3E03" w:rsidR="00F478D6" w:rsidRPr="00EC5FEE" w:rsidDel="00F93243" w:rsidRDefault="00F478D6" w:rsidP="00907480">
            <w:pPr>
              <w:rPr>
                <w:del w:id="630" w:author="Javier Kachuka" w:date="2019-11-05T15:49:00Z"/>
                <w:rFonts w:cs="Arial"/>
                <w:sz w:val="24"/>
                <w:szCs w:val="24"/>
                <w:lang w:val="es-ES"/>
              </w:rPr>
            </w:pPr>
            <w:del w:id="631" w:author="Javier Kachuka" w:date="2019-11-05T15:49:00Z">
              <w:r w:rsidDel="00F93243">
                <w:rPr>
                  <w:rFonts w:cs="Arial"/>
                  <w:sz w:val="24"/>
                  <w:szCs w:val="24"/>
                  <w:lang w:val="es-ES"/>
                </w:rPr>
                <w:delText>Listar Productos (</w:delText>
              </w:r>
              <w:r w:rsidR="00832539" w:rsidDel="00F93243">
                <w:rPr>
                  <w:rFonts w:cs="Arial"/>
                  <w:sz w:val="24"/>
                  <w:szCs w:val="24"/>
                  <w:lang w:val="es-ES"/>
                </w:rPr>
                <w:delText>CRUD</w:delText>
              </w:r>
              <w:r w:rsidDel="00F93243">
                <w:rPr>
                  <w:rFonts w:cs="Arial"/>
                  <w:sz w:val="24"/>
                  <w:szCs w:val="24"/>
                  <w:lang w:val="es-ES"/>
                </w:rPr>
                <w:delText xml:space="preserve"> de Producto)</w:delText>
              </w:r>
            </w:del>
          </w:p>
        </w:tc>
      </w:tr>
      <w:tr w:rsidR="00F478D6" w:rsidRPr="00D55146" w:rsidDel="00F93243" w14:paraId="77605E4E" w14:textId="4D0B983F" w:rsidTr="00907480">
        <w:trPr>
          <w:del w:id="632" w:author="Javier Kachuka" w:date="2019-11-05T15:49:00Z"/>
        </w:trPr>
        <w:tc>
          <w:tcPr>
            <w:tcW w:w="2122" w:type="dxa"/>
            <w:shd w:val="clear" w:color="auto" w:fill="9CC2E5" w:themeFill="accent1" w:themeFillTint="99"/>
          </w:tcPr>
          <w:p w14:paraId="0D512629" w14:textId="124E48AA" w:rsidR="00F478D6" w:rsidRPr="00EC5FEE" w:rsidDel="00F93243" w:rsidRDefault="00F478D6" w:rsidP="00F478D6">
            <w:pPr>
              <w:rPr>
                <w:del w:id="633" w:author="Javier Kachuka" w:date="2019-11-05T15:49:00Z"/>
                <w:rFonts w:cs="Arial"/>
                <w:b/>
                <w:sz w:val="24"/>
                <w:szCs w:val="24"/>
                <w:lang w:val="es-ES"/>
              </w:rPr>
            </w:pPr>
            <w:del w:id="634" w:author="Javier Kachuka" w:date="2019-11-05T15:49:00Z">
              <w:r w:rsidRPr="00EC5FEE" w:rsidDel="00F93243">
                <w:rPr>
                  <w:rFonts w:cs="Arial"/>
                  <w:b/>
                  <w:sz w:val="24"/>
                  <w:szCs w:val="24"/>
                  <w:lang w:val="es-ES"/>
                </w:rPr>
                <w:delText>Actor</w:delText>
              </w:r>
            </w:del>
          </w:p>
        </w:tc>
        <w:tc>
          <w:tcPr>
            <w:tcW w:w="6706" w:type="dxa"/>
          </w:tcPr>
          <w:p w14:paraId="7D31B7AD" w14:textId="25D73B53" w:rsidR="00F478D6" w:rsidRPr="00EC5FEE" w:rsidDel="00F93243" w:rsidRDefault="00F478D6" w:rsidP="00F478D6">
            <w:pPr>
              <w:rPr>
                <w:del w:id="635" w:author="Javier Kachuka" w:date="2019-11-05T15:49:00Z"/>
                <w:rFonts w:cs="Arial"/>
                <w:sz w:val="24"/>
                <w:szCs w:val="24"/>
                <w:lang w:val="es-ES"/>
              </w:rPr>
            </w:pPr>
            <w:del w:id="636" w:author="Javier Kachuka" w:date="2019-11-05T15:49:00Z">
              <w:r w:rsidRPr="00EC5FEE" w:rsidDel="00F93243">
                <w:rPr>
                  <w:rFonts w:cs="Arial"/>
                  <w:sz w:val="24"/>
                  <w:szCs w:val="24"/>
                  <w:lang w:val="es-ES"/>
                </w:rPr>
                <w:delText xml:space="preserve">Empleado </w:delText>
              </w:r>
              <w:r w:rsidDel="00F93243">
                <w:rPr>
                  <w:rFonts w:cs="Arial"/>
                  <w:sz w:val="24"/>
                  <w:szCs w:val="24"/>
                  <w:lang w:val="es-ES"/>
                </w:rPr>
                <w:delText>de planta, oficinista, administrador</w:delText>
              </w:r>
              <w:r w:rsidR="00BD136E" w:rsidDel="00F93243">
                <w:rPr>
                  <w:rFonts w:cs="Arial"/>
                  <w:sz w:val="24"/>
                  <w:szCs w:val="24"/>
                  <w:lang w:val="es-ES"/>
                </w:rPr>
                <w:delText>, auditor</w:delText>
              </w:r>
            </w:del>
          </w:p>
        </w:tc>
      </w:tr>
      <w:tr w:rsidR="00F478D6" w:rsidRPr="00D55146" w:rsidDel="00F93243" w14:paraId="1C98FB42" w14:textId="15345556" w:rsidTr="00907480">
        <w:trPr>
          <w:del w:id="637" w:author="Javier Kachuka" w:date="2019-11-05T15:49:00Z"/>
        </w:trPr>
        <w:tc>
          <w:tcPr>
            <w:tcW w:w="2122" w:type="dxa"/>
            <w:shd w:val="clear" w:color="auto" w:fill="9CC2E5" w:themeFill="accent1" w:themeFillTint="99"/>
          </w:tcPr>
          <w:p w14:paraId="470EDD48" w14:textId="38EB9016" w:rsidR="00F478D6" w:rsidRPr="00EC5FEE" w:rsidDel="00F93243" w:rsidRDefault="00F478D6" w:rsidP="00F478D6">
            <w:pPr>
              <w:rPr>
                <w:del w:id="638" w:author="Javier Kachuka" w:date="2019-11-05T15:49:00Z"/>
                <w:rFonts w:cs="Arial"/>
                <w:b/>
                <w:sz w:val="24"/>
                <w:szCs w:val="24"/>
                <w:lang w:val="es-ES"/>
              </w:rPr>
            </w:pPr>
            <w:del w:id="639" w:author="Javier Kachuka" w:date="2019-11-05T15:49:00Z">
              <w:r w:rsidRPr="00EC5FEE" w:rsidDel="00F93243">
                <w:rPr>
                  <w:rFonts w:cs="Arial"/>
                  <w:b/>
                  <w:sz w:val="24"/>
                  <w:szCs w:val="24"/>
                  <w:lang w:val="es-ES"/>
                </w:rPr>
                <w:delText xml:space="preserve">Descripción </w:delText>
              </w:r>
            </w:del>
          </w:p>
        </w:tc>
        <w:tc>
          <w:tcPr>
            <w:tcW w:w="6706" w:type="dxa"/>
          </w:tcPr>
          <w:p w14:paraId="204BF23E" w14:textId="4BE46CF2" w:rsidR="00F478D6" w:rsidRPr="00EC5FEE" w:rsidDel="00F93243" w:rsidRDefault="00F478D6" w:rsidP="00F478D6">
            <w:pPr>
              <w:rPr>
                <w:del w:id="640" w:author="Javier Kachuka" w:date="2019-11-05T15:49:00Z"/>
                <w:rFonts w:cs="Arial"/>
                <w:sz w:val="24"/>
                <w:szCs w:val="24"/>
                <w:lang w:val="es-ES"/>
              </w:rPr>
            </w:pPr>
            <w:del w:id="641" w:author="Javier Kachuka" w:date="2019-11-05T15:49:00Z">
              <w:r w:rsidRPr="00EC5FEE" w:rsidDel="00F93243">
                <w:rPr>
                  <w:rFonts w:cs="Arial"/>
                  <w:sz w:val="24"/>
                  <w:szCs w:val="24"/>
                  <w:lang w:val="es-ES"/>
                </w:rPr>
                <w:delText>El empleado</w:delText>
              </w:r>
              <w:r w:rsidR="00BD136E" w:rsidDel="00F93243">
                <w:rPr>
                  <w:rFonts w:cs="Arial"/>
                  <w:sz w:val="24"/>
                  <w:szCs w:val="24"/>
                  <w:lang w:val="es-ES"/>
                </w:rPr>
                <w:delText xml:space="preserve"> de planta, oficinista,</w:delText>
              </w:r>
              <w:r w:rsidDel="00F93243">
                <w:rPr>
                  <w:rFonts w:cs="Arial"/>
                  <w:sz w:val="24"/>
                  <w:szCs w:val="24"/>
                  <w:lang w:val="es-ES"/>
                </w:rPr>
                <w:delText xml:space="preserve"> administrador</w:delText>
              </w:r>
              <w:r w:rsidRPr="00EC5FEE" w:rsidDel="00F93243">
                <w:rPr>
                  <w:rFonts w:cs="Arial"/>
                  <w:sz w:val="24"/>
                  <w:szCs w:val="24"/>
                  <w:lang w:val="es-ES"/>
                </w:rPr>
                <w:delText xml:space="preserve"> </w:delText>
              </w:r>
              <w:r w:rsidR="00BD136E" w:rsidDel="00F93243">
                <w:rPr>
                  <w:rFonts w:cs="Arial"/>
                  <w:sz w:val="24"/>
                  <w:szCs w:val="24"/>
                  <w:lang w:val="es-ES"/>
                </w:rPr>
                <w:delText xml:space="preserve">o auditor </w:delText>
              </w:r>
              <w:r w:rsidDel="00F93243">
                <w:rPr>
                  <w:rFonts w:cs="Arial"/>
                  <w:sz w:val="24"/>
                  <w:szCs w:val="24"/>
                  <w:lang w:val="es-ES"/>
                </w:rPr>
                <w:delText>puede ver todos los productos existentes en el sistema</w:delText>
              </w:r>
            </w:del>
          </w:p>
        </w:tc>
      </w:tr>
      <w:tr w:rsidR="00F478D6" w:rsidRPr="00621FE7" w:rsidDel="00F93243" w14:paraId="620647B6" w14:textId="69CE4867" w:rsidTr="00907480">
        <w:trPr>
          <w:del w:id="642" w:author="Javier Kachuka" w:date="2019-11-05T15:49:00Z"/>
        </w:trPr>
        <w:tc>
          <w:tcPr>
            <w:tcW w:w="2122" w:type="dxa"/>
            <w:shd w:val="clear" w:color="auto" w:fill="9CC2E5" w:themeFill="accent1" w:themeFillTint="99"/>
          </w:tcPr>
          <w:p w14:paraId="33EBD870" w14:textId="13BA7A6B" w:rsidR="00F478D6" w:rsidRPr="00EC5FEE" w:rsidDel="00F93243" w:rsidRDefault="00F478D6" w:rsidP="00907480">
            <w:pPr>
              <w:rPr>
                <w:del w:id="643" w:author="Javier Kachuka" w:date="2019-11-05T15:49:00Z"/>
                <w:rFonts w:cs="Arial"/>
                <w:b/>
                <w:sz w:val="24"/>
                <w:szCs w:val="24"/>
                <w:lang w:val="es-ES"/>
              </w:rPr>
            </w:pPr>
            <w:del w:id="644" w:author="Javier Kachuka" w:date="2019-11-05T15:49:00Z">
              <w:r w:rsidRPr="00EC5FEE" w:rsidDel="00F93243">
                <w:rPr>
                  <w:rFonts w:cs="Arial"/>
                  <w:b/>
                  <w:sz w:val="24"/>
                  <w:szCs w:val="24"/>
                  <w:lang w:val="es-ES"/>
                </w:rPr>
                <w:delText>Referencia Cruzada</w:delText>
              </w:r>
            </w:del>
          </w:p>
        </w:tc>
        <w:tc>
          <w:tcPr>
            <w:tcW w:w="6706" w:type="dxa"/>
          </w:tcPr>
          <w:p w14:paraId="79DB02C5" w14:textId="73F71ADB" w:rsidR="00F478D6" w:rsidRPr="00EC5FEE" w:rsidDel="00F93243" w:rsidRDefault="00F478D6" w:rsidP="00907480">
            <w:pPr>
              <w:rPr>
                <w:del w:id="645" w:author="Javier Kachuka" w:date="2019-11-05T15:49:00Z"/>
                <w:rFonts w:cs="Arial"/>
                <w:sz w:val="24"/>
                <w:szCs w:val="24"/>
                <w:lang w:val="es-ES"/>
              </w:rPr>
            </w:pPr>
            <w:del w:id="646" w:author="Javier Kachuka" w:date="2019-11-05T15:49:00Z">
              <w:r w:rsidRPr="00EC5FEE" w:rsidDel="00F93243">
                <w:rPr>
                  <w:rFonts w:cs="Arial"/>
                  <w:sz w:val="24"/>
                  <w:szCs w:val="24"/>
                  <w:lang w:val="es-ES"/>
                </w:rPr>
                <w:delText>RF3.2</w:delText>
              </w:r>
            </w:del>
          </w:p>
        </w:tc>
      </w:tr>
    </w:tbl>
    <w:tbl>
      <w:tblPr>
        <w:tblStyle w:val="Tablaconcuadrcula"/>
        <w:tblpPr w:leftFromText="180" w:rightFromText="180" w:vertAnchor="text" w:horzAnchor="margin" w:tblpYSpec="inside"/>
        <w:tblW w:w="0" w:type="auto"/>
        <w:tblLook w:val="04A0" w:firstRow="1" w:lastRow="0" w:firstColumn="1" w:lastColumn="0" w:noHBand="0" w:noVBand="1"/>
      </w:tblPr>
      <w:tblGrid>
        <w:gridCol w:w="2122"/>
        <w:gridCol w:w="6706"/>
      </w:tblGrid>
      <w:tr w:rsidR="003F530E" w:rsidRPr="00563768" w14:paraId="3374DB07" w14:textId="77777777" w:rsidTr="003F530E">
        <w:tc>
          <w:tcPr>
            <w:tcW w:w="2122" w:type="dxa"/>
            <w:shd w:val="clear" w:color="auto" w:fill="9CC2E5" w:themeFill="accent1" w:themeFillTint="99"/>
          </w:tcPr>
          <w:p w14:paraId="78AB5EC6" w14:textId="77777777" w:rsidR="003F530E" w:rsidRPr="00EC5FEE" w:rsidRDefault="003F530E" w:rsidP="003F530E">
            <w:pPr>
              <w:rPr>
                <w:moveTo w:id="647" w:author="Javier Kachuka" w:date="2019-11-05T16:01:00Z"/>
                <w:rFonts w:cs="Arial"/>
                <w:b/>
                <w:sz w:val="24"/>
                <w:szCs w:val="24"/>
                <w:lang w:val="es-ES"/>
              </w:rPr>
            </w:pPr>
            <w:moveToRangeStart w:id="648" w:author="Javier Kachuka" w:date="2019-11-05T16:01:00Z" w:name="move23862092"/>
            <w:moveTo w:id="649" w:author="Javier Kachuka" w:date="2019-11-05T16:01:00Z">
              <w:r w:rsidRPr="00EC5FEE">
                <w:rPr>
                  <w:rFonts w:cs="Arial"/>
                  <w:b/>
                  <w:sz w:val="24"/>
                  <w:szCs w:val="24"/>
                  <w:lang w:val="es-ES"/>
                </w:rPr>
                <w:t>Caso de uso</w:t>
              </w:r>
            </w:moveTo>
          </w:p>
        </w:tc>
        <w:tc>
          <w:tcPr>
            <w:tcW w:w="6706" w:type="dxa"/>
          </w:tcPr>
          <w:p w14:paraId="615FCE29" w14:textId="577AD0F7" w:rsidR="003F530E" w:rsidRPr="00EC5FEE" w:rsidRDefault="003F530E" w:rsidP="003F530E">
            <w:pPr>
              <w:rPr>
                <w:moveTo w:id="650" w:author="Javier Kachuka" w:date="2019-11-05T16:01:00Z"/>
                <w:rFonts w:cs="Arial"/>
                <w:sz w:val="24"/>
                <w:szCs w:val="24"/>
                <w:lang w:val="es-ES"/>
              </w:rPr>
            </w:pPr>
            <w:moveTo w:id="651" w:author="Javier Kachuka" w:date="2019-11-05T16:01:00Z">
              <w:r>
                <w:rPr>
                  <w:rFonts w:cs="Arial"/>
                  <w:sz w:val="24"/>
                  <w:szCs w:val="24"/>
                  <w:lang w:val="es-ES"/>
                </w:rPr>
                <w:t>Eliminar Producto (</w:t>
              </w:r>
              <w:del w:id="652" w:author="Javier Kachuka" w:date="2019-11-05T17:22:00Z">
                <w:r w:rsidDel="00A92212">
                  <w:rPr>
                    <w:rFonts w:cs="Arial"/>
                    <w:sz w:val="24"/>
                    <w:szCs w:val="24"/>
                    <w:lang w:val="es-ES"/>
                  </w:rPr>
                  <w:delText>CRUD</w:delText>
                </w:r>
              </w:del>
            </w:moveTo>
            <w:ins w:id="653" w:author="Javier Kachuka" w:date="2019-11-05T17:22:00Z">
              <w:r w:rsidR="00A92212">
                <w:rPr>
                  <w:rFonts w:cs="Arial"/>
                  <w:sz w:val="24"/>
                  <w:szCs w:val="24"/>
                  <w:lang w:val="es-ES"/>
                </w:rPr>
                <w:t>ABM</w:t>
              </w:r>
            </w:ins>
            <w:moveTo w:id="654" w:author="Javier Kachuka" w:date="2019-11-05T16:01:00Z">
              <w:r>
                <w:rPr>
                  <w:rFonts w:cs="Arial"/>
                  <w:sz w:val="24"/>
                  <w:szCs w:val="24"/>
                  <w:lang w:val="es-ES"/>
                </w:rPr>
                <w:t xml:space="preserve"> de Producto)</w:t>
              </w:r>
            </w:moveTo>
          </w:p>
        </w:tc>
      </w:tr>
      <w:tr w:rsidR="003F530E" w:rsidRPr="00EC5FEE" w14:paraId="59A6944E" w14:textId="77777777" w:rsidTr="003F530E">
        <w:tc>
          <w:tcPr>
            <w:tcW w:w="2122" w:type="dxa"/>
            <w:shd w:val="clear" w:color="auto" w:fill="9CC2E5" w:themeFill="accent1" w:themeFillTint="99"/>
          </w:tcPr>
          <w:p w14:paraId="2503771B" w14:textId="77777777" w:rsidR="003F530E" w:rsidRPr="00EC5FEE" w:rsidRDefault="003F530E" w:rsidP="003F530E">
            <w:pPr>
              <w:rPr>
                <w:moveTo w:id="655" w:author="Javier Kachuka" w:date="2019-11-05T16:01:00Z"/>
                <w:rFonts w:cs="Arial"/>
                <w:b/>
                <w:sz w:val="24"/>
                <w:szCs w:val="24"/>
                <w:lang w:val="es-ES"/>
              </w:rPr>
            </w:pPr>
            <w:moveTo w:id="656" w:author="Javier Kachuka" w:date="2019-11-05T16:01:00Z">
              <w:r w:rsidRPr="00EC5FEE">
                <w:rPr>
                  <w:rFonts w:cs="Arial"/>
                  <w:b/>
                  <w:sz w:val="24"/>
                  <w:szCs w:val="24"/>
                  <w:lang w:val="es-ES"/>
                </w:rPr>
                <w:t>Actor</w:t>
              </w:r>
            </w:moveTo>
          </w:p>
        </w:tc>
        <w:tc>
          <w:tcPr>
            <w:tcW w:w="6706" w:type="dxa"/>
          </w:tcPr>
          <w:p w14:paraId="10FD1F4D" w14:textId="77777777" w:rsidR="003F530E" w:rsidRPr="00EC5FEE" w:rsidRDefault="003F530E" w:rsidP="003F530E">
            <w:pPr>
              <w:ind w:left="720" w:hanging="720"/>
              <w:rPr>
                <w:moveTo w:id="657" w:author="Javier Kachuka" w:date="2019-11-05T16:01:00Z"/>
                <w:rFonts w:cs="Arial"/>
                <w:sz w:val="24"/>
                <w:szCs w:val="24"/>
                <w:lang w:val="es-ES"/>
              </w:rPr>
            </w:pPr>
            <w:moveTo w:id="658" w:author="Javier Kachuka" w:date="2019-11-05T16:01:00Z">
              <w:r>
                <w:rPr>
                  <w:rFonts w:cs="Arial"/>
                  <w:sz w:val="24"/>
                  <w:szCs w:val="24"/>
                  <w:lang w:val="es-ES"/>
                </w:rPr>
                <w:t>Administrador</w:t>
              </w:r>
            </w:moveTo>
          </w:p>
        </w:tc>
      </w:tr>
      <w:tr w:rsidR="003F530E" w:rsidRPr="00563768" w14:paraId="578F9B94" w14:textId="77777777" w:rsidTr="003F530E">
        <w:tc>
          <w:tcPr>
            <w:tcW w:w="2122" w:type="dxa"/>
            <w:shd w:val="clear" w:color="auto" w:fill="9CC2E5" w:themeFill="accent1" w:themeFillTint="99"/>
          </w:tcPr>
          <w:p w14:paraId="66944B2D" w14:textId="77777777" w:rsidR="003F530E" w:rsidRPr="00EC5FEE" w:rsidRDefault="003F530E" w:rsidP="003F530E">
            <w:pPr>
              <w:rPr>
                <w:moveTo w:id="659" w:author="Javier Kachuka" w:date="2019-11-05T16:01:00Z"/>
                <w:rFonts w:cs="Arial"/>
                <w:b/>
                <w:sz w:val="24"/>
                <w:szCs w:val="24"/>
                <w:lang w:val="es-ES"/>
              </w:rPr>
            </w:pPr>
            <w:moveTo w:id="660" w:author="Javier Kachuka" w:date="2019-11-05T16:01:00Z">
              <w:r w:rsidRPr="00EC5FEE">
                <w:rPr>
                  <w:rFonts w:cs="Arial"/>
                  <w:b/>
                  <w:sz w:val="24"/>
                  <w:szCs w:val="24"/>
                  <w:lang w:val="es-ES"/>
                </w:rPr>
                <w:t xml:space="preserve">Descripción </w:t>
              </w:r>
            </w:moveTo>
          </w:p>
        </w:tc>
        <w:tc>
          <w:tcPr>
            <w:tcW w:w="6706" w:type="dxa"/>
          </w:tcPr>
          <w:p w14:paraId="6214EB31" w14:textId="77777777" w:rsidR="003F530E" w:rsidRPr="00EC5FEE" w:rsidRDefault="003F530E" w:rsidP="003F530E">
            <w:pPr>
              <w:rPr>
                <w:moveTo w:id="661" w:author="Javier Kachuka" w:date="2019-11-05T16:01:00Z"/>
                <w:rFonts w:cs="Arial"/>
                <w:sz w:val="24"/>
                <w:szCs w:val="24"/>
                <w:lang w:val="es-ES"/>
              </w:rPr>
            </w:pPr>
            <w:moveTo w:id="662"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moveTo>
          </w:p>
        </w:tc>
      </w:tr>
      <w:tr w:rsidR="003F530E" w:rsidRPr="00EC5FEE" w14:paraId="7DACEC67" w14:textId="77777777" w:rsidTr="003F530E">
        <w:tc>
          <w:tcPr>
            <w:tcW w:w="2122" w:type="dxa"/>
            <w:shd w:val="clear" w:color="auto" w:fill="9CC2E5" w:themeFill="accent1" w:themeFillTint="99"/>
          </w:tcPr>
          <w:p w14:paraId="3B50625E" w14:textId="77777777" w:rsidR="003F530E" w:rsidRPr="00EC5FEE" w:rsidRDefault="003F530E" w:rsidP="003F530E">
            <w:pPr>
              <w:rPr>
                <w:moveTo w:id="663" w:author="Javier Kachuka" w:date="2019-11-05T16:01:00Z"/>
                <w:rFonts w:cs="Arial"/>
                <w:b/>
                <w:sz w:val="24"/>
                <w:szCs w:val="24"/>
                <w:lang w:val="es-ES"/>
              </w:rPr>
            </w:pPr>
            <w:moveTo w:id="664" w:author="Javier Kachuka" w:date="2019-11-05T16:01:00Z">
              <w:r w:rsidRPr="00EC5FEE">
                <w:rPr>
                  <w:rFonts w:cs="Arial"/>
                  <w:b/>
                  <w:sz w:val="24"/>
                  <w:szCs w:val="24"/>
                  <w:lang w:val="es-ES"/>
                </w:rPr>
                <w:t>Referencia Cruzada</w:t>
              </w:r>
            </w:moveTo>
          </w:p>
        </w:tc>
        <w:tc>
          <w:tcPr>
            <w:tcW w:w="6706" w:type="dxa"/>
          </w:tcPr>
          <w:p w14:paraId="15DA95AE" w14:textId="77777777" w:rsidR="003F530E" w:rsidRPr="00EC5FEE" w:rsidRDefault="003F530E" w:rsidP="003F530E">
            <w:pPr>
              <w:rPr>
                <w:moveTo w:id="665" w:author="Javier Kachuka" w:date="2019-11-05T16:01:00Z"/>
                <w:rFonts w:cs="Arial"/>
                <w:sz w:val="24"/>
                <w:szCs w:val="24"/>
                <w:lang w:val="es-ES"/>
              </w:rPr>
            </w:pPr>
            <w:moveTo w:id="666" w:author="Javier Kachuka" w:date="2019-11-05T16:01:00Z">
              <w:r w:rsidRPr="00EC5FEE">
                <w:rPr>
                  <w:rFonts w:cs="Arial"/>
                  <w:sz w:val="24"/>
                  <w:szCs w:val="24"/>
                  <w:lang w:val="es-ES"/>
                </w:rPr>
                <w:t>RF3.3</w:t>
              </w:r>
            </w:moveTo>
          </w:p>
        </w:tc>
      </w:tr>
      <w:moveToRangeEnd w:id="648"/>
    </w:tbl>
    <w:p w14:paraId="28C2F45D" w14:textId="326B7638"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D55146" w:rsidDel="00474033" w14:paraId="0CB53516" w14:textId="251A0699" w:rsidTr="00EC5FEE">
        <w:trPr>
          <w:del w:id="667" w:author="Javier Kachuka" w:date="2019-11-05T22:55:00Z"/>
        </w:trPr>
        <w:tc>
          <w:tcPr>
            <w:tcW w:w="2122" w:type="dxa"/>
            <w:shd w:val="clear" w:color="auto" w:fill="9CC2E5" w:themeFill="accent1" w:themeFillTint="99"/>
          </w:tcPr>
          <w:p w14:paraId="07BD8DF5" w14:textId="230B335D" w:rsidR="00AE4E95" w:rsidRPr="00EC5FEE" w:rsidDel="00474033" w:rsidRDefault="00AE4E95" w:rsidP="00E76878">
            <w:pPr>
              <w:rPr>
                <w:del w:id="668" w:author="Javier Kachuka" w:date="2019-11-05T22:55:00Z"/>
                <w:moveFrom w:id="669" w:author="Javier Kachuka" w:date="2019-11-05T16:01:00Z"/>
                <w:rFonts w:cs="Arial"/>
                <w:b/>
                <w:sz w:val="24"/>
                <w:szCs w:val="24"/>
                <w:lang w:val="es-ES"/>
              </w:rPr>
            </w:pPr>
            <w:moveFromRangeStart w:id="670" w:author="Javier Kachuka" w:date="2019-11-05T16:01:00Z" w:name="move23862092"/>
            <w:moveFrom w:id="671" w:author="Javier Kachuka" w:date="2019-11-05T16:01:00Z">
              <w:del w:id="672" w:author="Javier Kachuka" w:date="2019-11-05T22:55:00Z">
                <w:r w:rsidRPr="00EC5FEE" w:rsidDel="00474033">
                  <w:rPr>
                    <w:rFonts w:cs="Arial"/>
                    <w:b/>
                    <w:sz w:val="24"/>
                    <w:szCs w:val="24"/>
                    <w:lang w:val="es-ES"/>
                  </w:rPr>
                  <w:delText>Caso de uso</w:delText>
                </w:r>
              </w:del>
            </w:moveFrom>
          </w:p>
        </w:tc>
        <w:tc>
          <w:tcPr>
            <w:tcW w:w="6706" w:type="dxa"/>
          </w:tcPr>
          <w:p w14:paraId="0DFBB757" w14:textId="30CF8B26" w:rsidR="00AE4E95" w:rsidRPr="00EC5FEE" w:rsidDel="00474033" w:rsidRDefault="00F478D6" w:rsidP="00F478D6">
            <w:pPr>
              <w:rPr>
                <w:del w:id="673" w:author="Javier Kachuka" w:date="2019-11-05T22:55:00Z"/>
                <w:moveFrom w:id="674" w:author="Javier Kachuka" w:date="2019-11-05T16:01:00Z"/>
                <w:rFonts w:cs="Arial"/>
                <w:sz w:val="24"/>
                <w:szCs w:val="24"/>
                <w:lang w:val="es-ES"/>
              </w:rPr>
            </w:pPr>
            <w:moveFrom w:id="675" w:author="Javier Kachuka" w:date="2019-11-05T16:01:00Z">
              <w:del w:id="676" w:author="Javier Kachuka" w:date="2019-11-05T22:55:00Z">
                <w:r w:rsidDel="00474033">
                  <w:rPr>
                    <w:rFonts w:cs="Arial"/>
                    <w:sz w:val="24"/>
                    <w:szCs w:val="24"/>
                    <w:lang w:val="es-ES"/>
                  </w:rPr>
                  <w:delText>Eliminar Producto (</w:delText>
                </w:r>
                <w:r w:rsidR="00832539" w:rsidDel="00474033">
                  <w:rPr>
                    <w:rFonts w:cs="Arial"/>
                    <w:sz w:val="24"/>
                    <w:szCs w:val="24"/>
                    <w:lang w:val="es-ES"/>
                  </w:rPr>
                  <w:delText>CRUD</w:delText>
                </w:r>
                <w:r w:rsidDel="00474033">
                  <w:rPr>
                    <w:rFonts w:cs="Arial"/>
                    <w:sz w:val="24"/>
                    <w:szCs w:val="24"/>
                    <w:lang w:val="es-ES"/>
                  </w:rPr>
                  <w:delText xml:space="preserve"> de Producto)</w:delText>
                </w:r>
              </w:del>
            </w:moveFrom>
          </w:p>
        </w:tc>
      </w:tr>
      <w:tr w:rsidR="00AE4E95" w:rsidRPr="00EC5FEE" w:rsidDel="00474033" w14:paraId="5AEA33E6" w14:textId="1E14D45A" w:rsidTr="00EC5FEE">
        <w:trPr>
          <w:del w:id="677" w:author="Javier Kachuka" w:date="2019-11-05T22:55:00Z"/>
        </w:trPr>
        <w:tc>
          <w:tcPr>
            <w:tcW w:w="2122" w:type="dxa"/>
            <w:shd w:val="clear" w:color="auto" w:fill="9CC2E5" w:themeFill="accent1" w:themeFillTint="99"/>
          </w:tcPr>
          <w:p w14:paraId="1EC2547A" w14:textId="727BF498" w:rsidR="00AE4E95" w:rsidRPr="00EC5FEE" w:rsidDel="00474033" w:rsidRDefault="00AE4E95" w:rsidP="00E76878">
            <w:pPr>
              <w:rPr>
                <w:del w:id="678" w:author="Javier Kachuka" w:date="2019-11-05T22:55:00Z"/>
                <w:moveFrom w:id="679" w:author="Javier Kachuka" w:date="2019-11-05T16:01:00Z"/>
                <w:rFonts w:cs="Arial"/>
                <w:b/>
                <w:sz w:val="24"/>
                <w:szCs w:val="24"/>
                <w:lang w:val="es-ES"/>
              </w:rPr>
            </w:pPr>
            <w:moveFrom w:id="680" w:author="Javier Kachuka" w:date="2019-11-05T16:01:00Z">
              <w:del w:id="681" w:author="Javier Kachuka" w:date="2019-11-05T22:55:00Z">
                <w:r w:rsidRPr="00EC5FEE" w:rsidDel="00474033">
                  <w:rPr>
                    <w:rFonts w:cs="Arial"/>
                    <w:b/>
                    <w:sz w:val="24"/>
                    <w:szCs w:val="24"/>
                    <w:lang w:val="es-ES"/>
                  </w:rPr>
                  <w:delText>Actor</w:delText>
                </w:r>
              </w:del>
            </w:moveFrom>
          </w:p>
        </w:tc>
        <w:tc>
          <w:tcPr>
            <w:tcW w:w="6706" w:type="dxa"/>
          </w:tcPr>
          <w:p w14:paraId="202F8ABD" w14:textId="37E66DF3" w:rsidR="00AE4E95" w:rsidRPr="00EC5FEE" w:rsidDel="00474033" w:rsidRDefault="00F478D6" w:rsidP="00F478D6">
            <w:pPr>
              <w:ind w:left="720" w:hanging="720"/>
              <w:rPr>
                <w:del w:id="682" w:author="Javier Kachuka" w:date="2019-11-05T22:55:00Z"/>
                <w:moveFrom w:id="683" w:author="Javier Kachuka" w:date="2019-11-05T16:01:00Z"/>
                <w:rFonts w:cs="Arial"/>
                <w:sz w:val="24"/>
                <w:szCs w:val="24"/>
                <w:lang w:val="es-ES"/>
              </w:rPr>
            </w:pPr>
            <w:moveFrom w:id="684" w:author="Javier Kachuka" w:date="2019-11-05T16:01:00Z">
              <w:del w:id="685" w:author="Javier Kachuka" w:date="2019-11-05T22:55:00Z">
                <w:r w:rsidDel="00474033">
                  <w:rPr>
                    <w:rFonts w:cs="Arial"/>
                    <w:sz w:val="24"/>
                    <w:szCs w:val="24"/>
                    <w:lang w:val="es-ES"/>
                  </w:rPr>
                  <w:delText>Administrador</w:delText>
                </w:r>
              </w:del>
            </w:moveFrom>
          </w:p>
        </w:tc>
      </w:tr>
      <w:tr w:rsidR="00AE4E95" w:rsidRPr="00D55146" w:rsidDel="00474033" w14:paraId="4AC18C1E" w14:textId="52B41DF2" w:rsidTr="00EC5FEE">
        <w:trPr>
          <w:del w:id="686" w:author="Javier Kachuka" w:date="2019-11-05T22:55:00Z"/>
        </w:trPr>
        <w:tc>
          <w:tcPr>
            <w:tcW w:w="2122" w:type="dxa"/>
            <w:shd w:val="clear" w:color="auto" w:fill="9CC2E5" w:themeFill="accent1" w:themeFillTint="99"/>
          </w:tcPr>
          <w:p w14:paraId="65D5E415" w14:textId="202348B4" w:rsidR="00AE4E95" w:rsidRPr="00EC5FEE" w:rsidDel="00474033" w:rsidRDefault="00AE4E95" w:rsidP="00E76878">
            <w:pPr>
              <w:rPr>
                <w:del w:id="687" w:author="Javier Kachuka" w:date="2019-11-05T22:55:00Z"/>
                <w:moveFrom w:id="688" w:author="Javier Kachuka" w:date="2019-11-05T16:01:00Z"/>
                <w:rFonts w:cs="Arial"/>
                <w:b/>
                <w:sz w:val="24"/>
                <w:szCs w:val="24"/>
                <w:lang w:val="es-ES"/>
              </w:rPr>
            </w:pPr>
            <w:moveFrom w:id="689" w:author="Javier Kachuka" w:date="2019-11-05T16:01:00Z">
              <w:del w:id="690" w:author="Javier Kachuka" w:date="2019-11-05T22:55:00Z">
                <w:r w:rsidRPr="00EC5FEE" w:rsidDel="00474033">
                  <w:rPr>
                    <w:rFonts w:cs="Arial"/>
                    <w:b/>
                    <w:sz w:val="24"/>
                    <w:szCs w:val="24"/>
                    <w:lang w:val="es-ES"/>
                  </w:rPr>
                  <w:delText xml:space="preserve">Descripción </w:delText>
                </w:r>
              </w:del>
            </w:moveFrom>
          </w:p>
        </w:tc>
        <w:tc>
          <w:tcPr>
            <w:tcW w:w="6706" w:type="dxa"/>
          </w:tcPr>
          <w:p w14:paraId="599BD830" w14:textId="50B88ADD" w:rsidR="00AE4E95" w:rsidRPr="00EC5FEE" w:rsidDel="00474033" w:rsidRDefault="00BF3680" w:rsidP="00F478D6">
            <w:pPr>
              <w:rPr>
                <w:del w:id="691" w:author="Javier Kachuka" w:date="2019-11-05T22:55:00Z"/>
                <w:moveFrom w:id="692" w:author="Javier Kachuka" w:date="2019-11-05T16:01:00Z"/>
                <w:rFonts w:cs="Arial"/>
                <w:sz w:val="24"/>
                <w:szCs w:val="24"/>
                <w:lang w:val="es-ES"/>
              </w:rPr>
            </w:pPr>
            <w:moveFrom w:id="693" w:author="Javier Kachuka" w:date="2019-11-05T16:01:00Z">
              <w:del w:id="694" w:author="Javier Kachuka" w:date="2019-11-05T22:55:00Z">
                <w:r w:rsidRPr="00EC5FEE" w:rsidDel="00474033">
                  <w:rPr>
                    <w:rFonts w:cs="Arial"/>
                    <w:sz w:val="24"/>
                    <w:szCs w:val="24"/>
                    <w:lang w:val="es-ES"/>
                  </w:rPr>
                  <w:delText>El</w:delText>
                </w:r>
                <w:r w:rsidR="00F478D6"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R="00F478D6" w:rsidDel="00474033">
                  <w:rPr>
                    <w:rFonts w:cs="Arial"/>
                    <w:sz w:val="24"/>
                    <w:szCs w:val="24"/>
                    <w:lang w:val="es-ES"/>
                  </w:rPr>
                  <w:delText>puede eliminar cualquier producto del sistema</w:delText>
                </w:r>
              </w:del>
            </w:moveFrom>
          </w:p>
        </w:tc>
      </w:tr>
      <w:tr w:rsidR="00AE4E95" w:rsidRPr="00EC5FEE" w:rsidDel="00474033" w14:paraId="07363BFE" w14:textId="58AEB891" w:rsidTr="00EC5FEE">
        <w:trPr>
          <w:del w:id="695" w:author="Javier Kachuka" w:date="2019-11-05T22:55:00Z"/>
        </w:trPr>
        <w:tc>
          <w:tcPr>
            <w:tcW w:w="2122" w:type="dxa"/>
            <w:shd w:val="clear" w:color="auto" w:fill="9CC2E5" w:themeFill="accent1" w:themeFillTint="99"/>
          </w:tcPr>
          <w:p w14:paraId="7E293D33" w14:textId="62EDA8B3" w:rsidR="00AE4E95" w:rsidRPr="00EC5FEE" w:rsidDel="00474033" w:rsidRDefault="00AE4E95" w:rsidP="00E76878">
            <w:pPr>
              <w:rPr>
                <w:del w:id="696" w:author="Javier Kachuka" w:date="2019-11-05T22:55:00Z"/>
                <w:moveFrom w:id="697" w:author="Javier Kachuka" w:date="2019-11-05T16:01:00Z"/>
                <w:rFonts w:cs="Arial"/>
                <w:b/>
                <w:sz w:val="24"/>
                <w:szCs w:val="24"/>
                <w:lang w:val="es-ES"/>
              </w:rPr>
            </w:pPr>
            <w:moveFrom w:id="698" w:author="Javier Kachuka" w:date="2019-11-05T16:01:00Z">
              <w:del w:id="699" w:author="Javier Kachuka" w:date="2019-11-05T22:55:00Z">
                <w:r w:rsidRPr="00EC5FEE" w:rsidDel="00474033">
                  <w:rPr>
                    <w:rFonts w:cs="Arial"/>
                    <w:b/>
                    <w:sz w:val="24"/>
                    <w:szCs w:val="24"/>
                    <w:lang w:val="es-ES"/>
                  </w:rPr>
                  <w:delText>Referencia Cruzada</w:delText>
                </w:r>
              </w:del>
            </w:moveFrom>
          </w:p>
        </w:tc>
        <w:tc>
          <w:tcPr>
            <w:tcW w:w="6706" w:type="dxa"/>
          </w:tcPr>
          <w:p w14:paraId="0F1DD9B9" w14:textId="526DC86C" w:rsidR="00AE4E95" w:rsidRPr="00EC5FEE" w:rsidDel="00474033" w:rsidRDefault="00AE4E95" w:rsidP="00E76878">
            <w:pPr>
              <w:rPr>
                <w:del w:id="700" w:author="Javier Kachuka" w:date="2019-11-05T22:55:00Z"/>
                <w:moveFrom w:id="701" w:author="Javier Kachuka" w:date="2019-11-05T16:01:00Z"/>
                <w:rFonts w:cs="Arial"/>
                <w:sz w:val="24"/>
                <w:szCs w:val="24"/>
                <w:lang w:val="es-ES"/>
              </w:rPr>
            </w:pPr>
            <w:moveFrom w:id="702" w:author="Javier Kachuka" w:date="2019-11-05T16:01:00Z">
              <w:del w:id="703" w:author="Javier Kachuka" w:date="2019-11-05T22:55:00Z">
                <w:r w:rsidRPr="00EC5FEE" w:rsidDel="00474033">
                  <w:rPr>
                    <w:rFonts w:cs="Arial"/>
                    <w:sz w:val="24"/>
                    <w:szCs w:val="24"/>
                    <w:lang w:val="es-ES"/>
                  </w:rPr>
                  <w:delText>RF3.3</w:delText>
                </w:r>
              </w:del>
            </w:moveFrom>
          </w:p>
        </w:tc>
      </w:tr>
      <w:moveFromRangeEnd w:id="670"/>
    </w:tbl>
    <w:p w14:paraId="3D95E296" w14:textId="777E6270" w:rsidR="00AE4E95" w:rsidRDefault="00AE4E95"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63768" w14:paraId="154F0FAD" w14:textId="77777777" w:rsidTr="00907480">
        <w:tc>
          <w:tcPr>
            <w:tcW w:w="2122" w:type="dxa"/>
            <w:shd w:val="clear" w:color="auto" w:fill="9CC2E5" w:themeFill="accent1" w:themeFillTint="99"/>
          </w:tcPr>
          <w:p w14:paraId="07331521"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4DBE36F4" w14:textId="75C959E0" w:rsidR="00F478D6" w:rsidRPr="00EC5FEE" w:rsidRDefault="00F478D6" w:rsidP="00F478D6">
            <w:pPr>
              <w:rPr>
                <w:rFonts w:cs="Arial"/>
                <w:sz w:val="24"/>
                <w:szCs w:val="24"/>
                <w:lang w:val="es-ES"/>
              </w:rPr>
            </w:pPr>
            <w:r>
              <w:rPr>
                <w:rFonts w:cs="Arial"/>
                <w:sz w:val="24"/>
                <w:szCs w:val="24"/>
                <w:lang w:val="es-ES"/>
              </w:rPr>
              <w:t>Registrar Rubro (</w:t>
            </w:r>
            <w:del w:id="704" w:author="Javier Kachuka" w:date="2019-11-05T17:22:00Z">
              <w:r w:rsidR="00832539" w:rsidDel="00A92212">
                <w:rPr>
                  <w:rFonts w:cs="Arial"/>
                  <w:sz w:val="24"/>
                  <w:szCs w:val="24"/>
                  <w:lang w:val="es-ES"/>
                </w:rPr>
                <w:delText>CRUD</w:delText>
              </w:r>
            </w:del>
            <w:ins w:id="705" w:author="Javier Kachuka" w:date="2019-11-05T17:22:00Z">
              <w:r w:rsidR="00A92212">
                <w:rPr>
                  <w:rFonts w:cs="Arial"/>
                  <w:sz w:val="24"/>
                  <w:szCs w:val="24"/>
                  <w:lang w:val="es-ES"/>
                </w:rPr>
                <w:t>ABM</w:t>
              </w:r>
            </w:ins>
            <w:r>
              <w:rPr>
                <w:rFonts w:cs="Arial"/>
                <w:sz w:val="24"/>
                <w:szCs w:val="24"/>
                <w:lang w:val="es-ES"/>
              </w:rPr>
              <w:t xml:space="preserve"> de Rubro)</w:t>
            </w:r>
          </w:p>
        </w:tc>
      </w:tr>
      <w:tr w:rsidR="00F478D6" w:rsidRPr="00F478D6" w14:paraId="7D579177" w14:textId="77777777" w:rsidTr="00907480">
        <w:tc>
          <w:tcPr>
            <w:tcW w:w="2122" w:type="dxa"/>
            <w:shd w:val="clear" w:color="auto" w:fill="9CC2E5" w:themeFill="accent1" w:themeFillTint="99"/>
          </w:tcPr>
          <w:p w14:paraId="15191BF1"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7F51B9F3" w14:textId="772B07F2" w:rsidR="00F478D6" w:rsidRPr="00EC5FEE" w:rsidRDefault="00F478D6" w:rsidP="00F478D6">
            <w:pPr>
              <w:rPr>
                <w:rFonts w:cs="Arial"/>
                <w:sz w:val="24"/>
                <w:szCs w:val="24"/>
                <w:lang w:val="es-ES"/>
              </w:rPr>
            </w:pPr>
            <w:r>
              <w:rPr>
                <w:rFonts w:cs="Arial"/>
                <w:sz w:val="24"/>
                <w:szCs w:val="24"/>
                <w:lang w:val="es-ES"/>
              </w:rPr>
              <w:t>Administrador</w:t>
            </w:r>
          </w:p>
        </w:tc>
      </w:tr>
      <w:tr w:rsidR="00F478D6" w:rsidRPr="00563768" w14:paraId="0B20BAF6" w14:textId="77777777" w:rsidTr="00907480">
        <w:tc>
          <w:tcPr>
            <w:tcW w:w="2122" w:type="dxa"/>
            <w:shd w:val="clear" w:color="auto" w:fill="9CC2E5" w:themeFill="accent1" w:themeFillTint="99"/>
          </w:tcPr>
          <w:p w14:paraId="23747B8B"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46B439F8" w14:textId="54ECB642" w:rsidR="00F478D6" w:rsidRPr="00EC5FEE" w:rsidRDefault="00F478D6" w:rsidP="000C6533">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 xml:space="preserve">crea un </w:t>
            </w:r>
            <w:r w:rsidR="000C6533">
              <w:rPr>
                <w:rFonts w:cs="Arial"/>
                <w:sz w:val="24"/>
                <w:szCs w:val="24"/>
                <w:lang w:val="es-ES"/>
              </w:rPr>
              <w:t>nuevo rubro al que pertenecerán varios productos</w:t>
            </w:r>
          </w:p>
        </w:tc>
      </w:tr>
      <w:tr w:rsidR="00F478D6" w:rsidRPr="00621FE7" w14:paraId="185505BF" w14:textId="77777777" w:rsidTr="00907480">
        <w:tc>
          <w:tcPr>
            <w:tcW w:w="2122" w:type="dxa"/>
            <w:shd w:val="clear" w:color="auto" w:fill="9CC2E5" w:themeFill="accent1" w:themeFillTint="99"/>
          </w:tcPr>
          <w:p w14:paraId="01B1170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01CC5E94" w14:textId="4F99AA40" w:rsidR="00F478D6" w:rsidRPr="00EC5FEE" w:rsidRDefault="00F478D6" w:rsidP="00907480">
            <w:pPr>
              <w:rPr>
                <w:rFonts w:cs="Arial"/>
                <w:sz w:val="24"/>
                <w:szCs w:val="24"/>
                <w:lang w:val="es-ES"/>
              </w:rPr>
            </w:pPr>
            <w:r w:rsidRPr="00EC5FEE">
              <w:rPr>
                <w:rFonts w:cs="Arial"/>
                <w:sz w:val="24"/>
                <w:szCs w:val="24"/>
                <w:lang w:val="es-ES"/>
              </w:rPr>
              <w:t>RF</w:t>
            </w:r>
            <w:ins w:id="706" w:author="Javier Kachuka" w:date="2019-11-05T17:54:00Z">
              <w:r w:rsidR="00401CC8">
                <w:rPr>
                  <w:rFonts w:cs="Arial"/>
                  <w:sz w:val="24"/>
                  <w:szCs w:val="24"/>
                  <w:lang w:val="es-ES"/>
                </w:rPr>
                <w:t>4.0</w:t>
              </w:r>
            </w:ins>
            <w:del w:id="707" w:author="Javier Kachuka" w:date="2019-11-05T17:54:00Z">
              <w:r w:rsidRPr="00EC5FEE" w:rsidDel="00401CC8">
                <w:rPr>
                  <w:rFonts w:cs="Arial"/>
                  <w:sz w:val="24"/>
                  <w:szCs w:val="24"/>
                  <w:lang w:val="es-ES"/>
                </w:rPr>
                <w:delText>3.2</w:delText>
              </w:r>
            </w:del>
          </w:p>
        </w:tc>
      </w:tr>
    </w:tbl>
    <w:p w14:paraId="46935780" w14:textId="10CA40C9"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63768" w14:paraId="1355D6F7" w14:textId="77777777" w:rsidTr="00907480">
        <w:tc>
          <w:tcPr>
            <w:tcW w:w="2122" w:type="dxa"/>
            <w:shd w:val="clear" w:color="auto" w:fill="9CC2E5" w:themeFill="accent1" w:themeFillTint="99"/>
          </w:tcPr>
          <w:p w14:paraId="0D87C55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2CAA10DE" w14:textId="4889DA70" w:rsidR="00F478D6" w:rsidRPr="00EC5FEE" w:rsidRDefault="00F478D6" w:rsidP="000C6533">
            <w:pPr>
              <w:rPr>
                <w:rFonts w:cs="Arial"/>
                <w:sz w:val="24"/>
                <w:szCs w:val="24"/>
                <w:lang w:val="es-ES"/>
              </w:rPr>
            </w:pPr>
            <w:r>
              <w:rPr>
                <w:rFonts w:cs="Arial"/>
                <w:sz w:val="24"/>
                <w:szCs w:val="24"/>
                <w:lang w:val="es-ES"/>
              </w:rPr>
              <w:t xml:space="preserve">Modificar </w:t>
            </w:r>
            <w:r w:rsidR="000C6533">
              <w:rPr>
                <w:rFonts w:cs="Arial"/>
                <w:sz w:val="24"/>
                <w:szCs w:val="24"/>
                <w:lang w:val="es-ES"/>
              </w:rPr>
              <w:t>Rubro</w:t>
            </w:r>
            <w:r>
              <w:rPr>
                <w:rFonts w:cs="Arial"/>
                <w:sz w:val="24"/>
                <w:szCs w:val="24"/>
                <w:lang w:val="es-ES"/>
              </w:rPr>
              <w:t xml:space="preserve"> (</w:t>
            </w:r>
            <w:del w:id="708" w:author="Javier Kachuka" w:date="2019-11-05T17:22:00Z">
              <w:r w:rsidR="00832539" w:rsidDel="00A92212">
                <w:rPr>
                  <w:rFonts w:cs="Arial"/>
                  <w:sz w:val="24"/>
                  <w:szCs w:val="24"/>
                  <w:lang w:val="es-ES"/>
                </w:rPr>
                <w:delText>CRUD</w:delText>
              </w:r>
            </w:del>
            <w:ins w:id="709" w:author="Javier Kachuka" w:date="2019-11-05T17:22:00Z">
              <w:r w:rsidR="00A92212">
                <w:rPr>
                  <w:rFonts w:cs="Arial"/>
                  <w:sz w:val="24"/>
                  <w:szCs w:val="24"/>
                  <w:lang w:val="es-ES"/>
                </w:rPr>
                <w:t>ABM</w:t>
              </w:r>
            </w:ins>
            <w:r>
              <w:rPr>
                <w:rFonts w:cs="Arial"/>
                <w:sz w:val="24"/>
                <w:szCs w:val="24"/>
                <w:lang w:val="es-ES"/>
              </w:rPr>
              <w:t xml:space="preserve"> de </w:t>
            </w:r>
            <w:r w:rsidR="000C6533">
              <w:rPr>
                <w:rFonts w:cs="Arial"/>
                <w:sz w:val="24"/>
                <w:szCs w:val="24"/>
                <w:lang w:val="es-ES"/>
              </w:rPr>
              <w:t>Rubro</w:t>
            </w:r>
            <w:r>
              <w:rPr>
                <w:rFonts w:cs="Arial"/>
                <w:sz w:val="24"/>
                <w:szCs w:val="24"/>
                <w:lang w:val="es-ES"/>
              </w:rPr>
              <w:t>)</w:t>
            </w:r>
          </w:p>
        </w:tc>
      </w:tr>
      <w:tr w:rsidR="00F478D6" w:rsidRPr="00F478D6" w14:paraId="3A992C60" w14:textId="77777777" w:rsidTr="00907480">
        <w:tc>
          <w:tcPr>
            <w:tcW w:w="2122" w:type="dxa"/>
            <w:shd w:val="clear" w:color="auto" w:fill="9CC2E5" w:themeFill="accent1" w:themeFillTint="99"/>
          </w:tcPr>
          <w:p w14:paraId="5F246BB0"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1344345A" w14:textId="409101B5" w:rsidR="00F478D6" w:rsidRPr="00EC5FEE" w:rsidRDefault="000C6533" w:rsidP="000C6533">
            <w:pPr>
              <w:rPr>
                <w:rFonts w:cs="Arial"/>
                <w:sz w:val="24"/>
                <w:szCs w:val="24"/>
                <w:lang w:val="es-ES"/>
              </w:rPr>
            </w:pPr>
            <w:r>
              <w:rPr>
                <w:rFonts w:cs="Arial"/>
                <w:sz w:val="24"/>
                <w:szCs w:val="24"/>
                <w:lang w:val="es-ES"/>
              </w:rPr>
              <w:t>A</w:t>
            </w:r>
            <w:r w:rsidR="00F478D6">
              <w:rPr>
                <w:rFonts w:cs="Arial"/>
                <w:sz w:val="24"/>
                <w:szCs w:val="24"/>
                <w:lang w:val="es-ES"/>
              </w:rPr>
              <w:t>dministrador</w:t>
            </w:r>
          </w:p>
        </w:tc>
      </w:tr>
      <w:tr w:rsidR="00F478D6" w:rsidRPr="00563768" w14:paraId="6C7A31F3" w14:textId="77777777" w:rsidTr="00907480">
        <w:tc>
          <w:tcPr>
            <w:tcW w:w="2122" w:type="dxa"/>
            <w:shd w:val="clear" w:color="auto" w:fill="9CC2E5" w:themeFill="accent1" w:themeFillTint="99"/>
          </w:tcPr>
          <w:p w14:paraId="214823E3"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67957A1A" w14:textId="79D9533B" w:rsidR="00F478D6" w:rsidRPr="00EC5FEE" w:rsidRDefault="00F478D6" w:rsidP="000C6533">
            <w:pPr>
              <w:rPr>
                <w:rFonts w:cs="Arial"/>
                <w:sz w:val="24"/>
                <w:szCs w:val="24"/>
                <w:lang w:val="es-ES"/>
              </w:rPr>
            </w:pPr>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 xml:space="preserve">modifica </w:t>
            </w:r>
            <w:r w:rsidR="000C6533">
              <w:rPr>
                <w:rFonts w:cs="Arial"/>
                <w:sz w:val="24"/>
                <w:szCs w:val="24"/>
                <w:lang w:val="es-ES"/>
              </w:rPr>
              <w:t>un rubro del sistema</w:t>
            </w:r>
          </w:p>
        </w:tc>
      </w:tr>
      <w:tr w:rsidR="00F478D6" w:rsidRPr="00621FE7" w14:paraId="1B39F22D" w14:textId="77777777" w:rsidTr="00907480">
        <w:tc>
          <w:tcPr>
            <w:tcW w:w="2122" w:type="dxa"/>
            <w:shd w:val="clear" w:color="auto" w:fill="9CC2E5" w:themeFill="accent1" w:themeFillTint="99"/>
          </w:tcPr>
          <w:p w14:paraId="26DB36CF"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42D25CAB" w14:textId="23ECD371" w:rsidR="00F478D6" w:rsidRPr="00EC5FEE" w:rsidRDefault="00F478D6" w:rsidP="00907480">
            <w:pPr>
              <w:rPr>
                <w:rFonts w:cs="Arial"/>
                <w:sz w:val="24"/>
                <w:szCs w:val="24"/>
                <w:lang w:val="es-ES"/>
              </w:rPr>
            </w:pPr>
            <w:r w:rsidRPr="00EC5FEE">
              <w:rPr>
                <w:rFonts w:cs="Arial"/>
                <w:sz w:val="24"/>
                <w:szCs w:val="24"/>
                <w:lang w:val="es-ES"/>
              </w:rPr>
              <w:t>RF</w:t>
            </w:r>
            <w:ins w:id="710" w:author="Javier Kachuka" w:date="2019-11-05T17:54:00Z">
              <w:r w:rsidR="00401CC8">
                <w:rPr>
                  <w:rFonts w:cs="Arial"/>
                  <w:sz w:val="24"/>
                  <w:szCs w:val="24"/>
                  <w:lang w:val="es-ES"/>
                </w:rPr>
                <w:t>4.1</w:t>
              </w:r>
            </w:ins>
            <w:del w:id="711" w:author="Javier Kachuka" w:date="2019-11-05T17:54:00Z">
              <w:r w:rsidRPr="00EC5FEE" w:rsidDel="00401CC8">
                <w:rPr>
                  <w:rFonts w:cs="Arial"/>
                  <w:sz w:val="24"/>
                  <w:szCs w:val="24"/>
                  <w:lang w:val="es-ES"/>
                </w:rPr>
                <w:delText>3.2</w:delText>
              </w:r>
            </w:del>
          </w:p>
        </w:tc>
      </w:tr>
    </w:tbl>
    <w:p w14:paraId="3A24070D" w14:textId="2622274D"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2E6415D9" w14:textId="7ACC24C8" w:rsidTr="00907480">
        <w:trPr>
          <w:del w:id="712" w:author="Javier Kachuka" w:date="2019-11-05T15:51:00Z"/>
        </w:trPr>
        <w:tc>
          <w:tcPr>
            <w:tcW w:w="2122" w:type="dxa"/>
            <w:shd w:val="clear" w:color="auto" w:fill="9CC2E5" w:themeFill="accent1" w:themeFillTint="99"/>
          </w:tcPr>
          <w:p w14:paraId="51755D52" w14:textId="6D948176" w:rsidR="00F478D6" w:rsidRPr="00EC5FEE" w:rsidDel="00F93243" w:rsidRDefault="00F478D6" w:rsidP="00907480">
            <w:pPr>
              <w:rPr>
                <w:del w:id="713" w:author="Javier Kachuka" w:date="2019-11-05T15:51:00Z"/>
                <w:rFonts w:cs="Arial"/>
                <w:b/>
                <w:sz w:val="24"/>
                <w:szCs w:val="24"/>
                <w:lang w:val="es-ES"/>
              </w:rPr>
            </w:pPr>
            <w:del w:id="714" w:author="Javier Kachuka" w:date="2019-11-05T15:51:00Z">
              <w:r w:rsidRPr="00EC5FEE" w:rsidDel="00F93243">
                <w:rPr>
                  <w:rFonts w:cs="Arial"/>
                  <w:b/>
                  <w:sz w:val="24"/>
                  <w:szCs w:val="24"/>
                  <w:lang w:val="es-ES"/>
                </w:rPr>
                <w:delText>Caso de uso</w:delText>
              </w:r>
            </w:del>
          </w:p>
        </w:tc>
        <w:tc>
          <w:tcPr>
            <w:tcW w:w="6706" w:type="dxa"/>
          </w:tcPr>
          <w:p w14:paraId="1E89FAB8" w14:textId="4D4568A3" w:rsidR="00F478D6" w:rsidRPr="00EC5FEE" w:rsidDel="00F93243" w:rsidRDefault="00F478D6" w:rsidP="000C6533">
            <w:pPr>
              <w:rPr>
                <w:del w:id="715" w:author="Javier Kachuka" w:date="2019-11-05T15:51:00Z"/>
                <w:rFonts w:cs="Arial"/>
                <w:sz w:val="24"/>
                <w:szCs w:val="24"/>
                <w:lang w:val="es-ES"/>
              </w:rPr>
            </w:pPr>
            <w:del w:id="716" w:author="Javier Kachuka" w:date="2019-11-05T15:51:00Z">
              <w:r w:rsidDel="00F93243">
                <w:rPr>
                  <w:rFonts w:cs="Arial"/>
                  <w:sz w:val="24"/>
                  <w:szCs w:val="24"/>
                  <w:lang w:val="es-ES"/>
                </w:rPr>
                <w:delText xml:space="preserve">Listar </w:delText>
              </w:r>
              <w:r w:rsidR="000C6533" w:rsidDel="00F93243">
                <w:rPr>
                  <w:rFonts w:cs="Arial"/>
                  <w:sz w:val="24"/>
                  <w:szCs w:val="24"/>
                  <w:lang w:val="es-ES"/>
                </w:rPr>
                <w:delText>Rubro</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w:delText>
              </w:r>
              <w:r w:rsidR="000C6533" w:rsidDel="00F93243">
                <w:rPr>
                  <w:rFonts w:cs="Arial"/>
                  <w:sz w:val="24"/>
                  <w:szCs w:val="24"/>
                  <w:lang w:val="es-ES"/>
                </w:rPr>
                <w:delText>Rubro</w:delText>
              </w:r>
              <w:r w:rsidDel="00F93243">
                <w:rPr>
                  <w:rFonts w:cs="Arial"/>
                  <w:sz w:val="24"/>
                  <w:szCs w:val="24"/>
                  <w:lang w:val="es-ES"/>
                </w:rPr>
                <w:delText>)</w:delText>
              </w:r>
            </w:del>
          </w:p>
        </w:tc>
      </w:tr>
      <w:tr w:rsidR="00F478D6" w:rsidRPr="00F478D6" w:rsidDel="00F93243" w14:paraId="67E16E82" w14:textId="5DC66D46" w:rsidTr="00907480">
        <w:trPr>
          <w:del w:id="717" w:author="Javier Kachuka" w:date="2019-11-05T15:51:00Z"/>
        </w:trPr>
        <w:tc>
          <w:tcPr>
            <w:tcW w:w="2122" w:type="dxa"/>
            <w:shd w:val="clear" w:color="auto" w:fill="9CC2E5" w:themeFill="accent1" w:themeFillTint="99"/>
          </w:tcPr>
          <w:p w14:paraId="50A6F7BA" w14:textId="04ABF842" w:rsidR="00F478D6" w:rsidRPr="00EC5FEE" w:rsidDel="00F93243" w:rsidRDefault="00F478D6" w:rsidP="00907480">
            <w:pPr>
              <w:rPr>
                <w:del w:id="718" w:author="Javier Kachuka" w:date="2019-11-05T15:51:00Z"/>
                <w:rFonts w:cs="Arial"/>
                <w:b/>
                <w:sz w:val="24"/>
                <w:szCs w:val="24"/>
                <w:lang w:val="es-ES"/>
              </w:rPr>
            </w:pPr>
            <w:del w:id="719" w:author="Javier Kachuka" w:date="2019-11-05T15:51:00Z">
              <w:r w:rsidRPr="00EC5FEE" w:rsidDel="00F93243">
                <w:rPr>
                  <w:rFonts w:cs="Arial"/>
                  <w:b/>
                  <w:sz w:val="24"/>
                  <w:szCs w:val="24"/>
                  <w:lang w:val="es-ES"/>
                </w:rPr>
                <w:delText>Actor</w:delText>
              </w:r>
            </w:del>
          </w:p>
        </w:tc>
        <w:tc>
          <w:tcPr>
            <w:tcW w:w="6706" w:type="dxa"/>
          </w:tcPr>
          <w:p w14:paraId="307A88DE" w14:textId="34AFF7E9" w:rsidR="00F478D6" w:rsidRPr="00EC5FEE" w:rsidDel="00F93243" w:rsidRDefault="000C6533" w:rsidP="000C6533">
            <w:pPr>
              <w:rPr>
                <w:del w:id="720" w:author="Javier Kachuka" w:date="2019-11-05T15:51:00Z"/>
                <w:rFonts w:cs="Arial"/>
                <w:sz w:val="24"/>
                <w:szCs w:val="24"/>
                <w:lang w:val="es-ES"/>
              </w:rPr>
            </w:pPr>
            <w:del w:id="721" w:author="Javier Kachuka" w:date="2019-11-05T15:51:00Z">
              <w:r w:rsidDel="00F93243">
                <w:rPr>
                  <w:rFonts w:cs="Arial"/>
                  <w:sz w:val="24"/>
                  <w:szCs w:val="24"/>
                  <w:lang w:val="es-ES"/>
                </w:rPr>
                <w:delText>A</w:delText>
              </w:r>
              <w:r w:rsidR="00F478D6" w:rsidDel="00F93243">
                <w:rPr>
                  <w:rFonts w:cs="Arial"/>
                  <w:sz w:val="24"/>
                  <w:szCs w:val="24"/>
                  <w:lang w:val="es-ES"/>
                </w:rPr>
                <w:delText>dministrador</w:delText>
              </w:r>
              <w:r w:rsidDel="00F93243">
                <w:rPr>
                  <w:rFonts w:cs="Arial"/>
                  <w:sz w:val="24"/>
                  <w:szCs w:val="24"/>
                  <w:lang w:val="es-ES"/>
                </w:rPr>
                <w:delText>, oficinista</w:delText>
              </w:r>
            </w:del>
          </w:p>
        </w:tc>
      </w:tr>
      <w:tr w:rsidR="00F478D6" w:rsidRPr="00D55146" w:rsidDel="00F93243" w14:paraId="24494329" w14:textId="15BDC73F" w:rsidTr="00907480">
        <w:trPr>
          <w:del w:id="722" w:author="Javier Kachuka" w:date="2019-11-05T15:51:00Z"/>
        </w:trPr>
        <w:tc>
          <w:tcPr>
            <w:tcW w:w="2122" w:type="dxa"/>
            <w:shd w:val="clear" w:color="auto" w:fill="9CC2E5" w:themeFill="accent1" w:themeFillTint="99"/>
          </w:tcPr>
          <w:p w14:paraId="4E596477" w14:textId="205B0926" w:rsidR="00F478D6" w:rsidRPr="00EC5FEE" w:rsidDel="00F93243" w:rsidRDefault="00F478D6" w:rsidP="00907480">
            <w:pPr>
              <w:rPr>
                <w:del w:id="723" w:author="Javier Kachuka" w:date="2019-11-05T15:51:00Z"/>
                <w:rFonts w:cs="Arial"/>
                <w:b/>
                <w:sz w:val="24"/>
                <w:szCs w:val="24"/>
                <w:lang w:val="es-ES"/>
              </w:rPr>
            </w:pPr>
            <w:del w:id="724" w:author="Javier Kachuka" w:date="2019-11-05T15:51:00Z">
              <w:r w:rsidRPr="00EC5FEE" w:rsidDel="00F93243">
                <w:rPr>
                  <w:rFonts w:cs="Arial"/>
                  <w:b/>
                  <w:sz w:val="24"/>
                  <w:szCs w:val="24"/>
                  <w:lang w:val="es-ES"/>
                </w:rPr>
                <w:delText xml:space="preserve">Descripción </w:delText>
              </w:r>
            </w:del>
          </w:p>
        </w:tc>
        <w:tc>
          <w:tcPr>
            <w:tcW w:w="6706" w:type="dxa"/>
          </w:tcPr>
          <w:p w14:paraId="56701101" w14:textId="008BFEE2" w:rsidR="00F478D6" w:rsidRPr="00EC5FEE" w:rsidDel="00F93243" w:rsidRDefault="00F478D6" w:rsidP="000C6533">
            <w:pPr>
              <w:rPr>
                <w:del w:id="725" w:author="Javier Kachuka" w:date="2019-11-05T15:51:00Z"/>
                <w:rFonts w:cs="Arial"/>
                <w:sz w:val="24"/>
                <w:szCs w:val="24"/>
                <w:lang w:val="es-ES"/>
              </w:rPr>
            </w:pPr>
            <w:del w:id="726" w:author="Javier Kachuka" w:date="2019-11-05T15:51:00Z">
              <w:r w:rsidRPr="00EC5FEE" w:rsidDel="00F93243">
                <w:rPr>
                  <w:rFonts w:cs="Arial"/>
                  <w:sz w:val="24"/>
                  <w:szCs w:val="24"/>
                  <w:lang w:val="es-ES"/>
                </w:rPr>
                <w:delText>El</w:delText>
              </w:r>
              <w:r w:rsidDel="00F93243">
                <w:rPr>
                  <w:rFonts w:cs="Arial"/>
                  <w:sz w:val="24"/>
                  <w:szCs w:val="24"/>
                  <w:lang w:val="es-ES"/>
                </w:rPr>
                <w:delText xml:space="preserve"> administrador</w:delText>
              </w:r>
              <w:r w:rsidR="000C6533" w:rsidDel="00F93243">
                <w:rPr>
                  <w:rFonts w:cs="Arial"/>
                  <w:sz w:val="24"/>
                  <w:szCs w:val="24"/>
                  <w:lang w:val="es-ES"/>
                </w:rPr>
                <w:delText xml:space="preserve"> u oficinista</w:delText>
              </w:r>
              <w:r w:rsidRPr="00EC5FEE" w:rsidDel="00F93243">
                <w:rPr>
                  <w:rFonts w:cs="Arial"/>
                  <w:sz w:val="24"/>
                  <w:szCs w:val="24"/>
                  <w:lang w:val="es-ES"/>
                </w:rPr>
                <w:delText xml:space="preserve"> </w:delText>
              </w:r>
              <w:r w:rsidDel="00F93243">
                <w:rPr>
                  <w:rFonts w:cs="Arial"/>
                  <w:sz w:val="24"/>
                  <w:szCs w:val="24"/>
                  <w:lang w:val="es-ES"/>
                </w:rPr>
                <w:delText xml:space="preserve">puede ver todos los </w:delText>
              </w:r>
              <w:r w:rsidR="000C6533" w:rsidDel="00F93243">
                <w:rPr>
                  <w:rFonts w:cs="Arial"/>
                  <w:sz w:val="24"/>
                  <w:szCs w:val="24"/>
                  <w:lang w:val="es-ES"/>
                </w:rPr>
                <w:delText>rubros</w:delText>
              </w:r>
              <w:r w:rsidDel="00F93243">
                <w:rPr>
                  <w:rFonts w:cs="Arial"/>
                  <w:sz w:val="24"/>
                  <w:szCs w:val="24"/>
                  <w:lang w:val="es-ES"/>
                </w:rPr>
                <w:delText xml:space="preserve"> existentes en el sistema</w:delText>
              </w:r>
            </w:del>
          </w:p>
        </w:tc>
      </w:tr>
      <w:tr w:rsidR="00F478D6" w:rsidRPr="00621FE7" w:rsidDel="00F93243" w14:paraId="2F1F8907" w14:textId="58CEF243" w:rsidTr="00907480">
        <w:trPr>
          <w:del w:id="727" w:author="Javier Kachuka" w:date="2019-11-05T15:51:00Z"/>
        </w:trPr>
        <w:tc>
          <w:tcPr>
            <w:tcW w:w="2122" w:type="dxa"/>
            <w:shd w:val="clear" w:color="auto" w:fill="9CC2E5" w:themeFill="accent1" w:themeFillTint="99"/>
          </w:tcPr>
          <w:p w14:paraId="29A22FAC" w14:textId="2C9176A2" w:rsidR="00F478D6" w:rsidRPr="00EC5FEE" w:rsidDel="00F93243" w:rsidRDefault="00F478D6" w:rsidP="00907480">
            <w:pPr>
              <w:rPr>
                <w:del w:id="728" w:author="Javier Kachuka" w:date="2019-11-05T15:51:00Z"/>
                <w:rFonts w:cs="Arial"/>
                <w:b/>
                <w:sz w:val="24"/>
                <w:szCs w:val="24"/>
                <w:lang w:val="es-ES"/>
              </w:rPr>
            </w:pPr>
            <w:del w:id="729" w:author="Javier Kachuka" w:date="2019-11-05T15:51:00Z">
              <w:r w:rsidRPr="00EC5FEE" w:rsidDel="00F93243">
                <w:rPr>
                  <w:rFonts w:cs="Arial"/>
                  <w:b/>
                  <w:sz w:val="24"/>
                  <w:szCs w:val="24"/>
                  <w:lang w:val="es-ES"/>
                </w:rPr>
                <w:delText>Referencia Cruzada</w:delText>
              </w:r>
            </w:del>
          </w:p>
        </w:tc>
        <w:tc>
          <w:tcPr>
            <w:tcW w:w="6706" w:type="dxa"/>
          </w:tcPr>
          <w:p w14:paraId="4E0BA0AA" w14:textId="6507016F" w:rsidR="00F478D6" w:rsidRPr="00EC5FEE" w:rsidDel="00F93243" w:rsidRDefault="00F478D6" w:rsidP="00907480">
            <w:pPr>
              <w:rPr>
                <w:del w:id="730" w:author="Javier Kachuka" w:date="2019-11-05T15:51:00Z"/>
                <w:rFonts w:cs="Arial"/>
                <w:sz w:val="24"/>
                <w:szCs w:val="24"/>
                <w:lang w:val="es-ES"/>
              </w:rPr>
            </w:pPr>
            <w:del w:id="731" w:author="Javier Kachuka" w:date="2019-11-05T15:51:00Z">
              <w:r w:rsidRPr="00EC5FEE" w:rsidDel="00F93243">
                <w:rPr>
                  <w:rFonts w:cs="Arial"/>
                  <w:sz w:val="24"/>
                  <w:szCs w:val="24"/>
                  <w:lang w:val="es-ES"/>
                </w:rPr>
                <w:delText>RF3.2</w:delText>
              </w:r>
            </w:del>
          </w:p>
        </w:tc>
      </w:tr>
    </w:tbl>
    <w:tbl>
      <w:tblPr>
        <w:tblStyle w:val="Tablaconcuadrcula"/>
        <w:tblpPr w:leftFromText="180" w:rightFromText="180" w:vertAnchor="text" w:horzAnchor="margin" w:tblpY="-29"/>
        <w:tblW w:w="0" w:type="auto"/>
        <w:tblLook w:val="04A0" w:firstRow="1" w:lastRow="0" w:firstColumn="1" w:lastColumn="0" w:noHBand="0" w:noVBand="1"/>
      </w:tblPr>
      <w:tblGrid>
        <w:gridCol w:w="2122"/>
        <w:gridCol w:w="6706"/>
      </w:tblGrid>
      <w:tr w:rsidR="003F530E" w:rsidRPr="00563768" w14:paraId="1B1F0A24" w14:textId="77777777" w:rsidTr="003F530E">
        <w:tc>
          <w:tcPr>
            <w:tcW w:w="2122" w:type="dxa"/>
            <w:shd w:val="clear" w:color="auto" w:fill="9CC2E5" w:themeFill="accent1" w:themeFillTint="99"/>
          </w:tcPr>
          <w:p w14:paraId="1CB53982" w14:textId="77777777" w:rsidR="003F530E" w:rsidRPr="00EC5FEE" w:rsidRDefault="003F530E" w:rsidP="003F530E">
            <w:pPr>
              <w:rPr>
                <w:moveTo w:id="732" w:author="Javier Kachuka" w:date="2019-11-05T16:01:00Z"/>
                <w:rFonts w:cs="Arial"/>
                <w:b/>
                <w:sz w:val="24"/>
                <w:szCs w:val="24"/>
                <w:lang w:val="es-ES"/>
              </w:rPr>
            </w:pPr>
            <w:moveToRangeStart w:id="733" w:author="Javier Kachuka" w:date="2019-11-05T16:01:00Z" w:name="move23862099"/>
            <w:moveTo w:id="734" w:author="Javier Kachuka" w:date="2019-11-05T16:01:00Z">
              <w:r w:rsidRPr="00EC5FEE">
                <w:rPr>
                  <w:rFonts w:cs="Arial"/>
                  <w:b/>
                  <w:sz w:val="24"/>
                  <w:szCs w:val="24"/>
                  <w:lang w:val="es-ES"/>
                </w:rPr>
                <w:t>Caso de uso</w:t>
              </w:r>
            </w:moveTo>
          </w:p>
        </w:tc>
        <w:tc>
          <w:tcPr>
            <w:tcW w:w="6706" w:type="dxa"/>
          </w:tcPr>
          <w:p w14:paraId="6F6BF190" w14:textId="6B8DE276" w:rsidR="003F530E" w:rsidRPr="00EC5FEE" w:rsidRDefault="003F530E" w:rsidP="003F530E">
            <w:pPr>
              <w:rPr>
                <w:moveTo w:id="735" w:author="Javier Kachuka" w:date="2019-11-05T16:01:00Z"/>
                <w:rFonts w:cs="Arial"/>
                <w:sz w:val="24"/>
                <w:szCs w:val="24"/>
                <w:lang w:val="es-ES"/>
              </w:rPr>
            </w:pPr>
            <w:moveTo w:id="736" w:author="Javier Kachuka" w:date="2019-11-05T16:01:00Z">
              <w:r>
                <w:rPr>
                  <w:rFonts w:cs="Arial"/>
                  <w:sz w:val="24"/>
                  <w:szCs w:val="24"/>
                  <w:lang w:val="es-ES"/>
                </w:rPr>
                <w:t>Eliminar Rubro (</w:t>
              </w:r>
              <w:del w:id="737" w:author="Javier Kachuka" w:date="2019-11-05T17:22:00Z">
                <w:r w:rsidDel="00A92212">
                  <w:rPr>
                    <w:rFonts w:cs="Arial"/>
                    <w:sz w:val="24"/>
                    <w:szCs w:val="24"/>
                    <w:lang w:val="es-ES"/>
                  </w:rPr>
                  <w:delText>CRUD</w:delText>
                </w:r>
              </w:del>
            </w:moveTo>
            <w:ins w:id="738" w:author="Javier Kachuka" w:date="2019-11-05T17:22:00Z">
              <w:r w:rsidR="00A92212">
                <w:rPr>
                  <w:rFonts w:cs="Arial"/>
                  <w:sz w:val="24"/>
                  <w:szCs w:val="24"/>
                  <w:lang w:val="es-ES"/>
                </w:rPr>
                <w:t>ABM</w:t>
              </w:r>
            </w:ins>
            <w:moveTo w:id="739" w:author="Javier Kachuka" w:date="2019-11-05T16:01:00Z">
              <w:r>
                <w:rPr>
                  <w:rFonts w:cs="Arial"/>
                  <w:sz w:val="24"/>
                  <w:szCs w:val="24"/>
                  <w:lang w:val="es-ES"/>
                </w:rPr>
                <w:t xml:space="preserve"> de Rubro)</w:t>
              </w:r>
            </w:moveTo>
          </w:p>
        </w:tc>
      </w:tr>
      <w:tr w:rsidR="003F530E" w:rsidRPr="00EC5FEE" w14:paraId="6908ADCE" w14:textId="77777777" w:rsidTr="003F530E">
        <w:tc>
          <w:tcPr>
            <w:tcW w:w="2122" w:type="dxa"/>
            <w:shd w:val="clear" w:color="auto" w:fill="9CC2E5" w:themeFill="accent1" w:themeFillTint="99"/>
          </w:tcPr>
          <w:p w14:paraId="10D4BF0E" w14:textId="77777777" w:rsidR="003F530E" w:rsidRPr="00EC5FEE" w:rsidRDefault="003F530E" w:rsidP="003F530E">
            <w:pPr>
              <w:rPr>
                <w:moveTo w:id="740" w:author="Javier Kachuka" w:date="2019-11-05T16:01:00Z"/>
                <w:rFonts w:cs="Arial"/>
                <w:b/>
                <w:sz w:val="24"/>
                <w:szCs w:val="24"/>
                <w:lang w:val="es-ES"/>
              </w:rPr>
            </w:pPr>
            <w:moveTo w:id="741" w:author="Javier Kachuka" w:date="2019-11-05T16:01:00Z">
              <w:r w:rsidRPr="00EC5FEE">
                <w:rPr>
                  <w:rFonts w:cs="Arial"/>
                  <w:b/>
                  <w:sz w:val="24"/>
                  <w:szCs w:val="24"/>
                  <w:lang w:val="es-ES"/>
                </w:rPr>
                <w:t>Actor</w:t>
              </w:r>
            </w:moveTo>
          </w:p>
        </w:tc>
        <w:tc>
          <w:tcPr>
            <w:tcW w:w="6706" w:type="dxa"/>
          </w:tcPr>
          <w:p w14:paraId="4CB2237F" w14:textId="77777777" w:rsidR="003F530E" w:rsidRPr="00EC5FEE" w:rsidRDefault="003F530E" w:rsidP="003F530E">
            <w:pPr>
              <w:ind w:left="720" w:hanging="720"/>
              <w:rPr>
                <w:moveTo w:id="742" w:author="Javier Kachuka" w:date="2019-11-05T16:01:00Z"/>
                <w:rFonts w:cs="Arial"/>
                <w:sz w:val="24"/>
                <w:szCs w:val="24"/>
                <w:lang w:val="es-ES"/>
              </w:rPr>
            </w:pPr>
            <w:moveTo w:id="743" w:author="Javier Kachuka" w:date="2019-11-05T16:01:00Z">
              <w:r>
                <w:rPr>
                  <w:rFonts w:cs="Arial"/>
                  <w:sz w:val="24"/>
                  <w:szCs w:val="24"/>
                  <w:lang w:val="es-ES"/>
                </w:rPr>
                <w:t>Administrador</w:t>
              </w:r>
            </w:moveTo>
          </w:p>
        </w:tc>
      </w:tr>
      <w:tr w:rsidR="003F530E" w:rsidRPr="00563768" w14:paraId="7DC8A0D9" w14:textId="77777777" w:rsidTr="003F530E">
        <w:tc>
          <w:tcPr>
            <w:tcW w:w="2122" w:type="dxa"/>
            <w:shd w:val="clear" w:color="auto" w:fill="9CC2E5" w:themeFill="accent1" w:themeFillTint="99"/>
          </w:tcPr>
          <w:p w14:paraId="0D009C8B" w14:textId="77777777" w:rsidR="003F530E" w:rsidRPr="00EC5FEE" w:rsidRDefault="003F530E" w:rsidP="003F530E">
            <w:pPr>
              <w:rPr>
                <w:moveTo w:id="744" w:author="Javier Kachuka" w:date="2019-11-05T16:01:00Z"/>
                <w:rFonts w:cs="Arial"/>
                <w:b/>
                <w:sz w:val="24"/>
                <w:szCs w:val="24"/>
                <w:lang w:val="es-ES"/>
              </w:rPr>
            </w:pPr>
            <w:moveTo w:id="745" w:author="Javier Kachuka" w:date="2019-11-05T16:01:00Z">
              <w:r w:rsidRPr="00EC5FEE">
                <w:rPr>
                  <w:rFonts w:cs="Arial"/>
                  <w:b/>
                  <w:sz w:val="24"/>
                  <w:szCs w:val="24"/>
                  <w:lang w:val="es-ES"/>
                </w:rPr>
                <w:t xml:space="preserve">Descripción </w:t>
              </w:r>
            </w:moveTo>
          </w:p>
        </w:tc>
        <w:tc>
          <w:tcPr>
            <w:tcW w:w="6706" w:type="dxa"/>
          </w:tcPr>
          <w:p w14:paraId="6B8238C4" w14:textId="77777777" w:rsidR="003F530E" w:rsidRPr="00EC5FEE" w:rsidRDefault="003F530E" w:rsidP="003F530E">
            <w:pPr>
              <w:rPr>
                <w:moveTo w:id="746" w:author="Javier Kachuka" w:date="2019-11-05T16:01:00Z"/>
                <w:rFonts w:cs="Arial"/>
                <w:sz w:val="24"/>
                <w:szCs w:val="24"/>
                <w:lang w:val="es-ES"/>
              </w:rPr>
            </w:pPr>
            <w:moveTo w:id="747"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moveTo>
          </w:p>
        </w:tc>
      </w:tr>
      <w:tr w:rsidR="003F530E" w:rsidRPr="00EC5FEE" w14:paraId="20EF7741" w14:textId="77777777" w:rsidTr="003F530E">
        <w:tc>
          <w:tcPr>
            <w:tcW w:w="2122" w:type="dxa"/>
            <w:shd w:val="clear" w:color="auto" w:fill="9CC2E5" w:themeFill="accent1" w:themeFillTint="99"/>
          </w:tcPr>
          <w:p w14:paraId="14CFA988" w14:textId="77777777" w:rsidR="003F530E" w:rsidRPr="00EC5FEE" w:rsidRDefault="003F530E" w:rsidP="003F530E">
            <w:pPr>
              <w:rPr>
                <w:moveTo w:id="748" w:author="Javier Kachuka" w:date="2019-11-05T16:01:00Z"/>
                <w:rFonts w:cs="Arial"/>
                <w:b/>
                <w:sz w:val="24"/>
                <w:szCs w:val="24"/>
                <w:lang w:val="es-ES"/>
              </w:rPr>
            </w:pPr>
            <w:moveTo w:id="749" w:author="Javier Kachuka" w:date="2019-11-05T16:01:00Z">
              <w:r w:rsidRPr="00EC5FEE">
                <w:rPr>
                  <w:rFonts w:cs="Arial"/>
                  <w:b/>
                  <w:sz w:val="24"/>
                  <w:szCs w:val="24"/>
                  <w:lang w:val="es-ES"/>
                </w:rPr>
                <w:t>Referencia Cruzada</w:t>
              </w:r>
            </w:moveTo>
          </w:p>
        </w:tc>
        <w:tc>
          <w:tcPr>
            <w:tcW w:w="6706" w:type="dxa"/>
          </w:tcPr>
          <w:p w14:paraId="7DA79441" w14:textId="52DCF654" w:rsidR="003F530E" w:rsidRPr="00EC5FEE" w:rsidRDefault="003F530E" w:rsidP="003F530E">
            <w:pPr>
              <w:rPr>
                <w:moveTo w:id="750" w:author="Javier Kachuka" w:date="2019-11-05T16:01:00Z"/>
                <w:rFonts w:cs="Arial"/>
                <w:sz w:val="24"/>
                <w:szCs w:val="24"/>
                <w:lang w:val="es-ES"/>
              </w:rPr>
            </w:pPr>
            <w:moveTo w:id="751" w:author="Javier Kachuka" w:date="2019-11-05T16:01:00Z">
              <w:r w:rsidRPr="00EC5FEE">
                <w:rPr>
                  <w:rFonts w:cs="Arial"/>
                  <w:sz w:val="24"/>
                  <w:szCs w:val="24"/>
                  <w:lang w:val="es-ES"/>
                </w:rPr>
                <w:t>RF</w:t>
              </w:r>
            </w:moveTo>
            <w:ins w:id="752" w:author="Javier Kachuka" w:date="2019-11-05T17:54:00Z">
              <w:r w:rsidR="00401CC8">
                <w:rPr>
                  <w:rFonts w:cs="Arial"/>
                  <w:sz w:val="24"/>
                  <w:szCs w:val="24"/>
                  <w:lang w:val="es-ES"/>
                </w:rPr>
                <w:t>4.2</w:t>
              </w:r>
            </w:ins>
            <w:moveTo w:id="753" w:author="Javier Kachuka" w:date="2019-11-05T16:01:00Z">
              <w:del w:id="754" w:author="Javier Kachuka" w:date="2019-11-05T17:54:00Z">
                <w:r w:rsidRPr="00EC5FEE" w:rsidDel="00401CC8">
                  <w:rPr>
                    <w:rFonts w:cs="Arial"/>
                    <w:sz w:val="24"/>
                    <w:szCs w:val="24"/>
                    <w:lang w:val="es-ES"/>
                  </w:rPr>
                  <w:delText>3.3</w:delText>
                </w:r>
              </w:del>
            </w:moveTo>
          </w:p>
        </w:tc>
      </w:tr>
      <w:moveToRangeEnd w:id="733"/>
    </w:tbl>
    <w:p w14:paraId="074A88F9" w14:textId="77777777"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474033" w14:paraId="76F45D9C" w14:textId="246CAEB7" w:rsidTr="00907480">
        <w:trPr>
          <w:del w:id="755" w:author="Javier Kachuka" w:date="2019-11-05T22:55:00Z"/>
        </w:trPr>
        <w:tc>
          <w:tcPr>
            <w:tcW w:w="2122" w:type="dxa"/>
            <w:shd w:val="clear" w:color="auto" w:fill="9CC2E5" w:themeFill="accent1" w:themeFillTint="99"/>
          </w:tcPr>
          <w:p w14:paraId="3AF0552D" w14:textId="63754954" w:rsidR="00F478D6" w:rsidRPr="00EC5FEE" w:rsidDel="00474033" w:rsidRDefault="00F478D6" w:rsidP="00907480">
            <w:pPr>
              <w:rPr>
                <w:del w:id="756" w:author="Javier Kachuka" w:date="2019-11-05T22:55:00Z"/>
                <w:moveFrom w:id="757" w:author="Javier Kachuka" w:date="2019-11-05T16:01:00Z"/>
                <w:rFonts w:cs="Arial"/>
                <w:b/>
                <w:sz w:val="24"/>
                <w:szCs w:val="24"/>
                <w:lang w:val="es-ES"/>
              </w:rPr>
            </w:pPr>
            <w:moveFromRangeStart w:id="758" w:author="Javier Kachuka" w:date="2019-11-05T16:01:00Z" w:name="move23862099"/>
            <w:moveFrom w:id="759" w:author="Javier Kachuka" w:date="2019-11-05T16:01:00Z">
              <w:del w:id="760" w:author="Javier Kachuka" w:date="2019-11-05T22:55:00Z">
                <w:r w:rsidRPr="00EC5FEE" w:rsidDel="00474033">
                  <w:rPr>
                    <w:rFonts w:cs="Arial"/>
                    <w:b/>
                    <w:sz w:val="24"/>
                    <w:szCs w:val="24"/>
                    <w:lang w:val="es-ES"/>
                  </w:rPr>
                  <w:delText>Caso de uso</w:delText>
                </w:r>
              </w:del>
            </w:moveFrom>
          </w:p>
        </w:tc>
        <w:tc>
          <w:tcPr>
            <w:tcW w:w="6706" w:type="dxa"/>
          </w:tcPr>
          <w:p w14:paraId="31006375" w14:textId="643A1CB8" w:rsidR="00F478D6" w:rsidRPr="00EC5FEE" w:rsidDel="00474033" w:rsidRDefault="00F478D6" w:rsidP="000C6533">
            <w:pPr>
              <w:rPr>
                <w:del w:id="761" w:author="Javier Kachuka" w:date="2019-11-05T22:55:00Z"/>
                <w:moveFrom w:id="762" w:author="Javier Kachuka" w:date="2019-11-05T16:01:00Z"/>
                <w:rFonts w:cs="Arial"/>
                <w:sz w:val="24"/>
                <w:szCs w:val="24"/>
                <w:lang w:val="es-ES"/>
              </w:rPr>
            </w:pPr>
            <w:moveFrom w:id="763" w:author="Javier Kachuka" w:date="2019-11-05T16:01:00Z">
              <w:del w:id="764" w:author="Javier Kachuka" w:date="2019-11-05T22:55:00Z">
                <w:r w:rsidDel="00474033">
                  <w:rPr>
                    <w:rFonts w:cs="Arial"/>
                    <w:sz w:val="24"/>
                    <w:szCs w:val="24"/>
                    <w:lang w:val="es-ES"/>
                  </w:rPr>
                  <w:delText xml:space="preserve">Eliminar </w:delText>
                </w:r>
                <w:r w:rsidR="000C6533" w:rsidDel="00474033">
                  <w:rPr>
                    <w:rFonts w:cs="Arial"/>
                    <w:sz w:val="24"/>
                    <w:szCs w:val="24"/>
                    <w:lang w:val="es-ES"/>
                  </w:rPr>
                  <w:delText>Rubro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 </w:delText>
                </w:r>
                <w:r w:rsidR="000C6533" w:rsidDel="00474033">
                  <w:rPr>
                    <w:rFonts w:cs="Arial"/>
                    <w:sz w:val="24"/>
                    <w:szCs w:val="24"/>
                    <w:lang w:val="es-ES"/>
                  </w:rPr>
                  <w:delText>Rubro</w:delText>
                </w:r>
                <w:r w:rsidDel="00474033">
                  <w:rPr>
                    <w:rFonts w:cs="Arial"/>
                    <w:sz w:val="24"/>
                    <w:szCs w:val="24"/>
                    <w:lang w:val="es-ES"/>
                  </w:rPr>
                  <w:delText>)</w:delText>
                </w:r>
              </w:del>
            </w:moveFrom>
          </w:p>
        </w:tc>
      </w:tr>
      <w:tr w:rsidR="00F478D6" w:rsidRPr="00EC5FEE" w:rsidDel="00474033" w14:paraId="0E4875C0" w14:textId="008594EE" w:rsidTr="00907480">
        <w:trPr>
          <w:del w:id="765" w:author="Javier Kachuka" w:date="2019-11-05T22:55:00Z"/>
        </w:trPr>
        <w:tc>
          <w:tcPr>
            <w:tcW w:w="2122" w:type="dxa"/>
            <w:shd w:val="clear" w:color="auto" w:fill="9CC2E5" w:themeFill="accent1" w:themeFillTint="99"/>
          </w:tcPr>
          <w:p w14:paraId="17B82F46" w14:textId="78775D39" w:rsidR="00F478D6" w:rsidRPr="00EC5FEE" w:rsidDel="00474033" w:rsidRDefault="00F478D6" w:rsidP="00907480">
            <w:pPr>
              <w:rPr>
                <w:del w:id="766" w:author="Javier Kachuka" w:date="2019-11-05T22:55:00Z"/>
                <w:moveFrom w:id="767" w:author="Javier Kachuka" w:date="2019-11-05T16:01:00Z"/>
                <w:rFonts w:cs="Arial"/>
                <w:b/>
                <w:sz w:val="24"/>
                <w:szCs w:val="24"/>
                <w:lang w:val="es-ES"/>
              </w:rPr>
            </w:pPr>
            <w:moveFrom w:id="768" w:author="Javier Kachuka" w:date="2019-11-05T16:01:00Z">
              <w:del w:id="769" w:author="Javier Kachuka" w:date="2019-11-05T22:55:00Z">
                <w:r w:rsidRPr="00EC5FEE" w:rsidDel="00474033">
                  <w:rPr>
                    <w:rFonts w:cs="Arial"/>
                    <w:b/>
                    <w:sz w:val="24"/>
                    <w:szCs w:val="24"/>
                    <w:lang w:val="es-ES"/>
                  </w:rPr>
                  <w:delText>Actor</w:delText>
                </w:r>
              </w:del>
            </w:moveFrom>
          </w:p>
        </w:tc>
        <w:tc>
          <w:tcPr>
            <w:tcW w:w="6706" w:type="dxa"/>
          </w:tcPr>
          <w:p w14:paraId="0FFA3ED0" w14:textId="39760AB5" w:rsidR="00F478D6" w:rsidRPr="00EC5FEE" w:rsidDel="00474033" w:rsidRDefault="00F478D6" w:rsidP="00907480">
            <w:pPr>
              <w:ind w:left="720" w:hanging="720"/>
              <w:rPr>
                <w:del w:id="770" w:author="Javier Kachuka" w:date="2019-11-05T22:55:00Z"/>
                <w:moveFrom w:id="771" w:author="Javier Kachuka" w:date="2019-11-05T16:01:00Z"/>
                <w:rFonts w:cs="Arial"/>
                <w:sz w:val="24"/>
                <w:szCs w:val="24"/>
                <w:lang w:val="es-ES"/>
              </w:rPr>
            </w:pPr>
            <w:moveFrom w:id="772" w:author="Javier Kachuka" w:date="2019-11-05T16:01:00Z">
              <w:del w:id="773" w:author="Javier Kachuka" w:date="2019-11-05T22:55:00Z">
                <w:r w:rsidDel="00474033">
                  <w:rPr>
                    <w:rFonts w:cs="Arial"/>
                    <w:sz w:val="24"/>
                    <w:szCs w:val="24"/>
                    <w:lang w:val="es-ES"/>
                  </w:rPr>
                  <w:delText>Administrador</w:delText>
                </w:r>
              </w:del>
            </w:moveFrom>
          </w:p>
        </w:tc>
      </w:tr>
      <w:tr w:rsidR="00F478D6" w:rsidRPr="00D55146" w:rsidDel="00474033" w14:paraId="4B3EE203" w14:textId="148E176A" w:rsidTr="00907480">
        <w:trPr>
          <w:del w:id="774" w:author="Javier Kachuka" w:date="2019-11-05T22:55:00Z"/>
        </w:trPr>
        <w:tc>
          <w:tcPr>
            <w:tcW w:w="2122" w:type="dxa"/>
            <w:shd w:val="clear" w:color="auto" w:fill="9CC2E5" w:themeFill="accent1" w:themeFillTint="99"/>
          </w:tcPr>
          <w:p w14:paraId="0CDA0578" w14:textId="1FAF1367" w:rsidR="00F478D6" w:rsidRPr="00EC5FEE" w:rsidDel="00474033" w:rsidRDefault="00F478D6" w:rsidP="00907480">
            <w:pPr>
              <w:rPr>
                <w:del w:id="775" w:author="Javier Kachuka" w:date="2019-11-05T22:55:00Z"/>
                <w:moveFrom w:id="776" w:author="Javier Kachuka" w:date="2019-11-05T16:01:00Z"/>
                <w:rFonts w:cs="Arial"/>
                <w:b/>
                <w:sz w:val="24"/>
                <w:szCs w:val="24"/>
                <w:lang w:val="es-ES"/>
              </w:rPr>
            </w:pPr>
            <w:moveFrom w:id="777" w:author="Javier Kachuka" w:date="2019-11-05T16:01:00Z">
              <w:del w:id="778" w:author="Javier Kachuka" w:date="2019-11-05T22:55:00Z">
                <w:r w:rsidRPr="00EC5FEE" w:rsidDel="00474033">
                  <w:rPr>
                    <w:rFonts w:cs="Arial"/>
                    <w:b/>
                    <w:sz w:val="24"/>
                    <w:szCs w:val="24"/>
                    <w:lang w:val="es-ES"/>
                  </w:rPr>
                  <w:delText xml:space="preserve">Descripción </w:delText>
                </w:r>
              </w:del>
            </w:moveFrom>
          </w:p>
        </w:tc>
        <w:tc>
          <w:tcPr>
            <w:tcW w:w="6706" w:type="dxa"/>
          </w:tcPr>
          <w:p w14:paraId="23108158" w14:textId="334FB98D" w:rsidR="00F478D6" w:rsidRPr="00EC5FEE" w:rsidDel="00474033" w:rsidRDefault="00F478D6" w:rsidP="000C6533">
            <w:pPr>
              <w:rPr>
                <w:del w:id="779" w:author="Javier Kachuka" w:date="2019-11-05T22:55:00Z"/>
                <w:moveFrom w:id="780" w:author="Javier Kachuka" w:date="2019-11-05T16:01:00Z"/>
                <w:rFonts w:cs="Arial"/>
                <w:sz w:val="24"/>
                <w:szCs w:val="24"/>
                <w:lang w:val="es-ES"/>
              </w:rPr>
            </w:pPr>
            <w:moveFrom w:id="781" w:author="Javier Kachuka" w:date="2019-11-05T16:01:00Z">
              <w:del w:id="782"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Del="00474033">
                  <w:rPr>
                    <w:rFonts w:cs="Arial"/>
                    <w:sz w:val="24"/>
                    <w:szCs w:val="24"/>
                    <w:lang w:val="es-ES"/>
                  </w:rPr>
                  <w:delText xml:space="preserve">puede eliminar cualquier </w:delText>
                </w:r>
                <w:r w:rsidR="000C6533" w:rsidDel="00474033">
                  <w:rPr>
                    <w:rFonts w:cs="Arial"/>
                    <w:sz w:val="24"/>
                    <w:szCs w:val="24"/>
                    <w:lang w:val="es-ES"/>
                  </w:rPr>
                  <w:delText>rubro</w:delText>
                </w:r>
                <w:r w:rsidDel="00474033">
                  <w:rPr>
                    <w:rFonts w:cs="Arial"/>
                    <w:sz w:val="24"/>
                    <w:szCs w:val="24"/>
                    <w:lang w:val="es-ES"/>
                  </w:rPr>
                  <w:delText xml:space="preserve"> del sistema</w:delText>
                </w:r>
              </w:del>
            </w:moveFrom>
          </w:p>
        </w:tc>
      </w:tr>
      <w:tr w:rsidR="00F478D6" w:rsidRPr="00EC5FEE" w:rsidDel="00474033" w14:paraId="104268AB" w14:textId="729D9933" w:rsidTr="00907480">
        <w:trPr>
          <w:del w:id="783" w:author="Javier Kachuka" w:date="2019-11-05T22:55:00Z"/>
        </w:trPr>
        <w:tc>
          <w:tcPr>
            <w:tcW w:w="2122" w:type="dxa"/>
            <w:shd w:val="clear" w:color="auto" w:fill="9CC2E5" w:themeFill="accent1" w:themeFillTint="99"/>
          </w:tcPr>
          <w:p w14:paraId="46716D26" w14:textId="2A24F209" w:rsidR="00F478D6" w:rsidRPr="00EC5FEE" w:rsidDel="00474033" w:rsidRDefault="00F478D6" w:rsidP="00907480">
            <w:pPr>
              <w:rPr>
                <w:del w:id="784" w:author="Javier Kachuka" w:date="2019-11-05T22:55:00Z"/>
                <w:moveFrom w:id="785" w:author="Javier Kachuka" w:date="2019-11-05T16:01:00Z"/>
                <w:rFonts w:cs="Arial"/>
                <w:b/>
                <w:sz w:val="24"/>
                <w:szCs w:val="24"/>
                <w:lang w:val="es-ES"/>
              </w:rPr>
            </w:pPr>
            <w:moveFrom w:id="786" w:author="Javier Kachuka" w:date="2019-11-05T16:01:00Z">
              <w:del w:id="787" w:author="Javier Kachuka" w:date="2019-11-05T22:55:00Z">
                <w:r w:rsidRPr="00EC5FEE" w:rsidDel="00474033">
                  <w:rPr>
                    <w:rFonts w:cs="Arial"/>
                    <w:b/>
                    <w:sz w:val="24"/>
                    <w:szCs w:val="24"/>
                    <w:lang w:val="es-ES"/>
                  </w:rPr>
                  <w:delText>Referencia Cruzada</w:delText>
                </w:r>
              </w:del>
            </w:moveFrom>
          </w:p>
        </w:tc>
        <w:tc>
          <w:tcPr>
            <w:tcW w:w="6706" w:type="dxa"/>
          </w:tcPr>
          <w:p w14:paraId="08751F67" w14:textId="66660368" w:rsidR="00F478D6" w:rsidRPr="00EC5FEE" w:rsidDel="00474033" w:rsidRDefault="00F478D6" w:rsidP="00907480">
            <w:pPr>
              <w:rPr>
                <w:del w:id="788" w:author="Javier Kachuka" w:date="2019-11-05T22:55:00Z"/>
                <w:moveFrom w:id="789" w:author="Javier Kachuka" w:date="2019-11-05T16:01:00Z"/>
                <w:rFonts w:cs="Arial"/>
                <w:sz w:val="24"/>
                <w:szCs w:val="24"/>
                <w:lang w:val="es-ES"/>
              </w:rPr>
            </w:pPr>
            <w:moveFrom w:id="790" w:author="Javier Kachuka" w:date="2019-11-05T16:01:00Z">
              <w:del w:id="791" w:author="Javier Kachuka" w:date="2019-11-05T22:55:00Z">
                <w:r w:rsidRPr="00EC5FEE" w:rsidDel="00474033">
                  <w:rPr>
                    <w:rFonts w:cs="Arial"/>
                    <w:sz w:val="24"/>
                    <w:szCs w:val="24"/>
                    <w:lang w:val="es-ES"/>
                  </w:rPr>
                  <w:delText>RF3.3</w:delText>
                </w:r>
              </w:del>
            </w:moveFrom>
          </w:p>
        </w:tc>
      </w:tr>
      <w:moveFromRangeEnd w:id="758"/>
    </w:tbl>
    <w:p w14:paraId="521CEE57" w14:textId="18195790"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63768" w14:paraId="78696B20" w14:textId="77777777" w:rsidTr="00EC5FEE">
        <w:tc>
          <w:tcPr>
            <w:tcW w:w="2122" w:type="dxa"/>
            <w:shd w:val="clear" w:color="auto" w:fill="9CC2E5" w:themeFill="accent1" w:themeFillTint="99"/>
          </w:tcPr>
          <w:p w14:paraId="3A226C9C"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55AD6786" w14:textId="22B31FF4" w:rsidR="00BF3680" w:rsidRPr="00EC5FEE" w:rsidRDefault="00BF3680" w:rsidP="00BF3680">
            <w:pPr>
              <w:rPr>
                <w:rFonts w:cs="Arial"/>
                <w:sz w:val="24"/>
                <w:szCs w:val="24"/>
                <w:lang w:val="es-ES"/>
              </w:rPr>
            </w:pPr>
            <w:r w:rsidRPr="00EC5FEE">
              <w:rPr>
                <w:rFonts w:cs="Arial"/>
                <w:sz w:val="24"/>
                <w:szCs w:val="24"/>
                <w:lang w:val="es-ES"/>
              </w:rPr>
              <w:t>Cargar Proveedor</w:t>
            </w:r>
            <w:r w:rsidR="00BD136E">
              <w:rPr>
                <w:rFonts w:cs="Arial"/>
                <w:sz w:val="24"/>
                <w:szCs w:val="24"/>
                <w:lang w:val="es-ES"/>
              </w:rPr>
              <w:t xml:space="preserve"> (</w:t>
            </w:r>
            <w:del w:id="792" w:author="Javier Kachuka" w:date="2019-11-05T17:22:00Z">
              <w:r w:rsidR="00832539" w:rsidDel="00A92212">
                <w:rPr>
                  <w:rFonts w:cs="Arial"/>
                  <w:sz w:val="24"/>
                  <w:szCs w:val="24"/>
                  <w:lang w:val="es-ES"/>
                </w:rPr>
                <w:delText>CRUD</w:delText>
              </w:r>
            </w:del>
            <w:ins w:id="793"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09DB62CC" w14:textId="77777777" w:rsidTr="00EC5FEE">
        <w:tc>
          <w:tcPr>
            <w:tcW w:w="2122" w:type="dxa"/>
            <w:shd w:val="clear" w:color="auto" w:fill="9CC2E5" w:themeFill="accent1" w:themeFillTint="99"/>
          </w:tcPr>
          <w:p w14:paraId="7F3F9698"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45813BAE" w14:textId="291BD835"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63768" w14:paraId="0AEB621B" w14:textId="77777777" w:rsidTr="00EC5FEE">
        <w:tc>
          <w:tcPr>
            <w:tcW w:w="2122" w:type="dxa"/>
            <w:shd w:val="clear" w:color="auto" w:fill="9CC2E5" w:themeFill="accent1" w:themeFillTint="99"/>
          </w:tcPr>
          <w:p w14:paraId="4069E4C1"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3979A63E" w14:textId="067549D4" w:rsidR="00BF3680" w:rsidRPr="00EC5FEE" w:rsidRDefault="00BF3680" w:rsidP="00BD136E">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carga un </w:t>
            </w:r>
            <w:r w:rsidR="00BD136E">
              <w:rPr>
                <w:rFonts w:cs="Arial"/>
                <w:sz w:val="24"/>
                <w:szCs w:val="24"/>
                <w:lang w:val="es-ES"/>
              </w:rPr>
              <w:t>nuevo proveedor al sistema</w:t>
            </w:r>
          </w:p>
        </w:tc>
      </w:tr>
      <w:tr w:rsidR="00BF3680" w:rsidRPr="00EC5FEE" w14:paraId="5116236B" w14:textId="77777777" w:rsidTr="00EC5FEE">
        <w:tc>
          <w:tcPr>
            <w:tcW w:w="2122" w:type="dxa"/>
            <w:shd w:val="clear" w:color="auto" w:fill="9CC2E5" w:themeFill="accent1" w:themeFillTint="99"/>
          </w:tcPr>
          <w:p w14:paraId="031F678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6D33E9E" w14:textId="2399ED8C" w:rsidR="00BF3680" w:rsidRPr="00EC5FEE" w:rsidRDefault="002A55EF" w:rsidP="00E76878">
            <w:pPr>
              <w:rPr>
                <w:rFonts w:cs="Arial"/>
                <w:sz w:val="24"/>
                <w:szCs w:val="24"/>
                <w:lang w:val="es-ES"/>
              </w:rPr>
            </w:pPr>
            <w:r>
              <w:rPr>
                <w:rFonts w:cs="Arial"/>
                <w:sz w:val="24"/>
                <w:szCs w:val="24"/>
                <w:lang w:val="es-ES"/>
              </w:rPr>
              <w:t>RF</w:t>
            </w:r>
            <w:ins w:id="794" w:author="Javier Kachuka" w:date="2019-11-05T17:54:00Z">
              <w:r w:rsidR="00401CC8">
                <w:rPr>
                  <w:rFonts w:cs="Arial"/>
                  <w:sz w:val="24"/>
                  <w:szCs w:val="24"/>
                  <w:lang w:val="es-ES"/>
                </w:rPr>
                <w:t>4.3</w:t>
              </w:r>
            </w:ins>
            <w:del w:id="795" w:author="Javier Kachuka" w:date="2019-11-05T17:54:00Z">
              <w:r w:rsidDel="00401CC8">
                <w:rPr>
                  <w:rFonts w:cs="Arial"/>
                  <w:sz w:val="24"/>
                  <w:szCs w:val="24"/>
                  <w:lang w:val="es-ES"/>
                </w:rPr>
                <w:delText>3.6</w:delText>
              </w:r>
            </w:del>
          </w:p>
        </w:tc>
      </w:tr>
    </w:tbl>
    <w:p w14:paraId="59599F8E"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63768" w14:paraId="4F45DBF8" w14:textId="77777777" w:rsidTr="00EC5FEE">
        <w:tc>
          <w:tcPr>
            <w:tcW w:w="2122" w:type="dxa"/>
            <w:shd w:val="clear" w:color="auto" w:fill="9CC2E5" w:themeFill="accent1" w:themeFillTint="99"/>
          </w:tcPr>
          <w:p w14:paraId="5E4AE2B3"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79E7DE3E" w14:textId="4CDD9C8C" w:rsidR="00BF3680" w:rsidRPr="00EC5FEE" w:rsidRDefault="00BF3680" w:rsidP="00BF3680">
            <w:pPr>
              <w:rPr>
                <w:rFonts w:cs="Arial"/>
                <w:sz w:val="24"/>
                <w:szCs w:val="24"/>
                <w:lang w:val="es-ES"/>
              </w:rPr>
            </w:pPr>
            <w:r w:rsidRPr="00EC5FEE">
              <w:rPr>
                <w:rFonts w:cs="Arial"/>
                <w:sz w:val="24"/>
                <w:szCs w:val="24"/>
                <w:lang w:val="es-ES"/>
              </w:rPr>
              <w:t>Modificar Proveedor</w:t>
            </w:r>
            <w:r w:rsidR="00BD136E">
              <w:rPr>
                <w:rFonts w:cs="Arial"/>
                <w:sz w:val="24"/>
                <w:szCs w:val="24"/>
                <w:lang w:val="es-ES"/>
              </w:rPr>
              <w:t xml:space="preserve"> (</w:t>
            </w:r>
            <w:del w:id="796" w:author="Javier Kachuka" w:date="2019-11-05T17:22:00Z">
              <w:r w:rsidR="00832539" w:rsidDel="00A92212">
                <w:rPr>
                  <w:rFonts w:cs="Arial"/>
                  <w:sz w:val="24"/>
                  <w:szCs w:val="24"/>
                  <w:lang w:val="es-ES"/>
                </w:rPr>
                <w:delText>CRUD</w:delText>
              </w:r>
            </w:del>
            <w:ins w:id="797"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E44AD8" w14:textId="77777777" w:rsidTr="00EC5FEE">
        <w:tc>
          <w:tcPr>
            <w:tcW w:w="2122" w:type="dxa"/>
            <w:shd w:val="clear" w:color="auto" w:fill="9CC2E5" w:themeFill="accent1" w:themeFillTint="99"/>
          </w:tcPr>
          <w:p w14:paraId="4614A537"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21130CF1" w14:textId="79FB3237"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63768" w14:paraId="69394570" w14:textId="77777777" w:rsidTr="00EC5FEE">
        <w:tc>
          <w:tcPr>
            <w:tcW w:w="2122" w:type="dxa"/>
            <w:shd w:val="clear" w:color="auto" w:fill="9CC2E5" w:themeFill="accent1" w:themeFillTint="99"/>
          </w:tcPr>
          <w:p w14:paraId="3B1843BE"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2CEBB2DB" w14:textId="3ACDA5E0" w:rsidR="00BF3680" w:rsidRPr="00EC5FEE" w:rsidRDefault="00BF3680" w:rsidP="00BD136E">
            <w:pPr>
              <w:rPr>
                <w:rFonts w:cs="Arial"/>
                <w:sz w:val="24"/>
                <w:szCs w:val="24"/>
                <w:lang w:val="es-ES"/>
              </w:rPr>
            </w:pPr>
            <w:r w:rsidRPr="00EC5FEE">
              <w:rPr>
                <w:rFonts w:cs="Arial"/>
                <w:sz w:val="24"/>
                <w:szCs w:val="24"/>
                <w:lang w:val="es-ES"/>
              </w:rPr>
              <w:t xml:space="preserve">El oficinista </w:t>
            </w:r>
            <w:r w:rsidR="00BD136E">
              <w:rPr>
                <w:rFonts w:cs="Arial"/>
                <w:sz w:val="24"/>
                <w:szCs w:val="24"/>
                <w:lang w:val="es-ES"/>
              </w:rPr>
              <w:t xml:space="preserve">o administrador </w:t>
            </w:r>
            <w:r w:rsidRPr="00EC5FEE">
              <w:rPr>
                <w:rFonts w:cs="Arial"/>
                <w:sz w:val="24"/>
                <w:szCs w:val="24"/>
                <w:lang w:val="es-ES"/>
              </w:rPr>
              <w:t xml:space="preserve">modifica los datos </w:t>
            </w:r>
            <w:r w:rsidR="00BD136E">
              <w:rPr>
                <w:rFonts w:cs="Arial"/>
                <w:sz w:val="24"/>
                <w:szCs w:val="24"/>
                <w:lang w:val="es-ES"/>
              </w:rPr>
              <w:t xml:space="preserve">de un </w:t>
            </w:r>
            <w:r w:rsidRPr="00EC5FEE">
              <w:rPr>
                <w:rFonts w:cs="Arial"/>
                <w:sz w:val="24"/>
                <w:szCs w:val="24"/>
                <w:lang w:val="es-ES"/>
              </w:rPr>
              <w:t>proveedor</w:t>
            </w:r>
          </w:p>
        </w:tc>
      </w:tr>
      <w:tr w:rsidR="00BF3680" w:rsidRPr="00EC5FEE" w14:paraId="1B96DB68" w14:textId="77777777" w:rsidTr="00EC5FEE">
        <w:tc>
          <w:tcPr>
            <w:tcW w:w="2122" w:type="dxa"/>
            <w:shd w:val="clear" w:color="auto" w:fill="9CC2E5" w:themeFill="accent1" w:themeFillTint="99"/>
          </w:tcPr>
          <w:p w14:paraId="5529B74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3C68CD40" w14:textId="1C7C1C4F" w:rsidR="00BF3680" w:rsidRPr="00EC5FEE" w:rsidRDefault="002A55EF" w:rsidP="00E76878">
            <w:pPr>
              <w:rPr>
                <w:rFonts w:cs="Arial"/>
                <w:sz w:val="24"/>
                <w:szCs w:val="24"/>
                <w:lang w:val="es-ES"/>
              </w:rPr>
            </w:pPr>
            <w:r>
              <w:rPr>
                <w:rFonts w:cs="Arial"/>
                <w:sz w:val="24"/>
                <w:szCs w:val="24"/>
                <w:lang w:val="es-ES"/>
              </w:rPr>
              <w:t>RF</w:t>
            </w:r>
            <w:ins w:id="798" w:author="Javier Kachuka" w:date="2019-11-05T17:55:00Z">
              <w:r w:rsidR="00401CC8">
                <w:rPr>
                  <w:rFonts w:cs="Arial"/>
                  <w:sz w:val="24"/>
                  <w:szCs w:val="24"/>
                  <w:lang w:val="es-ES"/>
                </w:rPr>
                <w:t>4.4</w:t>
              </w:r>
            </w:ins>
            <w:del w:id="799" w:author="Javier Kachuka" w:date="2019-11-05T17:55:00Z">
              <w:r w:rsidDel="00401CC8">
                <w:rPr>
                  <w:rFonts w:cs="Arial"/>
                  <w:sz w:val="24"/>
                  <w:szCs w:val="24"/>
                  <w:lang w:val="es-ES"/>
                </w:rPr>
                <w:delText>3.7</w:delText>
              </w:r>
            </w:del>
          </w:p>
        </w:tc>
      </w:tr>
    </w:tbl>
    <w:p w14:paraId="056BDF61"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63768" w14:paraId="41F3C827" w14:textId="77777777" w:rsidTr="00EC5FEE">
        <w:tc>
          <w:tcPr>
            <w:tcW w:w="2122" w:type="dxa"/>
            <w:shd w:val="clear" w:color="auto" w:fill="9CC2E5" w:themeFill="accent1" w:themeFillTint="99"/>
          </w:tcPr>
          <w:p w14:paraId="1665415E"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45895E4F" w14:textId="6CCB7695" w:rsidR="00BF3680" w:rsidRPr="00EC5FEE" w:rsidRDefault="00BF3680" w:rsidP="00BD136E">
            <w:pPr>
              <w:rPr>
                <w:rFonts w:cs="Arial"/>
                <w:sz w:val="24"/>
                <w:szCs w:val="24"/>
                <w:lang w:val="es-ES"/>
              </w:rPr>
            </w:pPr>
            <w:r w:rsidRPr="00EC5FEE">
              <w:rPr>
                <w:rFonts w:cs="Arial"/>
                <w:sz w:val="24"/>
                <w:szCs w:val="24"/>
                <w:lang w:val="es-ES"/>
              </w:rPr>
              <w:t>Eliminar Proveedor</w:t>
            </w:r>
            <w:r w:rsidR="00BD136E">
              <w:rPr>
                <w:rFonts w:cs="Arial"/>
                <w:sz w:val="24"/>
                <w:szCs w:val="24"/>
                <w:lang w:val="es-ES"/>
              </w:rPr>
              <w:t xml:space="preserve"> (</w:t>
            </w:r>
            <w:del w:id="800" w:author="Javier Kachuka" w:date="2019-11-05T17:22:00Z">
              <w:r w:rsidR="00832539" w:rsidDel="00A92212">
                <w:rPr>
                  <w:rFonts w:cs="Arial"/>
                  <w:sz w:val="24"/>
                  <w:szCs w:val="24"/>
                  <w:lang w:val="es-ES"/>
                </w:rPr>
                <w:delText>CRUD</w:delText>
              </w:r>
            </w:del>
            <w:ins w:id="801"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0E155D" w14:textId="77777777" w:rsidTr="00EC5FEE">
        <w:tc>
          <w:tcPr>
            <w:tcW w:w="2122" w:type="dxa"/>
            <w:shd w:val="clear" w:color="auto" w:fill="9CC2E5" w:themeFill="accent1" w:themeFillTint="99"/>
          </w:tcPr>
          <w:p w14:paraId="405256A3"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1D27638" w14:textId="3102BA2A"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63768" w14:paraId="5917DDF0" w14:textId="77777777" w:rsidTr="00EC5FEE">
        <w:tc>
          <w:tcPr>
            <w:tcW w:w="2122" w:type="dxa"/>
            <w:shd w:val="clear" w:color="auto" w:fill="9CC2E5" w:themeFill="accent1" w:themeFillTint="99"/>
          </w:tcPr>
          <w:p w14:paraId="21567484"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0CC0BCCE" w14:textId="7419B7A3" w:rsidR="00BF3680" w:rsidRPr="00EC5FEE" w:rsidRDefault="00BF3680" w:rsidP="00BF3680">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da de baja un proveedor</w:t>
            </w:r>
            <w:r w:rsidR="00BD136E">
              <w:rPr>
                <w:rFonts w:cs="Arial"/>
                <w:sz w:val="24"/>
                <w:szCs w:val="24"/>
                <w:lang w:val="es-ES"/>
              </w:rPr>
              <w:t xml:space="preserve"> del sistema</w:t>
            </w:r>
          </w:p>
        </w:tc>
      </w:tr>
      <w:tr w:rsidR="00BF3680" w:rsidRPr="00EC5FEE" w14:paraId="24C58227" w14:textId="77777777" w:rsidTr="00EC5FEE">
        <w:tc>
          <w:tcPr>
            <w:tcW w:w="2122" w:type="dxa"/>
            <w:shd w:val="clear" w:color="auto" w:fill="9CC2E5" w:themeFill="accent1" w:themeFillTint="99"/>
          </w:tcPr>
          <w:p w14:paraId="03AA156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2F03183C" w14:textId="34F7FC8B" w:rsidR="00BF3680" w:rsidRPr="00EC5FEE" w:rsidRDefault="002A55EF" w:rsidP="00E76878">
            <w:pPr>
              <w:rPr>
                <w:rFonts w:cs="Arial"/>
                <w:sz w:val="24"/>
                <w:szCs w:val="24"/>
                <w:lang w:val="es-ES"/>
              </w:rPr>
            </w:pPr>
            <w:r>
              <w:rPr>
                <w:rFonts w:cs="Arial"/>
                <w:sz w:val="24"/>
                <w:szCs w:val="24"/>
                <w:lang w:val="es-ES"/>
              </w:rPr>
              <w:t>RF</w:t>
            </w:r>
            <w:ins w:id="802" w:author="Javier Kachuka" w:date="2019-11-05T17:55:00Z">
              <w:r w:rsidR="00401CC8">
                <w:rPr>
                  <w:rFonts w:cs="Arial"/>
                  <w:sz w:val="24"/>
                  <w:szCs w:val="24"/>
                  <w:lang w:val="es-ES"/>
                </w:rPr>
                <w:t>4.5</w:t>
              </w:r>
            </w:ins>
            <w:del w:id="803" w:author="Javier Kachuka" w:date="2019-11-05T17:55:00Z">
              <w:r w:rsidDel="00401CC8">
                <w:rPr>
                  <w:rFonts w:cs="Arial"/>
                  <w:sz w:val="24"/>
                  <w:szCs w:val="24"/>
                  <w:lang w:val="es-ES"/>
                </w:rPr>
                <w:delText>3.8</w:delText>
              </w:r>
            </w:del>
          </w:p>
        </w:tc>
      </w:tr>
    </w:tbl>
    <w:p w14:paraId="481EC92A"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D55146" w:rsidDel="00F93243" w14:paraId="0731B95B" w14:textId="507A656C" w:rsidTr="00EC5FEE">
        <w:trPr>
          <w:del w:id="804" w:author="Javier Kachuka" w:date="2019-11-05T15:52:00Z"/>
        </w:trPr>
        <w:tc>
          <w:tcPr>
            <w:tcW w:w="2122" w:type="dxa"/>
            <w:shd w:val="clear" w:color="auto" w:fill="9CC2E5" w:themeFill="accent1" w:themeFillTint="99"/>
          </w:tcPr>
          <w:p w14:paraId="60183689" w14:textId="1630E69C" w:rsidR="00BF3680" w:rsidRPr="00EC5FEE" w:rsidDel="00F93243" w:rsidRDefault="00BF3680" w:rsidP="00E76878">
            <w:pPr>
              <w:rPr>
                <w:del w:id="805" w:author="Javier Kachuka" w:date="2019-11-05T15:52:00Z"/>
                <w:rFonts w:cs="Arial"/>
                <w:b/>
                <w:sz w:val="24"/>
                <w:szCs w:val="24"/>
                <w:lang w:val="es-ES"/>
              </w:rPr>
            </w:pPr>
            <w:del w:id="806" w:author="Javier Kachuka" w:date="2019-11-05T15:52:00Z">
              <w:r w:rsidRPr="00EC5FEE" w:rsidDel="00F93243">
                <w:rPr>
                  <w:rFonts w:cs="Arial"/>
                  <w:b/>
                  <w:sz w:val="24"/>
                  <w:szCs w:val="24"/>
                  <w:lang w:val="es-ES"/>
                </w:rPr>
                <w:delText>Caso de uso</w:delText>
              </w:r>
            </w:del>
          </w:p>
        </w:tc>
        <w:tc>
          <w:tcPr>
            <w:tcW w:w="6706" w:type="dxa"/>
          </w:tcPr>
          <w:p w14:paraId="1BF0FD4A" w14:textId="7201F755" w:rsidR="00BF3680" w:rsidRPr="00EC5FEE" w:rsidDel="00F93243" w:rsidRDefault="00BD136E" w:rsidP="00BF3680">
            <w:pPr>
              <w:rPr>
                <w:del w:id="807" w:author="Javier Kachuka" w:date="2019-11-05T15:52:00Z"/>
                <w:rFonts w:cs="Arial"/>
                <w:sz w:val="24"/>
                <w:szCs w:val="24"/>
                <w:lang w:val="es-ES"/>
              </w:rPr>
            </w:pPr>
            <w:del w:id="808" w:author="Javier Kachuka" w:date="2019-11-05T15:52:00Z">
              <w:r w:rsidDel="00F93243">
                <w:rPr>
                  <w:rFonts w:cs="Arial"/>
                  <w:sz w:val="24"/>
                  <w:szCs w:val="24"/>
                  <w:lang w:val="es-ES"/>
                </w:rPr>
                <w:delText xml:space="preserve">Listar </w:delText>
              </w:r>
              <w:r w:rsidR="00BF3680" w:rsidRPr="00EC5FEE" w:rsidDel="00F93243">
                <w:rPr>
                  <w:rFonts w:cs="Arial"/>
                  <w:sz w:val="24"/>
                  <w:szCs w:val="24"/>
                  <w:lang w:val="es-ES"/>
                </w:rPr>
                <w:delText>Proveedores</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Proveedor)</w:delText>
              </w:r>
            </w:del>
          </w:p>
        </w:tc>
      </w:tr>
      <w:tr w:rsidR="00BF3680" w:rsidRPr="00D55146" w:rsidDel="00F93243" w14:paraId="7AF2AC9D" w14:textId="676F9FC6" w:rsidTr="00EC5FEE">
        <w:trPr>
          <w:del w:id="809" w:author="Javier Kachuka" w:date="2019-11-05T15:52:00Z"/>
        </w:trPr>
        <w:tc>
          <w:tcPr>
            <w:tcW w:w="2122" w:type="dxa"/>
            <w:shd w:val="clear" w:color="auto" w:fill="9CC2E5" w:themeFill="accent1" w:themeFillTint="99"/>
          </w:tcPr>
          <w:p w14:paraId="19A097C0" w14:textId="0291CFA8" w:rsidR="00BF3680" w:rsidRPr="00EC5FEE" w:rsidDel="00F93243" w:rsidRDefault="00BF3680" w:rsidP="00E76878">
            <w:pPr>
              <w:rPr>
                <w:del w:id="810" w:author="Javier Kachuka" w:date="2019-11-05T15:52:00Z"/>
                <w:rFonts w:cs="Arial"/>
                <w:b/>
                <w:sz w:val="24"/>
                <w:szCs w:val="24"/>
                <w:lang w:val="es-ES"/>
              </w:rPr>
            </w:pPr>
            <w:del w:id="811" w:author="Javier Kachuka" w:date="2019-11-05T15:52:00Z">
              <w:r w:rsidRPr="00EC5FEE" w:rsidDel="00F93243">
                <w:rPr>
                  <w:rFonts w:cs="Arial"/>
                  <w:b/>
                  <w:sz w:val="24"/>
                  <w:szCs w:val="24"/>
                  <w:lang w:val="es-ES"/>
                </w:rPr>
                <w:delText>Actor</w:delText>
              </w:r>
            </w:del>
          </w:p>
        </w:tc>
        <w:tc>
          <w:tcPr>
            <w:tcW w:w="6706" w:type="dxa"/>
          </w:tcPr>
          <w:p w14:paraId="40EA635D" w14:textId="33E8075F" w:rsidR="00BF3680" w:rsidRPr="00EC5FEE" w:rsidDel="00F93243" w:rsidRDefault="00BF3680" w:rsidP="00BD136E">
            <w:pPr>
              <w:rPr>
                <w:del w:id="812" w:author="Javier Kachuka" w:date="2019-11-05T15:52:00Z"/>
                <w:rFonts w:cs="Arial"/>
                <w:sz w:val="24"/>
                <w:szCs w:val="24"/>
                <w:lang w:val="es-ES"/>
              </w:rPr>
            </w:pPr>
            <w:del w:id="813" w:author="Javier Kachuka" w:date="2019-11-05T15:52:00Z">
              <w:r w:rsidRPr="00EC5FEE" w:rsidDel="00F93243">
                <w:rPr>
                  <w:rFonts w:cs="Arial"/>
                  <w:sz w:val="24"/>
                  <w:szCs w:val="24"/>
                  <w:lang w:val="es-ES"/>
                </w:rPr>
                <w:delText>Oficinista</w:delText>
              </w:r>
              <w:r w:rsidR="00BD136E" w:rsidDel="00F93243">
                <w:rPr>
                  <w:rFonts w:cs="Arial"/>
                  <w:sz w:val="24"/>
                  <w:szCs w:val="24"/>
                  <w:lang w:val="es-ES"/>
                </w:rPr>
                <w:delText>, administrador, empleado de planta</w:delText>
              </w:r>
            </w:del>
          </w:p>
        </w:tc>
      </w:tr>
      <w:tr w:rsidR="00BF3680" w:rsidRPr="00D55146" w:rsidDel="00F93243" w14:paraId="36B33875" w14:textId="6BE13241" w:rsidTr="00EC5FEE">
        <w:trPr>
          <w:del w:id="814" w:author="Javier Kachuka" w:date="2019-11-05T15:52:00Z"/>
        </w:trPr>
        <w:tc>
          <w:tcPr>
            <w:tcW w:w="2122" w:type="dxa"/>
            <w:shd w:val="clear" w:color="auto" w:fill="9CC2E5" w:themeFill="accent1" w:themeFillTint="99"/>
          </w:tcPr>
          <w:p w14:paraId="4AD50E54" w14:textId="40516E15" w:rsidR="00BF3680" w:rsidRPr="00EC5FEE" w:rsidDel="00F93243" w:rsidRDefault="00BF3680" w:rsidP="00E76878">
            <w:pPr>
              <w:rPr>
                <w:del w:id="815" w:author="Javier Kachuka" w:date="2019-11-05T15:52:00Z"/>
                <w:rFonts w:cs="Arial"/>
                <w:b/>
                <w:sz w:val="24"/>
                <w:szCs w:val="24"/>
                <w:lang w:val="es-ES"/>
              </w:rPr>
            </w:pPr>
            <w:del w:id="816" w:author="Javier Kachuka" w:date="2019-11-05T15:52:00Z">
              <w:r w:rsidRPr="00EC5FEE" w:rsidDel="00F93243">
                <w:rPr>
                  <w:rFonts w:cs="Arial"/>
                  <w:b/>
                  <w:sz w:val="24"/>
                  <w:szCs w:val="24"/>
                  <w:lang w:val="es-ES"/>
                </w:rPr>
                <w:delText xml:space="preserve">Descripción </w:delText>
              </w:r>
            </w:del>
          </w:p>
        </w:tc>
        <w:tc>
          <w:tcPr>
            <w:tcW w:w="6706" w:type="dxa"/>
          </w:tcPr>
          <w:p w14:paraId="6A9379C4" w14:textId="2EFAF04B" w:rsidR="00BF3680" w:rsidRPr="00EC5FEE" w:rsidDel="00F93243" w:rsidRDefault="00BF3680" w:rsidP="00BD136E">
            <w:pPr>
              <w:rPr>
                <w:del w:id="817" w:author="Javier Kachuka" w:date="2019-11-05T15:52:00Z"/>
                <w:rFonts w:cs="Arial"/>
                <w:sz w:val="24"/>
                <w:szCs w:val="24"/>
                <w:lang w:val="es-ES"/>
              </w:rPr>
            </w:pPr>
            <w:del w:id="818" w:author="Javier Kachuka" w:date="2019-11-05T15:52:00Z">
              <w:r w:rsidRPr="00EC5FEE" w:rsidDel="00F93243">
                <w:rPr>
                  <w:rFonts w:cs="Arial"/>
                  <w:sz w:val="24"/>
                  <w:szCs w:val="24"/>
                  <w:lang w:val="es-ES"/>
                </w:rPr>
                <w:delText>El oficinista</w:delText>
              </w:r>
              <w:r w:rsidR="00BD136E" w:rsidDel="00F93243">
                <w:rPr>
                  <w:rFonts w:cs="Arial"/>
                  <w:sz w:val="24"/>
                  <w:szCs w:val="24"/>
                  <w:lang w:val="es-ES"/>
                </w:rPr>
                <w:delText xml:space="preserve"> , administrador o empleado de planta lista los proveedores del sistema</w:delText>
              </w:r>
            </w:del>
          </w:p>
        </w:tc>
      </w:tr>
      <w:tr w:rsidR="00BF3680" w:rsidRPr="00EC5FEE" w:rsidDel="00F93243" w14:paraId="25264600" w14:textId="21EF5115" w:rsidTr="00EC5FEE">
        <w:trPr>
          <w:del w:id="819" w:author="Javier Kachuka" w:date="2019-11-05T15:52:00Z"/>
        </w:trPr>
        <w:tc>
          <w:tcPr>
            <w:tcW w:w="2122" w:type="dxa"/>
            <w:shd w:val="clear" w:color="auto" w:fill="9CC2E5" w:themeFill="accent1" w:themeFillTint="99"/>
          </w:tcPr>
          <w:p w14:paraId="1489BBB2" w14:textId="3951CC9E" w:rsidR="00BF3680" w:rsidRPr="00EC5FEE" w:rsidDel="00F93243" w:rsidRDefault="00BF3680" w:rsidP="00E76878">
            <w:pPr>
              <w:rPr>
                <w:del w:id="820" w:author="Javier Kachuka" w:date="2019-11-05T15:52:00Z"/>
                <w:rFonts w:cs="Arial"/>
                <w:b/>
                <w:sz w:val="24"/>
                <w:szCs w:val="24"/>
                <w:lang w:val="es-ES"/>
              </w:rPr>
            </w:pPr>
            <w:del w:id="821" w:author="Javier Kachuka" w:date="2019-11-05T15:52:00Z">
              <w:r w:rsidRPr="00EC5FEE" w:rsidDel="00F93243">
                <w:rPr>
                  <w:rFonts w:cs="Arial"/>
                  <w:b/>
                  <w:sz w:val="24"/>
                  <w:szCs w:val="24"/>
                  <w:lang w:val="es-ES"/>
                </w:rPr>
                <w:delText>Referencia Cruzada</w:delText>
              </w:r>
            </w:del>
          </w:p>
        </w:tc>
        <w:tc>
          <w:tcPr>
            <w:tcW w:w="6706" w:type="dxa"/>
          </w:tcPr>
          <w:p w14:paraId="02F25151" w14:textId="7B5FB6A8" w:rsidR="00BF3680" w:rsidRPr="00EC5FEE" w:rsidDel="00F93243" w:rsidRDefault="002A55EF" w:rsidP="00E76878">
            <w:pPr>
              <w:rPr>
                <w:del w:id="822" w:author="Javier Kachuka" w:date="2019-11-05T15:52:00Z"/>
                <w:rFonts w:cs="Arial"/>
                <w:sz w:val="24"/>
                <w:szCs w:val="24"/>
                <w:lang w:val="es-ES"/>
              </w:rPr>
            </w:pPr>
            <w:del w:id="823" w:author="Javier Kachuka" w:date="2019-11-05T15:52:00Z">
              <w:r w:rsidDel="00F93243">
                <w:rPr>
                  <w:rFonts w:cs="Arial"/>
                  <w:sz w:val="24"/>
                  <w:szCs w:val="24"/>
                  <w:lang w:val="es-ES"/>
                </w:rPr>
                <w:delText>RF3.9</w:delText>
              </w:r>
            </w:del>
          </w:p>
        </w:tc>
      </w:tr>
    </w:tbl>
    <w:p w14:paraId="2D007402" w14:textId="250B7C5F" w:rsidR="002A55EF" w:rsidRDefault="002A55EF"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63768" w14:paraId="4FAC724B" w14:textId="77777777" w:rsidTr="00907480">
        <w:tc>
          <w:tcPr>
            <w:tcW w:w="2122" w:type="dxa"/>
            <w:shd w:val="clear" w:color="auto" w:fill="9CC2E5" w:themeFill="accent1" w:themeFillTint="99"/>
          </w:tcPr>
          <w:p w14:paraId="06E7C84D"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04FBEC7F" w14:textId="54911628" w:rsidR="00BD136E" w:rsidRPr="00EC5FEE" w:rsidRDefault="00BD136E" w:rsidP="00BF0956">
            <w:pPr>
              <w:rPr>
                <w:rFonts w:cs="Arial"/>
                <w:sz w:val="24"/>
                <w:szCs w:val="24"/>
                <w:lang w:val="es-ES"/>
              </w:rPr>
            </w:pPr>
            <w:r w:rsidRPr="00EC5FEE">
              <w:rPr>
                <w:rFonts w:cs="Arial"/>
                <w:sz w:val="24"/>
                <w:szCs w:val="24"/>
                <w:lang w:val="es-ES"/>
              </w:rPr>
              <w:t xml:space="preserve">Cargar </w:t>
            </w:r>
            <w:r w:rsidR="00BF0956">
              <w:rPr>
                <w:rFonts w:cs="Arial"/>
                <w:sz w:val="24"/>
                <w:szCs w:val="24"/>
                <w:lang w:val="es-ES"/>
              </w:rPr>
              <w:t>Almacén</w:t>
            </w:r>
            <w:r>
              <w:rPr>
                <w:rFonts w:cs="Arial"/>
                <w:sz w:val="24"/>
                <w:szCs w:val="24"/>
                <w:lang w:val="es-ES"/>
              </w:rPr>
              <w:t xml:space="preserve"> (</w:t>
            </w:r>
            <w:del w:id="824" w:author="Javier Kachuka" w:date="2019-11-05T17:22:00Z">
              <w:r w:rsidR="00832539" w:rsidDel="00A92212">
                <w:rPr>
                  <w:rFonts w:cs="Arial"/>
                  <w:sz w:val="24"/>
                  <w:szCs w:val="24"/>
                  <w:lang w:val="es-ES"/>
                </w:rPr>
                <w:delText>CRUD</w:delText>
              </w:r>
            </w:del>
            <w:ins w:id="825"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2A3AFB46" w14:textId="77777777" w:rsidTr="00907480">
        <w:tc>
          <w:tcPr>
            <w:tcW w:w="2122" w:type="dxa"/>
            <w:shd w:val="clear" w:color="auto" w:fill="9CC2E5" w:themeFill="accent1" w:themeFillTint="99"/>
          </w:tcPr>
          <w:p w14:paraId="25A97CE4"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722901E7"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563768" w14:paraId="20F06581" w14:textId="77777777" w:rsidTr="00907480">
        <w:tc>
          <w:tcPr>
            <w:tcW w:w="2122" w:type="dxa"/>
            <w:shd w:val="clear" w:color="auto" w:fill="9CC2E5" w:themeFill="accent1" w:themeFillTint="99"/>
          </w:tcPr>
          <w:p w14:paraId="33C665C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3A4EDD" w14:textId="4AA73CAB" w:rsidR="00BD136E" w:rsidRPr="00EC5FEE" w:rsidRDefault="00BD136E" w:rsidP="00BF0956">
            <w:pPr>
              <w:rPr>
                <w:rFonts w:cs="Arial"/>
                <w:sz w:val="24"/>
                <w:szCs w:val="24"/>
                <w:lang w:val="es-ES"/>
              </w:rPr>
            </w:pPr>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w:t>
            </w:r>
            <w:r w:rsidR="00BF0956">
              <w:rPr>
                <w:rFonts w:cs="Arial"/>
                <w:sz w:val="24"/>
                <w:szCs w:val="24"/>
                <w:lang w:val="es-ES"/>
              </w:rPr>
              <w:t>almacén</w:t>
            </w:r>
            <w:r>
              <w:rPr>
                <w:rFonts w:cs="Arial"/>
                <w:sz w:val="24"/>
                <w:szCs w:val="24"/>
                <w:lang w:val="es-ES"/>
              </w:rPr>
              <w:t xml:space="preserve"> al sistema</w:t>
            </w:r>
            <w:r w:rsidR="00BF0956">
              <w:rPr>
                <w:rFonts w:cs="Arial"/>
                <w:sz w:val="24"/>
                <w:szCs w:val="24"/>
                <w:lang w:val="es-ES"/>
              </w:rPr>
              <w:t xml:space="preserve"> </w:t>
            </w:r>
          </w:p>
        </w:tc>
      </w:tr>
      <w:tr w:rsidR="00BD136E" w:rsidRPr="00EC5FEE" w14:paraId="2149817E" w14:textId="77777777" w:rsidTr="00907480">
        <w:tc>
          <w:tcPr>
            <w:tcW w:w="2122" w:type="dxa"/>
            <w:shd w:val="clear" w:color="auto" w:fill="9CC2E5" w:themeFill="accent1" w:themeFillTint="99"/>
          </w:tcPr>
          <w:p w14:paraId="4172CAF3"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6BE091E2" w14:textId="4B0DE1C3" w:rsidR="00BD136E" w:rsidRPr="00EC5FEE" w:rsidRDefault="00BD136E" w:rsidP="00907480">
            <w:pPr>
              <w:rPr>
                <w:rFonts w:cs="Arial"/>
                <w:sz w:val="24"/>
                <w:szCs w:val="24"/>
                <w:lang w:val="es-ES"/>
              </w:rPr>
            </w:pPr>
            <w:r>
              <w:rPr>
                <w:rFonts w:cs="Arial"/>
                <w:sz w:val="24"/>
                <w:szCs w:val="24"/>
                <w:lang w:val="es-ES"/>
              </w:rPr>
              <w:t>RF</w:t>
            </w:r>
            <w:ins w:id="826" w:author="Javier Kachuka" w:date="2019-11-05T17:55:00Z">
              <w:r w:rsidR="00401CC8">
                <w:rPr>
                  <w:rFonts w:cs="Arial"/>
                  <w:sz w:val="24"/>
                  <w:szCs w:val="24"/>
                  <w:lang w:val="es-ES"/>
                </w:rPr>
                <w:t>4.6</w:t>
              </w:r>
            </w:ins>
            <w:del w:id="827" w:author="Javier Kachuka" w:date="2019-11-05T17:55:00Z">
              <w:r w:rsidDel="00401CC8">
                <w:rPr>
                  <w:rFonts w:cs="Arial"/>
                  <w:sz w:val="24"/>
                  <w:szCs w:val="24"/>
                  <w:lang w:val="es-ES"/>
                </w:rPr>
                <w:delText>3.6</w:delText>
              </w:r>
            </w:del>
          </w:p>
        </w:tc>
      </w:tr>
    </w:tbl>
    <w:p w14:paraId="44AF0B0C" w14:textId="1BF971F4"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63768" w14:paraId="576EDAF1" w14:textId="77777777" w:rsidTr="00907480">
        <w:tc>
          <w:tcPr>
            <w:tcW w:w="2122" w:type="dxa"/>
            <w:shd w:val="clear" w:color="auto" w:fill="9CC2E5" w:themeFill="accent1" w:themeFillTint="99"/>
          </w:tcPr>
          <w:p w14:paraId="78049283"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6275ACB1" w14:textId="5D0BE940" w:rsidR="00BD136E" w:rsidRPr="00EC5FEE" w:rsidRDefault="00BD136E" w:rsidP="00BF0956">
            <w:pPr>
              <w:rPr>
                <w:rFonts w:cs="Arial"/>
                <w:sz w:val="24"/>
                <w:szCs w:val="24"/>
                <w:lang w:val="es-ES"/>
              </w:rPr>
            </w:pPr>
            <w:r w:rsidRPr="00EC5FEE">
              <w:rPr>
                <w:rFonts w:cs="Arial"/>
                <w:sz w:val="24"/>
                <w:szCs w:val="24"/>
                <w:lang w:val="es-ES"/>
              </w:rPr>
              <w:t xml:space="preserve">Modificar </w:t>
            </w:r>
            <w:r w:rsidR="00BF0956">
              <w:rPr>
                <w:rFonts w:cs="Arial"/>
                <w:sz w:val="24"/>
                <w:szCs w:val="24"/>
                <w:lang w:val="es-ES"/>
              </w:rPr>
              <w:t>Almacén</w:t>
            </w:r>
            <w:r>
              <w:rPr>
                <w:rFonts w:cs="Arial"/>
                <w:sz w:val="24"/>
                <w:szCs w:val="24"/>
                <w:lang w:val="es-ES"/>
              </w:rPr>
              <w:t xml:space="preserve"> (</w:t>
            </w:r>
            <w:del w:id="828" w:author="Javier Kachuka" w:date="2019-11-05T17:22:00Z">
              <w:r w:rsidR="00832539" w:rsidDel="00A92212">
                <w:rPr>
                  <w:rFonts w:cs="Arial"/>
                  <w:sz w:val="24"/>
                  <w:szCs w:val="24"/>
                  <w:lang w:val="es-ES"/>
                </w:rPr>
                <w:delText>CRUD</w:delText>
              </w:r>
            </w:del>
            <w:ins w:id="829"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143AA510" w14:textId="77777777" w:rsidTr="00907480">
        <w:tc>
          <w:tcPr>
            <w:tcW w:w="2122" w:type="dxa"/>
            <w:shd w:val="clear" w:color="auto" w:fill="9CC2E5" w:themeFill="accent1" w:themeFillTint="99"/>
          </w:tcPr>
          <w:p w14:paraId="52D224D1"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62DB5AE3"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563768" w14:paraId="25EBC54B" w14:textId="77777777" w:rsidTr="00907480">
        <w:tc>
          <w:tcPr>
            <w:tcW w:w="2122" w:type="dxa"/>
            <w:shd w:val="clear" w:color="auto" w:fill="9CC2E5" w:themeFill="accent1" w:themeFillTint="99"/>
          </w:tcPr>
          <w:p w14:paraId="28DB0E3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76BC03D4" w14:textId="4A39E23B" w:rsidR="00BD136E" w:rsidRPr="00EC5FEE" w:rsidRDefault="00BD136E" w:rsidP="00BF0956">
            <w:pPr>
              <w:rPr>
                <w:rFonts w:cs="Arial"/>
                <w:sz w:val="24"/>
                <w:szCs w:val="24"/>
                <w:lang w:val="es-ES"/>
              </w:rPr>
            </w:pPr>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00BF0956">
              <w:rPr>
                <w:rFonts w:cs="Arial"/>
                <w:sz w:val="24"/>
                <w:szCs w:val="24"/>
                <w:lang w:val="es-ES"/>
              </w:rPr>
              <w:t>almacén del sistema</w:t>
            </w:r>
          </w:p>
        </w:tc>
      </w:tr>
      <w:tr w:rsidR="00BD136E" w:rsidRPr="00EC5FEE" w14:paraId="770AD489" w14:textId="77777777" w:rsidTr="00907480">
        <w:tc>
          <w:tcPr>
            <w:tcW w:w="2122" w:type="dxa"/>
            <w:shd w:val="clear" w:color="auto" w:fill="9CC2E5" w:themeFill="accent1" w:themeFillTint="99"/>
          </w:tcPr>
          <w:p w14:paraId="60FC89AA"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533A1A2B" w14:textId="6E9AE03C" w:rsidR="00BD136E" w:rsidRPr="00EC5FEE" w:rsidRDefault="00BD136E" w:rsidP="00907480">
            <w:pPr>
              <w:rPr>
                <w:rFonts w:cs="Arial"/>
                <w:sz w:val="24"/>
                <w:szCs w:val="24"/>
                <w:lang w:val="es-ES"/>
              </w:rPr>
            </w:pPr>
            <w:r>
              <w:rPr>
                <w:rFonts w:cs="Arial"/>
                <w:sz w:val="24"/>
                <w:szCs w:val="24"/>
                <w:lang w:val="es-ES"/>
              </w:rPr>
              <w:t>RF</w:t>
            </w:r>
            <w:ins w:id="830" w:author="Javier Kachuka" w:date="2019-11-05T17:55:00Z">
              <w:r w:rsidR="00401CC8">
                <w:rPr>
                  <w:rFonts w:cs="Arial"/>
                  <w:sz w:val="24"/>
                  <w:szCs w:val="24"/>
                  <w:lang w:val="es-ES"/>
                </w:rPr>
                <w:t>4</w:t>
              </w:r>
            </w:ins>
            <w:del w:id="831" w:author="Javier Kachuka" w:date="2019-11-05T17:55:00Z">
              <w:r w:rsidDel="00401CC8">
                <w:rPr>
                  <w:rFonts w:cs="Arial"/>
                  <w:sz w:val="24"/>
                  <w:szCs w:val="24"/>
                  <w:lang w:val="es-ES"/>
                </w:rPr>
                <w:delText>3</w:delText>
              </w:r>
            </w:del>
            <w:r>
              <w:rPr>
                <w:rFonts w:cs="Arial"/>
                <w:sz w:val="24"/>
                <w:szCs w:val="24"/>
                <w:lang w:val="es-ES"/>
              </w:rPr>
              <w:t>.7</w:t>
            </w:r>
          </w:p>
        </w:tc>
      </w:tr>
    </w:tbl>
    <w:p w14:paraId="4B955370" w14:textId="3869746C" w:rsidR="003F530E" w:rsidRDefault="003F530E" w:rsidP="00AE5082">
      <w:pPr>
        <w:rPr>
          <w:ins w:id="832" w:author="Javier Kachuka" w:date="2019-11-05T16:02:00Z"/>
          <w:rFonts w:cs="Arial"/>
          <w:sz w:val="24"/>
          <w:szCs w:val="24"/>
          <w:lang w:val="es-ES"/>
        </w:rPr>
      </w:pPr>
    </w:p>
    <w:p w14:paraId="7BBA62B3" w14:textId="4417F31C" w:rsidR="00BD136E" w:rsidRDefault="003F530E" w:rsidP="00AE5082">
      <w:pPr>
        <w:rPr>
          <w:rFonts w:cs="Arial"/>
          <w:sz w:val="24"/>
          <w:szCs w:val="24"/>
          <w:lang w:val="es-ES"/>
        </w:rPr>
      </w:pPr>
      <w:ins w:id="833" w:author="Javier Kachuka" w:date="2019-11-05T16:02: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BD136E" w:rsidRPr="00563768" w14:paraId="5A2A208B" w14:textId="77777777" w:rsidTr="00907480">
        <w:tc>
          <w:tcPr>
            <w:tcW w:w="2122" w:type="dxa"/>
            <w:shd w:val="clear" w:color="auto" w:fill="9CC2E5" w:themeFill="accent1" w:themeFillTint="99"/>
          </w:tcPr>
          <w:p w14:paraId="532A6C3A" w14:textId="77777777" w:rsidR="00BD136E" w:rsidRPr="00EC5FEE" w:rsidRDefault="00BD136E"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1D86DF1D" w14:textId="2D002B98" w:rsidR="00BD136E" w:rsidRPr="00EC5FEE" w:rsidRDefault="00BD136E" w:rsidP="00BF0956">
            <w:pPr>
              <w:rPr>
                <w:rFonts w:cs="Arial"/>
                <w:sz w:val="24"/>
                <w:szCs w:val="24"/>
                <w:lang w:val="es-ES"/>
              </w:rPr>
            </w:pPr>
            <w:r w:rsidRPr="00EC5FEE">
              <w:rPr>
                <w:rFonts w:cs="Arial"/>
                <w:sz w:val="24"/>
                <w:szCs w:val="24"/>
                <w:lang w:val="es-ES"/>
              </w:rPr>
              <w:t xml:space="preserve">Eliminar </w:t>
            </w:r>
            <w:r w:rsidR="00BF0956">
              <w:rPr>
                <w:rFonts w:cs="Arial"/>
                <w:sz w:val="24"/>
                <w:szCs w:val="24"/>
                <w:lang w:val="es-ES"/>
              </w:rPr>
              <w:t>Almacén</w:t>
            </w:r>
            <w:r>
              <w:rPr>
                <w:rFonts w:cs="Arial"/>
                <w:sz w:val="24"/>
                <w:szCs w:val="24"/>
                <w:lang w:val="es-ES"/>
              </w:rPr>
              <w:t xml:space="preserve"> (</w:t>
            </w:r>
            <w:del w:id="834" w:author="Javier Kachuka" w:date="2019-11-05T17:22:00Z">
              <w:r w:rsidR="00832539" w:rsidDel="00A92212">
                <w:rPr>
                  <w:rFonts w:cs="Arial"/>
                  <w:sz w:val="24"/>
                  <w:szCs w:val="24"/>
                  <w:lang w:val="es-ES"/>
                </w:rPr>
                <w:delText>CRUD</w:delText>
              </w:r>
            </w:del>
            <w:ins w:id="835" w:author="Javier Kachuka" w:date="2019-11-05T17:22:00Z">
              <w:r w:rsidR="00A92212">
                <w:rPr>
                  <w:rFonts w:cs="Arial"/>
                  <w:sz w:val="24"/>
                  <w:szCs w:val="24"/>
                  <w:lang w:val="es-ES"/>
                </w:rPr>
                <w:t>ABM</w:t>
              </w:r>
            </w:ins>
            <w:r>
              <w:rPr>
                <w:rFonts w:cs="Arial"/>
                <w:sz w:val="24"/>
                <w:szCs w:val="24"/>
                <w:lang w:val="es-ES"/>
              </w:rPr>
              <w:t xml:space="preserve"> de</w:t>
            </w:r>
            <w:r w:rsidR="00BF0956">
              <w:rPr>
                <w:rFonts w:cs="Arial"/>
                <w:sz w:val="24"/>
                <w:szCs w:val="24"/>
                <w:lang w:val="es-ES"/>
              </w:rPr>
              <w:t xml:space="preserve"> Almacén</w:t>
            </w:r>
            <w:r>
              <w:rPr>
                <w:rFonts w:cs="Arial"/>
                <w:sz w:val="24"/>
                <w:szCs w:val="24"/>
                <w:lang w:val="es-ES"/>
              </w:rPr>
              <w:t>)</w:t>
            </w:r>
          </w:p>
        </w:tc>
      </w:tr>
      <w:tr w:rsidR="00BD136E" w:rsidRPr="00EC5FEE" w14:paraId="7BF42E1A" w14:textId="77777777" w:rsidTr="00907480">
        <w:tc>
          <w:tcPr>
            <w:tcW w:w="2122" w:type="dxa"/>
            <w:shd w:val="clear" w:color="auto" w:fill="9CC2E5" w:themeFill="accent1" w:themeFillTint="99"/>
          </w:tcPr>
          <w:p w14:paraId="1D2F5980"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3C8957A5" w14:textId="14A34FA5" w:rsidR="00BD136E" w:rsidRPr="00EC5FEE" w:rsidRDefault="00BD136E" w:rsidP="00BF0956">
            <w:pPr>
              <w:rPr>
                <w:rFonts w:cs="Arial"/>
                <w:sz w:val="24"/>
                <w:szCs w:val="24"/>
                <w:lang w:val="es-ES"/>
              </w:rPr>
            </w:pPr>
            <w:r>
              <w:rPr>
                <w:rFonts w:cs="Arial"/>
                <w:sz w:val="24"/>
                <w:szCs w:val="24"/>
                <w:lang w:val="es-ES"/>
              </w:rPr>
              <w:t>Administrador</w:t>
            </w:r>
          </w:p>
        </w:tc>
      </w:tr>
      <w:tr w:rsidR="00BD136E" w:rsidRPr="00563768" w14:paraId="57AA738D" w14:textId="77777777" w:rsidTr="00907480">
        <w:tc>
          <w:tcPr>
            <w:tcW w:w="2122" w:type="dxa"/>
            <w:shd w:val="clear" w:color="auto" w:fill="9CC2E5" w:themeFill="accent1" w:themeFillTint="99"/>
          </w:tcPr>
          <w:p w14:paraId="6199A17E"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D536F6" w14:textId="65EC98D5" w:rsidR="00BD136E" w:rsidRPr="00EC5FEE" w:rsidRDefault="00BD136E" w:rsidP="00BF0956">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sidR="00BF0956">
              <w:rPr>
                <w:rFonts w:cs="Arial"/>
                <w:sz w:val="24"/>
                <w:szCs w:val="24"/>
                <w:lang w:val="es-ES"/>
              </w:rPr>
              <w:t>almacén</w:t>
            </w:r>
            <w:r>
              <w:rPr>
                <w:rFonts w:cs="Arial"/>
                <w:sz w:val="24"/>
                <w:szCs w:val="24"/>
                <w:lang w:val="es-ES"/>
              </w:rPr>
              <w:t xml:space="preserve"> del sistema</w:t>
            </w:r>
          </w:p>
        </w:tc>
      </w:tr>
      <w:tr w:rsidR="00BD136E" w:rsidRPr="00EC5FEE" w14:paraId="0D7C2FC2" w14:textId="77777777" w:rsidTr="00907480">
        <w:tc>
          <w:tcPr>
            <w:tcW w:w="2122" w:type="dxa"/>
            <w:shd w:val="clear" w:color="auto" w:fill="9CC2E5" w:themeFill="accent1" w:themeFillTint="99"/>
          </w:tcPr>
          <w:p w14:paraId="411FCF8D"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7C6A1A34" w14:textId="46995B4D" w:rsidR="00BD136E" w:rsidRPr="00EC5FEE" w:rsidRDefault="00BD136E" w:rsidP="00907480">
            <w:pPr>
              <w:rPr>
                <w:rFonts w:cs="Arial"/>
                <w:sz w:val="24"/>
                <w:szCs w:val="24"/>
                <w:lang w:val="es-ES"/>
              </w:rPr>
            </w:pPr>
            <w:r>
              <w:rPr>
                <w:rFonts w:cs="Arial"/>
                <w:sz w:val="24"/>
                <w:szCs w:val="24"/>
                <w:lang w:val="es-ES"/>
              </w:rPr>
              <w:t>RF</w:t>
            </w:r>
            <w:ins w:id="836" w:author="Javier Kachuka" w:date="2019-11-05T17:55:00Z">
              <w:r w:rsidR="00401CC8">
                <w:rPr>
                  <w:rFonts w:cs="Arial"/>
                  <w:sz w:val="24"/>
                  <w:szCs w:val="24"/>
                  <w:lang w:val="es-ES"/>
                </w:rPr>
                <w:t>4</w:t>
              </w:r>
            </w:ins>
            <w:del w:id="837" w:author="Javier Kachuka" w:date="2019-11-05T17:55:00Z">
              <w:r w:rsidDel="00401CC8">
                <w:rPr>
                  <w:rFonts w:cs="Arial"/>
                  <w:sz w:val="24"/>
                  <w:szCs w:val="24"/>
                  <w:lang w:val="es-ES"/>
                </w:rPr>
                <w:delText>3</w:delText>
              </w:r>
            </w:del>
            <w:r>
              <w:rPr>
                <w:rFonts w:cs="Arial"/>
                <w:sz w:val="24"/>
                <w:szCs w:val="24"/>
                <w:lang w:val="es-ES"/>
              </w:rPr>
              <w:t>.8</w:t>
            </w:r>
          </w:p>
        </w:tc>
      </w:tr>
    </w:tbl>
    <w:p w14:paraId="10E4D300" w14:textId="7040EA7C"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D55146" w:rsidDel="003F530E" w14:paraId="78F9AC41" w14:textId="2072ED08" w:rsidTr="00907480">
        <w:trPr>
          <w:del w:id="838" w:author="Javier Kachuka" w:date="2019-11-05T15:55:00Z"/>
        </w:trPr>
        <w:tc>
          <w:tcPr>
            <w:tcW w:w="2122" w:type="dxa"/>
            <w:shd w:val="clear" w:color="auto" w:fill="9CC2E5" w:themeFill="accent1" w:themeFillTint="99"/>
          </w:tcPr>
          <w:p w14:paraId="3F35714E" w14:textId="0B330CF8" w:rsidR="00BD136E" w:rsidRPr="00EC5FEE" w:rsidDel="003F530E" w:rsidRDefault="00BD136E" w:rsidP="00907480">
            <w:pPr>
              <w:rPr>
                <w:del w:id="839" w:author="Javier Kachuka" w:date="2019-11-05T15:55:00Z"/>
                <w:rFonts w:cs="Arial"/>
                <w:b/>
                <w:sz w:val="24"/>
                <w:szCs w:val="24"/>
                <w:lang w:val="es-ES"/>
              </w:rPr>
            </w:pPr>
            <w:del w:id="840" w:author="Javier Kachuka" w:date="2019-11-05T15:55:00Z">
              <w:r w:rsidRPr="00EC5FEE" w:rsidDel="003F530E">
                <w:rPr>
                  <w:rFonts w:cs="Arial"/>
                  <w:b/>
                  <w:sz w:val="24"/>
                  <w:szCs w:val="24"/>
                  <w:lang w:val="es-ES"/>
                </w:rPr>
                <w:delText>Caso de uso</w:delText>
              </w:r>
            </w:del>
          </w:p>
        </w:tc>
        <w:tc>
          <w:tcPr>
            <w:tcW w:w="6706" w:type="dxa"/>
          </w:tcPr>
          <w:p w14:paraId="004883EC" w14:textId="3EC180B1" w:rsidR="00BD136E" w:rsidRPr="00EC5FEE" w:rsidDel="003F530E" w:rsidRDefault="00BD136E" w:rsidP="00D63981">
            <w:pPr>
              <w:rPr>
                <w:del w:id="841" w:author="Javier Kachuka" w:date="2019-11-05T15:55:00Z"/>
                <w:rFonts w:cs="Arial"/>
                <w:sz w:val="24"/>
                <w:szCs w:val="24"/>
                <w:lang w:val="es-ES"/>
              </w:rPr>
            </w:pPr>
            <w:del w:id="842" w:author="Javier Kachuka" w:date="2019-11-05T15:55:00Z">
              <w:r w:rsidDel="003F530E">
                <w:rPr>
                  <w:rFonts w:cs="Arial"/>
                  <w:sz w:val="24"/>
                  <w:szCs w:val="24"/>
                  <w:lang w:val="es-ES"/>
                </w:rPr>
                <w:delText xml:space="preserve">Listar </w:delText>
              </w:r>
              <w:r w:rsidR="00D63981" w:rsidDel="003F530E">
                <w:rPr>
                  <w:rFonts w:cs="Arial"/>
                  <w:sz w:val="24"/>
                  <w:szCs w:val="24"/>
                  <w:lang w:val="es-ES"/>
                </w:rPr>
                <w:delText>Almacenes</w:delText>
              </w:r>
              <w:r w:rsidDel="003F530E">
                <w:rPr>
                  <w:rFonts w:cs="Arial"/>
                  <w:sz w:val="24"/>
                  <w:szCs w:val="24"/>
                  <w:lang w:val="es-ES"/>
                </w:rPr>
                <w:delText xml:space="preserve"> (</w:delText>
              </w:r>
              <w:r w:rsidR="00832539" w:rsidDel="003F530E">
                <w:rPr>
                  <w:rFonts w:cs="Arial"/>
                  <w:sz w:val="24"/>
                  <w:szCs w:val="24"/>
                  <w:lang w:val="es-ES"/>
                </w:rPr>
                <w:delText>CRUD</w:delText>
              </w:r>
              <w:r w:rsidDel="003F530E">
                <w:rPr>
                  <w:rFonts w:cs="Arial"/>
                  <w:sz w:val="24"/>
                  <w:szCs w:val="24"/>
                  <w:lang w:val="es-ES"/>
                </w:rPr>
                <w:delText xml:space="preserve"> de </w:delText>
              </w:r>
              <w:r w:rsidR="00D63981" w:rsidDel="003F530E">
                <w:rPr>
                  <w:rFonts w:cs="Arial"/>
                  <w:sz w:val="24"/>
                  <w:szCs w:val="24"/>
                  <w:lang w:val="es-ES"/>
                </w:rPr>
                <w:delText>Almacén</w:delText>
              </w:r>
              <w:r w:rsidDel="003F530E">
                <w:rPr>
                  <w:rFonts w:cs="Arial"/>
                  <w:sz w:val="24"/>
                  <w:szCs w:val="24"/>
                  <w:lang w:val="es-ES"/>
                </w:rPr>
                <w:delText>)</w:delText>
              </w:r>
            </w:del>
          </w:p>
        </w:tc>
      </w:tr>
      <w:tr w:rsidR="00BD136E" w:rsidRPr="00D55146" w:rsidDel="003F530E" w14:paraId="1F3A86C7" w14:textId="53C34421" w:rsidTr="00907480">
        <w:trPr>
          <w:del w:id="843" w:author="Javier Kachuka" w:date="2019-11-05T15:55:00Z"/>
        </w:trPr>
        <w:tc>
          <w:tcPr>
            <w:tcW w:w="2122" w:type="dxa"/>
            <w:shd w:val="clear" w:color="auto" w:fill="9CC2E5" w:themeFill="accent1" w:themeFillTint="99"/>
          </w:tcPr>
          <w:p w14:paraId="1D522A4F" w14:textId="73FC0081" w:rsidR="00BD136E" w:rsidRPr="00EC5FEE" w:rsidDel="003F530E" w:rsidRDefault="00BD136E" w:rsidP="00907480">
            <w:pPr>
              <w:rPr>
                <w:del w:id="844" w:author="Javier Kachuka" w:date="2019-11-05T15:55:00Z"/>
                <w:rFonts w:cs="Arial"/>
                <w:b/>
                <w:sz w:val="24"/>
                <w:szCs w:val="24"/>
                <w:lang w:val="es-ES"/>
              </w:rPr>
            </w:pPr>
            <w:del w:id="845" w:author="Javier Kachuka" w:date="2019-11-05T15:55:00Z">
              <w:r w:rsidRPr="00EC5FEE" w:rsidDel="003F530E">
                <w:rPr>
                  <w:rFonts w:cs="Arial"/>
                  <w:b/>
                  <w:sz w:val="24"/>
                  <w:szCs w:val="24"/>
                  <w:lang w:val="es-ES"/>
                </w:rPr>
                <w:delText>Actor</w:delText>
              </w:r>
            </w:del>
          </w:p>
        </w:tc>
        <w:tc>
          <w:tcPr>
            <w:tcW w:w="6706" w:type="dxa"/>
          </w:tcPr>
          <w:p w14:paraId="742DE1C0" w14:textId="40DF5B6D" w:rsidR="00BD136E" w:rsidRPr="00EC5FEE" w:rsidDel="003F530E" w:rsidRDefault="00BD136E" w:rsidP="00907480">
            <w:pPr>
              <w:rPr>
                <w:del w:id="846" w:author="Javier Kachuka" w:date="2019-11-05T15:55:00Z"/>
                <w:rFonts w:cs="Arial"/>
                <w:sz w:val="24"/>
                <w:szCs w:val="24"/>
                <w:lang w:val="es-ES"/>
              </w:rPr>
            </w:pPr>
            <w:del w:id="847" w:author="Javier Kachuka" w:date="2019-11-05T15:55:00Z">
              <w:r w:rsidRPr="00EC5FEE" w:rsidDel="003F530E">
                <w:rPr>
                  <w:rFonts w:cs="Arial"/>
                  <w:sz w:val="24"/>
                  <w:szCs w:val="24"/>
                  <w:lang w:val="es-ES"/>
                </w:rPr>
                <w:delText>Oficinista</w:delText>
              </w:r>
              <w:r w:rsidDel="003F530E">
                <w:rPr>
                  <w:rFonts w:cs="Arial"/>
                  <w:sz w:val="24"/>
                  <w:szCs w:val="24"/>
                  <w:lang w:val="es-ES"/>
                </w:rPr>
                <w:delText>, administrador, empleado de planta</w:delText>
              </w:r>
            </w:del>
          </w:p>
        </w:tc>
      </w:tr>
      <w:tr w:rsidR="00BD136E" w:rsidRPr="00D55146" w:rsidDel="003F530E" w14:paraId="0C7D387E" w14:textId="5907C17F" w:rsidTr="00907480">
        <w:trPr>
          <w:del w:id="848" w:author="Javier Kachuka" w:date="2019-11-05T15:55:00Z"/>
        </w:trPr>
        <w:tc>
          <w:tcPr>
            <w:tcW w:w="2122" w:type="dxa"/>
            <w:shd w:val="clear" w:color="auto" w:fill="9CC2E5" w:themeFill="accent1" w:themeFillTint="99"/>
          </w:tcPr>
          <w:p w14:paraId="235135DE" w14:textId="05199689" w:rsidR="00BD136E" w:rsidRPr="00EC5FEE" w:rsidDel="003F530E" w:rsidRDefault="00BD136E" w:rsidP="00907480">
            <w:pPr>
              <w:rPr>
                <w:del w:id="849" w:author="Javier Kachuka" w:date="2019-11-05T15:55:00Z"/>
                <w:rFonts w:cs="Arial"/>
                <w:b/>
                <w:sz w:val="24"/>
                <w:szCs w:val="24"/>
                <w:lang w:val="es-ES"/>
              </w:rPr>
            </w:pPr>
            <w:del w:id="850" w:author="Javier Kachuka" w:date="2019-11-05T15:55:00Z">
              <w:r w:rsidRPr="00EC5FEE" w:rsidDel="003F530E">
                <w:rPr>
                  <w:rFonts w:cs="Arial"/>
                  <w:b/>
                  <w:sz w:val="24"/>
                  <w:szCs w:val="24"/>
                  <w:lang w:val="es-ES"/>
                </w:rPr>
                <w:delText xml:space="preserve">Descripción </w:delText>
              </w:r>
            </w:del>
          </w:p>
        </w:tc>
        <w:tc>
          <w:tcPr>
            <w:tcW w:w="6706" w:type="dxa"/>
          </w:tcPr>
          <w:p w14:paraId="7D8C5A9D" w14:textId="69E032BF" w:rsidR="00BD136E" w:rsidRPr="00EC5FEE" w:rsidDel="003F530E" w:rsidRDefault="00BD136E" w:rsidP="00BF0956">
            <w:pPr>
              <w:rPr>
                <w:del w:id="851" w:author="Javier Kachuka" w:date="2019-11-05T15:55:00Z"/>
                <w:rFonts w:cs="Arial"/>
                <w:sz w:val="24"/>
                <w:szCs w:val="24"/>
                <w:lang w:val="es-ES"/>
              </w:rPr>
            </w:pPr>
            <w:del w:id="852" w:author="Javier Kachuka" w:date="2019-11-05T15:55:00Z">
              <w:r w:rsidRPr="00EC5FEE" w:rsidDel="003F530E">
                <w:rPr>
                  <w:rFonts w:cs="Arial"/>
                  <w:sz w:val="24"/>
                  <w:szCs w:val="24"/>
                  <w:lang w:val="es-ES"/>
                </w:rPr>
                <w:delText>El oficinista</w:delText>
              </w:r>
              <w:r w:rsidDel="003F530E">
                <w:rPr>
                  <w:rFonts w:cs="Arial"/>
                  <w:sz w:val="24"/>
                  <w:szCs w:val="24"/>
                  <w:lang w:val="es-ES"/>
                </w:rPr>
                <w:delText xml:space="preserve"> , administrador o empleado de planta lista los </w:delText>
              </w:r>
              <w:r w:rsidR="00BF0956" w:rsidDel="003F530E">
                <w:rPr>
                  <w:rFonts w:cs="Arial"/>
                  <w:sz w:val="24"/>
                  <w:szCs w:val="24"/>
                  <w:lang w:val="es-ES"/>
                </w:rPr>
                <w:delText>almacenes</w:delText>
              </w:r>
              <w:r w:rsidDel="003F530E">
                <w:rPr>
                  <w:rFonts w:cs="Arial"/>
                  <w:sz w:val="24"/>
                  <w:szCs w:val="24"/>
                  <w:lang w:val="es-ES"/>
                </w:rPr>
                <w:delText xml:space="preserve"> del sistema</w:delText>
              </w:r>
            </w:del>
          </w:p>
        </w:tc>
      </w:tr>
      <w:tr w:rsidR="00BD136E" w:rsidRPr="00EC5FEE" w:rsidDel="003F530E" w14:paraId="3FE949A8" w14:textId="4C50C820" w:rsidTr="00907480">
        <w:trPr>
          <w:del w:id="853" w:author="Javier Kachuka" w:date="2019-11-05T15:55:00Z"/>
        </w:trPr>
        <w:tc>
          <w:tcPr>
            <w:tcW w:w="2122" w:type="dxa"/>
            <w:shd w:val="clear" w:color="auto" w:fill="9CC2E5" w:themeFill="accent1" w:themeFillTint="99"/>
          </w:tcPr>
          <w:p w14:paraId="3AECEC33" w14:textId="1997057F" w:rsidR="00BD136E" w:rsidRPr="00EC5FEE" w:rsidDel="003F530E" w:rsidRDefault="00BD136E" w:rsidP="00907480">
            <w:pPr>
              <w:rPr>
                <w:del w:id="854" w:author="Javier Kachuka" w:date="2019-11-05T15:55:00Z"/>
                <w:rFonts w:cs="Arial"/>
                <w:b/>
                <w:sz w:val="24"/>
                <w:szCs w:val="24"/>
                <w:lang w:val="es-ES"/>
              </w:rPr>
            </w:pPr>
            <w:del w:id="855" w:author="Javier Kachuka" w:date="2019-11-05T15:55:00Z">
              <w:r w:rsidRPr="00EC5FEE" w:rsidDel="003F530E">
                <w:rPr>
                  <w:rFonts w:cs="Arial"/>
                  <w:b/>
                  <w:sz w:val="24"/>
                  <w:szCs w:val="24"/>
                  <w:lang w:val="es-ES"/>
                </w:rPr>
                <w:delText>Referencia Cruzada</w:delText>
              </w:r>
            </w:del>
          </w:p>
        </w:tc>
        <w:tc>
          <w:tcPr>
            <w:tcW w:w="6706" w:type="dxa"/>
          </w:tcPr>
          <w:p w14:paraId="2E2E43BC" w14:textId="00154DA8" w:rsidR="00BD136E" w:rsidRPr="00EC5FEE" w:rsidDel="003F530E" w:rsidRDefault="00BD136E" w:rsidP="00907480">
            <w:pPr>
              <w:rPr>
                <w:del w:id="856" w:author="Javier Kachuka" w:date="2019-11-05T15:55:00Z"/>
                <w:rFonts w:cs="Arial"/>
                <w:sz w:val="24"/>
                <w:szCs w:val="24"/>
                <w:lang w:val="es-ES"/>
              </w:rPr>
            </w:pPr>
            <w:del w:id="857" w:author="Javier Kachuka" w:date="2019-11-05T15:55:00Z">
              <w:r w:rsidDel="003F530E">
                <w:rPr>
                  <w:rFonts w:cs="Arial"/>
                  <w:sz w:val="24"/>
                  <w:szCs w:val="24"/>
                  <w:lang w:val="es-ES"/>
                </w:rPr>
                <w:delText>RF3.9</w:delText>
              </w:r>
            </w:del>
          </w:p>
        </w:tc>
      </w:tr>
    </w:tbl>
    <w:p w14:paraId="05707C0E" w14:textId="77777777" w:rsidR="00BD136E" w:rsidDel="003F530E" w:rsidRDefault="00BD136E" w:rsidP="00AE5082">
      <w:pPr>
        <w:rPr>
          <w:del w:id="858" w:author="Javier Kachuka" w:date="2019-11-05T15:55:00Z"/>
          <w:rFonts w:cs="Arial"/>
          <w:sz w:val="24"/>
          <w:szCs w:val="24"/>
          <w:lang w:val="es-ES"/>
        </w:rPr>
      </w:pPr>
    </w:p>
    <w:p w14:paraId="7B4E538A" w14:textId="70980777" w:rsidR="00BD136E" w:rsidRPr="00EC5FEE" w:rsidRDefault="00BD136E" w:rsidP="00AE5082">
      <w:pPr>
        <w:rPr>
          <w:rFonts w:cs="Arial"/>
          <w:sz w:val="24"/>
          <w:szCs w:val="24"/>
          <w:lang w:val="es-ES"/>
        </w:rPr>
      </w:pPr>
    </w:p>
    <w:p w14:paraId="7D0E142F" w14:textId="03B06686" w:rsidR="00BF3680" w:rsidRPr="00EC5FEE" w:rsidRDefault="002A55EF" w:rsidP="002A55EF">
      <w:pPr>
        <w:pStyle w:val="Ttulo3"/>
        <w:rPr>
          <w:lang w:val="es-ES"/>
        </w:rPr>
      </w:pPr>
      <w:bookmarkStart w:id="859" w:name="_Toc24617135"/>
      <w:r>
        <w:rPr>
          <w:lang w:val="es-ES"/>
        </w:rPr>
        <w:t>Módulo de Entrada – S</w:t>
      </w:r>
      <w:r w:rsidR="00BF3680" w:rsidRPr="00EC5FEE">
        <w:rPr>
          <w:lang w:val="es-ES"/>
        </w:rPr>
        <w:t>alida</w:t>
      </w:r>
      <w:bookmarkEnd w:id="859"/>
    </w:p>
    <w:tbl>
      <w:tblPr>
        <w:tblStyle w:val="Tablaconcuadrcula"/>
        <w:tblW w:w="0" w:type="auto"/>
        <w:tblLook w:val="04A0" w:firstRow="1" w:lastRow="0" w:firstColumn="1" w:lastColumn="0" w:noHBand="0" w:noVBand="1"/>
      </w:tblPr>
      <w:tblGrid>
        <w:gridCol w:w="2122"/>
        <w:gridCol w:w="6706"/>
      </w:tblGrid>
      <w:tr w:rsidR="00BF3680" w:rsidRPr="00EC5FEE" w14:paraId="095ED55D" w14:textId="77777777" w:rsidTr="00EC5FEE">
        <w:tc>
          <w:tcPr>
            <w:tcW w:w="2122" w:type="dxa"/>
            <w:shd w:val="clear" w:color="auto" w:fill="9CC2E5" w:themeFill="accent1" w:themeFillTint="99"/>
          </w:tcPr>
          <w:p w14:paraId="20294517"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6A4C3A20" w14:textId="77777777" w:rsidR="00BF3680" w:rsidRPr="00EC5FEE" w:rsidRDefault="008F753A" w:rsidP="00BF3680">
            <w:pPr>
              <w:rPr>
                <w:rFonts w:cs="Arial"/>
                <w:sz w:val="24"/>
                <w:szCs w:val="24"/>
                <w:lang w:val="es-ES"/>
              </w:rPr>
            </w:pPr>
            <w:r w:rsidRPr="00EC5FEE">
              <w:rPr>
                <w:rFonts w:cs="Arial"/>
                <w:sz w:val="24"/>
                <w:szCs w:val="24"/>
                <w:lang w:val="es-ES"/>
              </w:rPr>
              <w:t>Registrar Entrada</w:t>
            </w:r>
          </w:p>
        </w:tc>
      </w:tr>
      <w:tr w:rsidR="00BF3680" w:rsidRPr="00EC5FEE" w14:paraId="7361C9D3" w14:textId="77777777" w:rsidTr="00EC5FEE">
        <w:tc>
          <w:tcPr>
            <w:tcW w:w="2122" w:type="dxa"/>
            <w:shd w:val="clear" w:color="auto" w:fill="9CC2E5" w:themeFill="accent1" w:themeFillTint="99"/>
          </w:tcPr>
          <w:p w14:paraId="162C0E4E"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32D7EAF" w14:textId="19ACC101" w:rsidR="00BF3680"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BF3680" w:rsidRPr="00563768" w14:paraId="0553E03E" w14:textId="77777777" w:rsidTr="00EC5FEE">
        <w:tc>
          <w:tcPr>
            <w:tcW w:w="2122" w:type="dxa"/>
            <w:shd w:val="clear" w:color="auto" w:fill="9CC2E5" w:themeFill="accent1" w:themeFillTint="99"/>
          </w:tcPr>
          <w:p w14:paraId="0988A415"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5A0B79FE" w14:textId="7FEFA3B4" w:rsidR="00BF3680" w:rsidRPr="00EC5FEE" w:rsidRDefault="00BF3680" w:rsidP="008F753A">
            <w:pPr>
              <w:rPr>
                <w:rFonts w:cs="Arial"/>
                <w:sz w:val="24"/>
                <w:szCs w:val="24"/>
                <w:lang w:val="es-ES"/>
              </w:rPr>
            </w:pPr>
            <w:r w:rsidRPr="00EC5FEE">
              <w:rPr>
                <w:rFonts w:cs="Arial"/>
                <w:sz w:val="24"/>
                <w:szCs w:val="24"/>
                <w:lang w:val="es-ES"/>
              </w:rPr>
              <w:t xml:space="preserve">El </w:t>
            </w:r>
            <w:r w:rsidR="008F753A" w:rsidRPr="00EC5FEE">
              <w:rPr>
                <w:rFonts w:cs="Arial"/>
                <w:sz w:val="24"/>
                <w:szCs w:val="24"/>
                <w:lang w:val="es-ES"/>
              </w:rPr>
              <w:t>empleado</w:t>
            </w:r>
            <w:r w:rsidR="00D63981">
              <w:rPr>
                <w:rFonts w:cs="Arial"/>
                <w:sz w:val="24"/>
                <w:szCs w:val="24"/>
                <w:lang w:val="es-ES"/>
              </w:rPr>
              <w:t xml:space="preserve"> de planta</w:t>
            </w:r>
            <w:r w:rsidR="008F753A" w:rsidRPr="00EC5FEE">
              <w:rPr>
                <w:rFonts w:cs="Arial"/>
                <w:sz w:val="24"/>
                <w:szCs w:val="24"/>
                <w:lang w:val="es-ES"/>
              </w:rPr>
              <w:t xml:space="preserve"> registra la entrada a la planta</w:t>
            </w:r>
          </w:p>
        </w:tc>
      </w:tr>
      <w:tr w:rsidR="00BF3680" w:rsidRPr="00EC5FEE" w14:paraId="697EF235" w14:textId="77777777" w:rsidTr="00EC5FEE">
        <w:tc>
          <w:tcPr>
            <w:tcW w:w="2122" w:type="dxa"/>
            <w:shd w:val="clear" w:color="auto" w:fill="9CC2E5" w:themeFill="accent1" w:themeFillTint="99"/>
          </w:tcPr>
          <w:p w14:paraId="7DCE4B4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E2A5800" w14:textId="1EC156AF" w:rsidR="00BF3680" w:rsidRPr="00EC5FEE" w:rsidRDefault="008F753A" w:rsidP="00E76878">
            <w:pPr>
              <w:rPr>
                <w:rFonts w:cs="Arial"/>
                <w:sz w:val="24"/>
                <w:szCs w:val="24"/>
                <w:lang w:val="es-ES"/>
              </w:rPr>
            </w:pPr>
            <w:r w:rsidRPr="00EC5FEE">
              <w:rPr>
                <w:rFonts w:cs="Arial"/>
                <w:sz w:val="24"/>
                <w:szCs w:val="24"/>
                <w:lang w:val="es-ES"/>
              </w:rPr>
              <w:t>RF</w:t>
            </w:r>
            <w:ins w:id="860" w:author="Javier Kachuka" w:date="2019-11-05T17:55:00Z">
              <w:r w:rsidR="00401CC8">
                <w:rPr>
                  <w:rFonts w:cs="Arial"/>
                  <w:sz w:val="24"/>
                  <w:szCs w:val="24"/>
                  <w:lang w:val="es-ES"/>
                </w:rPr>
                <w:t>4</w:t>
              </w:r>
            </w:ins>
            <w:del w:id="861" w:author="Javier Kachuka" w:date="2019-11-05T17:55:00Z">
              <w:r w:rsidRPr="00EC5FEE" w:rsidDel="00401CC8">
                <w:rPr>
                  <w:rFonts w:cs="Arial"/>
                  <w:sz w:val="24"/>
                  <w:szCs w:val="24"/>
                  <w:lang w:val="es-ES"/>
                </w:rPr>
                <w:delText>5</w:delText>
              </w:r>
            </w:del>
            <w:r w:rsidRPr="00EC5FEE">
              <w:rPr>
                <w:rFonts w:cs="Arial"/>
                <w:sz w:val="24"/>
                <w:szCs w:val="24"/>
                <w:lang w:val="es-ES"/>
              </w:rPr>
              <w:t>.</w:t>
            </w:r>
            <w:ins w:id="862" w:author="Javier Kachuka" w:date="2019-11-05T17:55:00Z">
              <w:r w:rsidR="00401CC8">
                <w:rPr>
                  <w:rFonts w:cs="Arial"/>
                  <w:sz w:val="24"/>
                  <w:szCs w:val="24"/>
                  <w:lang w:val="es-ES"/>
                </w:rPr>
                <w:t>9</w:t>
              </w:r>
            </w:ins>
            <w:del w:id="863" w:author="Javier Kachuka" w:date="2019-11-05T17:55:00Z">
              <w:r w:rsidRPr="00EC5FEE" w:rsidDel="00401CC8">
                <w:rPr>
                  <w:rFonts w:cs="Arial"/>
                  <w:sz w:val="24"/>
                  <w:szCs w:val="24"/>
                  <w:lang w:val="es-ES"/>
                </w:rPr>
                <w:delText>1</w:delText>
              </w:r>
            </w:del>
          </w:p>
        </w:tc>
      </w:tr>
    </w:tbl>
    <w:p w14:paraId="461EBEFC"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4862DFD5" w14:textId="77777777" w:rsidTr="00EC5FEE">
        <w:tc>
          <w:tcPr>
            <w:tcW w:w="2122" w:type="dxa"/>
            <w:shd w:val="clear" w:color="auto" w:fill="9CC2E5" w:themeFill="accent1" w:themeFillTint="99"/>
          </w:tcPr>
          <w:p w14:paraId="24919A52"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00DA0E4A" w14:textId="77777777" w:rsidR="008F753A" w:rsidRPr="00EC5FEE" w:rsidRDefault="008F753A" w:rsidP="008F753A">
            <w:pPr>
              <w:rPr>
                <w:rFonts w:cs="Arial"/>
                <w:sz w:val="24"/>
                <w:szCs w:val="24"/>
                <w:lang w:val="es-ES"/>
              </w:rPr>
            </w:pPr>
            <w:r w:rsidRPr="00EC5FEE">
              <w:rPr>
                <w:rFonts w:cs="Arial"/>
                <w:sz w:val="24"/>
                <w:szCs w:val="24"/>
                <w:lang w:val="es-ES"/>
              </w:rPr>
              <w:t>Registrar Salida</w:t>
            </w:r>
          </w:p>
        </w:tc>
      </w:tr>
      <w:tr w:rsidR="008F753A" w:rsidRPr="00EC5FEE" w14:paraId="25D91831" w14:textId="77777777" w:rsidTr="00EC5FEE">
        <w:tc>
          <w:tcPr>
            <w:tcW w:w="2122" w:type="dxa"/>
            <w:shd w:val="clear" w:color="auto" w:fill="9CC2E5" w:themeFill="accent1" w:themeFillTint="99"/>
          </w:tcPr>
          <w:p w14:paraId="1431DC0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57D1C756" w14:textId="36B8DB5D" w:rsidR="008F753A"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8F753A" w:rsidRPr="00563768" w14:paraId="0C21279C" w14:textId="77777777" w:rsidTr="00EC5FEE">
        <w:tc>
          <w:tcPr>
            <w:tcW w:w="2122" w:type="dxa"/>
            <w:shd w:val="clear" w:color="auto" w:fill="9CC2E5" w:themeFill="accent1" w:themeFillTint="99"/>
          </w:tcPr>
          <w:p w14:paraId="1481E380"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560154DB" w14:textId="11033F9D" w:rsidR="008F753A" w:rsidRPr="00EC5FEE" w:rsidRDefault="008F753A" w:rsidP="00E76878">
            <w:pPr>
              <w:rPr>
                <w:rFonts w:cs="Arial"/>
                <w:sz w:val="24"/>
                <w:szCs w:val="24"/>
                <w:lang w:val="es-ES"/>
              </w:rPr>
            </w:pPr>
            <w:r w:rsidRPr="00EC5FEE">
              <w:rPr>
                <w:rFonts w:cs="Arial"/>
                <w:sz w:val="24"/>
                <w:szCs w:val="24"/>
                <w:lang w:val="es-ES"/>
              </w:rPr>
              <w:t>El empleado</w:t>
            </w:r>
            <w:r w:rsidR="00D63981">
              <w:rPr>
                <w:rFonts w:cs="Arial"/>
                <w:sz w:val="24"/>
                <w:szCs w:val="24"/>
                <w:lang w:val="es-ES"/>
              </w:rPr>
              <w:t xml:space="preserve"> de planta</w:t>
            </w:r>
            <w:r w:rsidRPr="00EC5FEE">
              <w:rPr>
                <w:rFonts w:cs="Arial"/>
                <w:sz w:val="24"/>
                <w:szCs w:val="24"/>
                <w:lang w:val="es-ES"/>
              </w:rPr>
              <w:t xml:space="preserve"> registra la salida de la planta</w:t>
            </w:r>
          </w:p>
        </w:tc>
      </w:tr>
      <w:tr w:rsidR="008F753A" w:rsidRPr="00EC5FEE" w14:paraId="01EC4395" w14:textId="77777777" w:rsidTr="00EC5FEE">
        <w:tc>
          <w:tcPr>
            <w:tcW w:w="2122" w:type="dxa"/>
            <w:shd w:val="clear" w:color="auto" w:fill="9CC2E5" w:themeFill="accent1" w:themeFillTint="99"/>
          </w:tcPr>
          <w:p w14:paraId="6EF93B2D"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6A600D54" w14:textId="7CA87397" w:rsidR="008F753A" w:rsidRPr="00EC5FEE" w:rsidRDefault="008F753A" w:rsidP="00E76878">
            <w:pPr>
              <w:rPr>
                <w:rFonts w:cs="Arial"/>
                <w:sz w:val="24"/>
                <w:szCs w:val="24"/>
                <w:lang w:val="es-ES"/>
              </w:rPr>
            </w:pPr>
            <w:r w:rsidRPr="00EC5FEE">
              <w:rPr>
                <w:rFonts w:cs="Arial"/>
                <w:sz w:val="24"/>
                <w:szCs w:val="24"/>
                <w:lang w:val="es-ES"/>
              </w:rPr>
              <w:t>RF</w:t>
            </w:r>
            <w:ins w:id="864" w:author="Javier Kachuka" w:date="2019-11-05T17:55:00Z">
              <w:r w:rsidR="00401CC8">
                <w:rPr>
                  <w:rFonts w:cs="Arial"/>
                  <w:sz w:val="24"/>
                  <w:szCs w:val="24"/>
                  <w:lang w:val="es-ES"/>
                </w:rPr>
                <w:t>5</w:t>
              </w:r>
            </w:ins>
            <w:del w:id="865" w:author="Javier Kachuka" w:date="2019-11-05T17:55:00Z">
              <w:r w:rsidRPr="00EC5FEE" w:rsidDel="00401CC8">
                <w:rPr>
                  <w:rFonts w:cs="Arial"/>
                  <w:sz w:val="24"/>
                  <w:szCs w:val="24"/>
                  <w:lang w:val="es-ES"/>
                </w:rPr>
                <w:delText>5</w:delText>
              </w:r>
            </w:del>
            <w:r w:rsidRPr="00EC5FEE">
              <w:rPr>
                <w:rFonts w:cs="Arial"/>
                <w:sz w:val="24"/>
                <w:szCs w:val="24"/>
                <w:lang w:val="es-ES"/>
              </w:rPr>
              <w:t>.</w:t>
            </w:r>
            <w:ins w:id="866" w:author="Javier Kachuka" w:date="2019-11-05T17:55:00Z">
              <w:r w:rsidR="00401CC8">
                <w:rPr>
                  <w:rFonts w:cs="Arial"/>
                  <w:sz w:val="24"/>
                  <w:szCs w:val="24"/>
                  <w:lang w:val="es-ES"/>
                </w:rPr>
                <w:t>0</w:t>
              </w:r>
            </w:ins>
            <w:del w:id="867" w:author="Javier Kachuka" w:date="2019-11-05T17:55:00Z">
              <w:r w:rsidRPr="00EC5FEE" w:rsidDel="00401CC8">
                <w:rPr>
                  <w:rFonts w:cs="Arial"/>
                  <w:sz w:val="24"/>
                  <w:szCs w:val="24"/>
                  <w:lang w:val="es-ES"/>
                </w:rPr>
                <w:delText>2</w:delText>
              </w:r>
            </w:del>
          </w:p>
        </w:tc>
      </w:tr>
    </w:tbl>
    <w:p w14:paraId="5FE96C77" w14:textId="77777777" w:rsidR="008F753A" w:rsidRPr="00EC5FEE" w:rsidRDefault="008F75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2AFE9A70" w14:textId="77777777" w:rsidTr="00EC5FEE">
        <w:tc>
          <w:tcPr>
            <w:tcW w:w="2122" w:type="dxa"/>
            <w:shd w:val="clear" w:color="auto" w:fill="9CC2E5" w:themeFill="accent1" w:themeFillTint="99"/>
          </w:tcPr>
          <w:p w14:paraId="18F2FA0F"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3C6FE059" w14:textId="5A6AC277" w:rsidR="008F753A" w:rsidRPr="00EC5FEE" w:rsidRDefault="00D63981" w:rsidP="00D63981">
            <w:pPr>
              <w:rPr>
                <w:rFonts w:cs="Arial"/>
                <w:sz w:val="24"/>
                <w:szCs w:val="24"/>
                <w:lang w:val="es-ES"/>
              </w:rPr>
            </w:pPr>
            <w:r>
              <w:rPr>
                <w:rFonts w:cs="Arial"/>
                <w:sz w:val="24"/>
                <w:szCs w:val="24"/>
                <w:lang w:val="es-ES"/>
              </w:rPr>
              <w:t>Listar asistencias</w:t>
            </w:r>
          </w:p>
        </w:tc>
      </w:tr>
      <w:tr w:rsidR="008F753A" w:rsidRPr="00EC5FEE" w14:paraId="35E3583D" w14:textId="77777777" w:rsidTr="00EC5FEE">
        <w:tc>
          <w:tcPr>
            <w:tcW w:w="2122" w:type="dxa"/>
            <w:shd w:val="clear" w:color="auto" w:fill="9CC2E5" w:themeFill="accent1" w:themeFillTint="99"/>
          </w:tcPr>
          <w:p w14:paraId="047787F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78A6E670" w14:textId="59E7B57D" w:rsidR="008F753A" w:rsidRPr="00EC5FEE" w:rsidRDefault="008F753A" w:rsidP="00E76878">
            <w:pPr>
              <w:rPr>
                <w:rFonts w:cs="Arial"/>
                <w:sz w:val="24"/>
                <w:szCs w:val="24"/>
                <w:lang w:val="es-ES"/>
              </w:rPr>
            </w:pPr>
            <w:r w:rsidRPr="00EC5FEE">
              <w:rPr>
                <w:rFonts w:cs="Arial"/>
                <w:sz w:val="24"/>
                <w:szCs w:val="24"/>
                <w:lang w:val="es-ES"/>
              </w:rPr>
              <w:t>Oficinista</w:t>
            </w:r>
            <w:r w:rsidR="00D63981">
              <w:rPr>
                <w:rFonts w:cs="Arial"/>
                <w:sz w:val="24"/>
                <w:szCs w:val="24"/>
                <w:lang w:val="es-ES"/>
              </w:rPr>
              <w:t>, Administrador</w:t>
            </w:r>
          </w:p>
        </w:tc>
      </w:tr>
      <w:tr w:rsidR="008F753A" w:rsidRPr="00563768" w14:paraId="77101B97" w14:textId="77777777" w:rsidTr="00EC5FEE">
        <w:tc>
          <w:tcPr>
            <w:tcW w:w="2122" w:type="dxa"/>
            <w:shd w:val="clear" w:color="auto" w:fill="9CC2E5" w:themeFill="accent1" w:themeFillTint="99"/>
          </w:tcPr>
          <w:p w14:paraId="6DBCF83F"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058C6BCC" w14:textId="64432823" w:rsidR="008F753A" w:rsidRPr="00EC5FEE" w:rsidRDefault="008F753A" w:rsidP="00D63981">
            <w:pPr>
              <w:rPr>
                <w:rFonts w:cs="Arial"/>
                <w:sz w:val="24"/>
                <w:szCs w:val="24"/>
                <w:lang w:val="es-ES"/>
              </w:rPr>
            </w:pPr>
            <w:r w:rsidRPr="00EC5FEE">
              <w:rPr>
                <w:rFonts w:cs="Arial"/>
                <w:sz w:val="24"/>
                <w:szCs w:val="24"/>
                <w:lang w:val="es-ES"/>
              </w:rPr>
              <w:t xml:space="preserve">El oficinista </w:t>
            </w:r>
            <w:r w:rsidR="00D63981">
              <w:rPr>
                <w:rFonts w:cs="Arial"/>
                <w:sz w:val="24"/>
                <w:szCs w:val="24"/>
                <w:lang w:val="es-ES"/>
              </w:rPr>
              <w:t>o administrar puede listar todos los</w:t>
            </w:r>
            <w:r w:rsidRPr="00EC5FEE">
              <w:rPr>
                <w:rFonts w:cs="Arial"/>
                <w:sz w:val="24"/>
                <w:szCs w:val="24"/>
                <w:lang w:val="es-ES"/>
              </w:rPr>
              <w:t xml:space="preserve"> registro</w:t>
            </w:r>
            <w:r w:rsidR="00D63981">
              <w:rPr>
                <w:rFonts w:cs="Arial"/>
                <w:sz w:val="24"/>
                <w:szCs w:val="24"/>
                <w:lang w:val="es-ES"/>
              </w:rPr>
              <w:t>s</w:t>
            </w:r>
            <w:r w:rsidRPr="00EC5FEE">
              <w:rPr>
                <w:rFonts w:cs="Arial"/>
                <w:sz w:val="24"/>
                <w:szCs w:val="24"/>
                <w:lang w:val="es-ES"/>
              </w:rPr>
              <w:t xml:space="preserve"> de entrada – salida de cada empleado para llevar un control de asistencias.</w:t>
            </w:r>
          </w:p>
        </w:tc>
      </w:tr>
      <w:tr w:rsidR="008F753A" w:rsidRPr="00EC5FEE" w14:paraId="69F549F0" w14:textId="77777777" w:rsidTr="00EC5FEE">
        <w:tc>
          <w:tcPr>
            <w:tcW w:w="2122" w:type="dxa"/>
            <w:shd w:val="clear" w:color="auto" w:fill="9CC2E5" w:themeFill="accent1" w:themeFillTint="99"/>
          </w:tcPr>
          <w:p w14:paraId="3FFF6FAF"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456C61EB" w14:textId="65675254" w:rsidR="008F753A" w:rsidRPr="00EC5FEE" w:rsidRDefault="00765C0B" w:rsidP="00E76878">
            <w:pPr>
              <w:rPr>
                <w:rFonts w:cs="Arial"/>
                <w:sz w:val="24"/>
                <w:szCs w:val="24"/>
                <w:lang w:val="es-ES"/>
              </w:rPr>
            </w:pPr>
            <w:r w:rsidRPr="00EC5FEE">
              <w:rPr>
                <w:rFonts w:cs="Arial"/>
                <w:sz w:val="24"/>
                <w:szCs w:val="24"/>
                <w:lang w:val="es-ES"/>
              </w:rPr>
              <w:t>RF5.</w:t>
            </w:r>
            <w:ins w:id="868" w:author="Javier Kachuka" w:date="2019-11-05T17:55:00Z">
              <w:r w:rsidR="00401CC8">
                <w:rPr>
                  <w:rFonts w:cs="Arial"/>
                  <w:sz w:val="24"/>
                  <w:szCs w:val="24"/>
                  <w:lang w:val="es-ES"/>
                </w:rPr>
                <w:t>1</w:t>
              </w:r>
            </w:ins>
            <w:del w:id="869" w:author="Javier Kachuka" w:date="2019-11-05T17:55:00Z">
              <w:r w:rsidRPr="00EC5FEE" w:rsidDel="00401CC8">
                <w:rPr>
                  <w:rFonts w:cs="Arial"/>
                  <w:sz w:val="24"/>
                  <w:szCs w:val="24"/>
                  <w:lang w:val="es-ES"/>
                </w:rPr>
                <w:delText>3</w:delText>
              </w:r>
            </w:del>
          </w:p>
        </w:tc>
      </w:tr>
    </w:tbl>
    <w:p w14:paraId="022266AA" w14:textId="77777777" w:rsidR="008F753A" w:rsidRPr="00EC5FEE" w:rsidRDefault="008F753A" w:rsidP="00AE5082">
      <w:pPr>
        <w:rPr>
          <w:rFonts w:cs="Arial"/>
          <w:sz w:val="24"/>
          <w:szCs w:val="24"/>
          <w:lang w:val="es-ES"/>
        </w:rPr>
      </w:pPr>
    </w:p>
    <w:p w14:paraId="7CC93F80" w14:textId="77777777" w:rsidR="00765C0B" w:rsidRPr="00EC5FEE" w:rsidRDefault="00765C0B" w:rsidP="002A55EF">
      <w:pPr>
        <w:pStyle w:val="Ttulo3"/>
        <w:rPr>
          <w:lang w:val="es-ES"/>
        </w:rPr>
      </w:pPr>
      <w:bookmarkStart w:id="870" w:name="_Toc24617136"/>
      <w:r w:rsidRPr="00EC5FEE">
        <w:rPr>
          <w:lang w:val="es-ES"/>
        </w:rPr>
        <w:t>Módulo de Empleados</w:t>
      </w:r>
      <w:bookmarkEnd w:id="870"/>
    </w:p>
    <w:tbl>
      <w:tblPr>
        <w:tblStyle w:val="Tablaconcuadrcula"/>
        <w:tblW w:w="0" w:type="auto"/>
        <w:tblLook w:val="04A0" w:firstRow="1" w:lastRow="0" w:firstColumn="1" w:lastColumn="0" w:noHBand="0" w:noVBand="1"/>
      </w:tblPr>
      <w:tblGrid>
        <w:gridCol w:w="2122"/>
        <w:gridCol w:w="6706"/>
      </w:tblGrid>
      <w:tr w:rsidR="00765C0B" w:rsidRPr="00EC5FEE" w14:paraId="5E4697A0" w14:textId="77777777" w:rsidTr="00EC5FEE">
        <w:tc>
          <w:tcPr>
            <w:tcW w:w="2122" w:type="dxa"/>
            <w:shd w:val="clear" w:color="auto" w:fill="9CC2E5" w:themeFill="accent1" w:themeFillTint="99"/>
          </w:tcPr>
          <w:p w14:paraId="4F961719" w14:textId="77777777" w:rsidR="00765C0B" w:rsidRPr="00EC5FEE" w:rsidRDefault="00765C0B" w:rsidP="00E76878">
            <w:pPr>
              <w:rPr>
                <w:rFonts w:cs="Arial"/>
                <w:b/>
                <w:sz w:val="24"/>
                <w:szCs w:val="24"/>
                <w:lang w:val="es-ES"/>
              </w:rPr>
            </w:pPr>
            <w:r w:rsidRPr="00EC5FEE">
              <w:rPr>
                <w:rFonts w:cs="Arial"/>
                <w:b/>
                <w:sz w:val="24"/>
                <w:szCs w:val="24"/>
                <w:lang w:val="es-ES"/>
              </w:rPr>
              <w:t>Caso de uso</w:t>
            </w:r>
          </w:p>
        </w:tc>
        <w:tc>
          <w:tcPr>
            <w:tcW w:w="6706" w:type="dxa"/>
          </w:tcPr>
          <w:p w14:paraId="4C0105C1" w14:textId="77777777" w:rsidR="00765C0B" w:rsidRPr="00EC5FEE" w:rsidRDefault="0097717E" w:rsidP="00765C0B">
            <w:pPr>
              <w:rPr>
                <w:rFonts w:cs="Arial"/>
                <w:sz w:val="24"/>
                <w:szCs w:val="24"/>
                <w:lang w:val="es-ES"/>
              </w:rPr>
            </w:pPr>
            <w:r w:rsidRPr="00EC5FEE">
              <w:rPr>
                <w:rFonts w:cs="Arial"/>
                <w:sz w:val="24"/>
                <w:szCs w:val="24"/>
                <w:lang w:val="es-ES"/>
              </w:rPr>
              <w:t>Registrar Empleado</w:t>
            </w:r>
          </w:p>
        </w:tc>
      </w:tr>
      <w:tr w:rsidR="00765C0B" w:rsidRPr="00EC5FEE" w14:paraId="4C47A031" w14:textId="77777777" w:rsidTr="00EC5FEE">
        <w:tc>
          <w:tcPr>
            <w:tcW w:w="2122" w:type="dxa"/>
            <w:shd w:val="clear" w:color="auto" w:fill="9CC2E5" w:themeFill="accent1" w:themeFillTint="99"/>
          </w:tcPr>
          <w:p w14:paraId="5533BF26" w14:textId="77777777" w:rsidR="00765C0B" w:rsidRPr="00EC5FEE" w:rsidRDefault="00765C0B" w:rsidP="00E76878">
            <w:pPr>
              <w:rPr>
                <w:rFonts w:cs="Arial"/>
                <w:b/>
                <w:sz w:val="24"/>
                <w:szCs w:val="24"/>
                <w:lang w:val="es-ES"/>
              </w:rPr>
            </w:pPr>
            <w:r w:rsidRPr="00EC5FEE">
              <w:rPr>
                <w:rFonts w:cs="Arial"/>
                <w:b/>
                <w:sz w:val="24"/>
                <w:szCs w:val="24"/>
                <w:lang w:val="es-ES"/>
              </w:rPr>
              <w:t>Actor</w:t>
            </w:r>
          </w:p>
        </w:tc>
        <w:tc>
          <w:tcPr>
            <w:tcW w:w="6706" w:type="dxa"/>
          </w:tcPr>
          <w:p w14:paraId="3D38EF78" w14:textId="1C2E815C" w:rsidR="00765C0B" w:rsidRPr="00EC5FEE" w:rsidRDefault="00765C0B" w:rsidP="00B130E2">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765C0B" w:rsidRPr="00563768" w14:paraId="6BDCC789" w14:textId="77777777" w:rsidTr="00EC5FEE">
        <w:tc>
          <w:tcPr>
            <w:tcW w:w="2122" w:type="dxa"/>
            <w:shd w:val="clear" w:color="auto" w:fill="9CC2E5" w:themeFill="accent1" w:themeFillTint="99"/>
          </w:tcPr>
          <w:p w14:paraId="72D94A38" w14:textId="77777777" w:rsidR="00765C0B" w:rsidRPr="00EC5FEE" w:rsidRDefault="00765C0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5013F0E" w14:textId="403206DF" w:rsidR="00765C0B" w:rsidRPr="00EC5FEE" w:rsidRDefault="00765C0B"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0097717E" w:rsidRPr="00EC5FEE">
              <w:rPr>
                <w:rFonts w:cs="Arial"/>
                <w:sz w:val="24"/>
                <w:szCs w:val="24"/>
                <w:lang w:val="es-ES"/>
              </w:rPr>
              <w:t>da de alta a un nuevo empleado con sus datos correspondientes</w:t>
            </w:r>
            <w:r w:rsidR="00B130E2">
              <w:rPr>
                <w:rFonts w:cs="Arial"/>
                <w:sz w:val="24"/>
                <w:szCs w:val="24"/>
                <w:lang w:val="es-ES"/>
              </w:rPr>
              <w:t xml:space="preserve"> en el sistema</w:t>
            </w:r>
          </w:p>
        </w:tc>
      </w:tr>
      <w:tr w:rsidR="00765C0B" w:rsidRPr="00EC5FEE" w14:paraId="6DBF2A09" w14:textId="77777777" w:rsidTr="00EC5FEE">
        <w:tc>
          <w:tcPr>
            <w:tcW w:w="2122" w:type="dxa"/>
            <w:shd w:val="clear" w:color="auto" w:fill="9CC2E5" w:themeFill="accent1" w:themeFillTint="99"/>
          </w:tcPr>
          <w:p w14:paraId="0FDFCF9A" w14:textId="77777777" w:rsidR="00765C0B" w:rsidRPr="00EC5FEE" w:rsidRDefault="00765C0B" w:rsidP="00E76878">
            <w:pPr>
              <w:rPr>
                <w:rFonts w:cs="Arial"/>
                <w:b/>
                <w:sz w:val="24"/>
                <w:szCs w:val="24"/>
                <w:lang w:val="es-ES"/>
              </w:rPr>
            </w:pPr>
            <w:r w:rsidRPr="00EC5FEE">
              <w:rPr>
                <w:rFonts w:cs="Arial"/>
                <w:b/>
                <w:sz w:val="24"/>
                <w:szCs w:val="24"/>
                <w:lang w:val="es-ES"/>
              </w:rPr>
              <w:t>Referencia Cruzada</w:t>
            </w:r>
          </w:p>
        </w:tc>
        <w:tc>
          <w:tcPr>
            <w:tcW w:w="6706" w:type="dxa"/>
          </w:tcPr>
          <w:p w14:paraId="182C121A" w14:textId="4E483F3B" w:rsidR="00765C0B" w:rsidRPr="00EC5FEE" w:rsidRDefault="0097717E" w:rsidP="00E76878">
            <w:pPr>
              <w:rPr>
                <w:rFonts w:cs="Arial"/>
                <w:sz w:val="24"/>
                <w:szCs w:val="24"/>
                <w:lang w:val="es-ES"/>
              </w:rPr>
            </w:pPr>
            <w:r w:rsidRPr="00EC5FEE">
              <w:rPr>
                <w:rFonts w:cs="Arial"/>
                <w:sz w:val="24"/>
                <w:szCs w:val="24"/>
                <w:lang w:val="es-ES"/>
              </w:rPr>
              <w:t>RF</w:t>
            </w:r>
            <w:ins w:id="871" w:author="Javier Kachuka" w:date="2019-11-05T17:56:00Z">
              <w:r w:rsidR="00401CC8">
                <w:rPr>
                  <w:rFonts w:cs="Arial"/>
                  <w:sz w:val="24"/>
                  <w:szCs w:val="24"/>
                  <w:lang w:val="es-ES"/>
                </w:rPr>
                <w:t>5</w:t>
              </w:r>
            </w:ins>
            <w:del w:id="872" w:author="Javier Kachuka" w:date="2019-11-05T17:56:00Z">
              <w:r w:rsidRPr="00EC5FEE" w:rsidDel="00401CC8">
                <w:rPr>
                  <w:rFonts w:cs="Arial"/>
                  <w:sz w:val="24"/>
                  <w:szCs w:val="24"/>
                  <w:lang w:val="es-ES"/>
                </w:rPr>
                <w:delText>6</w:delText>
              </w:r>
            </w:del>
            <w:r w:rsidRPr="00EC5FEE">
              <w:rPr>
                <w:rFonts w:cs="Arial"/>
                <w:sz w:val="24"/>
                <w:szCs w:val="24"/>
                <w:lang w:val="es-ES"/>
              </w:rPr>
              <w:t>.</w:t>
            </w:r>
            <w:ins w:id="873" w:author="Javier Kachuka" w:date="2019-11-05T17:56:00Z">
              <w:r w:rsidR="00401CC8">
                <w:rPr>
                  <w:rFonts w:cs="Arial"/>
                  <w:sz w:val="24"/>
                  <w:szCs w:val="24"/>
                  <w:lang w:val="es-ES"/>
                </w:rPr>
                <w:t>2</w:t>
              </w:r>
            </w:ins>
            <w:del w:id="874" w:author="Javier Kachuka" w:date="2019-11-05T17:56:00Z">
              <w:r w:rsidRPr="00EC5FEE" w:rsidDel="00401CC8">
                <w:rPr>
                  <w:rFonts w:cs="Arial"/>
                  <w:sz w:val="24"/>
                  <w:szCs w:val="24"/>
                  <w:lang w:val="es-ES"/>
                </w:rPr>
                <w:delText>1</w:delText>
              </w:r>
            </w:del>
          </w:p>
        </w:tc>
      </w:tr>
    </w:tbl>
    <w:p w14:paraId="59BC9D1E" w14:textId="78FA5EA1" w:rsidR="003F530E" w:rsidRDefault="003F530E" w:rsidP="00AE5082">
      <w:pPr>
        <w:rPr>
          <w:ins w:id="875" w:author="Javier Kachuka" w:date="2019-11-05T16:02:00Z"/>
          <w:rFonts w:cs="Arial"/>
          <w:sz w:val="24"/>
          <w:szCs w:val="24"/>
          <w:lang w:val="es-ES"/>
        </w:rPr>
      </w:pPr>
    </w:p>
    <w:p w14:paraId="694436E2" w14:textId="66724891" w:rsidR="00765C0B" w:rsidRPr="00EC5FEE" w:rsidRDefault="003F530E" w:rsidP="00AE5082">
      <w:pPr>
        <w:rPr>
          <w:rFonts w:cs="Arial"/>
          <w:sz w:val="24"/>
          <w:szCs w:val="24"/>
          <w:lang w:val="es-ES"/>
        </w:rPr>
      </w:pPr>
      <w:ins w:id="876" w:author="Javier Kachuka" w:date="2019-11-05T16:02: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97717E" w:rsidRPr="00EC5FEE" w14:paraId="77E31B50" w14:textId="77777777" w:rsidTr="00EC5FEE">
        <w:tc>
          <w:tcPr>
            <w:tcW w:w="2122" w:type="dxa"/>
            <w:shd w:val="clear" w:color="auto" w:fill="9CC2E5" w:themeFill="accent1" w:themeFillTint="99"/>
          </w:tcPr>
          <w:p w14:paraId="33E47FDC" w14:textId="77777777" w:rsidR="0097717E" w:rsidRPr="00EC5FEE" w:rsidRDefault="0097717E" w:rsidP="00E76878">
            <w:pPr>
              <w:rPr>
                <w:rFonts w:cs="Arial"/>
                <w:b/>
                <w:sz w:val="24"/>
                <w:szCs w:val="24"/>
                <w:lang w:val="es-ES"/>
              </w:rPr>
            </w:pPr>
            <w:r w:rsidRPr="00EC5FEE">
              <w:rPr>
                <w:rFonts w:cs="Arial"/>
                <w:b/>
                <w:sz w:val="24"/>
                <w:szCs w:val="24"/>
                <w:lang w:val="es-ES"/>
              </w:rPr>
              <w:lastRenderedPageBreak/>
              <w:t>Caso de uso</w:t>
            </w:r>
          </w:p>
        </w:tc>
        <w:tc>
          <w:tcPr>
            <w:tcW w:w="6706" w:type="dxa"/>
          </w:tcPr>
          <w:p w14:paraId="6009ED57" w14:textId="77777777" w:rsidR="0097717E" w:rsidRPr="00EC5FEE" w:rsidRDefault="0097717E" w:rsidP="0097717E">
            <w:pPr>
              <w:rPr>
                <w:rFonts w:cs="Arial"/>
                <w:sz w:val="24"/>
                <w:szCs w:val="24"/>
                <w:lang w:val="es-ES"/>
              </w:rPr>
            </w:pPr>
            <w:r w:rsidRPr="00EC5FEE">
              <w:rPr>
                <w:rFonts w:cs="Arial"/>
                <w:sz w:val="24"/>
                <w:szCs w:val="24"/>
                <w:lang w:val="es-ES"/>
              </w:rPr>
              <w:t>Modificar Empleado</w:t>
            </w:r>
          </w:p>
        </w:tc>
      </w:tr>
      <w:tr w:rsidR="0097717E" w:rsidRPr="00EC5FEE" w14:paraId="3BA20D1C" w14:textId="77777777" w:rsidTr="00EC5FEE">
        <w:tc>
          <w:tcPr>
            <w:tcW w:w="2122" w:type="dxa"/>
            <w:shd w:val="clear" w:color="auto" w:fill="9CC2E5" w:themeFill="accent1" w:themeFillTint="99"/>
          </w:tcPr>
          <w:p w14:paraId="5E9BBDCD"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7CD577D" w14:textId="6C99826B" w:rsidR="0097717E" w:rsidRPr="00EC5FEE" w:rsidRDefault="0097717E" w:rsidP="00E76878">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97717E" w:rsidRPr="00563768" w14:paraId="6FFB3DC0" w14:textId="77777777" w:rsidTr="00EC5FEE">
        <w:tc>
          <w:tcPr>
            <w:tcW w:w="2122" w:type="dxa"/>
            <w:shd w:val="clear" w:color="auto" w:fill="9CC2E5" w:themeFill="accent1" w:themeFillTint="99"/>
          </w:tcPr>
          <w:p w14:paraId="52DDB593"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1E8BB068" w14:textId="19575CF5" w:rsidR="0097717E" w:rsidRPr="00EC5FEE" w:rsidRDefault="0097717E"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Pr="00EC5FEE">
              <w:rPr>
                <w:rFonts w:cs="Arial"/>
                <w:sz w:val="24"/>
                <w:szCs w:val="24"/>
                <w:lang w:val="es-ES"/>
              </w:rPr>
              <w:t>modifica los datos de un empleado</w:t>
            </w:r>
          </w:p>
        </w:tc>
      </w:tr>
      <w:tr w:rsidR="0097717E" w:rsidRPr="00EC5FEE" w14:paraId="5A1F75CC" w14:textId="77777777" w:rsidTr="00EC5FEE">
        <w:tc>
          <w:tcPr>
            <w:tcW w:w="2122" w:type="dxa"/>
            <w:shd w:val="clear" w:color="auto" w:fill="9CC2E5" w:themeFill="accent1" w:themeFillTint="99"/>
          </w:tcPr>
          <w:p w14:paraId="147CE2E4"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16190D49" w14:textId="5EEA7CCF" w:rsidR="0097717E" w:rsidRPr="00EC5FEE" w:rsidRDefault="0097717E" w:rsidP="00E76878">
            <w:pPr>
              <w:rPr>
                <w:rFonts w:cs="Arial"/>
                <w:sz w:val="24"/>
                <w:szCs w:val="24"/>
                <w:lang w:val="es-ES"/>
              </w:rPr>
            </w:pPr>
            <w:r w:rsidRPr="00EC5FEE">
              <w:rPr>
                <w:rFonts w:cs="Arial"/>
                <w:sz w:val="24"/>
                <w:szCs w:val="24"/>
                <w:lang w:val="es-ES"/>
              </w:rPr>
              <w:t>RF</w:t>
            </w:r>
            <w:ins w:id="877" w:author="Javier Kachuka" w:date="2019-11-05T17:56:00Z">
              <w:r w:rsidR="00BA6ED6">
                <w:rPr>
                  <w:rFonts w:cs="Arial"/>
                  <w:sz w:val="24"/>
                  <w:szCs w:val="24"/>
                  <w:lang w:val="es-ES"/>
                </w:rPr>
                <w:t>5.3</w:t>
              </w:r>
            </w:ins>
            <w:del w:id="878" w:author="Javier Kachuka" w:date="2019-11-05T17:56:00Z">
              <w:r w:rsidRPr="00EC5FEE" w:rsidDel="00BA6ED6">
                <w:rPr>
                  <w:rFonts w:cs="Arial"/>
                  <w:sz w:val="24"/>
                  <w:szCs w:val="24"/>
                  <w:lang w:val="es-ES"/>
                </w:rPr>
                <w:delText>6.2</w:delText>
              </w:r>
            </w:del>
          </w:p>
        </w:tc>
      </w:tr>
    </w:tbl>
    <w:p w14:paraId="03F6E981" w14:textId="77777777"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6BB04B04" w14:textId="77777777" w:rsidTr="00EC5FEE">
        <w:tc>
          <w:tcPr>
            <w:tcW w:w="2122" w:type="dxa"/>
            <w:shd w:val="clear" w:color="auto" w:fill="9CC2E5" w:themeFill="accent1" w:themeFillTint="99"/>
          </w:tcPr>
          <w:p w14:paraId="3268BDE6"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7749F7B1" w14:textId="77777777" w:rsidR="0097717E" w:rsidRPr="00EC5FEE" w:rsidRDefault="0097717E" w:rsidP="0097717E">
            <w:pPr>
              <w:rPr>
                <w:rFonts w:cs="Arial"/>
                <w:sz w:val="24"/>
                <w:szCs w:val="24"/>
                <w:lang w:val="es-ES"/>
              </w:rPr>
            </w:pPr>
            <w:r w:rsidRPr="00EC5FEE">
              <w:rPr>
                <w:rFonts w:cs="Arial"/>
                <w:sz w:val="24"/>
                <w:szCs w:val="24"/>
                <w:lang w:val="es-ES"/>
              </w:rPr>
              <w:t>Eliminar Empleado</w:t>
            </w:r>
          </w:p>
        </w:tc>
      </w:tr>
      <w:tr w:rsidR="0097717E" w:rsidRPr="00EC5FEE" w14:paraId="2C89C886" w14:textId="77777777" w:rsidTr="00EC5FEE">
        <w:tc>
          <w:tcPr>
            <w:tcW w:w="2122" w:type="dxa"/>
            <w:shd w:val="clear" w:color="auto" w:fill="9CC2E5" w:themeFill="accent1" w:themeFillTint="99"/>
          </w:tcPr>
          <w:p w14:paraId="653AD342"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CC78018" w14:textId="67A9519A" w:rsidR="0097717E" w:rsidRPr="00EC5FEE" w:rsidRDefault="00B130E2" w:rsidP="00E76878">
            <w:pPr>
              <w:rPr>
                <w:rFonts w:cs="Arial"/>
                <w:sz w:val="24"/>
                <w:szCs w:val="24"/>
                <w:lang w:val="es-ES"/>
              </w:rPr>
            </w:pPr>
            <w:r>
              <w:rPr>
                <w:rFonts w:cs="Arial"/>
                <w:sz w:val="24"/>
                <w:szCs w:val="24"/>
                <w:lang w:val="es-ES"/>
              </w:rPr>
              <w:t>Administrador</w:t>
            </w:r>
          </w:p>
        </w:tc>
      </w:tr>
      <w:tr w:rsidR="0097717E" w:rsidRPr="00563768" w14:paraId="5FFFEEA4" w14:textId="77777777" w:rsidTr="00EC5FEE">
        <w:tc>
          <w:tcPr>
            <w:tcW w:w="2122" w:type="dxa"/>
            <w:shd w:val="clear" w:color="auto" w:fill="9CC2E5" w:themeFill="accent1" w:themeFillTint="99"/>
          </w:tcPr>
          <w:p w14:paraId="3CDE922C"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419A857D" w14:textId="23678FA6" w:rsidR="0097717E" w:rsidRPr="00EC5FEE" w:rsidRDefault="0097717E" w:rsidP="00B130E2">
            <w:pPr>
              <w:rPr>
                <w:rFonts w:cs="Arial"/>
                <w:sz w:val="24"/>
                <w:szCs w:val="24"/>
                <w:lang w:val="es-ES"/>
              </w:rPr>
            </w:pPr>
            <w:r w:rsidRPr="00EC5FEE">
              <w:rPr>
                <w:rFonts w:cs="Arial"/>
                <w:sz w:val="24"/>
                <w:szCs w:val="24"/>
                <w:lang w:val="es-ES"/>
              </w:rPr>
              <w:t xml:space="preserve">El </w:t>
            </w:r>
            <w:r w:rsidR="00B130E2">
              <w:rPr>
                <w:rFonts w:cs="Arial"/>
                <w:sz w:val="24"/>
                <w:szCs w:val="24"/>
                <w:lang w:val="es-ES"/>
              </w:rPr>
              <w:t>administrador</w:t>
            </w:r>
            <w:r w:rsidRPr="00EC5FEE">
              <w:rPr>
                <w:rFonts w:cs="Arial"/>
                <w:sz w:val="24"/>
                <w:szCs w:val="24"/>
                <w:lang w:val="es-ES"/>
              </w:rPr>
              <w:t xml:space="preserve"> da de baja un empleado</w:t>
            </w:r>
          </w:p>
        </w:tc>
      </w:tr>
      <w:tr w:rsidR="0097717E" w:rsidRPr="00EC5FEE" w14:paraId="5A31D1A2" w14:textId="77777777" w:rsidTr="00EC5FEE">
        <w:tc>
          <w:tcPr>
            <w:tcW w:w="2122" w:type="dxa"/>
            <w:shd w:val="clear" w:color="auto" w:fill="9CC2E5" w:themeFill="accent1" w:themeFillTint="99"/>
          </w:tcPr>
          <w:p w14:paraId="7872E86F"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6B4BE8E0" w14:textId="46D2BD25" w:rsidR="0097717E" w:rsidRPr="00EC5FEE" w:rsidRDefault="0097717E" w:rsidP="00E76878">
            <w:pPr>
              <w:rPr>
                <w:rFonts w:cs="Arial"/>
                <w:sz w:val="24"/>
                <w:szCs w:val="24"/>
                <w:lang w:val="es-ES"/>
              </w:rPr>
            </w:pPr>
            <w:r w:rsidRPr="00EC5FEE">
              <w:rPr>
                <w:rFonts w:cs="Arial"/>
                <w:sz w:val="24"/>
                <w:szCs w:val="24"/>
                <w:lang w:val="es-ES"/>
              </w:rPr>
              <w:t>RF</w:t>
            </w:r>
            <w:ins w:id="879" w:author="Javier Kachuka" w:date="2019-11-05T17:56:00Z">
              <w:r w:rsidR="00BA6ED6">
                <w:rPr>
                  <w:rFonts w:cs="Arial"/>
                  <w:sz w:val="24"/>
                  <w:szCs w:val="24"/>
                  <w:lang w:val="es-ES"/>
                </w:rPr>
                <w:t>5.4</w:t>
              </w:r>
            </w:ins>
            <w:del w:id="880" w:author="Javier Kachuka" w:date="2019-11-05T17:56:00Z">
              <w:r w:rsidRPr="00EC5FEE" w:rsidDel="00BA6ED6">
                <w:rPr>
                  <w:rFonts w:cs="Arial"/>
                  <w:sz w:val="24"/>
                  <w:szCs w:val="24"/>
                  <w:lang w:val="es-ES"/>
                </w:rPr>
                <w:delText>6.3</w:delText>
              </w:r>
            </w:del>
          </w:p>
        </w:tc>
      </w:tr>
    </w:tbl>
    <w:p w14:paraId="04E1AD8B" w14:textId="2159C6DF"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rsidDel="003F530E" w14:paraId="7C2C364E" w14:textId="60B7848F" w:rsidTr="00EC5FEE">
        <w:trPr>
          <w:del w:id="881" w:author="Javier Kachuka" w:date="2019-11-05T15:57:00Z"/>
        </w:trPr>
        <w:tc>
          <w:tcPr>
            <w:tcW w:w="2122" w:type="dxa"/>
            <w:shd w:val="clear" w:color="auto" w:fill="9CC2E5" w:themeFill="accent1" w:themeFillTint="99"/>
          </w:tcPr>
          <w:p w14:paraId="60CB4FE3" w14:textId="521A3FE7" w:rsidR="0097717E" w:rsidRPr="00EC5FEE" w:rsidDel="003F530E" w:rsidRDefault="0097717E" w:rsidP="00E76878">
            <w:pPr>
              <w:rPr>
                <w:del w:id="882" w:author="Javier Kachuka" w:date="2019-11-05T15:57:00Z"/>
                <w:rFonts w:cs="Arial"/>
                <w:b/>
                <w:sz w:val="24"/>
                <w:szCs w:val="24"/>
                <w:lang w:val="es-ES"/>
              </w:rPr>
            </w:pPr>
            <w:del w:id="883" w:author="Javier Kachuka" w:date="2019-11-05T15:57:00Z">
              <w:r w:rsidRPr="00EC5FEE" w:rsidDel="003F530E">
                <w:rPr>
                  <w:rFonts w:cs="Arial"/>
                  <w:b/>
                  <w:sz w:val="24"/>
                  <w:szCs w:val="24"/>
                  <w:lang w:val="es-ES"/>
                </w:rPr>
                <w:delText>Caso de uso</w:delText>
              </w:r>
            </w:del>
          </w:p>
        </w:tc>
        <w:tc>
          <w:tcPr>
            <w:tcW w:w="6706" w:type="dxa"/>
          </w:tcPr>
          <w:p w14:paraId="72C49F9D" w14:textId="541264F2" w:rsidR="0097717E" w:rsidRPr="00EC5FEE" w:rsidDel="003F530E" w:rsidRDefault="0097717E" w:rsidP="0097717E">
            <w:pPr>
              <w:rPr>
                <w:del w:id="884" w:author="Javier Kachuka" w:date="2019-11-05T15:57:00Z"/>
                <w:rFonts w:cs="Arial"/>
                <w:sz w:val="24"/>
                <w:szCs w:val="24"/>
                <w:lang w:val="es-ES"/>
              </w:rPr>
            </w:pPr>
            <w:del w:id="885" w:author="Javier Kachuka" w:date="2019-11-05T15:57:00Z">
              <w:r w:rsidRPr="00EC5FEE" w:rsidDel="003F530E">
                <w:rPr>
                  <w:rFonts w:cs="Arial"/>
                  <w:sz w:val="24"/>
                  <w:szCs w:val="24"/>
                  <w:lang w:val="es-ES"/>
                </w:rPr>
                <w:delText>Listar Empleados</w:delText>
              </w:r>
            </w:del>
          </w:p>
        </w:tc>
      </w:tr>
      <w:tr w:rsidR="0097717E" w:rsidRPr="00D55146" w:rsidDel="003F530E" w14:paraId="6A4F4A9D" w14:textId="6D2E7A11" w:rsidTr="00EC5FEE">
        <w:trPr>
          <w:del w:id="886" w:author="Javier Kachuka" w:date="2019-11-05T15:57:00Z"/>
        </w:trPr>
        <w:tc>
          <w:tcPr>
            <w:tcW w:w="2122" w:type="dxa"/>
            <w:shd w:val="clear" w:color="auto" w:fill="9CC2E5" w:themeFill="accent1" w:themeFillTint="99"/>
          </w:tcPr>
          <w:p w14:paraId="472C3A4F" w14:textId="7B654A52" w:rsidR="0097717E" w:rsidRPr="00EC5FEE" w:rsidDel="003F530E" w:rsidRDefault="0097717E" w:rsidP="00E76878">
            <w:pPr>
              <w:rPr>
                <w:del w:id="887" w:author="Javier Kachuka" w:date="2019-11-05T15:57:00Z"/>
                <w:rFonts w:cs="Arial"/>
                <w:b/>
                <w:sz w:val="24"/>
                <w:szCs w:val="24"/>
                <w:lang w:val="es-ES"/>
              </w:rPr>
            </w:pPr>
            <w:del w:id="888" w:author="Javier Kachuka" w:date="2019-11-05T15:57:00Z">
              <w:r w:rsidRPr="00EC5FEE" w:rsidDel="003F530E">
                <w:rPr>
                  <w:rFonts w:cs="Arial"/>
                  <w:b/>
                  <w:sz w:val="24"/>
                  <w:szCs w:val="24"/>
                  <w:lang w:val="es-ES"/>
                </w:rPr>
                <w:delText>Actor</w:delText>
              </w:r>
            </w:del>
          </w:p>
        </w:tc>
        <w:tc>
          <w:tcPr>
            <w:tcW w:w="6706" w:type="dxa"/>
          </w:tcPr>
          <w:p w14:paraId="06C5B8CD" w14:textId="152FFDF6" w:rsidR="0097717E" w:rsidRPr="00EC5FEE" w:rsidDel="003F530E" w:rsidRDefault="0097717E" w:rsidP="00E76878">
            <w:pPr>
              <w:rPr>
                <w:del w:id="889" w:author="Javier Kachuka" w:date="2019-11-05T15:57:00Z"/>
                <w:rFonts w:cs="Arial"/>
                <w:sz w:val="24"/>
                <w:szCs w:val="24"/>
                <w:lang w:val="es-ES"/>
              </w:rPr>
            </w:pPr>
            <w:del w:id="890" w:author="Javier Kachuka" w:date="2019-11-05T15:57:00Z">
              <w:r w:rsidRPr="00EC5FEE" w:rsidDel="003F530E">
                <w:rPr>
                  <w:rFonts w:cs="Arial"/>
                  <w:sz w:val="24"/>
                  <w:szCs w:val="24"/>
                  <w:lang w:val="es-ES"/>
                </w:rPr>
                <w:delText>Oficinista</w:delText>
              </w:r>
              <w:r w:rsidR="00B130E2" w:rsidDel="003F530E">
                <w:rPr>
                  <w:rFonts w:cs="Arial"/>
                  <w:sz w:val="24"/>
                  <w:szCs w:val="24"/>
                  <w:lang w:val="es-ES"/>
                </w:rPr>
                <w:delText>, empleado de planta, administrador, auditor</w:delText>
              </w:r>
            </w:del>
          </w:p>
        </w:tc>
      </w:tr>
      <w:tr w:rsidR="0097717E" w:rsidRPr="00D55146" w:rsidDel="003F530E" w14:paraId="61A0498A" w14:textId="7D73862B" w:rsidTr="00EC5FEE">
        <w:trPr>
          <w:del w:id="891" w:author="Javier Kachuka" w:date="2019-11-05T15:57:00Z"/>
        </w:trPr>
        <w:tc>
          <w:tcPr>
            <w:tcW w:w="2122" w:type="dxa"/>
            <w:shd w:val="clear" w:color="auto" w:fill="9CC2E5" w:themeFill="accent1" w:themeFillTint="99"/>
          </w:tcPr>
          <w:p w14:paraId="7EEE6770" w14:textId="2B0DC4C1" w:rsidR="0097717E" w:rsidRPr="00EC5FEE" w:rsidDel="003F530E" w:rsidRDefault="0097717E" w:rsidP="00E76878">
            <w:pPr>
              <w:rPr>
                <w:del w:id="892" w:author="Javier Kachuka" w:date="2019-11-05T15:57:00Z"/>
                <w:rFonts w:cs="Arial"/>
                <w:b/>
                <w:sz w:val="24"/>
                <w:szCs w:val="24"/>
                <w:lang w:val="es-ES"/>
              </w:rPr>
            </w:pPr>
            <w:del w:id="893" w:author="Javier Kachuka" w:date="2019-11-05T15:57:00Z">
              <w:r w:rsidRPr="00EC5FEE" w:rsidDel="003F530E">
                <w:rPr>
                  <w:rFonts w:cs="Arial"/>
                  <w:b/>
                  <w:sz w:val="24"/>
                  <w:szCs w:val="24"/>
                  <w:lang w:val="es-ES"/>
                </w:rPr>
                <w:delText xml:space="preserve">Descripción </w:delText>
              </w:r>
            </w:del>
          </w:p>
        </w:tc>
        <w:tc>
          <w:tcPr>
            <w:tcW w:w="6706" w:type="dxa"/>
          </w:tcPr>
          <w:p w14:paraId="1B031DF0" w14:textId="182C7AE6" w:rsidR="0097717E" w:rsidRPr="00EC5FEE" w:rsidDel="003F530E" w:rsidRDefault="0097717E" w:rsidP="0097717E">
            <w:pPr>
              <w:rPr>
                <w:del w:id="894" w:author="Javier Kachuka" w:date="2019-11-05T15:57:00Z"/>
                <w:rFonts w:cs="Arial"/>
                <w:sz w:val="24"/>
                <w:szCs w:val="24"/>
                <w:lang w:val="es-ES"/>
              </w:rPr>
            </w:pPr>
            <w:del w:id="895" w:author="Javier Kachuka" w:date="2019-11-05T15:57:00Z">
              <w:r w:rsidRPr="00EC5FEE" w:rsidDel="003F530E">
                <w:rPr>
                  <w:rFonts w:cs="Arial"/>
                  <w:sz w:val="24"/>
                  <w:szCs w:val="24"/>
                  <w:lang w:val="es-ES"/>
                </w:rPr>
                <w:delText>El oficinista</w:delText>
              </w:r>
              <w:r w:rsidR="00B130E2" w:rsidDel="003F530E">
                <w:rPr>
                  <w:rFonts w:cs="Arial"/>
                  <w:sz w:val="24"/>
                  <w:szCs w:val="24"/>
                  <w:lang w:val="es-ES"/>
                </w:rPr>
                <w:delText>, empleado de planta, administrador o auditor</w:delText>
              </w:r>
              <w:r w:rsidRPr="00EC5FEE" w:rsidDel="003F530E">
                <w:rPr>
                  <w:rFonts w:cs="Arial"/>
                  <w:sz w:val="24"/>
                  <w:szCs w:val="24"/>
                  <w:lang w:val="es-ES"/>
                </w:rPr>
                <w:delText xml:space="preserve"> lista los empleados registrados</w:delText>
              </w:r>
            </w:del>
          </w:p>
        </w:tc>
      </w:tr>
      <w:tr w:rsidR="0097717E" w:rsidRPr="00EC5FEE" w:rsidDel="003F530E" w14:paraId="36D48921" w14:textId="0313257F" w:rsidTr="00EC5FEE">
        <w:trPr>
          <w:del w:id="896" w:author="Javier Kachuka" w:date="2019-11-05T15:57:00Z"/>
        </w:trPr>
        <w:tc>
          <w:tcPr>
            <w:tcW w:w="2122" w:type="dxa"/>
            <w:shd w:val="clear" w:color="auto" w:fill="9CC2E5" w:themeFill="accent1" w:themeFillTint="99"/>
          </w:tcPr>
          <w:p w14:paraId="5D322CAA" w14:textId="53EF1DCD" w:rsidR="0097717E" w:rsidRPr="00EC5FEE" w:rsidDel="003F530E" w:rsidRDefault="0097717E" w:rsidP="00E76878">
            <w:pPr>
              <w:rPr>
                <w:del w:id="897" w:author="Javier Kachuka" w:date="2019-11-05T15:57:00Z"/>
                <w:rFonts w:cs="Arial"/>
                <w:b/>
                <w:sz w:val="24"/>
                <w:szCs w:val="24"/>
                <w:lang w:val="es-ES"/>
              </w:rPr>
            </w:pPr>
            <w:del w:id="898" w:author="Javier Kachuka" w:date="2019-11-05T15:57:00Z">
              <w:r w:rsidRPr="00EC5FEE" w:rsidDel="003F530E">
                <w:rPr>
                  <w:rFonts w:cs="Arial"/>
                  <w:b/>
                  <w:sz w:val="24"/>
                  <w:szCs w:val="24"/>
                  <w:lang w:val="es-ES"/>
                </w:rPr>
                <w:delText>Referencia Cruzada</w:delText>
              </w:r>
            </w:del>
          </w:p>
        </w:tc>
        <w:tc>
          <w:tcPr>
            <w:tcW w:w="6706" w:type="dxa"/>
          </w:tcPr>
          <w:p w14:paraId="68E8676C" w14:textId="175716D2" w:rsidR="0097717E" w:rsidRPr="00EC5FEE" w:rsidDel="003F530E" w:rsidRDefault="0097717E" w:rsidP="00E76878">
            <w:pPr>
              <w:rPr>
                <w:del w:id="899" w:author="Javier Kachuka" w:date="2019-11-05T15:57:00Z"/>
                <w:rFonts w:cs="Arial"/>
                <w:sz w:val="24"/>
                <w:szCs w:val="24"/>
                <w:lang w:val="es-ES"/>
              </w:rPr>
            </w:pPr>
            <w:del w:id="900" w:author="Javier Kachuka" w:date="2019-11-05T15:57:00Z">
              <w:r w:rsidRPr="00EC5FEE" w:rsidDel="003F530E">
                <w:rPr>
                  <w:rFonts w:cs="Arial"/>
                  <w:sz w:val="24"/>
                  <w:szCs w:val="24"/>
                  <w:lang w:val="es-ES"/>
                </w:rPr>
                <w:delText>RF6.4</w:delText>
              </w:r>
            </w:del>
          </w:p>
        </w:tc>
      </w:tr>
    </w:tbl>
    <w:p w14:paraId="3C7F4733" w14:textId="376D1E22" w:rsidR="00111F19" w:rsidRDefault="00111F19" w:rsidP="006475DF">
      <w:pPr>
        <w:rPr>
          <w:rFonts w:cs="Arial"/>
          <w:sz w:val="24"/>
          <w:szCs w:val="24"/>
          <w:lang w:val="es-ES"/>
        </w:rPr>
      </w:pPr>
    </w:p>
    <w:p w14:paraId="7029D80A" w14:textId="2BB4C7EC" w:rsidR="005B6DF5" w:rsidRDefault="005B6DF5" w:rsidP="005B6DF5">
      <w:pPr>
        <w:pStyle w:val="Ttulo3"/>
        <w:rPr>
          <w:lang w:val="es-ES"/>
        </w:rPr>
      </w:pPr>
      <w:bookmarkStart w:id="901" w:name="_Toc24617137"/>
      <w:r>
        <w:rPr>
          <w:lang w:val="es-ES"/>
        </w:rPr>
        <w:t>General</w:t>
      </w:r>
      <w:bookmarkEnd w:id="901"/>
    </w:p>
    <w:tbl>
      <w:tblPr>
        <w:tblStyle w:val="Tablaconcuadrcula"/>
        <w:tblW w:w="0" w:type="auto"/>
        <w:tblLook w:val="04A0" w:firstRow="1" w:lastRow="0" w:firstColumn="1" w:lastColumn="0" w:noHBand="0" w:noVBand="1"/>
      </w:tblPr>
      <w:tblGrid>
        <w:gridCol w:w="2122"/>
        <w:gridCol w:w="6706"/>
      </w:tblGrid>
      <w:tr w:rsidR="005B6DF5" w:rsidRPr="00EC5FEE" w14:paraId="103E9115" w14:textId="77777777" w:rsidTr="00907480">
        <w:tc>
          <w:tcPr>
            <w:tcW w:w="2122" w:type="dxa"/>
            <w:shd w:val="clear" w:color="auto" w:fill="9CC2E5" w:themeFill="accent1" w:themeFillTint="99"/>
          </w:tcPr>
          <w:p w14:paraId="64B4B2AF" w14:textId="77777777" w:rsidR="005B6DF5" w:rsidRPr="00EC5FEE" w:rsidRDefault="005B6DF5" w:rsidP="00907480">
            <w:pPr>
              <w:rPr>
                <w:rFonts w:cs="Arial"/>
                <w:b/>
                <w:sz w:val="24"/>
                <w:szCs w:val="24"/>
                <w:lang w:val="es-ES"/>
              </w:rPr>
            </w:pPr>
            <w:r w:rsidRPr="00EC5FEE">
              <w:rPr>
                <w:rFonts w:cs="Arial"/>
                <w:b/>
                <w:sz w:val="24"/>
                <w:szCs w:val="24"/>
                <w:lang w:val="es-ES"/>
              </w:rPr>
              <w:t>Caso de uso</w:t>
            </w:r>
          </w:p>
        </w:tc>
        <w:tc>
          <w:tcPr>
            <w:tcW w:w="6706" w:type="dxa"/>
          </w:tcPr>
          <w:p w14:paraId="0337D6F8" w14:textId="7819E610" w:rsidR="005B6DF5" w:rsidRPr="00EC5FEE" w:rsidRDefault="005B6DF5" w:rsidP="005B6DF5">
            <w:pPr>
              <w:rPr>
                <w:rFonts w:cs="Arial"/>
                <w:sz w:val="24"/>
                <w:szCs w:val="24"/>
                <w:lang w:val="es-ES"/>
              </w:rPr>
            </w:pPr>
            <w:r>
              <w:rPr>
                <w:rFonts w:cs="Arial"/>
                <w:sz w:val="24"/>
                <w:szCs w:val="24"/>
                <w:lang w:val="es-ES"/>
              </w:rPr>
              <w:t>Ver Registros de Auditoria</w:t>
            </w:r>
          </w:p>
        </w:tc>
      </w:tr>
      <w:tr w:rsidR="005B6DF5" w:rsidRPr="00B130E2" w14:paraId="57FCF15C" w14:textId="77777777" w:rsidTr="00907480">
        <w:tc>
          <w:tcPr>
            <w:tcW w:w="2122" w:type="dxa"/>
            <w:shd w:val="clear" w:color="auto" w:fill="9CC2E5" w:themeFill="accent1" w:themeFillTint="99"/>
          </w:tcPr>
          <w:p w14:paraId="4B5093D2" w14:textId="77777777" w:rsidR="005B6DF5" w:rsidRPr="00EC5FEE" w:rsidRDefault="005B6DF5" w:rsidP="00907480">
            <w:pPr>
              <w:rPr>
                <w:rFonts w:cs="Arial"/>
                <w:b/>
                <w:sz w:val="24"/>
                <w:szCs w:val="24"/>
                <w:lang w:val="es-ES"/>
              </w:rPr>
            </w:pPr>
            <w:r w:rsidRPr="00EC5FEE">
              <w:rPr>
                <w:rFonts w:cs="Arial"/>
                <w:b/>
                <w:sz w:val="24"/>
                <w:szCs w:val="24"/>
                <w:lang w:val="es-ES"/>
              </w:rPr>
              <w:t>Actor</w:t>
            </w:r>
          </w:p>
        </w:tc>
        <w:tc>
          <w:tcPr>
            <w:tcW w:w="6706" w:type="dxa"/>
          </w:tcPr>
          <w:p w14:paraId="6D43AAD0" w14:textId="1467F744" w:rsidR="005B6DF5" w:rsidRPr="00EC5FEE" w:rsidRDefault="005B6DF5" w:rsidP="005B6DF5">
            <w:pPr>
              <w:rPr>
                <w:rFonts w:cs="Arial"/>
                <w:sz w:val="24"/>
                <w:szCs w:val="24"/>
                <w:lang w:val="es-ES"/>
              </w:rPr>
            </w:pPr>
            <w:r>
              <w:rPr>
                <w:rFonts w:cs="Arial"/>
                <w:sz w:val="24"/>
                <w:szCs w:val="24"/>
                <w:lang w:val="es-ES"/>
              </w:rPr>
              <w:t>Auditor</w:t>
            </w:r>
          </w:p>
        </w:tc>
      </w:tr>
      <w:tr w:rsidR="005B6DF5" w:rsidRPr="00563768" w14:paraId="5D00740D" w14:textId="77777777" w:rsidTr="00907480">
        <w:tc>
          <w:tcPr>
            <w:tcW w:w="2122" w:type="dxa"/>
            <w:shd w:val="clear" w:color="auto" w:fill="9CC2E5" w:themeFill="accent1" w:themeFillTint="99"/>
          </w:tcPr>
          <w:p w14:paraId="1DC443BF" w14:textId="77777777" w:rsidR="005B6DF5" w:rsidRPr="00EC5FEE" w:rsidRDefault="005B6DF5" w:rsidP="00907480">
            <w:pPr>
              <w:rPr>
                <w:rFonts w:cs="Arial"/>
                <w:b/>
                <w:sz w:val="24"/>
                <w:szCs w:val="24"/>
                <w:lang w:val="es-ES"/>
              </w:rPr>
            </w:pPr>
            <w:r w:rsidRPr="00EC5FEE">
              <w:rPr>
                <w:rFonts w:cs="Arial"/>
                <w:b/>
                <w:sz w:val="24"/>
                <w:szCs w:val="24"/>
                <w:lang w:val="es-ES"/>
              </w:rPr>
              <w:t xml:space="preserve">Descripción </w:t>
            </w:r>
          </w:p>
        </w:tc>
        <w:tc>
          <w:tcPr>
            <w:tcW w:w="6706" w:type="dxa"/>
          </w:tcPr>
          <w:p w14:paraId="0D67AA64" w14:textId="1BCE4400" w:rsidR="005B6DF5" w:rsidRPr="00EC5FEE" w:rsidRDefault="005B6DF5" w:rsidP="005B6DF5">
            <w:pPr>
              <w:rPr>
                <w:rFonts w:cs="Arial"/>
                <w:sz w:val="24"/>
                <w:szCs w:val="24"/>
                <w:lang w:val="es-ES"/>
              </w:rPr>
            </w:pPr>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p>
        </w:tc>
      </w:tr>
      <w:tr w:rsidR="005B6DF5" w:rsidRPr="00EC5FEE" w14:paraId="57D3CAC8" w14:textId="77777777" w:rsidTr="00907480">
        <w:tc>
          <w:tcPr>
            <w:tcW w:w="2122" w:type="dxa"/>
            <w:shd w:val="clear" w:color="auto" w:fill="9CC2E5" w:themeFill="accent1" w:themeFillTint="99"/>
          </w:tcPr>
          <w:p w14:paraId="7570F9A0" w14:textId="77777777" w:rsidR="005B6DF5" w:rsidRPr="00EC5FEE" w:rsidRDefault="005B6DF5" w:rsidP="00907480">
            <w:pPr>
              <w:rPr>
                <w:rFonts w:cs="Arial"/>
                <w:b/>
                <w:sz w:val="24"/>
                <w:szCs w:val="24"/>
                <w:lang w:val="es-ES"/>
              </w:rPr>
            </w:pPr>
            <w:r w:rsidRPr="00EC5FEE">
              <w:rPr>
                <w:rFonts w:cs="Arial"/>
                <w:b/>
                <w:sz w:val="24"/>
                <w:szCs w:val="24"/>
                <w:lang w:val="es-ES"/>
              </w:rPr>
              <w:t>Referencia Cruzada</w:t>
            </w:r>
          </w:p>
        </w:tc>
        <w:tc>
          <w:tcPr>
            <w:tcW w:w="6706" w:type="dxa"/>
          </w:tcPr>
          <w:p w14:paraId="0A256657" w14:textId="5C40C761" w:rsidR="005B6DF5" w:rsidRPr="00EC5FEE" w:rsidRDefault="005B6DF5" w:rsidP="00907480">
            <w:pPr>
              <w:rPr>
                <w:rFonts w:cs="Arial"/>
                <w:sz w:val="24"/>
                <w:szCs w:val="24"/>
                <w:lang w:val="es-ES"/>
              </w:rPr>
            </w:pPr>
            <w:r w:rsidRPr="00EC5FEE">
              <w:rPr>
                <w:rFonts w:cs="Arial"/>
                <w:sz w:val="24"/>
                <w:szCs w:val="24"/>
                <w:lang w:val="es-ES"/>
              </w:rPr>
              <w:t>RF</w:t>
            </w:r>
            <w:ins w:id="902" w:author="Javier Kachuka" w:date="2019-11-05T17:56:00Z">
              <w:r w:rsidR="00BA6ED6">
                <w:rPr>
                  <w:rFonts w:cs="Arial"/>
                  <w:sz w:val="24"/>
                  <w:szCs w:val="24"/>
                  <w:lang w:val="es-ES"/>
                </w:rPr>
                <w:t>5.5</w:t>
              </w:r>
            </w:ins>
            <w:del w:id="903" w:author="Javier Kachuka" w:date="2019-11-05T17:56:00Z">
              <w:r w:rsidRPr="00EC5FEE" w:rsidDel="00BA6ED6">
                <w:rPr>
                  <w:rFonts w:cs="Arial"/>
                  <w:sz w:val="24"/>
                  <w:szCs w:val="24"/>
                  <w:lang w:val="es-ES"/>
                </w:rPr>
                <w:delText>6.4</w:delText>
              </w:r>
            </w:del>
          </w:p>
        </w:tc>
      </w:tr>
    </w:tbl>
    <w:p w14:paraId="516682CC" w14:textId="77777777" w:rsidR="005B6DF5" w:rsidRPr="005B6DF5" w:rsidRDefault="005B6DF5" w:rsidP="005B6DF5">
      <w:pPr>
        <w:rPr>
          <w:lang w:val="es-ES"/>
        </w:rPr>
      </w:pPr>
    </w:p>
    <w:p w14:paraId="5EA09DA5" w14:textId="77777777" w:rsidR="00111F19" w:rsidRDefault="00111F19" w:rsidP="006475DF">
      <w:pPr>
        <w:rPr>
          <w:rFonts w:cs="Arial"/>
          <w:sz w:val="24"/>
          <w:szCs w:val="24"/>
          <w:lang w:val="es-ES"/>
        </w:rPr>
      </w:pPr>
    </w:p>
    <w:p w14:paraId="00775179" w14:textId="19483DD4" w:rsidR="002A55EF" w:rsidRDefault="00111F19" w:rsidP="006475DF">
      <w:pPr>
        <w:rPr>
          <w:rFonts w:cs="Arial"/>
          <w:sz w:val="24"/>
          <w:szCs w:val="24"/>
          <w:lang w:val="es-ES"/>
        </w:rPr>
      </w:pPr>
      <w:r>
        <w:rPr>
          <w:rFonts w:cs="Arial"/>
          <w:sz w:val="24"/>
          <w:szCs w:val="24"/>
          <w:lang w:val="es-ES"/>
        </w:rPr>
        <w:br w:type="page"/>
      </w:r>
    </w:p>
    <w:p w14:paraId="252E1AE9" w14:textId="22266230" w:rsidR="006475DF" w:rsidRDefault="002A55EF" w:rsidP="006475DF">
      <w:pPr>
        <w:pStyle w:val="Ttulo1"/>
        <w:rPr>
          <w:lang w:val="es-ES"/>
        </w:rPr>
      </w:pPr>
      <w:bookmarkStart w:id="904" w:name="_Toc24617138"/>
      <w:r>
        <w:rPr>
          <w:lang w:val="es-ES"/>
        </w:rPr>
        <w:lastRenderedPageBreak/>
        <w:t>AN</w:t>
      </w:r>
      <w:r>
        <w:t>Á</w:t>
      </w:r>
      <w:r w:rsidR="006475DF">
        <w:rPr>
          <w:lang w:val="es-ES"/>
        </w:rPr>
        <w:t>LISIS</w:t>
      </w:r>
      <w:bookmarkEnd w:id="904"/>
      <w:r w:rsidR="006475DF">
        <w:rPr>
          <w:lang w:val="es-ES"/>
        </w:rPr>
        <w:t xml:space="preserve"> </w:t>
      </w:r>
    </w:p>
    <w:p w14:paraId="36A744AC" w14:textId="77777777" w:rsidR="006475DF" w:rsidRPr="006475DF" w:rsidRDefault="006475DF" w:rsidP="006475DF">
      <w:pPr>
        <w:rPr>
          <w:lang w:val="es-ES"/>
        </w:rPr>
      </w:pPr>
    </w:p>
    <w:p w14:paraId="55E6BFBC" w14:textId="4E44628B" w:rsidR="006475DF" w:rsidRPr="006475DF" w:rsidRDefault="006475DF">
      <w:pPr>
        <w:pStyle w:val="Ttulo2"/>
        <w:ind w:left="1440" w:hanging="1440"/>
        <w:rPr>
          <w:rFonts w:cs="Arial"/>
          <w:lang w:val="es-ES"/>
        </w:rPr>
        <w:pPrChange w:id="905" w:author="Javier Kachuka" w:date="2019-11-05T22:46:00Z">
          <w:pPr>
            <w:pStyle w:val="Ttulo2"/>
          </w:pPr>
        </w:pPrChange>
      </w:pPr>
      <w:bookmarkStart w:id="906" w:name="_Toc24617139"/>
      <w:r>
        <w:rPr>
          <w:rFonts w:cs="Arial"/>
          <w:lang w:val="es-ES"/>
        </w:rPr>
        <w:t>Caso de Uso E</w:t>
      </w:r>
      <w:r w:rsidRPr="00EC5FEE">
        <w:rPr>
          <w:rFonts w:cs="Arial"/>
          <w:lang w:val="es-ES"/>
        </w:rPr>
        <w:t>xtendido</w:t>
      </w:r>
      <w:bookmarkEnd w:id="906"/>
    </w:p>
    <w:tbl>
      <w:tblPr>
        <w:tblStyle w:val="Tablaconcuadrcula"/>
        <w:tblW w:w="0" w:type="auto"/>
        <w:tblLook w:val="04A0" w:firstRow="1" w:lastRow="0" w:firstColumn="1" w:lastColumn="0" w:noHBand="0" w:noVBand="1"/>
      </w:tblPr>
      <w:tblGrid>
        <w:gridCol w:w="2122"/>
        <w:gridCol w:w="2292"/>
        <w:gridCol w:w="4414"/>
      </w:tblGrid>
      <w:tr w:rsidR="00431D6D" w:rsidRPr="00EC5FEE" w:rsidDel="005E458F" w14:paraId="3087B994" w14:textId="462D6373" w:rsidTr="00EC5FEE">
        <w:trPr>
          <w:del w:id="907" w:author="Javier Kachuka" w:date="2019-11-05T21:33:00Z"/>
        </w:trPr>
        <w:tc>
          <w:tcPr>
            <w:tcW w:w="2122" w:type="dxa"/>
            <w:shd w:val="clear" w:color="auto" w:fill="9CC2E5" w:themeFill="accent1" w:themeFillTint="99"/>
          </w:tcPr>
          <w:p w14:paraId="78E71DE5" w14:textId="1705F3C2" w:rsidR="00431D6D" w:rsidRPr="00EC5FEE" w:rsidDel="005E458F" w:rsidRDefault="00431D6D" w:rsidP="00E76878">
            <w:pPr>
              <w:rPr>
                <w:del w:id="908" w:author="Javier Kachuka" w:date="2019-11-05T21:33:00Z"/>
                <w:rFonts w:cs="Arial"/>
                <w:b/>
                <w:sz w:val="24"/>
                <w:szCs w:val="24"/>
                <w:lang w:val="es-ES"/>
              </w:rPr>
            </w:pPr>
            <w:del w:id="909" w:author="Javier Kachuka" w:date="2019-11-05T21:33:00Z">
              <w:r w:rsidRPr="00EC5FEE" w:rsidDel="005E458F">
                <w:rPr>
                  <w:rFonts w:cs="Arial"/>
                  <w:b/>
                  <w:sz w:val="24"/>
                  <w:szCs w:val="24"/>
                  <w:lang w:val="es-ES"/>
                </w:rPr>
                <w:delText>Caso de uso</w:delText>
              </w:r>
            </w:del>
          </w:p>
        </w:tc>
        <w:tc>
          <w:tcPr>
            <w:tcW w:w="6706" w:type="dxa"/>
            <w:gridSpan w:val="2"/>
          </w:tcPr>
          <w:p w14:paraId="5572CF4E" w14:textId="70F6C696" w:rsidR="00431D6D" w:rsidRPr="00EC5FEE" w:rsidDel="005E458F" w:rsidRDefault="00431D6D" w:rsidP="00E76878">
            <w:pPr>
              <w:rPr>
                <w:del w:id="910" w:author="Javier Kachuka" w:date="2019-11-05T21:33:00Z"/>
                <w:rFonts w:cs="Arial"/>
                <w:sz w:val="24"/>
                <w:szCs w:val="24"/>
                <w:lang w:val="es-ES"/>
              </w:rPr>
            </w:pPr>
            <w:del w:id="911" w:author="Javier Kachuka" w:date="2019-11-05T21:33:00Z">
              <w:r w:rsidRPr="00EC5FEE" w:rsidDel="005E458F">
                <w:rPr>
                  <w:rFonts w:cs="Arial"/>
                  <w:sz w:val="24"/>
                  <w:szCs w:val="24"/>
                  <w:lang w:val="es-ES"/>
                </w:rPr>
                <w:delText>Crear Trabajo</w:delText>
              </w:r>
            </w:del>
          </w:p>
        </w:tc>
      </w:tr>
      <w:tr w:rsidR="00431D6D" w:rsidRPr="00EC5FEE" w:rsidDel="005E458F" w14:paraId="3E670BBF" w14:textId="43EF25B6" w:rsidTr="00EC5FEE">
        <w:trPr>
          <w:del w:id="912" w:author="Javier Kachuka" w:date="2019-11-05T21:33:00Z"/>
        </w:trPr>
        <w:tc>
          <w:tcPr>
            <w:tcW w:w="2122" w:type="dxa"/>
            <w:shd w:val="clear" w:color="auto" w:fill="9CC2E5" w:themeFill="accent1" w:themeFillTint="99"/>
          </w:tcPr>
          <w:p w14:paraId="61E73F3A" w14:textId="65571627" w:rsidR="00431D6D" w:rsidRPr="00EC5FEE" w:rsidDel="005E458F" w:rsidRDefault="00431D6D" w:rsidP="00E76878">
            <w:pPr>
              <w:rPr>
                <w:del w:id="913" w:author="Javier Kachuka" w:date="2019-11-05T21:33:00Z"/>
                <w:rFonts w:cs="Arial"/>
                <w:b/>
                <w:sz w:val="24"/>
                <w:szCs w:val="24"/>
                <w:lang w:val="es-ES"/>
              </w:rPr>
            </w:pPr>
            <w:del w:id="914" w:author="Javier Kachuka" w:date="2019-11-05T21:33:00Z">
              <w:r w:rsidRPr="00EC5FEE" w:rsidDel="005E458F">
                <w:rPr>
                  <w:rFonts w:cs="Arial"/>
                  <w:b/>
                  <w:sz w:val="24"/>
                  <w:szCs w:val="24"/>
                  <w:lang w:val="es-ES"/>
                </w:rPr>
                <w:delText>Actor</w:delText>
              </w:r>
            </w:del>
          </w:p>
        </w:tc>
        <w:tc>
          <w:tcPr>
            <w:tcW w:w="6706" w:type="dxa"/>
            <w:gridSpan w:val="2"/>
          </w:tcPr>
          <w:p w14:paraId="7F717373" w14:textId="0317D265" w:rsidR="00431D6D" w:rsidRPr="00EC5FEE" w:rsidDel="005E458F" w:rsidRDefault="00431D6D" w:rsidP="00E76878">
            <w:pPr>
              <w:rPr>
                <w:del w:id="915" w:author="Javier Kachuka" w:date="2019-11-05T21:33:00Z"/>
                <w:rFonts w:cs="Arial"/>
                <w:sz w:val="24"/>
                <w:szCs w:val="24"/>
                <w:lang w:val="es-ES"/>
              </w:rPr>
            </w:pPr>
            <w:del w:id="916" w:author="Javier Kachuka" w:date="2019-11-05T21:33:00Z">
              <w:r w:rsidRPr="00EC5FEE" w:rsidDel="005E458F">
                <w:rPr>
                  <w:rFonts w:cs="Arial"/>
                  <w:sz w:val="24"/>
                  <w:szCs w:val="24"/>
                  <w:lang w:val="es-ES"/>
                </w:rPr>
                <w:delText xml:space="preserve">Empleado </w:delText>
              </w:r>
            </w:del>
          </w:p>
        </w:tc>
      </w:tr>
      <w:tr w:rsidR="00431D6D" w:rsidRPr="00D55146" w:rsidDel="005E458F" w14:paraId="43460A3A" w14:textId="07D237EC" w:rsidTr="00EC5FEE">
        <w:trPr>
          <w:del w:id="917" w:author="Javier Kachuka" w:date="2019-11-05T21:33:00Z"/>
        </w:trPr>
        <w:tc>
          <w:tcPr>
            <w:tcW w:w="2122" w:type="dxa"/>
            <w:shd w:val="clear" w:color="auto" w:fill="9CC2E5" w:themeFill="accent1" w:themeFillTint="99"/>
          </w:tcPr>
          <w:p w14:paraId="123A79BA" w14:textId="6EC4408C" w:rsidR="00431D6D" w:rsidRPr="00EC5FEE" w:rsidDel="005E458F" w:rsidRDefault="00431D6D" w:rsidP="00E76878">
            <w:pPr>
              <w:rPr>
                <w:del w:id="918" w:author="Javier Kachuka" w:date="2019-11-05T21:33:00Z"/>
                <w:rFonts w:cs="Arial"/>
                <w:b/>
                <w:sz w:val="24"/>
                <w:szCs w:val="24"/>
                <w:lang w:val="es-ES"/>
              </w:rPr>
            </w:pPr>
            <w:del w:id="919" w:author="Javier Kachuka" w:date="2019-11-05T21:33:00Z">
              <w:r w:rsidRPr="00EC5FEE" w:rsidDel="005E458F">
                <w:rPr>
                  <w:rFonts w:cs="Arial"/>
                  <w:b/>
                  <w:sz w:val="24"/>
                  <w:szCs w:val="24"/>
                  <w:lang w:val="es-ES"/>
                </w:rPr>
                <w:delText xml:space="preserve">Descripción </w:delText>
              </w:r>
            </w:del>
          </w:p>
        </w:tc>
        <w:tc>
          <w:tcPr>
            <w:tcW w:w="6706" w:type="dxa"/>
            <w:gridSpan w:val="2"/>
          </w:tcPr>
          <w:p w14:paraId="685C9827" w14:textId="07ACB617" w:rsidR="00431D6D" w:rsidRPr="00EC5FEE" w:rsidDel="005E458F" w:rsidRDefault="00431D6D" w:rsidP="00E76878">
            <w:pPr>
              <w:rPr>
                <w:del w:id="920" w:author="Javier Kachuka" w:date="2019-11-05T21:33:00Z"/>
                <w:rFonts w:cs="Arial"/>
                <w:sz w:val="24"/>
                <w:szCs w:val="24"/>
                <w:lang w:val="es-ES"/>
              </w:rPr>
            </w:pPr>
            <w:del w:id="921" w:author="Javier Kachuka" w:date="2019-11-05T21:33:00Z">
              <w:r w:rsidRPr="00EC5FEE" w:rsidDel="005E458F">
                <w:rPr>
                  <w:rFonts w:cs="Arial"/>
                  <w:sz w:val="24"/>
                  <w:szCs w:val="24"/>
                  <w:lang w:val="es-ES"/>
                </w:rPr>
                <w:delText>El empleado crea un nuevo trabajo por realizar</w:delText>
              </w:r>
              <w:r w:rsidR="00882D63" w:rsidRPr="00EC5FEE" w:rsidDel="005E458F">
                <w:rPr>
                  <w:rFonts w:cs="Arial"/>
                  <w:sz w:val="24"/>
                  <w:szCs w:val="24"/>
                  <w:lang w:val="es-ES"/>
                </w:rPr>
                <w:delText>.</w:delText>
              </w:r>
            </w:del>
          </w:p>
        </w:tc>
      </w:tr>
      <w:tr w:rsidR="00431D6D" w:rsidRPr="00EC5FEE" w:rsidDel="005E458F" w14:paraId="473114E7" w14:textId="3D1A7EF1" w:rsidTr="00EC5FEE">
        <w:trPr>
          <w:del w:id="922" w:author="Javier Kachuka" w:date="2019-11-05T21:33:00Z"/>
        </w:trPr>
        <w:tc>
          <w:tcPr>
            <w:tcW w:w="2122" w:type="dxa"/>
            <w:shd w:val="clear" w:color="auto" w:fill="9CC2E5" w:themeFill="accent1" w:themeFillTint="99"/>
          </w:tcPr>
          <w:p w14:paraId="710328C9" w14:textId="7D2F4B7E" w:rsidR="00431D6D" w:rsidRPr="00EC5FEE" w:rsidDel="005E458F" w:rsidRDefault="00431D6D" w:rsidP="00E76878">
            <w:pPr>
              <w:rPr>
                <w:del w:id="923" w:author="Javier Kachuka" w:date="2019-11-05T21:33:00Z"/>
                <w:rFonts w:cs="Arial"/>
                <w:b/>
                <w:sz w:val="24"/>
                <w:szCs w:val="24"/>
                <w:lang w:val="es-ES"/>
              </w:rPr>
            </w:pPr>
            <w:del w:id="924" w:author="Javier Kachuka" w:date="2019-11-05T21:33:00Z">
              <w:r w:rsidRPr="00EC5FEE" w:rsidDel="005E458F">
                <w:rPr>
                  <w:rFonts w:cs="Arial"/>
                  <w:b/>
                  <w:sz w:val="24"/>
                  <w:szCs w:val="24"/>
                  <w:lang w:val="es-ES"/>
                </w:rPr>
                <w:delText>Referencia Cruzada</w:delText>
              </w:r>
            </w:del>
          </w:p>
        </w:tc>
        <w:tc>
          <w:tcPr>
            <w:tcW w:w="6706" w:type="dxa"/>
            <w:gridSpan w:val="2"/>
          </w:tcPr>
          <w:p w14:paraId="21409F6E" w14:textId="5B829EFF" w:rsidR="00431D6D" w:rsidRPr="00EC5FEE" w:rsidDel="005E458F" w:rsidRDefault="00431D6D" w:rsidP="00E76878">
            <w:pPr>
              <w:rPr>
                <w:del w:id="925" w:author="Javier Kachuka" w:date="2019-11-05T21:33:00Z"/>
                <w:rFonts w:cs="Arial"/>
                <w:sz w:val="24"/>
                <w:szCs w:val="24"/>
                <w:lang w:val="es-ES"/>
              </w:rPr>
            </w:pPr>
            <w:del w:id="926" w:author="Javier Kachuka" w:date="2019-11-05T21:33:00Z">
              <w:r w:rsidRPr="00EC5FEE" w:rsidDel="005E458F">
                <w:rPr>
                  <w:rFonts w:cs="Arial"/>
                  <w:sz w:val="24"/>
                  <w:szCs w:val="24"/>
                  <w:lang w:val="es-ES"/>
                </w:rPr>
                <w:delText>RF2.1</w:delText>
              </w:r>
            </w:del>
          </w:p>
        </w:tc>
      </w:tr>
      <w:tr w:rsidR="00431D6D" w:rsidRPr="00EC5FEE" w:rsidDel="005E458F" w14:paraId="76F9950F" w14:textId="11D92F00" w:rsidTr="00EC5FEE">
        <w:trPr>
          <w:del w:id="927" w:author="Javier Kachuka" w:date="2019-11-05T21:33:00Z"/>
        </w:trPr>
        <w:tc>
          <w:tcPr>
            <w:tcW w:w="2122" w:type="dxa"/>
            <w:shd w:val="clear" w:color="auto" w:fill="9CC2E5" w:themeFill="accent1" w:themeFillTint="99"/>
          </w:tcPr>
          <w:p w14:paraId="40FBC8DF" w14:textId="4D2E624F" w:rsidR="00431D6D" w:rsidRPr="00EC5FEE" w:rsidDel="005E458F" w:rsidRDefault="00431D6D" w:rsidP="00E76878">
            <w:pPr>
              <w:rPr>
                <w:del w:id="928" w:author="Javier Kachuka" w:date="2019-11-05T21:33:00Z"/>
                <w:rFonts w:cs="Arial"/>
                <w:b/>
                <w:sz w:val="24"/>
                <w:szCs w:val="24"/>
                <w:lang w:val="es-ES"/>
              </w:rPr>
            </w:pPr>
            <w:del w:id="929" w:author="Javier Kachuka" w:date="2019-11-05T21:33:00Z">
              <w:r w:rsidRPr="00EC5FEE" w:rsidDel="005E458F">
                <w:rPr>
                  <w:rFonts w:cs="Arial"/>
                  <w:b/>
                  <w:sz w:val="24"/>
                  <w:szCs w:val="24"/>
                  <w:lang w:val="es-ES"/>
                </w:rPr>
                <w:delText xml:space="preserve">Precondición </w:delText>
              </w:r>
            </w:del>
          </w:p>
        </w:tc>
        <w:tc>
          <w:tcPr>
            <w:tcW w:w="6706" w:type="dxa"/>
            <w:gridSpan w:val="2"/>
          </w:tcPr>
          <w:p w14:paraId="1655DC85" w14:textId="077E42E6" w:rsidR="00431D6D" w:rsidRPr="00EC5FEE" w:rsidDel="005E458F" w:rsidRDefault="00431D6D" w:rsidP="00E76878">
            <w:pPr>
              <w:rPr>
                <w:del w:id="930" w:author="Javier Kachuka" w:date="2019-11-05T21:33:00Z"/>
                <w:rFonts w:cs="Arial"/>
                <w:sz w:val="24"/>
                <w:szCs w:val="24"/>
                <w:lang w:val="es-ES"/>
              </w:rPr>
            </w:pPr>
          </w:p>
        </w:tc>
      </w:tr>
      <w:tr w:rsidR="00431D6D" w:rsidRPr="00D55146" w:rsidDel="005E458F" w14:paraId="4211DC1B" w14:textId="2B25DFF8" w:rsidTr="00EC5FEE">
        <w:trPr>
          <w:del w:id="931" w:author="Javier Kachuka" w:date="2019-11-05T21:33:00Z"/>
        </w:trPr>
        <w:tc>
          <w:tcPr>
            <w:tcW w:w="2122" w:type="dxa"/>
            <w:shd w:val="clear" w:color="auto" w:fill="9CC2E5" w:themeFill="accent1" w:themeFillTint="99"/>
          </w:tcPr>
          <w:p w14:paraId="5FD849DF" w14:textId="3D368B9D" w:rsidR="00431D6D" w:rsidRPr="00EC5FEE" w:rsidDel="005E458F" w:rsidRDefault="00431D6D" w:rsidP="00E76878">
            <w:pPr>
              <w:rPr>
                <w:del w:id="932" w:author="Javier Kachuka" w:date="2019-11-05T21:33:00Z"/>
                <w:rFonts w:cs="Arial"/>
                <w:b/>
                <w:sz w:val="24"/>
                <w:szCs w:val="24"/>
                <w:lang w:val="es-ES"/>
              </w:rPr>
            </w:pPr>
            <w:del w:id="933" w:author="Javier Kachuka" w:date="2019-11-05T21:33:00Z">
              <w:r w:rsidRPr="00EC5FEE" w:rsidDel="005E458F">
                <w:rPr>
                  <w:rFonts w:cs="Arial"/>
                  <w:b/>
                  <w:sz w:val="24"/>
                  <w:szCs w:val="24"/>
                  <w:lang w:val="es-ES"/>
                </w:rPr>
                <w:delText xml:space="preserve">Poscondición </w:delText>
              </w:r>
            </w:del>
          </w:p>
        </w:tc>
        <w:tc>
          <w:tcPr>
            <w:tcW w:w="6706" w:type="dxa"/>
            <w:gridSpan w:val="2"/>
          </w:tcPr>
          <w:p w14:paraId="0796DFBC" w14:textId="6711A64E" w:rsidR="00431D6D" w:rsidRPr="00EC5FEE" w:rsidDel="005E458F" w:rsidRDefault="000D502A" w:rsidP="00E76878">
            <w:pPr>
              <w:rPr>
                <w:del w:id="934" w:author="Javier Kachuka" w:date="2019-11-05T21:33:00Z"/>
                <w:rFonts w:cs="Arial"/>
                <w:sz w:val="24"/>
                <w:szCs w:val="24"/>
                <w:lang w:val="es-ES"/>
              </w:rPr>
            </w:pPr>
            <w:del w:id="935" w:author="Javier Kachuka" w:date="2019-11-05T21:33:00Z">
              <w:r w:rsidRPr="00EC5FEE" w:rsidDel="005E458F">
                <w:rPr>
                  <w:rFonts w:cs="Arial"/>
                  <w:sz w:val="24"/>
                  <w:szCs w:val="24"/>
                  <w:lang w:val="es-ES"/>
                </w:rPr>
                <w:delText>Se registró un nuevo trabajo en el sistema</w:delText>
              </w:r>
            </w:del>
          </w:p>
        </w:tc>
      </w:tr>
      <w:tr w:rsidR="00431D6D" w:rsidRPr="00EC5FEE" w:rsidDel="005E458F" w14:paraId="238AF811" w14:textId="5EE53191" w:rsidTr="00EC5FEE">
        <w:trPr>
          <w:del w:id="936" w:author="Javier Kachuka" w:date="2019-11-05T21:33:00Z"/>
        </w:trPr>
        <w:tc>
          <w:tcPr>
            <w:tcW w:w="8828" w:type="dxa"/>
            <w:gridSpan w:val="3"/>
            <w:shd w:val="clear" w:color="auto" w:fill="9CC2E5" w:themeFill="accent1" w:themeFillTint="99"/>
          </w:tcPr>
          <w:p w14:paraId="4235C31D" w14:textId="1E5285D6" w:rsidR="00431D6D" w:rsidRPr="00EC5FEE" w:rsidDel="005E458F" w:rsidRDefault="00431D6D" w:rsidP="00431D6D">
            <w:pPr>
              <w:jc w:val="center"/>
              <w:rPr>
                <w:del w:id="937" w:author="Javier Kachuka" w:date="2019-11-05T21:33:00Z"/>
                <w:rFonts w:cs="Arial"/>
                <w:b/>
                <w:sz w:val="24"/>
                <w:szCs w:val="24"/>
                <w:lang w:val="es-ES"/>
              </w:rPr>
            </w:pPr>
            <w:del w:id="938" w:author="Javier Kachuka" w:date="2019-11-05T21:33:00Z">
              <w:r w:rsidRPr="00EC5FEE" w:rsidDel="005E458F">
                <w:rPr>
                  <w:rFonts w:cs="Arial"/>
                  <w:b/>
                  <w:sz w:val="24"/>
                  <w:szCs w:val="24"/>
                  <w:lang w:val="es-ES"/>
                </w:rPr>
                <w:delText>Curso Típico de Eventos</w:delText>
              </w:r>
            </w:del>
          </w:p>
        </w:tc>
      </w:tr>
      <w:tr w:rsidR="00431D6D" w:rsidRPr="00D55146" w:rsidDel="005E458F" w14:paraId="677B0BA2" w14:textId="7FA00BB2" w:rsidTr="00E76878">
        <w:trPr>
          <w:del w:id="939" w:author="Javier Kachuka" w:date="2019-11-05T21:33:00Z"/>
        </w:trPr>
        <w:tc>
          <w:tcPr>
            <w:tcW w:w="4414" w:type="dxa"/>
            <w:gridSpan w:val="2"/>
          </w:tcPr>
          <w:p w14:paraId="255B776C" w14:textId="4DF8C4B4" w:rsidR="00431D6D" w:rsidRPr="00EC5FEE" w:rsidDel="005E458F" w:rsidRDefault="00431D6D" w:rsidP="00431D6D">
            <w:pPr>
              <w:pStyle w:val="Prrafodelista"/>
              <w:numPr>
                <w:ilvl w:val="0"/>
                <w:numId w:val="3"/>
              </w:numPr>
              <w:jc w:val="both"/>
              <w:rPr>
                <w:del w:id="940" w:author="Javier Kachuka" w:date="2019-11-05T21:33:00Z"/>
                <w:rFonts w:cs="Arial"/>
                <w:sz w:val="24"/>
                <w:szCs w:val="24"/>
                <w:lang w:val="es-ES"/>
              </w:rPr>
            </w:pPr>
            <w:del w:id="941" w:author="Javier Kachuka" w:date="2019-11-05T21:33:00Z">
              <w:r w:rsidRPr="00EC5FEE" w:rsidDel="005E458F">
                <w:rPr>
                  <w:rFonts w:cs="Arial"/>
                  <w:sz w:val="24"/>
                  <w:szCs w:val="24"/>
                  <w:lang w:val="es-ES"/>
                </w:rPr>
                <w:delText>El caso de uso comienza cuando el empleado selecciona crear un nuevo trabajo</w:delText>
              </w:r>
              <w:r w:rsidR="00882D63" w:rsidRPr="00EC5FEE" w:rsidDel="005E458F">
                <w:rPr>
                  <w:rFonts w:cs="Arial"/>
                  <w:sz w:val="24"/>
                  <w:szCs w:val="24"/>
                  <w:lang w:val="es-ES"/>
                </w:rPr>
                <w:delText>.</w:delText>
              </w:r>
            </w:del>
          </w:p>
        </w:tc>
        <w:tc>
          <w:tcPr>
            <w:tcW w:w="4414" w:type="dxa"/>
          </w:tcPr>
          <w:p w14:paraId="41013C82" w14:textId="5B9F0C19" w:rsidR="00431D6D" w:rsidRPr="00EC5FEE" w:rsidDel="005E458F" w:rsidRDefault="00431D6D" w:rsidP="00431D6D">
            <w:pPr>
              <w:jc w:val="both"/>
              <w:rPr>
                <w:del w:id="942" w:author="Javier Kachuka" w:date="2019-11-05T21:33:00Z"/>
                <w:rFonts w:cs="Arial"/>
                <w:sz w:val="24"/>
                <w:szCs w:val="24"/>
                <w:lang w:val="es-ES"/>
              </w:rPr>
            </w:pPr>
          </w:p>
        </w:tc>
      </w:tr>
      <w:tr w:rsidR="00225C77" w:rsidRPr="00D55146" w:rsidDel="005E458F" w14:paraId="6B2B8F03" w14:textId="7A8064C3" w:rsidTr="00E76878">
        <w:trPr>
          <w:del w:id="943" w:author="Javier Kachuka" w:date="2019-11-05T21:33:00Z"/>
        </w:trPr>
        <w:tc>
          <w:tcPr>
            <w:tcW w:w="4414" w:type="dxa"/>
            <w:gridSpan w:val="2"/>
          </w:tcPr>
          <w:p w14:paraId="767A3FD5" w14:textId="39EDAC18" w:rsidR="00225C77" w:rsidRPr="00EC5FEE" w:rsidDel="005E458F" w:rsidRDefault="00225C77" w:rsidP="00534CD9">
            <w:pPr>
              <w:jc w:val="both"/>
              <w:rPr>
                <w:del w:id="944" w:author="Javier Kachuka" w:date="2019-11-05T21:33:00Z"/>
                <w:rFonts w:cs="Arial"/>
                <w:sz w:val="24"/>
                <w:szCs w:val="24"/>
                <w:lang w:val="es-ES"/>
              </w:rPr>
            </w:pPr>
          </w:p>
        </w:tc>
        <w:tc>
          <w:tcPr>
            <w:tcW w:w="4414" w:type="dxa"/>
          </w:tcPr>
          <w:p w14:paraId="4AEFC37E" w14:textId="60C4D731" w:rsidR="00882D63" w:rsidRPr="00EC5FEE" w:rsidDel="005E458F" w:rsidRDefault="00882D63" w:rsidP="00866CE2">
            <w:pPr>
              <w:pStyle w:val="Prrafodelista"/>
              <w:numPr>
                <w:ilvl w:val="0"/>
                <w:numId w:val="3"/>
              </w:numPr>
              <w:jc w:val="both"/>
              <w:rPr>
                <w:del w:id="945" w:author="Javier Kachuka" w:date="2019-11-05T21:33:00Z"/>
                <w:rFonts w:cs="Arial"/>
                <w:sz w:val="24"/>
                <w:szCs w:val="24"/>
                <w:lang w:val="es-ES"/>
              </w:rPr>
            </w:pPr>
            <w:del w:id="946" w:author="Javier Kachuka" w:date="2019-11-05T21:33:00Z">
              <w:r w:rsidRPr="00EC5FEE" w:rsidDel="005E458F">
                <w:rPr>
                  <w:rFonts w:cs="Arial"/>
                  <w:sz w:val="24"/>
                  <w:szCs w:val="24"/>
                  <w:lang w:val="es-ES"/>
                </w:rPr>
                <w:delText xml:space="preserve">El sistema </w:delText>
              </w:r>
              <w:r w:rsidR="00866CE2" w:rsidDel="005E458F">
                <w:rPr>
                  <w:rFonts w:cs="Arial"/>
                  <w:sz w:val="24"/>
                  <w:szCs w:val="24"/>
                  <w:lang w:val="es-ES"/>
                </w:rPr>
                <w:delText>solicita que el empleado ingrese el tipo de trabajo a realizar y el trabajo correspondiente.</w:delText>
              </w:r>
            </w:del>
          </w:p>
        </w:tc>
      </w:tr>
      <w:tr w:rsidR="00866CE2" w:rsidRPr="00D55146" w:rsidDel="005E458F" w14:paraId="0DAF76AE" w14:textId="5EB7C167" w:rsidTr="00E76878">
        <w:trPr>
          <w:del w:id="947" w:author="Javier Kachuka" w:date="2019-11-05T21:33:00Z"/>
        </w:trPr>
        <w:tc>
          <w:tcPr>
            <w:tcW w:w="4414" w:type="dxa"/>
            <w:gridSpan w:val="2"/>
          </w:tcPr>
          <w:p w14:paraId="011A68EB" w14:textId="5412FE6F" w:rsidR="00866CE2" w:rsidRPr="00866CE2" w:rsidDel="005E458F" w:rsidRDefault="00866CE2" w:rsidP="00866CE2">
            <w:pPr>
              <w:pStyle w:val="Prrafodelista"/>
              <w:numPr>
                <w:ilvl w:val="0"/>
                <w:numId w:val="3"/>
              </w:numPr>
              <w:jc w:val="both"/>
              <w:rPr>
                <w:del w:id="948" w:author="Javier Kachuka" w:date="2019-11-05T21:33:00Z"/>
                <w:rFonts w:cs="Arial"/>
                <w:sz w:val="24"/>
                <w:szCs w:val="24"/>
                <w:lang w:val="es-ES"/>
              </w:rPr>
            </w:pPr>
            <w:del w:id="949" w:author="Javier Kachuka" w:date="2019-11-05T21:33:00Z">
              <w:r w:rsidDel="005E458F">
                <w:rPr>
                  <w:rFonts w:cs="Arial"/>
                  <w:sz w:val="24"/>
                  <w:szCs w:val="24"/>
                  <w:lang w:val="es-ES"/>
                </w:rPr>
                <w:delText>El empleado ingresa el tipo de trabajo y el trabajo.</w:delText>
              </w:r>
            </w:del>
          </w:p>
        </w:tc>
        <w:tc>
          <w:tcPr>
            <w:tcW w:w="4414" w:type="dxa"/>
          </w:tcPr>
          <w:p w14:paraId="6D37B88A" w14:textId="77B7BC17" w:rsidR="00866CE2" w:rsidRPr="00866CE2" w:rsidDel="005E458F" w:rsidRDefault="00866CE2" w:rsidP="00866CE2">
            <w:pPr>
              <w:jc w:val="both"/>
              <w:rPr>
                <w:del w:id="950" w:author="Javier Kachuka" w:date="2019-11-05T21:33:00Z"/>
                <w:rFonts w:cs="Arial"/>
                <w:sz w:val="24"/>
                <w:szCs w:val="24"/>
                <w:lang w:val="es-ES"/>
              </w:rPr>
            </w:pPr>
          </w:p>
        </w:tc>
      </w:tr>
      <w:tr w:rsidR="00882D63" w:rsidRPr="00D55146" w:rsidDel="005E458F" w14:paraId="217E4411" w14:textId="628EB2AB" w:rsidTr="00E76878">
        <w:trPr>
          <w:del w:id="951" w:author="Javier Kachuka" w:date="2019-11-05T21:33:00Z"/>
        </w:trPr>
        <w:tc>
          <w:tcPr>
            <w:tcW w:w="4414" w:type="dxa"/>
            <w:gridSpan w:val="2"/>
          </w:tcPr>
          <w:p w14:paraId="1F68A97C" w14:textId="4A8380C8" w:rsidR="00882D63" w:rsidRPr="00866CE2" w:rsidDel="005E458F" w:rsidRDefault="00882D63" w:rsidP="00866CE2">
            <w:pPr>
              <w:jc w:val="both"/>
              <w:rPr>
                <w:del w:id="952" w:author="Javier Kachuka" w:date="2019-11-05T21:33:00Z"/>
                <w:rFonts w:cs="Arial"/>
                <w:sz w:val="24"/>
                <w:szCs w:val="24"/>
                <w:lang w:val="es-ES"/>
              </w:rPr>
            </w:pPr>
          </w:p>
        </w:tc>
        <w:tc>
          <w:tcPr>
            <w:tcW w:w="4414" w:type="dxa"/>
          </w:tcPr>
          <w:p w14:paraId="0D3ABD56" w14:textId="6C1AFDFD" w:rsidR="00882D63" w:rsidRPr="00866CE2" w:rsidDel="005E458F" w:rsidRDefault="00866CE2" w:rsidP="00866CE2">
            <w:pPr>
              <w:pStyle w:val="Prrafodelista"/>
              <w:numPr>
                <w:ilvl w:val="0"/>
                <w:numId w:val="3"/>
              </w:numPr>
              <w:jc w:val="both"/>
              <w:rPr>
                <w:del w:id="953" w:author="Javier Kachuka" w:date="2019-11-05T21:33:00Z"/>
                <w:rFonts w:cs="Arial"/>
                <w:sz w:val="24"/>
                <w:szCs w:val="24"/>
                <w:lang w:val="es-ES"/>
              </w:rPr>
            </w:pPr>
            <w:del w:id="954" w:author="Javier Kachuka" w:date="2019-11-05T21:33:00Z">
              <w:r w:rsidDel="005E458F">
                <w:rPr>
                  <w:rFonts w:cs="Arial"/>
                  <w:sz w:val="24"/>
                  <w:szCs w:val="24"/>
                  <w:lang w:val="es-ES"/>
                </w:rPr>
                <w:delText>El sistema solicita que el empleado seleccione el nivel de prioridad de ese trabajo.</w:delText>
              </w:r>
            </w:del>
          </w:p>
        </w:tc>
      </w:tr>
      <w:tr w:rsidR="00866CE2" w:rsidRPr="00D55146" w:rsidDel="005E458F" w14:paraId="035E65F5" w14:textId="088BAE02" w:rsidTr="00E76878">
        <w:trPr>
          <w:del w:id="955" w:author="Javier Kachuka" w:date="2019-11-05T21:33:00Z"/>
        </w:trPr>
        <w:tc>
          <w:tcPr>
            <w:tcW w:w="4414" w:type="dxa"/>
            <w:gridSpan w:val="2"/>
          </w:tcPr>
          <w:p w14:paraId="04060005" w14:textId="38645CBA" w:rsidR="00866CE2" w:rsidRPr="00866CE2" w:rsidDel="005E458F" w:rsidRDefault="00866CE2" w:rsidP="00866CE2">
            <w:pPr>
              <w:pStyle w:val="Prrafodelista"/>
              <w:numPr>
                <w:ilvl w:val="0"/>
                <w:numId w:val="3"/>
              </w:numPr>
              <w:jc w:val="both"/>
              <w:rPr>
                <w:del w:id="956" w:author="Javier Kachuka" w:date="2019-11-05T21:33:00Z"/>
                <w:rFonts w:cs="Arial"/>
                <w:sz w:val="24"/>
                <w:szCs w:val="24"/>
                <w:lang w:val="es-ES"/>
              </w:rPr>
            </w:pPr>
            <w:del w:id="957" w:author="Javier Kachuka" w:date="2019-11-05T21:33:00Z">
              <w:r w:rsidDel="005E458F">
                <w:rPr>
                  <w:rFonts w:cs="Arial"/>
                  <w:sz w:val="24"/>
                  <w:szCs w:val="24"/>
                  <w:lang w:val="es-ES"/>
                </w:rPr>
                <w:delText>El empleado ingresa el nivel de prioridad.</w:delText>
              </w:r>
            </w:del>
          </w:p>
        </w:tc>
        <w:tc>
          <w:tcPr>
            <w:tcW w:w="4414" w:type="dxa"/>
          </w:tcPr>
          <w:p w14:paraId="753B6A00" w14:textId="7D462F26" w:rsidR="00866CE2" w:rsidRPr="00866CE2" w:rsidDel="005E458F" w:rsidRDefault="00866CE2" w:rsidP="00866CE2">
            <w:pPr>
              <w:jc w:val="both"/>
              <w:rPr>
                <w:del w:id="958" w:author="Javier Kachuka" w:date="2019-11-05T21:33:00Z"/>
                <w:rFonts w:cs="Arial"/>
                <w:sz w:val="24"/>
                <w:szCs w:val="24"/>
                <w:lang w:val="es-ES"/>
              </w:rPr>
            </w:pPr>
          </w:p>
        </w:tc>
      </w:tr>
      <w:tr w:rsidR="00882D63" w:rsidRPr="00D55146" w:rsidDel="005E458F" w14:paraId="7EC51DF3" w14:textId="5EB5675C" w:rsidTr="00E76878">
        <w:trPr>
          <w:del w:id="959" w:author="Javier Kachuka" w:date="2019-11-05T21:33:00Z"/>
        </w:trPr>
        <w:tc>
          <w:tcPr>
            <w:tcW w:w="4414" w:type="dxa"/>
            <w:gridSpan w:val="2"/>
          </w:tcPr>
          <w:p w14:paraId="577A2778" w14:textId="719F3719" w:rsidR="00882D63" w:rsidRPr="00EC5FEE" w:rsidDel="005E458F" w:rsidRDefault="00882D63" w:rsidP="00882D63">
            <w:pPr>
              <w:jc w:val="both"/>
              <w:rPr>
                <w:del w:id="960" w:author="Javier Kachuka" w:date="2019-11-05T21:33:00Z"/>
                <w:rFonts w:cs="Arial"/>
                <w:sz w:val="24"/>
                <w:szCs w:val="24"/>
                <w:lang w:val="es-ES"/>
              </w:rPr>
            </w:pPr>
          </w:p>
        </w:tc>
        <w:tc>
          <w:tcPr>
            <w:tcW w:w="4414" w:type="dxa"/>
          </w:tcPr>
          <w:p w14:paraId="0448FAAB" w14:textId="35176CCB" w:rsidR="00882D63" w:rsidRPr="00EC5FEE" w:rsidDel="005E458F" w:rsidRDefault="00882D63" w:rsidP="00882D63">
            <w:pPr>
              <w:pStyle w:val="Prrafodelista"/>
              <w:numPr>
                <w:ilvl w:val="0"/>
                <w:numId w:val="3"/>
              </w:numPr>
              <w:jc w:val="both"/>
              <w:rPr>
                <w:del w:id="961" w:author="Javier Kachuka" w:date="2019-11-05T21:33:00Z"/>
                <w:rFonts w:cs="Arial"/>
                <w:sz w:val="24"/>
                <w:szCs w:val="24"/>
                <w:lang w:val="es-ES"/>
              </w:rPr>
            </w:pPr>
            <w:del w:id="962" w:author="Javier Kachuka" w:date="2019-11-05T21:33:00Z">
              <w:r w:rsidRPr="00EC5FEE" w:rsidDel="005E458F">
                <w:rPr>
                  <w:rFonts w:cs="Arial"/>
                  <w:sz w:val="24"/>
                  <w:szCs w:val="24"/>
                  <w:lang w:val="es-ES"/>
                </w:rPr>
                <w:delText>El sistema comprueba que los datos sean correctos.</w:delText>
              </w:r>
            </w:del>
          </w:p>
        </w:tc>
      </w:tr>
      <w:tr w:rsidR="00882D63" w:rsidRPr="00D55146" w:rsidDel="005E458F" w14:paraId="2E198AFC" w14:textId="7782E0E1" w:rsidTr="00E76878">
        <w:trPr>
          <w:del w:id="963" w:author="Javier Kachuka" w:date="2019-11-05T21:33:00Z"/>
        </w:trPr>
        <w:tc>
          <w:tcPr>
            <w:tcW w:w="4414" w:type="dxa"/>
            <w:gridSpan w:val="2"/>
          </w:tcPr>
          <w:p w14:paraId="6B1AFD71" w14:textId="704B166D" w:rsidR="00882D63" w:rsidRPr="00EC5FEE" w:rsidDel="005E458F" w:rsidRDefault="00882D63" w:rsidP="00882D63">
            <w:pPr>
              <w:jc w:val="both"/>
              <w:rPr>
                <w:del w:id="964" w:author="Javier Kachuka" w:date="2019-11-05T21:33:00Z"/>
                <w:rFonts w:cs="Arial"/>
                <w:sz w:val="24"/>
                <w:szCs w:val="24"/>
                <w:lang w:val="es-ES"/>
              </w:rPr>
            </w:pPr>
          </w:p>
        </w:tc>
        <w:tc>
          <w:tcPr>
            <w:tcW w:w="4414" w:type="dxa"/>
          </w:tcPr>
          <w:p w14:paraId="0579D629" w14:textId="51424CA3" w:rsidR="00882D63" w:rsidRPr="00EC5FEE" w:rsidDel="005E458F" w:rsidRDefault="00882D63" w:rsidP="00882D63">
            <w:pPr>
              <w:pStyle w:val="Prrafodelista"/>
              <w:numPr>
                <w:ilvl w:val="0"/>
                <w:numId w:val="3"/>
              </w:numPr>
              <w:jc w:val="both"/>
              <w:rPr>
                <w:del w:id="965" w:author="Javier Kachuka" w:date="2019-11-05T21:33:00Z"/>
                <w:rFonts w:cs="Arial"/>
                <w:sz w:val="24"/>
                <w:szCs w:val="24"/>
                <w:lang w:val="es-ES"/>
              </w:rPr>
            </w:pPr>
            <w:del w:id="966" w:author="Javier Kachuka" w:date="2019-11-05T21:33:00Z">
              <w:r w:rsidRPr="00EC5FEE" w:rsidDel="005E458F">
                <w:rPr>
                  <w:rFonts w:cs="Arial"/>
                  <w:sz w:val="24"/>
                  <w:szCs w:val="24"/>
                  <w:lang w:val="es-ES"/>
                </w:rPr>
                <w:delText>El sistema guarda el nuevo trabajo y el caso de uso finaliza.</w:delText>
              </w:r>
            </w:del>
          </w:p>
        </w:tc>
      </w:tr>
      <w:tr w:rsidR="00882D63" w:rsidRPr="00EC5FEE" w:rsidDel="005E458F" w14:paraId="7E01E114" w14:textId="5A0664F0" w:rsidTr="00EC5FEE">
        <w:trPr>
          <w:del w:id="967" w:author="Javier Kachuka" w:date="2019-11-05T21:33:00Z"/>
        </w:trPr>
        <w:tc>
          <w:tcPr>
            <w:tcW w:w="8828" w:type="dxa"/>
            <w:gridSpan w:val="3"/>
            <w:shd w:val="clear" w:color="auto" w:fill="9CC2E5" w:themeFill="accent1" w:themeFillTint="99"/>
          </w:tcPr>
          <w:p w14:paraId="24F59FD8" w14:textId="7CB22A1C" w:rsidR="00882D63" w:rsidRPr="00EC5FEE" w:rsidDel="005E458F" w:rsidRDefault="00882D63" w:rsidP="00882D63">
            <w:pPr>
              <w:jc w:val="center"/>
              <w:rPr>
                <w:del w:id="968" w:author="Javier Kachuka" w:date="2019-11-05T21:33:00Z"/>
                <w:rFonts w:cs="Arial"/>
                <w:sz w:val="24"/>
                <w:szCs w:val="24"/>
                <w:lang w:val="es-ES"/>
              </w:rPr>
            </w:pPr>
            <w:del w:id="969" w:author="Javier Kachuka" w:date="2019-11-05T21:33:00Z">
              <w:r w:rsidRPr="00EC5FEE" w:rsidDel="005E458F">
                <w:rPr>
                  <w:rFonts w:cs="Arial"/>
                  <w:b/>
                  <w:sz w:val="24"/>
                  <w:szCs w:val="24"/>
                  <w:lang w:val="es-ES"/>
                </w:rPr>
                <w:delText>Curso Alternativo de Eventos</w:delText>
              </w:r>
            </w:del>
          </w:p>
        </w:tc>
      </w:tr>
      <w:tr w:rsidR="00882D63" w:rsidRPr="00D55146" w:rsidDel="005E458F" w14:paraId="2C54352D" w14:textId="224AF344" w:rsidTr="00E76878">
        <w:trPr>
          <w:del w:id="970" w:author="Javier Kachuka" w:date="2019-11-05T21:33:00Z"/>
        </w:trPr>
        <w:tc>
          <w:tcPr>
            <w:tcW w:w="4414" w:type="dxa"/>
            <w:gridSpan w:val="2"/>
          </w:tcPr>
          <w:p w14:paraId="2924C4A3" w14:textId="425B3343" w:rsidR="00882D63" w:rsidRPr="00EC5FEE" w:rsidDel="005E458F" w:rsidRDefault="00882D63" w:rsidP="00882D63">
            <w:pPr>
              <w:jc w:val="center"/>
              <w:rPr>
                <w:del w:id="971" w:author="Javier Kachuka" w:date="2019-11-05T21:33:00Z"/>
                <w:rFonts w:cs="Arial"/>
                <w:b/>
                <w:sz w:val="24"/>
                <w:szCs w:val="24"/>
                <w:lang w:val="es-ES"/>
              </w:rPr>
            </w:pPr>
          </w:p>
        </w:tc>
        <w:tc>
          <w:tcPr>
            <w:tcW w:w="4414" w:type="dxa"/>
          </w:tcPr>
          <w:p w14:paraId="02986B2C" w14:textId="55366198" w:rsidR="00882D63" w:rsidRPr="00EC5FEE" w:rsidDel="005E458F" w:rsidRDefault="00882D63" w:rsidP="00882D63">
            <w:pPr>
              <w:rPr>
                <w:del w:id="972" w:author="Javier Kachuka" w:date="2019-11-05T21:33:00Z"/>
                <w:rFonts w:cs="Arial"/>
                <w:sz w:val="24"/>
                <w:szCs w:val="24"/>
                <w:lang w:val="es-ES"/>
              </w:rPr>
            </w:pPr>
            <w:del w:id="973" w:author="Javier Kachuka" w:date="2019-11-05T21:33:00Z">
              <w:r w:rsidRPr="00EC5FEE" w:rsidDel="005E458F">
                <w:rPr>
                  <w:rFonts w:cs="Arial"/>
                  <w:sz w:val="24"/>
                  <w:szCs w:val="24"/>
                  <w:lang w:val="es-ES"/>
                </w:rPr>
                <w:delText>4.1 Si los datos no son correctos el sistema solicita que se vuelvan a ingresar.</w:delText>
              </w:r>
            </w:del>
          </w:p>
        </w:tc>
      </w:tr>
    </w:tbl>
    <w:p w14:paraId="3588D00C" w14:textId="77777777" w:rsidR="00431D6D" w:rsidRPr="00EC5FEE" w:rsidRDefault="00431D6D"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9"/>
        <w:gridCol w:w="4308"/>
      </w:tblGrid>
      <w:tr w:rsidR="005E458F" w:rsidRPr="00EC5FEE" w14:paraId="3A29BD3C" w14:textId="77777777" w:rsidTr="00EC5FEE">
        <w:tc>
          <w:tcPr>
            <w:tcW w:w="2122" w:type="dxa"/>
            <w:shd w:val="clear" w:color="auto" w:fill="9CC2E5" w:themeFill="accent1" w:themeFillTint="99"/>
          </w:tcPr>
          <w:p w14:paraId="5CA23EE3" w14:textId="2A2682EC" w:rsidR="005E458F" w:rsidRPr="00EC5FEE" w:rsidRDefault="005E458F" w:rsidP="005E458F">
            <w:pPr>
              <w:rPr>
                <w:rFonts w:cs="Arial"/>
                <w:b/>
                <w:sz w:val="24"/>
                <w:szCs w:val="24"/>
                <w:lang w:val="es-ES"/>
              </w:rPr>
            </w:pPr>
            <w:ins w:id="974" w:author="Javier Kachuka" w:date="2019-11-05T21:34:00Z">
              <w:r w:rsidRPr="00EC5FEE">
                <w:rPr>
                  <w:rFonts w:cs="Arial"/>
                  <w:b/>
                  <w:sz w:val="24"/>
                  <w:szCs w:val="24"/>
                  <w:lang w:val="es-ES"/>
                </w:rPr>
                <w:t>Caso de uso</w:t>
              </w:r>
            </w:ins>
            <w:del w:id="975" w:author="Javier Kachuka" w:date="2019-11-05T21:34:00Z">
              <w:r w:rsidRPr="00EC5FEE" w:rsidDel="005D5280">
                <w:rPr>
                  <w:rFonts w:cs="Arial"/>
                  <w:b/>
                  <w:sz w:val="24"/>
                  <w:szCs w:val="24"/>
                  <w:lang w:val="es-ES"/>
                </w:rPr>
                <w:delText>Caso de uso</w:delText>
              </w:r>
            </w:del>
          </w:p>
        </w:tc>
        <w:tc>
          <w:tcPr>
            <w:tcW w:w="6706" w:type="dxa"/>
            <w:gridSpan w:val="2"/>
          </w:tcPr>
          <w:p w14:paraId="57538532" w14:textId="255AC4DB" w:rsidR="005E458F" w:rsidRPr="00EC5FEE" w:rsidRDefault="005E458F" w:rsidP="005E458F">
            <w:pPr>
              <w:rPr>
                <w:rFonts w:cs="Arial"/>
                <w:sz w:val="24"/>
                <w:szCs w:val="24"/>
                <w:lang w:val="es-ES"/>
              </w:rPr>
            </w:pPr>
            <w:ins w:id="976" w:author="Javier Kachuka" w:date="2019-11-05T21:34:00Z">
              <w:r w:rsidRPr="00EC5FEE">
                <w:rPr>
                  <w:rFonts w:cs="Arial"/>
                  <w:sz w:val="24"/>
                  <w:szCs w:val="24"/>
                  <w:lang w:val="es-ES"/>
                </w:rPr>
                <w:t>Iniciar Trabajo</w:t>
              </w:r>
            </w:ins>
            <w:del w:id="977" w:author="Javier Kachuka" w:date="2019-11-05T21:34:00Z">
              <w:r w:rsidRPr="00EC5FEE" w:rsidDel="005D5280">
                <w:rPr>
                  <w:rFonts w:cs="Arial"/>
                  <w:sz w:val="24"/>
                  <w:szCs w:val="24"/>
                  <w:lang w:val="es-ES"/>
                </w:rPr>
                <w:delText>Iniciar Trabajo</w:delText>
              </w:r>
            </w:del>
          </w:p>
        </w:tc>
      </w:tr>
      <w:tr w:rsidR="005E458F" w:rsidRPr="00EC5FEE" w14:paraId="5755E771" w14:textId="77777777" w:rsidTr="00EC5FEE">
        <w:tc>
          <w:tcPr>
            <w:tcW w:w="2122" w:type="dxa"/>
            <w:shd w:val="clear" w:color="auto" w:fill="9CC2E5" w:themeFill="accent1" w:themeFillTint="99"/>
          </w:tcPr>
          <w:p w14:paraId="6E4D7A1D" w14:textId="527DBB36" w:rsidR="005E458F" w:rsidRPr="00EC5FEE" w:rsidRDefault="005E458F" w:rsidP="005E458F">
            <w:pPr>
              <w:rPr>
                <w:rFonts w:cs="Arial"/>
                <w:b/>
                <w:sz w:val="24"/>
                <w:szCs w:val="24"/>
                <w:lang w:val="es-ES"/>
              </w:rPr>
            </w:pPr>
            <w:ins w:id="978" w:author="Javier Kachuka" w:date="2019-11-05T21:34:00Z">
              <w:r w:rsidRPr="00EC5FEE">
                <w:rPr>
                  <w:rFonts w:cs="Arial"/>
                  <w:b/>
                  <w:sz w:val="24"/>
                  <w:szCs w:val="24"/>
                  <w:lang w:val="es-ES"/>
                </w:rPr>
                <w:t>Actor</w:t>
              </w:r>
            </w:ins>
            <w:del w:id="979" w:author="Javier Kachuka" w:date="2019-11-05T21:34:00Z">
              <w:r w:rsidRPr="00EC5FEE" w:rsidDel="005D5280">
                <w:rPr>
                  <w:rFonts w:cs="Arial"/>
                  <w:b/>
                  <w:sz w:val="24"/>
                  <w:szCs w:val="24"/>
                  <w:lang w:val="es-ES"/>
                </w:rPr>
                <w:delText>Actor</w:delText>
              </w:r>
            </w:del>
          </w:p>
        </w:tc>
        <w:tc>
          <w:tcPr>
            <w:tcW w:w="6706" w:type="dxa"/>
            <w:gridSpan w:val="2"/>
          </w:tcPr>
          <w:p w14:paraId="2D52AA24" w14:textId="2D09DA5D" w:rsidR="005E458F" w:rsidRPr="00EC5FEE" w:rsidRDefault="005E458F" w:rsidP="005E458F">
            <w:pPr>
              <w:rPr>
                <w:rFonts w:cs="Arial"/>
                <w:sz w:val="24"/>
                <w:szCs w:val="24"/>
                <w:lang w:val="es-ES"/>
              </w:rPr>
            </w:pPr>
            <w:ins w:id="980" w:author="Javier Kachuka" w:date="2019-11-05T21:34:00Z">
              <w:r w:rsidRPr="00EC5FEE">
                <w:rPr>
                  <w:rFonts w:cs="Arial"/>
                  <w:sz w:val="24"/>
                  <w:szCs w:val="24"/>
                  <w:lang w:val="es-ES"/>
                </w:rPr>
                <w:t xml:space="preserve">Empleado </w:t>
              </w:r>
              <w:r>
                <w:rPr>
                  <w:rFonts w:cs="Arial"/>
                  <w:sz w:val="24"/>
                  <w:szCs w:val="24"/>
                  <w:lang w:val="es-ES"/>
                </w:rPr>
                <w:t>de planta</w:t>
              </w:r>
            </w:ins>
            <w:del w:id="981" w:author="Javier Kachuka" w:date="2019-11-05T21:34:00Z">
              <w:r w:rsidRPr="00EC5FEE" w:rsidDel="005D5280">
                <w:rPr>
                  <w:rFonts w:cs="Arial"/>
                  <w:sz w:val="24"/>
                  <w:szCs w:val="24"/>
                  <w:lang w:val="es-ES"/>
                </w:rPr>
                <w:delText xml:space="preserve">Empleado </w:delText>
              </w:r>
            </w:del>
          </w:p>
        </w:tc>
      </w:tr>
      <w:tr w:rsidR="005E458F" w:rsidRPr="00563768" w14:paraId="1FE95340" w14:textId="77777777" w:rsidTr="00EC5FEE">
        <w:tc>
          <w:tcPr>
            <w:tcW w:w="2122" w:type="dxa"/>
            <w:shd w:val="clear" w:color="auto" w:fill="9CC2E5" w:themeFill="accent1" w:themeFillTint="99"/>
          </w:tcPr>
          <w:p w14:paraId="159CB504" w14:textId="33E017C4" w:rsidR="005E458F" w:rsidRPr="00EC5FEE" w:rsidRDefault="005E458F" w:rsidP="005E458F">
            <w:pPr>
              <w:rPr>
                <w:rFonts w:cs="Arial"/>
                <w:b/>
                <w:sz w:val="24"/>
                <w:szCs w:val="24"/>
                <w:lang w:val="es-ES"/>
              </w:rPr>
            </w:pPr>
            <w:ins w:id="982" w:author="Javier Kachuka" w:date="2019-11-05T21:34:00Z">
              <w:r w:rsidRPr="00EC5FEE">
                <w:rPr>
                  <w:rFonts w:cs="Arial"/>
                  <w:b/>
                  <w:sz w:val="24"/>
                  <w:szCs w:val="24"/>
                  <w:lang w:val="es-ES"/>
                </w:rPr>
                <w:t xml:space="preserve">Descripción </w:t>
              </w:r>
            </w:ins>
            <w:del w:id="983" w:author="Javier Kachuka" w:date="2019-11-05T21:34:00Z">
              <w:r w:rsidRPr="00EC5FEE" w:rsidDel="005D5280">
                <w:rPr>
                  <w:rFonts w:cs="Arial"/>
                  <w:b/>
                  <w:sz w:val="24"/>
                  <w:szCs w:val="24"/>
                  <w:lang w:val="es-ES"/>
                </w:rPr>
                <w:delText xml:space="preserve">Descripción </w:delText>
              </w:r>
            </w:del>
          </w:p>
        </w:tc>
        <w:tc>
          <w:tcPr>
            <w:tcW w:w="6706" w:type="dxa"/>
            <w:gridSpan w:val="2"/>
          </w:tcPr>
          <w:p w14:paraId="37D92190" w14:textId="36597D73" w:rsidR="005E458F" w:rsidRPr="00EC5FEE" w:rsidRDefault="005E458F" w:rsidP="005E458F">
            <w:pPr>
              <w:rPr>
                <w:rFonts w:cs="Arial"/>
                <w:sz w:val="24"/>
                <w:szCs w:val="24"/>
                <w:lang w:val="es-ES"/>
              </w:rPr>
            </w:pPr>
            <w:ins w:id="984"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inicia un nuevo trabajo pendiente por realizar</w:t>
              </w:r>
            </w:ins>
            <w:del w:id="985" w:author="Javier Kachuka" w:date="2019-11-05T21:34:00Z">
              <w:r w:rsidRPr="00EC5FEE" w:rsidDel="005D5280">
                <w:rPr>
                  <w:rFonts w:cs="Arial"/>
                  <w:sz w:val="24"/>
                  <w:szCs w:val="24"/>
                  <w:lang w:val="es-ES"/>
                </w:rPr>
                <w:delText>El empleado inicia un nuevo trabajo pendiente por realizar</w:delText>
              </w:r>
            </w:del>
          </w:p>
        </w:tc>
      </w:tr>
      <w:tr w:rsidR="005E458F" w:rsidRPr="00EC5FEE" w14:paraId="5A7FDAAE" w14:textId="77777777" w:rsidTr="00EC5FEE">
        <w:tc>
          <w:tcPr>
            <w:tcW w:w="2122" w:type="dxa"/>
            <w:shd w:val="clear" w:color="auto" w:fill="9CC2E5" w:themeFill="accent1" w:themeFillTint="99"/>
          </w:tcPr>
          <w:p w14:paraId="552B9218" w14:textId="6C912702" w:rsidR="005E458F" w:rsidRPr="00EC5FEE" w:rsidRDefault="005E458F" w:rsidP="005E458F">
            <w:pPr>
              <w:rPr>
                <w:rFonts w:cs="Arial"/>
                <w:b/>
                <w:sz w:val="24"/>
                <w:szCs w:val="24"/>
                <w:lang w:val="es-ES"/>
              </w:rPr>
            </w:pPr>
            <w:ins w:id="986" w:author="Javier Kachuka" w:date="2019-11-05T21:34:00Z">
              <w:r w:rsidRPr="00EC5FEE">
                <w:rPr>
                  <w:rFonts w:cs="Arial"/>
                  <w:b/>
                  <w:sz w:val="24"/>
                  <w:szCs w:val="24"/>
                  <w:lang w:val="es-ES"/>
                </w:rPr>
                <w:t>Referencia Cruzada</w:t>
              </w:r>
            </w:ins>
            <w:del w:id="987" w:author="Javier Kachuka" w:date="2019-11-05T21:34:00Z">
              <w:r w:rsidRPr="00EC5FEE" w:rsidDel="005D5280">
                <w:rPr>
                  <w:rFonts w:cs="Arial"/>
                  <w:b/>
                  <w:sz w:val="24"/>
                  <w:szCs w:val="24"/>
                  <w:lang w:val="es-ES"/>
                </w:rPr>
                <w:delText>Referencia Cruzada</w:delText>
              </w:r>
            </w:del>
          </w:p>
        </w:tc>
        <w:tc>
          <w:tcPr>
            <w:tcW w:w="6706" w:type="dxa"/>
            <w:gridSpan w:val="2"/>
          </w:tcPr>
          <w:p w14:paraId="03908661" w14:textId="66C271CB" w:rsidR="005E458F" w:rsidRPr="00EC5FEE" w:rsidRDefault="005E458F" w:rsidP="005E458F">
            <w:pPr>
              <w:rPr>
                <w:rFonts w:cs="Arial"/>
                <w:sz w:val="24"/>
                <w:szCs w:val="24"/>
                <w:lang w:val="es-ES"/>
              </w:rPr>
            </w:pPr>
            <w:ins w:id="988" w:author="Javier Kachuka" w:date="2019-11-05T21:34:00Z">
              <w:r w:rsidRPr="00EC5FEE">
                <w:rPr>
                  <w:rFonts w:cs="Arial"/>
                  <w:sz w:val="24"/>
                  <w:szCs w:val="24"/>
                  <w:lang w:val="es-ES"/>
                </w:rPr>
                <w:t>RF2.</w:t>
              </w:r>
              <w:r>
                <w:rPr>
                  <w:rFonts w:cs="Arial"/>
                  <w:sz w:val="24"/>
                  <w:szCs w:val="24"/>
                  <w:lang w:val="es-ES"/>
                </w:rPr>
                <w:t>6</w:t>
              </w:r>
            </w:ins>
            <w:del w:id="989" w:author="Javier Kachuka" w:date="2019-11-05T21:34:00Z">
              <w:r w:rsidRPr="00EC5FEE" w:rsidDel="005D5280">
                <w:rPr>
                  <w:rFonts w:cs="Arial"/>
                  <w:sz w:val="24"/>
                  <w:szCs w:val="24"/>
                  <w:lang w:val="es-ES"/>
                </w:rPr>
                <w:delText>RF2.2</w:delText>
              </w:r>
            </w:del>
          </w:p>
        </w:tc>
      </w:tr>
      <w:tr w:rsidR="00882D63" w:rsidRPr="00EC5FEE" w14:paraId="5115BDDB" w14:textId="77777777" w:rsidTr="00EC5FEE">
        <w:tc>
          <w:tcPr>
            <w:tcW w:w="2122" w:type="dxa"/>
            <w:shd w:val="clear" w:color="auto" w:fill="9CC2E5" w:themeFill="accent1" w:themeFillTint="99"/>
          </w:tcPr>
          <w:p w14:paraId="75F51BD3" w14:textId="77777777" w:rsidR="00882D63" w:rsidRPr="00EC5FEE" w:rsidRDefault="00882D63"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7396CF4" w14:textId="77777777" w:rsidR="00882D63" w:rsidRPr="00EC5FEE" w:rsidRDefault="002F4137" w:rsidP="00E76878">
            <w:pPr>
              <w:rPr>
                <w:rFonts w:cs="Arial"/>
                <w:sz w:val="24"/>
                <w:szCs w:val="24"/>
                <w:lang w:val="es-ES"/>
              </w:rPr>
            </w:pPr>
            <w:r w:rsidRPr="00EC5FEE">
              <w:rPr>
                <w:rFonts w:cs="Arial"/>
                <w:sz w:val="24"/>
                <w:szCs w:val="24"/>
                <w:lang w:val="es-ES"/>
              </w:rPr>
              <w:t xml:space="preserve">Existan trabajos por realizar </w:t>
            </w:r>
          </w:p>
        </w:tc>
      </w:tr>
      <w:tr w:rsidR="00882D63" w:rsidRPr="00EC5FEE" w14:paraId="560C5344" w14:textId="77777777" w:rsidTr="00EC5FEE">
        <w:tc>
          <w:tcPr>
            <w:tcW w:w="2122" w:type="dxa"/>
            <w:shd w:val="clear" w:color="auto" w:fill="9CC2E5" w:themeFill="accent1" w:themeFillTint="99"/>
          </w:tcPr>
          <w:p w14:paraId="4A216601" w14:textId="77777777" w:rsidR="00882D63" w:rsidRPr="00EC5FEE" w:rsidRDefault="00882D63"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E532055" w14:textId="77777777" w:rsidR="00882D63" w:rsidRPr="00EC5FEE" w:rsidRDefault="00882D63" w:rsidP="002F4137">
            <w:pPr>
              <w:rPr>
                <w:rFonts w:cs="Arial"/>
                <w:sz w:val="24"/>
                <w:szCs w:val="24"/>
                <w:lang w:val="es-ES"/>
              </w:rPr>
            </w:pPr>
          </w:p>
        </w:tc>
      </w:tr>
      <w:tr w:rsidR="00882D63" w:rsidRPr="00EC5FEE" w14:paraId="73E4F3AF" w14:textId="77777777" w:rsidTr="00EC5FEE">
        <w:tc>
          <w:tcPr>
            <w:tcW w:w="8828" w:type="dxa"/>
            <w:gridSpan w:val="3"/>
            <w:shd w:val="clear" w:color="auto" w:fill="9CC2E5" w:themeFill="accent1" w:themeFillTint="99"/>
          </w:tcPr>
          <w:p w14:paraId="31E3313E" w14:textId="77777777" w:rsidR="00882D63" w:rsidRPr="00EC5FEE" w:rsidRDefault="00882D63" w:rsidP="00E76878">
            <w:pPr>
              <w:jc w:val="center"/>
              <w:rPr>
                <w:rFonts w:cs="Arial"/>
                <w:b/>
                <w:sz w:val="24"/>
                <w:szCs w:val="24"/>
                <w:lang w:val="es-ES"/>
              </w:rPr>
            </w:pPr>
            <w:r w:rsidRPr="00EC5FEE">
              <w:rPr>
                <w:rFonts w:cs="Arial"/>
                <w:b/>
                <w:sz w:val="24"/>
                <w:szCs w:val="24"/>
                <w:lang w:val="es-ES"/>
              </w:rPr>
              <w:t>Curso Típico de Eventos</w:t>
            </w:r>
          </w:p>
        </w:tc>
      </w:tr>
      <w:tr w:rsidR="00882D63" w:rsidRPr="00563768" w14:paraId="281E3093" w14:textId="77777777" w:rsidTr="00E76878">
        <w:tc>
          <w:tcPr>
            <w:tcW w:w="4414" w:type="dxa"/>
            <w:gridSpan w:val="2"/>
          </w:tcPr>
          <w:p w14:paraId="31656A73" w14:textId="77777777" w:rsidR="00882D63" w:rsidRPr="00EC5FEE" w:rsidRDefault="00882D63" w:rsidP="002F4137">
            <w:pPr>
              <w:pStyle w:val="Prrafodelista"/>
              <w:numPr>
                <w:ilvl w:val="0"/>
                <w:numId w:val="4"/>
              </w:numPr>
              <w:jc w:val="both"/>
              <w:rPr>
                <w:rFonts w:cs="Arial"/>
                <w:sz w:val="24"/>
                <w:szCs w:val="24"/>
                <w:lang w:val="es-ES"/>
              </w:rPr>
            </w:pPr>
            <w:r w:rsidRPr="00EC5FEE">
              <w:rPr>
                <w:rFonts w:cs="Arial"/>
                <w:sz w:val="24"/>
                <w:szCs w:val="24"/>
                <w:lang w:val="es-ES"/>
              </w:rPr>
              <w:t xml:space="preserve">El caso de uso comienza cuando el empleado selecciona </w:t>
            </w:r>
            <w:r w:rsidR="002F4137" w:rsidRPr="00EC5FEE">
              <w:rPr>
                <w:rFonts w:cs="Arial"/>
                <w:sz w:val="24"/>
                <w:szCs w:val="24"/>
                <w:lang w:val="es-ES"/>
              </w:rPr>
              <w:t>iniciar trabajo.</w:t>
            </w:r>
          </w:p>
        </w:tc>
        <w:tc>
          <w:tcPr>
            <w:tcW w:w="4414" w:type="dxa"/>
          </w:tcPr>
          <w:p w14:paraId="1AB18A95" w14:textId="77777777" w:rsidR="00882D63" w:rsidRPr="00EC5FEE" w:rsidRDefault="00882D63" w:rsidP="00E76878">
            <w:pPr>
              <w:jc w:val="both"/>
              <w:rPr>
                <w:rFonts w:cs="Arial"/>
                <w:sz w:val="24"/>
                <w:szCs w:val="24"/>
                <w:lang w:val="es-ES"/>
              </w:rPr>
            </w:pPr>
          </w:p>
        </w:tc>
      </w:tr>
      <w:tr w:rsidR="00882D63" w:rsidRPr="00563768" w14:paraId="70BF467B" w14:textId="77777777" w:rsidTr="00E76878">
        <w:tc>
          <w:tcPr>
            <w:tcW w:w="4414" w:type="dxa"/>
            <w:gridSpan w:val="2"/>
          </w:tcPr>
          <w:p w14:paraId="293A44F4" w14:textId="77777777" w:rsidR="00882D63" w:rsidRPr="00EC5FEE" w:rsidRDefault="00882D63" w:rsidP="00E76878">
            <w:pPr>
              <w:jc w:val="both"/>
              <w:rPr>
                <w:rFonts w:cs="Arial"/>
                <w:sz w:val="24"/>
                <w:szCs w:val="24"/>
                <w:lang w:val="es-ES"/>
              </w:rPr>
            </w:pPr>
          </w:p>
        </w:tc>
        <w:tc>
          <w:tcPr>
            <w:tcW w:w="4414" w:type="dxa"/>
          </w:tcPr>
          <w:p w14:paraId="3B741E68" w14:textId="3144A592"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r w:rsidR="002F4137" w:rsidRPr="00EC5FEE">
              <w:rPr>
                <w:rFonts w:cs="Arial"/>
                <w:sz w:val="24"/>
                <w:szCs w:val="24"/>
                <w:lang w:val="es-ES"/>
              </w:rPr>
              <w:t xml:space="preserve">solicita que </w:t>
            </w:r>
            <w:del w:id="990" w:author="Javier Kachuka" w:date="2019-11-05T21:36:00Z">
              <w:r w:rsidR="002F4137" w:rsidRPr="00EC5FEE" w:rsidDel="005E458F">
                <w:rPr>
                  <w:rFonts w:cs="Arial"/>
                  <w:sz w:val="24"/>
                  <w:szCs w:val="24"/>
                  <w:lang w:val="es-ES"/>
                </w:rPr>
                <w:delText xml:space="preserve">ingrese una foto en el lugar de trabajo. </w:delText>
              </w:r>
            </w:del>
            <w:ins w:id="991" w:author="Javier Kachuka" w:date="2019-11-05T21:36:00Z">
              <w:r w:rsidR="005E458F">
                <w:rPr>
                  <w:rFonts w:cs="Arial"/>
                  <w:sz w:val="24"/>
                  <w:szCs w:val="24"/>
                  <w:lang w:val="es-ES"/>
                </w:rPr>
                <w:t xml:space="preserve">el empleado de planta confirme </w:t>
              </w:r>
            </w:ins>
            <w:ins w:id="992" w:author="Javier Kachuka" w:date="2019-11-05T21:37:00Z">
              <w:r w:rsidR="005E458F">
                <w:rPr>
                  <w:rFonts w:cs="Arial"/>
                  <w:sz w:val="24"/>
                  <w:szCs w:val="24"/>
                  <w:lang w:val="es-ES"/>
                </w:rPr>
                <w:t>que se encuentra en la ubicación del trabajo.</w:t>
              </w:r>
            </w:ins>
          </w:p>
        </w:tc>
      </w:tr>
      <w:tr w:rsidR="00882D63" w:rsidRPr="00563768" w14:paraId="70A3D6D2" w14:textId="77777777" w:rsidTr="00E76878">
        <w:tc>
          <w:tcPr>
            <w:tcW w:w="4414" w:type="dxa"/>
            <w:gridSpan w:val="2"/>
          </w:tcPr>
          <w:p w14:paraId="74FFE08E" w14:textId="63BA7CA4"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empleado </w:t>
            </w:r>
            <w:del w:id="993" w:author="Javier Kachuka" w:date="2019-11-05T21:37:00Z">
              <w:r w:rsidR="002F4137" w:rsidRPr="00EC5FEE" w:rsidDel="005E458F">
                <w:rPr>
                  <w:rFonts w:cs="Arial"/>
                  <w:sz w:val="24"/>
                  <w:szCs w:val="24"/>
                  <w:lang w:val="es-ES"/>
                </w:rPr>
                <w:delText>ingresa la foto del trabajo.</w:delText>
              </w:r>
            </w:del>
            <w:ins w:id="994" w:author="Javier Kachuka" w:date="2019-11-05T21:37:00Z">
              <w:r w:rsidR="005E458F">
                <w:rPr>
                  <w:rFonts w:cs="Arial"/>
                  <w:sz w:val="24"/>
                  <w:szCs w:val="24"/>
                  <w:lang w:val="es-ES"/>
                </w:rPr>
                <w:t>de planta confirma la ubicación.</w:t>
              </w:r>
            </w:ins>
          </w:p>
        </w:tc>
        <w:tc>
          <w:tcPr>
            <w:tcW w:w="4414" w:type="dxa"/>
          </w:tcPr>
          <w:p w14:paraId="17569BCD" w14:textId="77777777" w:rsidR="00882D63" w:rsidRPr="00EC5FEE" w:rsidRDefault="00882D63" w:rsidP="00E76878">
            <w:pPr>
              <w:jc w:val="both"/>
              <w:rPr>
                <w:rFonts w:cs="Arial"/>
                <w:sz w:val="24"/>
                <w:szCs w:val="24"/>
                <w:lang w:val="es-ES"/>
              </w:rPr>
            </w:pPr>
          </w:p>
        </w:tc>
      </w:tr>
      <w:tr w:rsidR="00882D63" w:rsidRPr="00563768" w14:paraId="38A10584" w14:textId="77777777" w:rsidTr="00E76878">
        <w:tc>
          <w:tcPr>
            <w:tcW w:w="4414" w:type="dxa"/>
            <w:gridSpan w:val="2"/>
          </w:tcPr>
          <w:p w14:paraId="58751DD7" w14:textId="77777777" w:rsidR="00882D63" w:rsidRPr="00EC5FEE" w:rsidRDefault="00882D63" w:rsidP="00E76878">
            <w:pPr>
              <w:jc w:val="both"/>
              <w:rPr>
                <w:rFonts w:cs="Arial"/>
                <w:sz w:val="24"/>
                <w:szCs w:val="24"/>
                <w:lang w:val="es-ES"/>
              </w:rPr>
            </w:pPr>
          </w:p>
        </w:tc>
        <w:tc>
          <w:tcPr>
            <w:tcW w:w="4414" w:type="dxa"/>
          </w:tcPr>
          <w:p w14:paraId="20069C25" w14:textId="2C510DB8" w:rsidR="00882D63" w:rsidRPr="00EC5FEE" w:rsidRDefault="002F4137"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del w:id="995" w:author="Javier Kachuka" w:date="2019-11-05T21:38:00Z">
              <w:r w:rsidRPr="00EC5FEE" w:rsidDel="005E458F">
                <w:rPr>
                  <w:rFonts w:cs="Arial"/>
                  <w:sz w:val="24"/>
                  <w:szCs w:val="24"/>
                  <w:lang w:val="es-ES"/>
                </w:rPr>
                <w:delText>solicita que se ingrese el empleado o los empleados que intervienen en el trabajo.</w:delText>
              </w:r>
            </w:del>
            <w:ins w:id="996" w:author="Javier Kachuka" w:date="2019-11-05T21:38:00Z">
              <w:r w:rsidR="005E458F">
                <w:rPr>
                  <w:rFonts w:cs="Arial"/>
                  <w:sz w:val="24"/>
                  <w:szCs w:val="24"/>
                  <w:lang w:val="es-ES"/>
                </w:rPr>
                <w:t xml:space="preserve">comprueba que el trabajo cumpla </w:t>
              </w:r>
            </w:ins>
            <w:ins w:id="997" w:author="Javier Kachuka" w:date="2019-11-05T21:39:00Z">
              <w:r w:rsidR="005E458F">
                <w:rPr>
                  <w:rFonts w:cs="Arial"/>
                  <w:sz w:val="24"/>
                  <w:szCs w:val="24"/>
                  <w:lang w:val="es-ES"/>
                </w:rPr>
                <w:t>con los requisitos necesarios.</w:t>
              </w:r>
            </w:ins>
          </w:p>
        </w:tc>
      </w:tr>
      <w:tr w:rsidR="002F4137" w:rsidRPr="00563768" w14:paraId="5F5DA22C" w14:textId="77777777" w:rsidTr="00E76878">
        <w:tc>
          <w:tcPr>
            <w:tcW w:w="4414" w:type="dxa"/>
            <w:gridSpan w:val="2"/>
          </w:tcPr>
          <w:p w14:paraId="145D7D23" w14:textId="33D3ABF5" w:rsidR="002F4137" w:rsidRPr="005E458F" w:rsidRDefault="002F4137">
            <w:pPr>
              <w:jc w:val="both"/>
              <w:rPr>
                <w:rFonts w:cs="Arial"/>
                <w:sz w:val="24"/>
                <w:szCs w:val="24"/>
                <w:lang w:val="es-ES"/>
                <w:rPrChange w:id="998" w:author="Javier Kachuka" w:date="2019-11-05T21:39:00Z">
                  <w:rPr>
                    <w:lang w:val="es-ES"/>
                  </w:rPr>
                </w:rPrChange>
              </w:rPr>
              <w:pPrChange w:id="999" w:author="Javier Kachuka" w:date="2019-11-05T21:39:00Z">
                <w:pPr>
                  <w:pStyle w:val="Prrafodelista"/>
                  <w:numPr>
                    <w:numId w:val="4"/>
                  </w:numPr>
                  <w:ind w:hanging="360"/>
                  <w:jc w:val="both"/>
                </w:pPr>
              </w:pPrChange>
            </w:pPr>
            <w:del w:id="1000" w:author="Javier Kachuka" w:date="2019-11-05T21:39:00Z">
              <w:r w:rsidRPr="005E458F" w:rsidDel="005E458F">
                <w:rPr>
                  <w:rFonts w:cs="Arial"/>
                  <w:sz w:val="24"/>
                  <w:szCs w:val="24"/>
                  <w:lang w:val="es-ES"/>
                  <w:rPrChange w:id="1001" w:author="Javier Kachuka" w:date="2019-11-05T21:39:00Z">
                    <w:rPr>
                      <w:lang w:val="es-ES"/>
                    </w:rPr>
                  </w:rPrChange>
                </w:rPr>
                <w:delText>El empleado selecciona los empleados que intervienen y finaliza el caso de uso.</w:delText>
              </w:r>
            </w:del>
          </w:p>
        </w:tc>
        <w:tc>
          <w:tcPr>
            <w:tcW w:w="4414" w:type="dxa"/>
          </w:tcPr>
          <w:p w14:paraId="61965592" w14:textId="68018471" w:rsidR="002F4137" w:rsidRPr="005E458F" w:rsidRDefault="005E458F">
            <w:pPr>
              <w:pStyle w:val="Prrafodelista"/>
              <w:numPr>
                <w:ilvl w:val="0"/>
                <w:numId w:val="4"/>
              </w:numPr>
              <w:jc w:val="both"/>
              <w:rPr>
                <w:rFonts w:cs="Arial"/>
                <w:sz w:val="24"/>
                <w:szCs w:val="24"/>
                <w:lang w:val="es-ES"/>
                <w:rPrChange w:id="1002" w:author="Javier Kachuka" w:date="2019-11-05T21:39:00Z">
                  <w:rPr>
                    <w:lang w:val="es-ES"/>
                  </w:rPr>
                </w:rPrChange>
              </w:rPr>
              <w:pPrChange w:id="1003" w:author="Javier Kachuka" w:date="2019-11-05T21:39:00Z">
                <w:pPr>
                  <w:jc w:val="both"/>
                </w:pPr>
              </w:pPrChange>
            </w:pPr>
            <w:ins w:id="1004" w:author="Javier Kachuka" w:date="2019-11-05T21:39:00Z">
              <w:r>
                <w:rPr>
                  <w:rFonts w:cs="Arial"/>
                  <w:sz w:val="24"/>
                  <w:szCs w:val="24"/>
                  <w:lang w:val="es-ES"/>
                </w:rPr>
                <w:t xml:space="preserve">El sistema pone al trabajo en un </w:t>
              </w:r>
            </w:ins>
            <w:ins w:id="1005" w:author="Javier Kachuka" w:date="2019-11-05T21:40:00Z">
              <w:r>
                <w:rPr>
                  <w:rFonts w:cs="Arial"/>
                  <w:sz w:val="24"/>
                  <w:szCs w:val="24"/>
                  <w:lang w:val="es-ES"/>
                </w:rPr>
                <w:t>estado iniciado y finaliza el caso de uso.</w:t>
              </w:r>
            </w:ins>
          </w:p>
        </w:tc>
      </w:tr>
      <w:tr w:rsidR="00882D63" w:rsidRPr="00EC5FEE" w14:paraId="3362CC5A" w14:textId="77777777" w:rsidTr="00EC5FEE">
        <w:tc>
          <w:tcPr>
            <w:tcW w:w="8828" w:type="dxa"/>
            <w:gridSpan w:val="3"/>
            <w:shd w:val="clear" w:color="auto" w:fill="9CC2E5" w:themeFill="accent1" w:themeFillTint="99"/>
          </w:tcPr>
          <w:p w14:paraId="26234D8C" w14:textId="77777777" w:rsidR="00882D63" w:rsidRPr="00EC5FEE" w:rsidRDefault="00882D63" w:rsidP="00E76878">
            <w:pPr>
              <w:jc w:val="center"/>
              <w:rPr>
                <w:rFonts w:cs="Arial"/>
                <w:sz w:val="24"/>
                <w:szCs w:val="24"/>
                <w:lang w:val="es-ES"/>
              </w:rPr>
            </w:pPr>
            <w:r w:rsidRPr="00EC5FEE">
              <w:rPr>
                <w:rFonts w:cs="Arial"/>
                <w:b/>
                <w:sz w:val="24"/>
                <w:szCs w:val="24"/>
                <w:lang w:val="es-ES"/>
              </w:rPr>
              <w:t>Curso Alternativo de Eventos</w:t>
            </w:r>
          </w:p>
        </w:tc>
      </w:tr>
      <w:tr w:rsidR="00882D63" w:rsidRPr="00563768" w14:paraId="3AFA7486" w14:textId="77777777" w:rsidTr="00E76878">
        <w:tc>
          <w:tcPr>
            <w:tcW w:w="4414" w:type="dxa"/>
            <w:gridSpan w:val="2"/>
          </w:tcPr>
          <w:p w14:paraId="70466006" w14:textId="77777777" w:rsidR="00882D63" w:rsidRPr="00EC5FEE" w:rsidRDefault="00882D63" w:rsidP="00E76878">
            <w:pPr>
              <w:jc w:val="center"/>
              <w:rPr>
                <w:rFonts w:cs="Arial"/>
                <w:b/>
                <w:sz w:val="24"/>
                <w:szCs w:val="24"/>
                <w:lang w:val="es-ES"/>
              </w:rPr>
            </w:pPr>
          </w:p>
        </w:tc>
        <w:tc>
          <w:tcPr>
            <w:tcW w:w="4414" w:type="dxa"/>
          </w:tcPr>
          <w:p w14:paraId="56DEC362" w14:textId="3396EDD8" w:rsidR="00882D63" w:rsidRPr="00EC5FEE" w:rsidRDefault="005E458F">
            <w:pPr>
              <w:jc w:val="both"/>
              <w:rPr>
                <w:rFonts w:cs="Arial"/>
                <w:sz w:val="24"/>
                <w:szCs w:val="24"/>
                <w:lang w:val="es-ES"/>
              </w:rPr>
              <w:pPrChange w:id="1006" w:author="Javier Kachuka" w:date="2019-11-05T21:41:00Z">
                <w:pPr/>
              </w:pPrChange>
            </w:pPr>
            <w:ins w:id="1007" w:author="Javier Kachuka" w:date="2019-11-05T21:40:00Z">
              <w:r>
                <w:rPr>
                  <w:rFonts w:cs="Arial"/>
                  <w:sz w:val="24"/>
                  <w:szCs w:val="24"/>
                  <w:lang w:val="es-ES"/>
                </w:rPr>
                <w:t>4.1 Si el trabajo no cumple con los requisitos el sistema cancela la operación y finaliza el caso de uso.</w:t>
              </w:r>
            </w:ins>
          </w:p>
        </w:tc>
      </w:tr>
    </w:tbl>
    <w:p w14:paraId="3554FE10" w14:textId="77777777" w:rsidR="00882D63" w:rsidRPr="00EC5FEE" w:rsidRDefault="00882D63"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1"/>
        <w:gridCol w:w="4316"/>
      </w:tblGrid>
      <w:tr w:rsidR="005E458F" w:rsidRPr="00EC5FEE" w14:paraId="528BF8D7" w14:textId="77777777" w:rsidTr="00EC5FEE">
        <w:tc>
          <w:tcPr>
            <w:tcW w:w="2122" w:type="dxa"/>
            <w:shd w:val="clear" w:color="auto" w:fill="9CC2E5" w:themeFill="accent1" w:themeFillTint="99"/>
          </w:tcPr>
          <w:p w14:paraId="18A38D4C" w14:textId="00BE5EC7" w:rsidR="005E458F" w:rsidRPr="00EC5FEE" w:rsidRDefault="005E458F" w:rsidP="005E458F">
            <w:pPr>
              <w:rPr>
                <w:rFonts w:cs="Arial"/>
                <w:b/>
                <w:sz w:val="24"/>
                <w:szCs w:val="24"/>
                <w:lang w:val="es-ES"/>
              </w:rPr>
            </w:pPr>
            <w:ins w:id="1008" w:author="Javier Kachuka" w:date="2019-11-05T21:34:00Z">
              <w:r w:rsidRPr="00EC5FEE">
                <w:rPr>
                  <w:rFonts w:cs="Arial"/>
                  <w:b/>
                  <w:sz w:val="24"/>
                  <w:szCs w:val="24"/>
                  <w:lang w:val="es-ES"/>
                </w:rPr>
                <w:t>Caso de uso</w:t>
              </w:r>
            </w:ins>
            <w:del w:id="1009" w:author="Javier Kachuka" w:date="2019-11-05T21:34:00Z">
              <w:r w:rsidRPr="00EC5FEE" w:rsidDel="00037AC2">
                <w:rPr>
                  <w:rFonts w:cs="Arial"/>
                  <w:b/>
                  <w:sz w:val="24"/>
                  <w:szCs w:val="24"/>
                  <w:lang w:val="es-ES"/>
                </w:rPr>
                <w:delText>Caso de uso</w:delText>
              </w:r>
            </w:del>
          </w:p>
        </w:tc>
        <w:tc>
          <w:tcPr>
            <w:tcW w:w="6706" w:type="dxa"/>
            <w:gridSpan w:val="2"/>
          </w:tcPr>
          <w:p w14:paraId="55705C26" w14:textId="0D270B82" w:rsidR="005E458F" w:rsidRPr="00EC5FEE" w:rsidRDefault="005E458F" w:rsidP="005E458F">
            <w:pPr>
              <w:rPr>
                <w:rFonts w:cs="Arial"/>
                <w:sz w:val="24"/>
                <w:szCs w:val="24"/>
                <w:lang w:val="es-ES"/>
              </w:rPr>
            </w:pPr>
            <w:ins w:id="1010" w:author="Javier Kachuka" w:date="2019-11-05T21:34:00Z">
              <w:r w:rsidRPr="00EC5FEE">
                <w:rPr>
                  <w:rFonts w:cs="Arial"/>
                  <w:sz w:val="24"/>
                  <w:szCs w:val="24"/>
                  <w:lang w:val="es-ES"/>
                </w:rPr>
                <w:t>Finalizar trabajo</w:t>
              </w:r>
            </w:ins>
            <w:del w:id="1011" w:author="Javier Kachuka" w:date="2019-11-05T21:34:00Z">
              <w:r w:rsidRPr="00EC5FEE" w:rsidDel="00037AC2">
                <w:rPr>
                  <w:rFonts w:cs="Arial"/>
                  <w:sz w:val="24"/>
                  <w:szCs w:val="24"/>
                  <w:lang w:val="es-ES"/>
                </w:rPr>
                <w:delText>Finalizar trabajo</w:delText>
              </w:r>
            </w:del>
          </w:p>
        </w:tc>
      </w:tr>
      <w:tr w:rsidR="005E458F" w:rsidRPr="00EC5FEE" w14:paraId="5A25FD11" w14:textId="77777777" w:rsidTr="00EC5FEE">
        <w:tc>
          <w:tcPr>
            <w:tcW w:w="2122" w:type="dxa"/>
            <w:shd w:val="clear" w:color="auto" w:fill="9CC2E5" w:themeFill="accent1" w:themeFillTint="99"/>
          </w:tcPr>
          <w:p w14:paraId="5ED6448B" w14:textId="1A96BB6E" w:rsidR="005E458F" w:rsidRPr="00EC5FEE" w:rsidRDefault="005E458F" w:rsidP="005E458F">
            <w:pPr>
              <w:rPr>
                <w:rFonts w:cs="Arial"/>
                <w:b/>
                <w:sz w:val="24"/>
                <w:szCs w:val="24"/>
                <w:lang w:val="es-ES"/>
              </w:rPr>
            </w:pPr>
            <w:ins w:id="1012" w:author="Javier Kachuka" w:date="2019-11-05T21:34:00Z">
              <w:r w:rsidRPr="00EC5FEE">
                <w:rPr>
                  <w:rFonts w:cs="Arial"/>
                  <w:b/>
                  <w:sz w:val="24"/>
                  <w:szCs w:val="24"/>
                  <w:lang w:val="es-ES"/>
                </w:rPr>
                <w:t>Actor</w:t>
              </w:r>
            </w:ins>
            <w:del w:id="1013" w:author="Javier Kachuka" w:date="2019-11-05T21:34:00Z">
              <w:r w:rsidRPr="00EC5FEE" w:rsidDel="00037AC2">
                <w:rPr>
                  <w:rFonts w:cs="Arial"/>
                  <w:b/>
                  <w:sz w:val="24"/>
                  <w:szCs w:val="24"/>
                  <w:lang w:val="es-ES"/>
                </w:rPr>
                <w:delText>Actor</w:delText>
              </w:r>
            </w:del>
          </w:p>
        </w:tc>
        <w:tc>
          <w:tcPr>
            <w:tcW w:w="6706" w:type="dxa"/>
            <w:gridSpan w:val="2"/>
          </w:tcPr>
          <w:p w14:paraId="5D106CAC" w14:textId="773D6EBD" w:rsidR="005E458F" w:rsidRPr="00EC5FEE" w:rsidRDefault="005E458F" w:rsidP="005E458F">
            <w:pPr>
              <w:rPr>
                <w:rFonts w:cs="Arial"/>
                <w:sz w:val="24"/>
                <w:szCs w:val="24"/>
                <w:lang w:val="es-ES"/>
              </w:rPr>
            </w:pPr>
            <w:ins w:id="1014" w:author="Javier Kachuka" w:date="2019-11-05T21:34:00Z">
              <w:r w:rsidRPr="00EC5FEE">
                <w:rPr>
                  <w:rFonts w:cs="Arial"/>
                  <w:sz w:val="24"/>
                  <w:szCs w:val="24"/>
                  <w:lang w:val="es-ES"/>
                </w:rPr>
                <w:t xml:space="preserve">Empleado </w:t>
              </w:r>
              <w:r>
                <w:rPr>
                  <w:rFonts w:cs="Arial"/>
                  <w:sz w:val="24"/>
                  <w:szCs w:val="24"/>
                  <w:lang w:val="es-ES"/>
                </w:rPr>
                <w:t>de planta</w:t>
              </w:r>
            </w:ins>
            <w:del w:id="1015" w:author="Javier Kachuka" w:date="2019-11-05T21:34:00Z">
              <w:r w:rsidRPr="00EC5FEE" w:rsidDel="00037AC2">
                <w:rPr>
                  <w:rFonts w:cs="Arial"/>
                  <w:sz w:val="24"/>
                  <w:szCs w:val="24"/>
                  <w:lang w:val="es-ES"/>
                </w:rPr>
                <w:delText xml:space="preserve">Empleado </w:delText>
              </w:r>
            </w:del>
          </w:p>
        </w:tc>
      </w:tr>
      <w:tr w:rsidR="005E458F" w:rsidRPr="00563768" w14:paraId="4AB949FB" w14:textId="77777777" w:rsidTr="00EC5FEE">
        <w:tc>
          <w:tcPr>
            <w:tcW w:w="2122" w:type="dxa"/>
            <w:shd w:val="clear" w:color="auto" w:fill="9CC2E5" w:themeFill="accent1" w:themeFillTint="99"/>
          </w:tcPr>
          <w:p w14:paraId="7E6A554E" w14:textId="27A43E5D" w:rsidR="005E458F" w:rsidRPr="00EC5FEE" w:rsidRDefault="005E458F" w:rsidP="005E458F">
            <w:pPr>
              <w:rPr>
                <w:rFonts w:cs="Arial"/>
                <w:b/>
                <w:sz w:val="24"/>
                <w:szCs w:val="24"/>
                <w:lang w:val="es-ES"/>
              </w:rPr>
            </w:pPr>
            <w:ins w:id="1016" w:author="Javier Kachuka" w:date="2019-11-05T21:34:00Z">
              <w:r w:rsidRPr="00EC5FEE">
                <w:rPr>
                  <w:rFonts w:cs="Arial"/>
                  <w:b/>
                  <w:sz w:val="24"/>
                  <w:szCs w:val="24"/>
                  <w:lang w:val="es-ES"/>
                </w:rPr>
                <w:t xml:space="preserve">Descripción </w:t>
              </w:r>
            </w:ins>
            <w:del w:id="1017" w:author="Javier Kachuka" w:date="2019-11-05T21:34:00Z">
              <w:r w:rsidRPr="00EC5FEE" w:rsidDel="00037AC2">
                <w:rPr>
                  <w:rFonts w:cs="Arial"/>
                  <w:b/>
                  <w:sz w:val="24"/>
                  <w:szCs w:val="24"/>
                  <w:lang w:val="es-ES"/>
                </w:rPr>
                <w:delText xml:space="preserve">Descripción </w:delText>
              </w:r>
            </w:del>
          </w:p>
        </w:tc>
        <w:tc>
          <w:tcPr>
            <w:tcW w:w="6706" w:type="dxa"/>
            <w:gridSpan w:val="2"/>
          </w:tcPr>
          <w:p w14:paraId="50579343" w14:textId="0C20DBF9" w:rsidR="005E458F" w:rsidRPr="00EC5FEE" w:rsidRDefault="005E458F" w:rsidP="005E458F">
            <w:pPr>
              <w:rPr>
                <w:rFonts w:cs="Arial"/>
                <w:sz w:val="24"/>
                <w:szCs w:val="24"/>
                <w:vertAlign w:val="subscript"/>
                <w:lang w:val="es-ES"/>
              </w:rPr>
            </w:pPr>
            <w:ins w:id="1018"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finaliza un trabajo que se ha iniciado anteriormente</w:t>
              </w:r>
            </w:ins>
            <w:del w:id="1019" w:author="Javier Kachuka" w:date="2019-11-05T21:34:00Z">
              <w:r w:rsidRPr="00EC5FEE" w:rsidDel="00037AC2">
                <w:rPr>
                  <w:rFonts w:cs="Arial"/>
                  <w:sz w:val="24"/>
                  <w:szCs w:val="24"/>
                  <w:lang w:val="es-ES"/>
                </w:rPr>
                <w:delText>El empleado finaliza un trabajo que se ha iniciado anteriormente</w:delText>
              </w:r>
            </w:del>
          </w:p>
        </w:tc>
      </w:tr>
      <w:tr w:rsidR="005E458F" w:rsidRPr="00EC5FEE" w14:paraId="78ACA040" w14:textId="77777777" w:rsidTr="00EC5FEE">
        <w:tc>
          <w:tcPr>
            <w:tcW w:w="2122" w:type="dxa"/>
            <w:shd w:val="clear" w:color="auto" w:fill="9CC2E5" w:themeFill="accent1" w:themeFillTint="99"/>
          </w:tcPr>
          <w:p w14:paraId="4157F774" w14:textId="142099D2" w:rsidR="005E458F" w:rsidRPr="00EC5FEE" w:rsidRDefault="005E458F" w:rsidP="005E458F">
            <w:pPr>
              <w:rPr>
                <w:rFonts w:cs="Arial"/>
                <w:b/>
                <w:sz w:val="24"/>
                <w:szCs w:val="24"/>
                <w:lang w:val="es-ES"/>
              </w:rPr>
            </w:pPr>
            <w:ins w:id="1020" w:author="Javier Kachuka" w:date="2019-11-05T21:34:00Z">
              <w:r w:rsidRPr="00EC5FEE">
                <w:rPr>
                  <w:rFonts w:cs="Arial"/>
                  <w:b/>
                  <w:sz w:val="24"/>
                  <w:szCs w:val="24"/>
                  <w:lang w:val="es-ES"/>
                </w:rPr>
                <w:t>Referencia Cruzada</w:t>
              </w:r>
            </w:ins>
            <w:del w:id="1021" w:author="Javier Kachuka" w:date="2019-11-05T21:34:00Z">
              <w:r w:rsidRPr="00EC5FEE" w:rsidDel="00037AC2">
                <w:rPr>
                  <w:rFonts w:cs="Arial"/>
                  <w:b/>
                  <w:sz w:val="24"/>
                  <w:szCs w:val="24"/>
                  <w:lang w:val="es-ES"/>
                </w:rPr>
                <w:delText>Referencia Cruzada</w:delText>
              </w:r>
            </w:del>
          </w:p>
        </w:tc>
        <w:tc>
          <w:tcPr>
            <w:tcW w:w="6706" w:type="dxa"/>
            <w:gridSpan w:val="2"/>
          </w:tcPr>
          <w:p w14:paraId="66BCEBBD" w14:textId="0E728D63" w:rsidR="005E458F" w:rsidRPr="00EC5FEE" w:rsidRDefault="005E458F" w:rsidP="005E458F">
            <w:pPr>
              <w:rPr>
                <w:rFonts w:cs="Arial"/>
                <w:sz w:val="24"/>
                <w:szCs w:val="24"/>
                <w:lang w:val="es-ES"/>
              </w:rPr>
            </w:pPr>
            <w:ins w:id="1022" w:author="Javier Kachuka" w:date="2019-11-05T21:34:00Z">
              <w:r w:rsidRPr="00EC5FEE">
                <w:rPr>
                  <w:rFonts w:cs="Arial"/>
                  <w:sz w:val="24"/>
                  <w:szCs w:val="24"/>
                  <w:lang w:val="es-ES"/>
                </w:rPr>
                <w:t>RF2.</w:t>
              </w:r>
              <w:r>
                <w:rPr>
                  <w:rFonts w:cs="Arial"/>
                  <w:sz w:val="24"/>
                  <w:szCs w:val="24"/>
                  <w:lang w:val="es-ES"/>
                </w:rPr>
                <w:t>7</w:t>
              </w:r>
            </w:ins>
            <w:del w:id="1023" w:author="Javier Kachuka" w:date="2019-11-05T21:34:00Z">
              <w:r w:rsidRPr="00EC5FEE" w:rsidDel="00037AC2">
                <w:rPr>
                  <w:rFonts w:cs="Arial"/>
                  <w:sz w:val="24"/>
                  <w:szCs w:val="24"/>
                  <w:lang w:val="es-ES"/>
                </w:rPr>
                <w:delText>RF2.3</w:delText>
              </w:r>
            </w:del>
          </w:p>
        </w:tc>
      </w:tr>
      <w:tr w:rsidR="002F4137" w:rsidRPr="00563768" w14:paraId="0A9D9D24" w14:textId="77777777" w:rsidTr="00EC5FEE">
        <w:tc>
          <w:tcPr>
            <w:tcW w:w="2122" w:type="dxa"/>
            <w:shd w:val="clear" w:color="auto" w:fill="9CC2E5" w:themeFill="accent1" w:themeFillTint="99"/>
          </w:tcPr>
          <w:p w14:paraId="118CBB5A" w14:textId="77777777" w:rsidR="002F4137" w:rsidRPr="00EC5FEE" w:rsidRDefault="002F4137"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EFC2829" w14:textId="77777777" w:rsidR="002F4137" w:rsidRPr="00EC5FEE" w:rsidRDefault="002F4137" w:rsidP="002F4137">
            <w:pPr>
              <w:rPr>
                <w:rFonts w:cs="Arial"/>
                <w:sz w:val="24"/>
                <w:szCs w:val="24"/>
                <w:lang w:val="es-ES"/>
              </w:rPr>
            </w:pPr>
            <w:r w:rsidRPr="00EC5FEE">
              <w:rPr>
                <w:rFonts w:cs="Arial"/>
                <w:sz w:val="24"/>
                <w:szCs w:val="24"/>
                <w:lang w:val="es-ES"/>
              </w:rPr>
              <w:t>Exista un trabajo en curso.</w:t>
            </w:r>
          </w:p>
        </w:tc>
      </w:tr>
      <w:tr w:rsidR="002F4137" w:rsidRPr="00563768" w14:paraId="539969E6" w14:textId="77777777" w:rsidTr="00EC5FEE">
        <w:tc>
          <w:tcPr>
            <w:tcW w:w="2122" w:type="dxa"/>
            <w:shd w:val="clear" w:color="auto" w:fill="9CC2E5" w:themeFill="accent1" w:themeFillTint="99"/>
          </w:tcPr>
          <w:p w14:paraId="5BA2254D" w14:textId="77777777" w:rsidR="002F4137" w:rsidRPr="00EC5FEE" w:rsidRDefault="002F4137"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67DCFCA" w14:textId="404A6E4E" w:rsidR="002F4137" w:rsidRPr="00EC5FEE" w:rsidRDefault="008F13CC" w:rsidP="003003BF">
            <w:pPr>
              <w:rPr>
                <w:rFonts w:cs="Arial"/>
                <w:sz w:val="24"/>
                <w:szCs w:val="24"/>
                <w:lang w:val="es-ES"/>
              </w:rPr>
            </w:pPr>
            <w:r w:rsidRPr="00EC5FEE">
              <w:rPr>
                <w:rFonts w:cs="Arial"/>
                <w:sz w:val="24"/>
                <w:szCs w:val="24"/>
                <w:lang w:val="es-ES"/>
              </w:rPr>
              <w:t xml:space="preserve">Se descontó el stock correspondiente y se </w:t>
            </w:r>
            <w:ins w:id="1024" w:author="Javier Kachuka" w:date="2019-11-05T21:42:00Z">
              <w:r w:rsidR="005E458F">
                <w:rPr>
                  <w:rFonts w:cs="Arial"/>
                  <w:sz w:val="24"/>
                  <w:szCs w:val="24"/>
                  <w:lang w:val="es-ES"/>
                </w:rPr>
                <w:t>generó un nuevo movimiento.</w:t>
              </w:r>
            </w:ins>
            <w:del w:id="1025" w:author="Javier Kachuka" w:date="2019-11-05T21:42:00Z">
              <w:r w:rsidRPr="00EC5FEE" w:rsidDel="005E458F">
                <w:rPr>
                  <w:rFonts w:cs="Arial"/>
                  <w:sz w:val="24"/>
                  <w:szCs w:val="24"/>
                  <w:lang w:val="es-ES"/>
                </w:rPr>
                <w:delText>guardó el tiempo de duración del trabajo.</w:delText>
              </w:r>
            </w:del>
          </w:p>
        </w:tc>
      </w:tr>
      <w:tr w:rsidR="002F4137" w:rsidRPr="00EC5FEE" w14:paraId="3F5EC5F3" w14:textId="77777777" w:rsidTr="00EC5FEE">
        <w:tc>
          <w:tcPr>
            <w:tcW w:w="8828" w:type="dxa"/>
            <w:gridSpan w:val="3"/>
            <w:shd w:val="clear" w:color="auto" w:fill="9CC2E5" w:themeFill="accent1" w:themeFillTint="99"/>
          </w:tcPr>
          <w:p w14:paraId="3F807D96" w14:textId="77777777" w:rsidR="002F4137" w:rsidRPr="00EC5FEE" w:rsidRDefault="002F4137" w:rsidP="00E76878">
            <w:pPr>
              <w:jc w:val="center"/>
              <w:rPr>
                <w:rFonts w:cs="Arial"/>
                <w:b/>
                <w:sz w:val="24"/>
                <w:szCs w:val="24"/>
                <w:lang w:val="es-ES"/>
              </w:rPr>
            </w:pPr>
            <w:r w:rsidRPr="00EC5FEE">
              <w:rPr>
                <w:rFonts w:cs="Arial"/>
                <w:b/>
                <w:sz w:val="24"/>
                <w:szCs w:val="24"/>
                <w:lang w:val="es-ES"/>
              </w:rPr>
              <w:lastRenderedPageBreak/>
              <w:t>Curso Típico de Eventos</w:t>
            </w:r>
          </w:p>
        </w:tc>
      </w:tr>
      <w:tr w:rsidR="002F4137" w:rsidRPr="00563768" w14:paraId="1B485D95" w14:textId="77777777" w:rsidTr="00E76878">
        <w:tc>
          <w:tcPr>
            <w:tcW w:w="4414" w:type="dxa"/>
            <w:gridSpan w:val="2"/>
          </w:tcPr>
          <w:p w14:paraId="31DCC8AE" w14:textId="6EBD6F1F" w:rsidR="002F4137" w:rsidRPr="00EC5FEE" w:rsidRDefault="002F4137" w:rsidP="008F13CC">
            <w:pPr>
              <w:pStyle w:val="Prrafodelista"/>
              <w:numPr>
                <w:ilvl w:val="0"/>
                <w:numId w:val="5"/>
              </w:numPr>
              <w:jc w:val="both"/>
              <w:rPr>
                <w:rFonts w:cs="Arial"/>
                <w:sz w:val="24"/>
                <w:szCs w:val="24"/>
                <w:lang w:val="es-ES"/>
              </w:rPr>
            </w:pPr>
            <w:r w:rsidRPr="00EC5FEE">
              <w:rPr>
                <w:rFonts w:cs="Arial"/>
                <w:sz w:val="24"/>
                <w:szCs w:val="24"/>
                <w:lang w:val="es-ES"/>
              </w:rPr>
              <w:t>El caso de uso comienza cuando el empleado</w:t>
            </w:r>
            <w:ins w:id="1026" w:author="Javier Kachuka" w:date="2019-11-05T21:42:00Z">
              <w:r w:rsidR="005E458F">
                <w:rPr>
                  <w:rFonts w:cs="Arial"/>
                  <w:sz w:val="24"/>
                  <w:szCs w:val="24"/>
                  <w:lang w:val="es-ES"/>
                </w:rPr>
                <w:t xml:space="preserve"> de planta</w:t>
              </w:r>
            </w:ins>
            <w:r w:rsidRPr="00EC5FEE">
              <w:rPr>
                <w:rFonts w:cs="Arial"/>
                <w:sz w:val="24"/>
                <w:szCs w:val="24"/>
                <w:lang w:val="es-ES"/>
              </w:rPr>
              <w:t xml:space="preserve"> selecciona </w:t>
            </w:r>
            <w:r w:rsidR="008F13CC" w:rsidRPr="00EC5FEE">
              <w:rPr>
                <w:rFonts w:cs="Arial"/>
                <w:sz w:val="24"/>
                <w:szCs w:val="24"/>
                <w:lang w:val="es-ES"/>
              </w:rPr>
              <w:t>finalizar trabajo.</w:t>
            </w:r>
          </w:p>
        </w:tc>
        <w:tc>
          <w:tcPr>
            <w:tcW w:w="4414" w:type="dxa"/>
          </w:tcPr>
          <w:p w14:paraId="7E0B8709" w14:textId="77777777" w:rsidR="002F4137" w:rsidRPr="00EC5FEE" w:rsidRDefault="002F4137" w:rsidP="00E76878">
            <w:pPr>
              <w:jc w:val="both"/>
              <w:rPr>
                <w:rFonts w:cs="Arial"/>
                <w:sz w:val="24"/>
                <w:szCs w:val="24"/>
                <w:lang w:val="es-ES"/>
              </w:rPr>
            </w:pPr>
          </w:p>
        </w:tc>
      </w:tr>
      <w:tr w:rsidR="002F4137" w:rsidRPr="00563768" w14:paraId="27AA5134" w14:textId="77777777" w:rsidTr="00E76878">
        <w:tc>
          <w:tcPr>
            <w:tcW w:w="4414" w:type="dxa"/>
            <w:gridSpan w:val="2"/>
          </w:tcPr>
          <w:p w14:paraId="423AD39A" w14:textId="77777777" w:rsidR="002F4137" w:rsidRPr="00EC5FEE" w:rsidRDefault="002F4137" w:rsidP="00E76878">
            <w:pPr>
              <w:jc w:val="both"/>
              <w:rPr>
                <w:rFonts w:cs="Arial"/>
                <w:sz w:val="24"/>
                <w:szCs w:val="24"/>
                <w:lang w:val="es-ES"/>
              </w:rPr>
            </w:pPr>
          </w:p>
        </w:tc>
        <w:tc>
          <w:tcPr>
            <w:tcW w:w="4414" w:type="dxa"/>
          </w:tcPr>
          <w:p w14:paraId="65D496CE" w14:textId="6B8200EF" w:rsidR="002F4137" w:rsidRPr="00EC5FEE" w:rsidRDefault="002F4137" w:rsidP="00E84C1D">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27" w:author="Javier Kachuka" w:date="2019-11-05T21:42:00Z">
              <w:r w:rsidR="008F13CC" w:rsidRPr="00EC5FEE" w:rsidDel="005E458F">
                <w:rPr>
                  <w:rFonts w:cs="Arial"/>
                  <w:sz w:val="24"/>
                  <w:szCs w:val="24"/>
                  <w:lang w:val="es-ES"/>
                </w:rPr>
                <w:delText>calcula el tiempo aproximado de duración del trabajo.</w:delText>
              </w:r>
            </w:del>
            <w:ins w:id="1028" w:author="Javier Kachuka" w:date="2019-11-05T21:42:00Z">
              <w:r w:rsidR="005E458F">
                <w:rPr>
                  <w:rFonts w:cs="Arial"/>
                  <w:sz w:val="24"/>
                  <w:szCs w:val="24"/>
                  <w:lang w:val="es-ES"/>
                </w:rPr>
                <w:t xml:space="preserve">socita que el empleado de planta </w:t>
              </w:r>
              <w:r w:rsidR="005B2AE0">
                <w:rPr>
                  <w:rFonts w:cs="Arial"/>
                  <w:sz w:val="24"/>
                  <w:szCs w:val="24"/>
                  <w:lang w:val="es-ES"/>
                </w:rPr>
                <w:t>ingrese los productos que fueron utilizados con sus respectivas cantidades</w:t>
              </w:r>
            </w:ins>
            <w:r w:rsidR="00E84C1D">
              <w:rPr>
                <w:rFonts w:cs="Arial"/>
                <w:sz w:val="24"/>
                <w:szCs w:val="24"/>
                <w:lang w:val="es-ES"/>
              </w:rPr>
              <w:t xml:space="preserve"> y de que almacén</w:t>
            </w:r>
            <w:ins w:id="1029" w:author="Javier Kachuka" w:date="2019-11-05T21:42:00Z">
              <w:r w:rsidR="005B2AE0">
                <w:rPr>
                  <w:rFonts w:cs="Arial"/>
                  <w:sz w:val="24"/>
                  <w:szCs w:val="24"/>
                  <w:lang w:val="es-ES"/>
                </w:rPr>
                <w:t>.</w:t>
              </w:r>
            </w:ins>
          </w:p>
        </w:tc>
      </w:tr>
      <w:tr w:rsidR="005B2AE0" w:rsidRPr="00563768" w14:paraId="314ED059" w14:textId="77777777" w:rsidTr="00E76878">
        <w:trPr>
          <w:ins w:id="1030" w:author="Javier Kachuka" w:date="2019-11-05T21:43:00Z"/>
        </w:trPr>
        <w:tc>
          <w:tcPr>
            <w:tcW w:w="4414" w:type="dxa"/>
            <w:gridSpan w:val="2"/>
          </w:tcPr>
          <w:p w14:paraId="57E33E7D" w14:textId="020E9E6F" w:rsidR="005B2AE0" w:rsidRPr="005B2AE0" w:rsidRDefault="005B2AE0">
            <w:pPr>
              <w:pStyle w:val="Prrafodelista"/>
              <w:numPr>
                <w:ilvl w:val="0"/>
                <w:numId w:val="5"/>
              </w:numPr>
              <w:jc w:val="both"/>
              <w:rPr>
                <w:ins w:id="1031" w:author="Javier Kachuka" w:date="2019-11-05T21:43:00Z"/>
                <w:rFonts w:cs="Arial"/>
                <w:sz w:val="24"/>
                <w:szCs w:val="24"/>
                <w:lang w:val="es-ES"/>
                <w:rPrChange w:id="1032" w:author="Javier Kachuka" w:date="2019-11-05T21:43:00Z">
                  <w:rPr>
                    <w:ins w:id="1033" w:author="Javier Kachuka" w:date="2019-11-05T21:43:00Z"/>
                    <w:lang w:val="es-ES"/>
                  </w:rPr>
                </w:rPrChange>
              </w:rPr>
              <w:pPrChange w:id="1034" w:author="Javier Kachuka" w:date="2019-11-05T21:43:00Z">
                <w:pPr>
                  <w:jc w:val="both"/>
                </w:pPr>
              </w:pPrChange>
            </w:pPr>
            <w:ins w:id="1035" w:author="Javier Kachuka" w:date="2019-11-05T21:43:00Z">
              <w:r>
                <w:rPr>
                  <w:rFonts w:cs="Arial"/>
                  <w:sz w:val="24"/>
                  <w:szCs w:val="24"/>
                  <w:lang w:val="es-ES"/>
                </w:rPr>
                <w:t>El empleado de planta ingresa los productos que fueron utilizados</w:t>
              </w:r>
            </w:ins>
            <w:ins w:id="1036" w:author="Javier Kachuka" w:date="2019-11-05T21:45:00Z">
              <w:r>
                <w:rPr>
                  <w:rFonts w:cs="Arial"/>
                  <w:sz w:val="24"/>
                  <w:szCs w:val="24"/>
                  <w:lang w:val="es-ES"/>
                </w:rPr>
                <w:t xml:space="preserve"> y la cantidad</w:t>
              </w:r>
            </w:ins>
            <w:ins w:id="1037" w:author="Javier Kachuka" w:date="2019-11-05T21:43:00Z">
              <w:r>
                <w:rPr>
                  <w:rFonts w:cs="Arial"/>
                  <w:sz w:val="24"/>
                  <w:szCs w:val="24"/>
                  <w:lang w:val="es-ES"/>
                </w:rPr>
                <w:t>.</w:t>
              </w:r>
            </w:ins>
          </w:p>
        </w:tc>
        <w:tc>
          <w:tcPr>
            <w:tcW w:w="4414" w:type="dxa"/>
          </w:tcPr>
          <w:p w14:paraId="43E1322D" w14:textId="77777777" w:rsidR="005B2AE0" w:rsidRPr="005B2AE0" w:rsidRDefault="005B2AE0">
            <w:pPr>
              <w:jc w:val="both"/>
              <w:rPr>
                <w:ins w:id="1038" w:author="Javier Kachuka" w:date="2019-11-05T21:43:00Z"/>
                <w:rFonts w:cs="Arial"/>
                <w:sz w:val="24"/>
                <w:szCs w:val="24"/>
                <w:lang w:val="es-ES"/>
                <w:rPrChange w:id="1039" w:author="Javier Kachuka" w:date="2019-11-05T21:43:00Z">
                  <w:rPr>
                    <w:ins w:id="1040" w:author="Javier Kachuka" w:date="2019-11-05T21:43:00Z"/>
                    <w:lang w:val="es-ES"/>
                  </w:rPr>
                </w:rPrChange>
              </w:rPr>
              <w:pPrChange w:id="1041" w:author="Javier Kachuka" w:date="2019-11-05T21:43:00Z">
                <w:pPr>
                  <w:pStyle w:val="Prrafodelista"/>
                  <w:numPr>
                    <w:numId w:val="5"/>
                  </w:numPr>
                  <w:ind w:hanging="360"/>
                  <w:jc w:val="both"/>
                </w:pPr>
              </w:pPrChange>
            </w:pPr>
          </w:p>
        </w:tc>
      </w:tr>
      <w:tr w:rsidR="008F13CC" w:rsidRPr="00563768" w14:paraId="53555CC2" w14:textId="77777777" w:rsidTr="00E76878">
        <w:tc>
          <w:tcPr>
            <w:tcW w:w="4414" w:type="dxa"/>
            <w:gridSpan w:val="2"/>
          </w:tcPr>
          <w:p w14:paraId="4BF9EEBD" w14:textId="77777777" w:rsidR="008F13CC" w:rsidRPr="00EC5FEE" w:rsidRDefault="008F13CC" w:rsidP="00E76878">
            <w:pPr>
              <w:jc w:val="both"/>
              <w:rPr>
                <w:rFonts w:cs="Arial"/>
                <w:sz w:val="24"/>
                <w:szCs w:val="24"/>
                <w:lang w:val="es-ES"/>
              </w:rPr>
            </w:pPr>
          </w:p>
        </w:tc>
        <w:tc>
          <w:tcPr>
            <w:tcW w:w="4414" w:type="dxa"/>
          </w:tcPr>
          <w:p w14:paraId="4E48A100" w14:textId="21D83DB1" w:rsidR="008F13CC" w:rsidRPr="00EC5FEE" w:rsidRDefault="008F13CC" w:rsidP="003003BF">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42" w:author="Javier Kachuka" w:date="2019-11-05T21:43:00Z">
              <w:r w:rsidRPr="00EC5FEE" w:rsidDel="005B2AE0">
                <w:rPr>
                  <w:rFonts w:cs="Arial"/>
                  <w:sz w:val="24"/>
                  <w:szCs w:val="24"/>
                  <w:lang w:val="es-ES"/>
                </w:rPr>
                <w:delText>solicita que se ingrese los productos que fueron utilizados y la cantidad.</w:delText>
              </w:r>
            </w:del>
            <w:ins w:id="1043" w:author="Javier Kachuka" w:date="2019-11-05T21:43:00Z">
              <w:r w:rsidR="005B2AE0">
                <w:rPr>
                  <w:rFonts w:cs="Arial"/>
                  <w:sz w:val="24"/>
                  <w:szCs w:val="24"/>
                  <w:lang w:val="es-ES"/>
                </w:rPr>
                <w:t>comprueba que lo ingresado sea correcto.</w:t>
              </w:r>
            </w:ins>
          </w:p>
        </w:tc>
      </w:tr>
      <w:tr w:rsidR="005B2AE0" w:rsidRPr="00563768" w14:paraId="6ACB8404" w14:textId="77777777" w:rsidTr="00E76878">
        <w:trPr>
          <w:ins w:id="1044" w:author="Javier Kachuka" w:date="2019-11-05T21:44:00Z"/>
        </w:trPr>
        <w:tc>
          <w:tcPr>
            <w:tcW w:w="4414" w:type="dxa"/>
            <w:gridSpan w:val="2"/>
          </w:tcPr>
          <w:p w14:paraId="1C36656C" w14:textId="77777777" w:rsidR="005B2AE0" w:rsidRPr="00EC5FEE" w:rsidRDefault="005B2AE0" w:rsidP="00E76878">
            <w:pPr>
              <w:jc w:val="both"/>
              <w:rPr>
                <w:ins w:id="1045" w:author="Javier Kachuka" w:date="2019-11-05T21:44:00Z"/>
                <w:rFonts w:cs="Arial"/>
                <w:sz w:val="24"/>
                <w:szCs w:val="24"/>
                <w:lang w:val="es-ES"/>
              </w:rPr>
            </w:pPr>
          </w:p>
        </w:tc>
        <w:tc>
          <w:tcPr>
            <w:tcW w:w="4414" w:type="dxa"/>
          </w:tcPr>
          <w:p w14:paraId="6DDDA338" w14:textId="1D64A0CF" w:rsidR="005B2AE0" w:rsidRPr="00EC5FEE" w:rsidRDefault="005B2AE0" w:rsidP="005B2AE0">
            <w:pPr>
              <w:pStyle w:val="Prrafodelista"/>
              <w:numPr>
                <w:ilvl w:val="0"/>
                <w:numId w:val="5"/>
              </w:numPr>
              <w:jc w:val="both"/>
              <w:rPr>
                <w:ins w:id="1046" w:author="Javier Kachuka" w:date="2019-11-05T21:44:00Z"/>
                <w:rFonts w:cs="Arial"/>
                <w:sz w:val="24"/>
                <w:szCs w:val="24"/>
                <w:lang w:val="es-ES"/>
              </w:rPr>
            </w:pPr>
            <w:ins w:id="1047" w:author="Javier Kachuka" w:date="2019-11-05T21:44:00Z">
              <w:r>
                <w:rPr>
                  <w:rFonts w:cs="Arial"/>
                  <w:sz w:val="24"/>
                  <w:szCs w:val="24"/>
                  <w:lang w:val="es-ES"/>
                </w:rPr>
                <w:t>El sistema solicita que se ingrese una foto del trabajo y que empleados intervinieron en el mismo.</w:t>
              </w:r>
            </w:ins>
          </w:p>
        </w:tc>
      </w:tr>
      <w:tr w:rsidR="008F13CC" w:rsidRPr="00563768" w14:paraId="4E71A5D1" w14:textId="77777777" w:rsidTr="00E76878">
        <w:tc>
          <w:tcPr>
            <w:tcW w:w="4414" w:type="dxa"/>
            <w:gridSpan w:val="2"/>
          </w:tcPr>
          <w:p w14:paraId="0CD45D90" w14:textId="57785B43" w:rsidR="008F13CC" w:rsidRPr="00EC5FEE" w:rsidRDefault="008F13CC" w:rsidP="003003BF">
            <w:pPr>
              <w:pStyle w:val="Prrafodelista"/>
              <w:numPr>
                <w:ilvl w:val="0"/>
                <w:numId w:val="5"/>
              </w:numPr>
              <w:jc w:val="both"/>
              <w:rPr>
                <w:rFonts w:cs="Arial"/>
                <w:sz w:val="24"/>
                <w:szCs w:val="24"/>
                <w:lang w:val="es-ES"/>
              </w:rPr>
            </w:pPr>
            <w:del w:id="1048" w:author="Javier Kachuka" w:date="2019-11-05T21:45:00Z">
              <w:r w:rsidRPr="00EC5FEE" w:rsidDel="005B2AE0">
                <w:rPr>
                  <w:rFonts w:cs="Arial"/>
                  <w:sz w:val="24"/>
                  <w:szCs w:val="24"/>
                  <w:lang w:val="es-ES"/>
                </w:rPr>
                <w:delText>El empleado ingresa los productos que fueron utilizados y la cantidad.</w:delText>
              </w:r>
            </w:del>
            <w:ins w:id="1049" w:author="Javier Kachuka" w:date="2019-11-05T21:45:00Z">
              <w:r w:rsidR="005B2AE0">
                <w:rPr>
                  <w:rFonts w:cs="Arial"/>
                  <w:sz w:val="24"/>
                  <w:szCs w:val="24"/>
                  <w:lang w:val="es-ES"/>
                </w:rPr>
                <w:t>El empleado toma una foto del trabajo e ingresa quienes intervinieron</w:t>
              </w:r>
            </w:ins>
          </w:p>
        </w:tc>
        <w:tc>
          <w:tcPr>
            <w:tcW w:w="4414" w:type="dxa"/>
          </w:tcPr>
          <w:p w14:paraId="4A16240B" w14:textId="77777777" w:rsidR="008F13CC" w:rsidRPr="00EC5FEE" w:rsidRDefault="008F13CC" w:rsidP="008F13CC">
            <w:pPr>
              <w:jc w:val="both"/>
              <w:rPr>
                <w:rFonts w:cs="Arial"/>
                <w:sz w:val="24"/>
                <w:szCs w:val="24"/>
                <w:lang w:val="es-ES"/>
              </w:rPr>
            </w:pPr>
          </w:p>
        </w:tc>
      </w:tr>
      <w:tr w:rsidR="008F13CC" w:rsidRPr="00563768" w14:paraId="12D17F86" w14:textId="77777777" w:rsidTr="00E76878">
        <w:tc>
          <w:tcPr>
            <w:tcW w:w="4414" w:type="dxa"/>
            <w:gridSpan w:val="2"/>
          </w:tcPr>
          <w:p w14:paraId="78F32B5F" w14:textId="77777777" w:rsidR="008F13CC" w:rsidRPr="00EC5FEE" w:rsidRDefault="008F13CC" w:rsidP="008F13CC">
            <w:pPr>
              <w:jc w:val="both"/>
              <w:rPr>
                <w:rFonts w:cs="Arial"/>
                <w:sz w:val="24"/>
                <w:szCs w:val="24"/>
                <w:lang w:val="es-ES"/>
              </w:rPr>
            </w:pPr>
          </w:p>
        </w:tc>
        <w:tc>
          <w:tcPr>
            <w:tcW w:w="4414" w:type="dxa"/>
          </w:tcPr>
          <w:p w14:paraId="23D3E3A9"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verifica que los datos sean correctos.</w:t>
            </w:r>
          </w:p>
        </w:tc>
      </w:tr>
      <w:tr w:rsidR="008F13CC" w:rsidRPr="00563768" w14:paraId="59F6CD6A" w14:textId="77777777" w:rsidTr="00E76878">
        <w:tc>
          <w:tcPr>
            <w:tcW w:w="4414" w:type="dxa"/>
            <w:gridSpan w:val="2"/>
          </w:tcPr>
          <w:p w14:paraId="0A15E2D8" w14:textId="77777777" w:rsidR="008F13CC" w:rsidRPr="00EC5FEE" w:rsidRDefault="008F13CC" w:rsidP="008F13CC">
            <w:pPr>
              <w:jc w:val="both"/>
              <w:rPr>
                <w:rFonts w:cs="Arial"/>
                <w:sz w:val="24"/>
                <w:szCs w:val="24"/>
                <w:lang w:val="es-ES"/>
              </w:rPr>
            </w:pPr>
          </w:p>
        </w:tc>
        <w:tc>
          <w:tcPr>
            <w:tcW w:w="4414" w:type="dxa"/>
          </w:tcPr>
          <w:p w14:paraId="04AC1D90"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descuenta el stock correspondiente y finaliza el caso de uso.</w:t>
            </w:r>
          </w:p>
        </w:tc>
      </w:tr>
      <w:tr w:rsidR="002F4137" w:rsidRPr="00EC5FEE" w14:paraId="07190066" w14:textId="77777777" w:rsidTr="00EC5FEE">
        <w:tc>
          <w:tcPr>
            <w:tcW w:w="8828" w:type="dxa"/>
            <w:gridSpan w:val="3"/>
            <w:shd w:val="clear" w:color="auto" w:fill="9CC2E5" w:themeFill="accent1" w:themeFillTint="99"/>
          </w:tcPr>
          <w:p w14:paraId="6C334CDF" w14:textId="77777777" w:rsidR="002F4137" w:rsidRPr="00EC5FEE" w:rsidRDefault="002F4137" w:rsidP="00E76878">
            <w:pPr>
              <w:jc w:val="center"/>
              <w:rPr>
                <w:rFonts w:cs="Arial"/>
                <w:sz w:val="24"/>
                <w:szCs w:val="24"/>
                <w:lang w:val="es-ES"/>
              </w:rPr>
            </w:pPr>
            <w:r w:rsidRPr="00EC5FEE">
              <w:rPr>
                <w:rFonts w:cs="Arial"/>
                <w:b/>
                <w:sz w:val="24"/>
                <w:szCs w:val="24"/>
                <w:lang w:val="es-ES"/>
              </w:rPr>
              <w:t>Curso Alternativo de Eventos</w:t>
            </w:r>
          </w:p>
        </w:tc>
      </w:tr>
      <w:tr w:rsidR="002F4137" w:rsidRPr="00563768" w14:paraId="6181D539" w14:textId="77777777" w:rsidTr="00E76878">
        <w:tc>
          <w:tcPr>
            <w:tcW w:w="4414" w:type="dxa"/>
            <w:gridSpan w:val="2"/>
          </w:tcPr>
          <w:p w14:paraId="6531066B" w14:textId="77777777" w:rsidR="002F4137" w:rsidRPr="00EC5FEE" w:rsidRDefault="002F4137" w:rsidP="00E76878">
            <w:pPr>
              <w:jc w:val="center"/>
              <w:rPr>
                <w:rFonts w:cs="Arial"/>
                <w:b/>
                <w:sz w:val="24"/>
                <w:szCs w:val="24"/>
                <w:lang w:val="es-ES"/>
              </w:rPr>
            </w:pPr>
          </w:p>
        </w:tc>
        <w:tc>
          <w:tcPr>
            <w:tcW w:w="4414" w:type="dxa"/>
          </w:tcPr>
          <w:p w14:paraId="7D328CBE" w14:textId="77777777" w:rsidR="002F4137" w:rsidRDefault="005B2AE0" w:rsidP="00E76878">
            <w:pPr>
              <w:rPr>
                <w:ins w:id="1050" w:author="Javier Kachuka" w:date="2019-11-05T21:46:00Z"/>
                <w:rFonts w:cs="Arial"/>
                <w:sz w:val="24"/>
                <w:szCs w:val="24"/>
                <w:lang w:val="es-ES"/>
              </w:rPr>
            </w:pPr>
            <w:ins w:id="1051" w:author="Javier Kachuka" w:date="2019-11-05T21:46:00Z">
              <w:r>
                <w:rPr>
                  <w:rFonts w:cs="Arial"/>
                  <w:sz w:val="24"/>
                  <w:szCs w:val="24"/>
                  <w:lang w:val="es-ES"/>
                </w:rPr>
                <w:t>4</w:t>
              </w:r>
            </w:ins>
            <w:del w:id="1052" w:author="Javier Kachuka" w:date="2019-11-05T21:46:00Z">
              <w:r w:rsidR="008F13CC" w:rsidRPr="00EC5FEE" w:rsidDel="005B2AE0">
                <w:rPr>
                  <w:rFonts w:cs="Arial"/>
                  <w:sz w:val="24"/>
                  <w:szCs w:val="24"/>
                  <w:lang w:val="es-ES"/>
                </w:rPr>
                <w:delText>5</w:delText>
              </w:r>
            </w:del>
            <w:r w:rsidR="008F13CC" w:rsidRPr="00EC5FEE">
              <w:rPr>
                <w:rFonts w:cs="Arial"/>
                <w:sz w:val="24"/>
                <w:szCs w:val="24"/>
                <w:lang w:val="es-ES"/>
              </w:rPr>
              <w:t>.1 Si los datos no son correctos el sistema solicita que se ingresen nuevamente.</w:t>
            </w:r>
          </w:p>
          <w:p w14:paraId="24D02E02" w14:textId="04F0A2CC" w:rsidR="005B2AE0" w:rsidRPr="00EC5FEE" w:rsidRDefault="005B2AE0" w:rsidP="00E76878">
            <w:pPr>
              <w:rPr>
                <w:rFonts w:cs="Arial"/>
                <w:sz w:val="24"/>
                <w:szCs w:val="24"/>
                <w:lang w:val="es-ES"/>
              </w:rPr>
            </w:pPr>
            <w:ins w:id="1053" w:author="Javier Kachuka" w:date="2019-11-05T21:46:00Z">
              <w:r>
                <w:rPr>
                  <w:rFonts w:cs="Arial"/>
                  <w:sz w:val="24"/>
                  <w:szCs w:val="24"/>
                  <w:lang w:val="es-ES"/>
                </w:rPr>
                <w:t>7</w:t>
              </w:r>
              <w:r w:rsidRPr="00EC5FEE">
                <w:rPr>
                  <w:rFonts w:cs="Arial"/>
                  <w:sz w:val="24"/>
                  <w:szCs w:val="24"/>
                  <w:lang w:val="es-ES"/>
                </w:rPr>
                <w:t>.1 Si los datos no son correctos el sistema solicita que se ingresen nuevamente.</w:t>
              </w:r>
            </w:ins>
          </w:p>
        </w:tc>
      </w:tr>
    </w:tbl>
    <w:p w14:paraId="72DC3E6F" w14:textId="74E54FEA" w:rsidR="002F4137" w:rsidRDefault="002F4137" w:rsidP="00431D6D">
      <w:pPr>
        <w:rPr>
          <w:ins w:id="1054" w:author="Javier Kachuka" w:date="2019-11-05T22:30:00Z"/>
          <w:rFonts w:cs="Arial"/>
          <w:sz w:val="24"/>
          <w:szCs w:val="24"/>
          <w:lang w:val="es-ES"/>
        </w:rPr>
      </w:pPr>
    </w:p>
    <w:tbl>
      <w:tblPr>
        <w:tblStyle w:val="Tablaconcuadrcula"/>
        <w:tblW w:w="0" w:type="auto"/>
        <w:tblLook w:val="04A0" w:firstRow="1" w:lastRow="0" w:firstColumn="1" w:lastColumn="0" w:noHBand="0" w:noVBand="1"/>
      </w:tblPr>
      <w:tblGrid>
        <w:gridCol w:w="2122"/>
        <w:gridCol w:w="2292"/>
        <w:gridCol w:w="4414"/>
      </w:tblGrid>
      <w:tr w:rsidR="002F4C81" w:rsidRPr="00EC5FEE" w14:paraId="09C2264A" w14:textId="77777777" w:rsidTr="004E0B3C">
        <w:trPr>
          <w:ins w:id="1055" w:author="Javier Kachuka" w:date="2019-11-05T22:30:00Z"/>
        </w:trPr>
        <w:tc>
          <w:tcPr>
            <w:tcW w:w="2122" w:type="dxa"/>
            <w:shd w:val="clear" w:color="auto" w:fill="9CC2E5" w:themeFill="accent1" w:themeFillTint="99"/>
          </w:tcPr>
          <w:p w14:paraId="11645C51" w14:textId="00C3C759" w:rsidR="002F4C81" w:rsidRPr="00EC5FEE" w:rsidRDefault="002F4C81" w:rsidP="002F4C81">
            <w:pPr>
              <w:rPr>
                <w:ins w:id="1056" w:author="Javier Kachuka" w:date="2019-11-05T22:30:00Z"/>
                <w:rFonts w:cs="Arial"/>
                <w:b/>
                <w:sz w:val="24"/>
                <w:szCs w:val="24"/>
                <w:lang w:val="es-ES"/>
              </w:rPr>
            </w:pPr>
            <w:ins w:id="1057" w:author="Javier Kachuka" w:date="2019-11-05T22:31:00Z">
              <w:r w:rsidRPr="00EC5FEE">
                <w:rPr>
                  <w:rFonts w:cs="Arial"/>
                  <w:b/>
                  <w:sz w:val="24"/>
                  <w:szCs w:val="24"/>
                  <w:lang w:val="es-ES"/>
                </w:rPr>
                <w:t>Caso de uso</w:t>
              </w:r>
            </w:ins>
          </w:p>
        </w:tc>
        <w:tc>
          <w:tcPr>
            <w:tcW w:w="6706" w:type="dxa"/>
            <w:gridSpan w:val="2"/>
          </w:tcPr>
          <w:p w14:paraId="5236575B" w14:textId="6BF2CDE1" w:rsidR="002F4C81" w:rsidRPr="00EC5FEE" w:rsidRDefault="002F4C81" w:rsidP="002F4C81">
            <w:pPr>
              <w:rPr>
                <w:ins w:id="1058" w:author="Javier Kachuka" w:date="2019-11-05T22:30:00Z"/>
                <w:rFonts w:cs="Arial"/>
                <w:sz w:val="24"/>
                <w:szCs w:val="24"/>
                <w:lang w:val="es-ES"/>
              </w:rPr>
            </w:pPr>
            <w:ins w:id="1059" w:author="Javier Kachuka" w:date="2019-11-05T22:31:00Z">
              <w:r>
                <w:rPr>
                  <w:rFonts w:cs="Arial"/>
                  <w:sz w:val="24"/>
                  <w:szCs w:val="24"/>
                  <w:lang w:val="es-ES"/>
                </w:rPr>
                <w:t>Listar Trabajos</w:t>
              </w:r>
            </w:ins>
          </w:p>
        </w:tc>
      </w:tr>
      <w:tr w:rsidR="002F4C81" w:rsidRPr="00EC5FEE" w14:paraId="1D718A1A" w14:textId="77777777" w:rsidTr="004E0B3C">
        <w:trPr>
          <w:ins w:id="1060" w:author="Javier Kachuka" w:date="2019-11-05T22:30:00Z"/>
        </w:trPr>
        <w:tc>
          <w:tcPr>
            <w:tcW w:w="2122" w:type="dxa"/>
            <w:shd w:val="clear" w:color="auto" w:fill="9CC2E5" w:themeFill="accent1" w:themeFillTint="99"/>
          </w:tcPr>
          <w:p w14:paraId="78438B65" w14:textId="60C819DD" w:rsidR="002F4C81" w:rsidRPr="00EC5FEE" w:rsidRDefault="002F4C81" w:rsidP="002F4C81">
            <w:pPr>
              <w:rPr>
                <w:ins w:id="1061" w:author="Javier Kachuka" w:date="2019-11-05T22:30:00Z"/>
                <w:rFonts w:cs="Arial"/>
                <w:b/>
                <w:sz w:val="24"/>
                <w:szCs w:val="24"/>
                <w:lang w:val="es-ES"/>
              </w:rPr>
            </w:pPr>
            <w:ins w:id="1062" w:author="Javier Kachuka" w:date="2019-11-05T22:31:00Z">
              <w:r w:rsidRPr="00EC5FEE">
                <w:rPr>
                  <w:rFonts w:cs="Arial"/>
                  <w:b/>
                  <w:sz w:val="24"/>
                  <w:szCs w:val="24"/>
                  <w:lang w:val="es-ES"/>
                </w:rPr>
                <w:t>Actor</w:t>
              </w:r>
            </w:ins>
          </w:p>
        </w:tc>
        <w:tc>
          <w:tcPr>
            <w:tcW w:w="6706" w:type="dxa"/>
            <w:gridSpan w:val="2"/>
          </w:tcPr>
          <w:p w14:paraId="52478977" w14:textId="5A1DE03A" w:rsidR="002F4C81" w:rsidRPr="00EC5FEE" w:rsidRDefault="002F4C81" w:rsidP="002F4C81">
            <w:pPr>
              <w:rPr>
                <w:ins w:id="1063" w:author="Javier Kachuka" w:date="2019-11-05T22:30:00Z"/>
                <w:rFonts w:cs="Arial"/>
                <w:sz w:val="24"/>
                <w:szCs w:val="24"/>
                <w:lang w:val="es-ES"/>
              </w:rPr>
            </w:pPr>
            <w:ins w:id="1064" w:author="Javier Kachuka" w:date="2019-11-05T22:31:00Z">
              <w:r w:rsidRPr="00EC5FEE">
                <w:rPr>
                  <w:rFonts w:cs="Arial"/>
                  <w:sz w:val="24"/>
                  <w:szCs w:val="24"/>
                  <w:lang w:val="es-ES"/>
                </w:rPr>
                <w:t xml:space="preserve">Empleado </w:t>
              </w:r>
              <w:r>
                <w:rPr>
                  <w:rFonts w:cs="Arial"/>
                  <w:sz w:val="24"/>
                  <w:szCs w:val="24"/>
                  <w:lang w:val="es-ES"/>
                </w:rPr>
                <w:t>de planta, oficinista</w:t>
              </w:r>
            </w:ins>
          </w:p>
        </w:tc>
      </w:tr>
      <w:tr w:rsidR="002F4C81" w:rsidRPr="00563768" w14:paraId="588CAB90" w14:textId="77777777" w:rsidTr="004E0B3C">
        <w:trPr>
          <w:ins w:id="1065" w:author="Javier Kachuka" w:date="2019-11-05T22:30:00Z"/>
        </w:trPr>
        <w:tc>
          <w:tcPr>
            <w:tcW w:w="2122" w:type="dxa"/>
            <w:shd w:val="clear" w:color="auto" w:fill="9CC2E5" w:themeFill="accent1" w:themeFillTint="99"/>
          </w:tcPr>
          <w:p w14:paraId="27CBC231" w14:textId="154DD311" w:rsidR="002F4C81" w:rsidRPr="00EC5FEE" w:rsidRDefault="002F4C81" w:rsidP="002F4C81">
            <w:pPr>
              <w:rPr>
                <w:ins w:id="1066" w:author="Javier Kachuka" w:date="2019-11-05T22:30:00Z"/>
                <w:rFonts w:cs="Arial"/>
                <w:b/>
                <w:sz w:val="24"/>
                <w:szCs w:val="24"/>
                <w:lang w:val="es-ES"/>
              </w:rPr>
            </w:pPr>
            <w:ins w:id="1067" w:author="Javier Kachuka" w:date="2019-11-05T22:31:00Z">
              <w:r w:rsidRPr="00EC5FEE">
                <w:rPr>
                  <w:rFonts w:cs="Arial"/>
                  <w:b/>
                  <w:sz w:val="24"/>
                  <w:szCs w:val="24"/>
                  <w:lang w:val="es-ES"/>
                </w:rPr>
                <w:t xml:space="preserve">Descripción </w:t>
              </w:r>
            </w:ins>
          </w:p>
        </w:tc>
        <w:tc>
          <w:tcPr>
            <w:tcW w:w="6706" w:type="dxa"/>
            <w:gridSpan w:val="2"/>
          </w:tcPr>
          <w:p w14:paraId="4EE594DC" w14:textId="635A4792" w:rsidR="002F4C81" w:rsidRPr="00EC5FEE" w:rsidRDefault="002F4C81" w:rsidP="002F4C81">
            <w:pPr>
              <w:rPr>
                <w:ins w:id="1068" w:author="Javier Kachuka" w:date="2019-11-05T22:30:00Z"/>
                <w:rFonts w:cs="Arial"/>
                <w:sz w:val="24"/>
                <w:szCs w:val="24"/>
                <w:lang w:val="es-ES"/>
              </w:rPr>
            </w:pPr>
            <w:ins w:id="1069" w:author="Javier Kachuka" w:date="2019-11-05T22:31:00Z">
              <w:r w:rsidRPr="00EC5FEE">
                <w:rPr>
                  <w:rFonts w:cs="Arial"/>
                  <w:sz w:val="24"/>
                  <w:szCs w:val="24"/>
                  <w:lang w:val="es-ES"/>
                </w:rPr>
                <w:t xml:space="preserve">El empleado </w:t>
              </w:r>
              <w:r>
                <w:rPr>
                  <w:rFonts w:cs="Arial"/>
                  <w:sz w:val="24"/>
                  <w:szCs w:val="24"/>
                  <w:lang w:val="es-ES"/>
                </w:rPr>
                <w:t>de planta u oficinista puede ver todos los trabajos existentes en el sistema</w:t>
              </w:r>
            </w:ins>
          </w:p>
        </w:tc>
      </w:tr>
      <w:tr w:rsidR="002F4C81" w:rsidRPr="00EC5FEE" w14:paraId="3964AB6A" w14:textId="77777777" w:rsidTr="004E0B3C">
        <w:trPr>
          <w:ins w:id="1070" w:author="Javier Kachuka" w:date="2019-11-05T22:30:00Z"/>
        </w:trPr>
        <w:tc>
          <w:tcPr>
            <w:tcW w:w="2122" w:type="dxa"/>
            <w:shd w:val="clear" w:color="auto" w:fill="9CC2E5" w:themeFill="accent1" w:themeFillTint="99"/>
          </w:tcPr>
          <w:p w14:paraId="279EA5E1" w14:textId="4232FDB3" w:rsidR="002F4C81" w:rsidRPr="00EC5FEE" w:rsidRDefault="002F4C81" w:rsidP="002F4C81">
            <w:pPr>
              <w:rPr>
                <w:ins w:id="1071" w:author="Javier Kachuka" w:date="2019-11-05T22:30:00Z"/>
                <w:rFonts w:cs="Arial"/>
                <w:b/>
                <w:sz w:val="24"/>
                <w:szCs w:val="24"/>
                <w:lang w:val="es-ES"/>
              </w:rPr>
            </w:pPr>
            <w:ins w:id="1072" w:author="Javier Kachuka" w:date="2019-11-05T22:31:00Z">
              <w:r w:rsidRPr="00EC5FEE">
                <w:rPr>
                  <w:rFonts w:cs="Arial"/>
                  <w:b/>
                  <w:sz w:val="24"/>
                  <w:szCs w:val="24"/>
                  <w:lang w:val="es-ES"/>
                </w:rPr>
                <w:t>Referencia Cruzada</w:t>
              </w:r>
            </w:ins>
          </w:p>
        </w:tc>
        <w:tc>
          <w:tcPr>
            <w:tcW w:w="6706" w:type="dxa"/>
            <w:gridSpan w:val="2"/>
          </w:tcPr>
          <w:p w14:paraId="0C4E782A" w14:textId="6DB1E64E" w:rsidR="002F4C81" w:rsidRPr="00EC5FEE" w:rsidRDefault="002F4C81" w:rsidP="002F4C81">
            <w:pPr>
              <w:rPr>
                <w:ins w:id="1073" w:author="Javier Kachuka" w:date="2019-11-05T22:30:00Z"/>
                <w:rFonts w:cs="Arial"/>
                <w:sz w:val="24"/>
                <w:szCs w:val="24"/>
                <w:lang w:val="es-ES"/>
              </w:rPr>
            </w:pPr>
            <w:ins w:id="1074" w:author="Javier Kachuka" w:date="2019-11-05T22:31:00Z">
              <w:r w:rsidRPr="00EC5FEE">
                <w:rPr>
                  <w:rFonts w:cs="Arial"/>
                  <w:sz w:val="24"/>
                  <w:szCs w:val="24"/>
                  <w:lang w:val="es-ES"/>
                </w:rPr>
                <w:t>RF2.</w:t>
              </w:r>
              <w:r>
                <w:rPr>
                  <w:rFonts w:cs="Arial"/>
                  <w:sz w:val="24"/>
                  <w:szCs w:val="24"/>
                  <w:lang w:val="es-ES"/>
                </w:rPr>
                <w:t>8</w:t>
              </w:r>
            </w:ins>
          </w:p>
        </w:tc>
      </w:tr>
      <w:tr w:rsidR="002F4C81" w:rsidRPr="00563768" w14:paraId="2621853D" w14:textId="77777777" w:rsidTr="004E0B3C">
        <w:trPr>
          <w:ins w:id="1075" w:author="Javier Kachuka" w:date="2019-11-05T22:30:00Z"/>
        </w:trPr>
        <w:tc>
          <w:tcPr>
            <w:tcW w:w="2122" w:type="dxa"/>
            <w:shd w:val="clear" w:color="auto" w:fill="9CC2E5" w:themeFill="accent1" w:themeFillTint="99"/>
          </w:tcPr>
          <w:p w14:paraId="6610D846" w14:textId="77777777" w:rsidR="002F4C81" w:rsidRPr="00EC5FEE" w:rsidRDefault="002F4C81" w:rsidP="004E0B3C">
            <w:pPr>
              <w:rPr>
                <w:ins w:id="1076" w:author="Javier Kachuka" w:date="2019-11-05T22:30:00Z"/>
                <w:rFonts w:cs="Arial"/>
                <w:b/>
                <w:sz w:val="24"/>
                <w:szCs w:val="24"/>
                <w:lang w:val="es-ES"/>
              </w:rPr>
            </w:pPr>
            <w:ins w:id="1077" w:author="Javier Kachuka" w:date="2019-11-05T22:30:00Z">
              <w:r w:rsidRPr="00EC5FEE">
                <w:rPr>
                  <w:rFonts w:cs="Arial"/>
                  <w:b/>
                  <w:sz w:val="24"/>
                  <w:szCs w:val="24"/>
                  <w:lang w:val="es-ES"/>
                </w:rPr>
                <w:t xml:space="preserve">Precondición </w:t>
              </w:r>
            </w:ins>
          </w:p>
        </w:tc>
        <w:tc>
          <w:tcPr>
            <w:tcW w:w="6706" w:type="dxa"/>
            <w:gridSpan w:val="2"/>
          </w:tcPr>
          <w:p w14:paraId="2F45DC4F" w14:textId="6FD288BD" w:rsidR="002F4C81" w:rsidRPr="00EC5FEE" w:rsidRDefault="002F4C81" w:rsidP="003003BF">
            <w:pPr>
              <w:rPr>
                <w:ins w:id="1078" w:author="Javier Kachuka" w:date="2019-11-05T22:30:00Z"/>
                <w:rFonts w:cs="Arial"/>
                <w:sz w:val="24"/>
                <w:szCs w:val="24"/>
                <w:lang w:val="es-ES"/>
              </w:rPr>
            </w:pPr>
            <w:ins w:id="1079" w:author="Javier Kachuka" w:date="2019-11-05T22:30:00Z">
              <w:r>
                <w:rPr>
                  <w:rFonts w:cs="Arial"/>
                  <w:sz w:val="24"/>
                  <w:szCs w:val="24"/>
                  <w:lang w:val="es-ES"/>
                </w:rPr>
                <w:t>Existan trabajos en el sistema.</w:t>
              </w:r>
            </w:ins>
          </w:p>
        </w:tc>
      </w:tr>
      <w:tr w:rsidR="002F4C81" w:rsidRPr="00E76878" w14:paraId="5329AB62" w14:textId="77777777" w:rsidTr="004E0B3C">
        <w:trPr>
          <w:ins w:id="1080" w:author="Javier Kachuka" w:date="2019-11-05T22:30:00Z"/>
        </w:trPr>
        <w:tc>
          <w:tcPr>
            <w:tcW w:w="2122" w:type="dxa"/>
            <w:shd w:val="clear" w:color="auto" w:fill="9CC2E5" w:themeFill="accent1" w:themeFillTint="99"/>
          </w:tcPr>
          <w:p w14:paraId="6F013406" w14:textId="77777777" w:rsidR="002F4C81" w:rsidRPr="00EC5FEE" w:rsidRDefault="002F4C81" w:rsidP="004E0B3C">
            <w:pPr>
              <w:rPr>
                <w:ins w:id="1081" w:author="Javier Kachuka" w:date="2019-11-05T22:30:00Z"/>
                <w:rFonts w:cs="Arial"/>
                <w:b/>
                <w:sz w:val="24"/>
                <w:szCs w:val="24"/>
                <w:lang w:val="es-ES"/>
              </w:rPr>
            </w:pPr>
            <w:ins w:id="1082" w:author="Javier Kachuka" w:date="2019-11-05T22:30:00Z">
              <w:r w:rsidRPr="00EC5FEE">
                <w:rPr>
                  <w:rFonts w:cs="Arial"/>
                  <w:b/>
                  <w:sz w:val="24"/>
                  <w:szCs w:val="24"/>
                  <w:lang w:val="es-ES"/>
                </w:rPr>
                <w:t xml:space="preserve">Poscondición </w:t>
              </w:r>
            </w:ins>
          </w:p>
        </w:tc>
        <w:tc>
          <w:tcPr>
            <w:tcW w:w="6706" w:type="dxa"/>
            <w:gridSpan w:val="2"/>
          </w:tcPr>
          <w:p w14:paraId="1C35B33B" w14:textId="77777777" w:rsidR="002F4C81" w:rsidRPr="00EC5FEE" w:rsidRDefault="002F4C81" w:rsidP="004E0B3C">
            <w:pPr>
              <w:rPr>
                <w:ins w:id="1083" w:author="Javier Kachuka" w:date="2019-11-05T22:30:00Z"/>
                <w:rFonts w:cs="Arial"/>
                <w:sz w:val="24"/>
                <w:szCs w:val="24"/>
                <w:lang w:val="es-ES"/>
              </w:rPr>
            </w:pPr>
          </w:p>
        </w:tc>
      </w:tr>
      <w:tr w:rsidR="002F4C81" w:rsidRPr="00EC5FEE" w14:paraId="318CC4A4" w14:textId="77777777" w:rsidTr="004E0B3C">
        <w:trPr>
          <w:ins w:id="1084" w:author="Javier Kachuka" w:date="2019-11-05T22:30:00Z"/>
        </w:trPr>
        <w:tc>
          <w:tcPr>
            <w:tcW w:w="8828" w:type="dxa"/>
            <w:gridSpan w:val="3"/>
            <w:shd w:val="clear" w:color="auto" w:fill="9CC2E5" w:themeFill="accent1" w:themeFillTint="99"/>
          </w:tcPr>
          <w:p w14:paraId="00A0BD5A" w14:textId="77777777" w:rsidR="002F4C81" w:rsidRPr="00EC5FEE" w:rsidRDefault="002F4C81" w:rsidP="004E0B3C">
            <w:pPr>
              <w:jc w:val="center"/>
              <w:rPr>
                <w:ins w:id="1085" w:author="Javier Kachuka" w:date="2019-11-05T22:30:00Z"/>
                <w:rFonts w:cs="Arial"/>
                <w:b/>
                <w:sz w:val="24"/>
                <w:szCs w:val="24"/>
                <w:lang w:val="es-ES"/>
              </w:rPr>
            </w:pPr>
            <w:ins w:id="1086" w:author="Javier Kachuka" w:date="2019-11-05T22:30:00Z">
              <w:r w:rsidRPr="00EC5FEE">
                <w:rPr>
                  <w:rFonts w:cs="Arial"/>
                  <w:b/>
                  <w:sz w:val="24"/>
                  <w:szCs w:val="24"/>
                  <w:lang w:val="es-ES"/>
                </w:rPr>
                <w:t>Curso Típico de Eventos</w:t>
              </w:r>
            </w:ins>
          </w:p>
        </w:tc>
      </w:tr>
      <w:tr w:rsidR="002F4C81" w:rsidRPr="00563768" w14:paraId="60E73E0D" w14:textId="77777777" w:rsidTr="004E0B3C">
        <w:trPr>
          <w:ins w:id="1087" w:author="Javier Kachuka" w:date="2019-11-05T22:30:00Z"/>
        </w:trPr>
        <w:tc>
          <w:tcPr>
            <w:tcW w:w="4414" w:type="dxa"/>
            <w:gridSpan w:val="2"/>
          </w:tcPr>
          <w:p w14:paraId="0060A219" w14:textId="231AD1BB" w:rsidR="002F4C81" w:rsidRPr="00EC5FEE" w:rsidRDefault="002F4C81" w:rsidP="003003BF">
            <w:pPr>
              <w:pStyle w:val="Prrafodelista"/>
              <w:numPr>
                <w:ilvl w:val="0"/>
                <w:numId w:val="10"/>
              </w:numPr>
              <w:jc w:val="both"/>
              <w:rPr>
                <w:ins w:id="1088" w:author="Javier Kachuka" w:date="2019-11-05T22:30:00Z"/>
                <w:rFonts w:cs="Arial"/>
                <w:sz w:val="24"/>
                <w:szCs w:val="24"/>
                <w:lang w:val="es-ES"/>
              </w:rPr>
            </w:pPr>
            <w:ins w:id="1089" w:author="Javier Kachuka" w:date="2019-11-05T22:30:00Z">
              <w:r>
                <w:rPr>
                  <w:rFonts w:cs="Arial"/>
                  <w:sz w:val="24"/>
                  <w:szCs w:val="24"/>
                  <w:lang w:val="es-ES"/>
                </w:rPr>
                <w:lastRenderedPageBreak/>
                <w:t>El caso de uso comienza cuando el empleado</w:t>
              </w:r>
            </w:ins>
            <w:ins w:id="1090" w:author="Javier Kachuka" w:date="2019-11-05T22:32:00Z">
              <w:r>
                <w:rPr>
                  <w:rFonts w:cs="Arial"/>
                  <w:sz w:val="24"/>
                  <w:szCs w:val="24"/>
                  <w:lang w:val="es-ES"/>
                </w:rPr>
                <w:t xml:space="preserve"> de planta</w:t>
              </w:r>
            </w:ins>
            <w:ins w:id="1091" w:author="Javier Kachuka" w:date="2019-11-05T22:30:00Z">
              <w:r>
                <w:rPr>
                  <w:rFonts w:cs="Arial"/>
                  <w:sz w:val="24"/>
                  <w:szCs w:val="24"/>
                  <w:lang w:val="es-ES"/>
                </w:rPr>
                <w:t xml:space="preserve"> u oficinista solicita ver </w:t>
              </w:r>
            </w:ins>
            <w:ins w:id="1092" w:author="Javier Kachuka" w:date="2019-11-05T22:32:00Z">
              <w:r>
                <w:rPr>
                  <w:rFonts w:cs="Arial"/>
                  <w:sz w:val="24"/>
                  <w:szCs w:val="24"/>
                  <w:lang w:val="es-ES"/>
                </w:rPr>
                <w:t>los trabajos</w:t>
              </w:r>
            </w:ins>
            <w:ins w:id="1093" w:author="Javier Kachuka" w:date="2019-11-05T22:30:00Z">
              <w:r>
                <w:rPr>
                  <w:rFonts w:cs="Arial"/>
                  <w:sz w:val="24"/>
                  <w:szCs w:val="24"/>
                  <w:lang w:val="es-ES"/>
                </w:rPr>
                <w:t>.</w:t>
              </w:r>
            </w:ins>
          </w:p>
        </w:tc>
        <w:tc>
          <w:tcPr>
            <w:tcW w:w="4414" w:type="dxa"/>
          </w:tcPr>
          <w:p w14:paraId="163741E2" w14:textId="77777777" w:rsidR="002F4C81" w:rsidRPr="00EC5FEE" w:rsidRDefault="002F4C81" w:rsidP="004E0B3C">
            <w:pPr>
              <w:jc w:val="both"/>
              <w:rPr>
                <w:ins w:id="1094" w:author="Javier Kachuka" w:date="2019-11-05T22:30:00Z"/>
                <w:rFonts w:cs="Arial"/>
                <w:sz w:val="24"/>
                <w:szCs w:val="24"/>
                <w:lang w:val="es-ES"/>
              </w:rPr>
            </w:pPr>
          </w:p>
        </w:tc>
      </w:tr>
      <w:tr w:rsidR="002F4C81" w:rsidRPr="00563768" w14:paraId="2D5C8EEE" w14:textId="77777777" w:rsidTr="004E0B3C">
        <w:trPr>
          <w:ins w:id="1095" w:author="Javier Kachuka" w:date="2019-11-05T22:30:00Z"/>
        </w:trPr>
        <w:tc>
          <w:tcPr>
            <w:tcW w:w="4414" w:type="dxa"/>
            <w:gridSpan w:val="2"/>
          </w:tcPr>
          <w:p w14:paraId="2244591A" w14:textId="77777777" w:rsidR="002F4C81" w:rsidRPr="00EC5FEE" w:rsidRDefault="002F4C81" w:rsidP="004E0B3C">
            <w:pPr>
              <w:jc w:val="both"/>
              <w:rPr>
                <w:ins w:id="1096" w:author="Javier Kachuka" w:date="2019-11-05T22:30:00Z"/>
                <w:rFonts w:cs="Arial"/>
                <w:sz w:val="24"/>
                <w:szCs w:val="24"/>
                <w:lang w:val="es-ES"/>
              </w:rPr>
            </w:pPr>
          </w:p>
        </w:tc>
        <w:tc>
          <w:tcPr>
            <w:tcW w:w="4414" w:type="dxa"/>
          </w:tcPr>
          <w:p w14:paraId="331AFCAF" w14:textId="430CBAE9" w:rsidR="002F4C81" w:rsidRPr="00EC5FEE" w:rsidRDefault="002F4C81" w:rsidP="003003BF">
            <w:pPr>
              <w:pStyle w:val="Prrafodelista"/>
              <w:numPr>
                <w:ilvl w:val="0"/>
                <w:numId w:val="10"/>
              </w:numPr>
              <w:jc w:val="both"/>
              <w:rPr>
                <w:ins w:id="1097" w:author="Javier Kachuka" w:date="2019-11-05T22:30:00Z"/>
                <w:rFonts w:cs="Arial"/>
                <w:sz w:val="24"/>
                <w:szCs w:val="24"/>
                <w:lang w:val="es-ES"/>
              </w:rPr>
            </w:pPr>
            <w:ins w:id="1098" w:author="Javier Kachuka" w:date="2019-11-05T22:30:00Z">
              <w:r>
                <w:rPr>
                  <w:rFonts w:cs="Arial"/>
                  <w:sz w:val="24"/>
                  <w:szCs w:val="24"/>
                  <w:lang w:val="es-ES"/>
                </w:rPr>
                <w:t>El sistema busca todos los trabajos existentes, los muestra y finaliza el caso de uso.</w:t>
              </w:r>
            </w:ins>
          </w:p>
        </w:tc>
      </w:tr>
      <w:tr w:rsidR="002F4C81" w:rsidRPr="00EC5FEE" w14:paraId="6D57E2B8" w14:textId="77777777" w:rsidTr="004E0B3C">
        <w:trPr>
          <w:ins w:id="1099" w:author="Javier Kachuka" w:date="2019-11-05T22:30:00Z"/>
        </w:trPr>
        <w:tc>
          <w:tcPr>
            <w:tcW w:w="8828" w:type="dxa"/>
            <w:gridSpan w:val="3"/>
            <w:shd w:val="clear" w:color="auto" w:fill="9CC2E5" w:themeFill="accent1" w:themeFillTint="99"/>
          </w:tcPr>
          <w:p w14:paraId="4D1D050F" w14:textId="77777777" w:rsidR="002F4C81" w:rsidRPr="00EC5FEE" w:rsidRDefault="002F4C81" w:rsidP="004E0B3C">
            <w:pPr>
              <w:jc w:val="center"/>
              <w:rPr>
                <w:ins w:id="1100" w:author="Javier Kachuka" w:date="2019-11-05T22:30:00Z"/>
                <w:rFonts w:cs="Arial"/>
                <w:sz w:val="24"/>
                <w:szCs w:val="24"/>
                <w:lang w:val="es-ES"/>
              </w:rPr>
            </w:pPr>
            <w:ins w:id="1101" w:author="Javier Kachuka" w:date="2019-11-05T22:30:00Z">
              <w:r>
                <w:rPr>
                  <w:rFonts w:cs="Arial"/>
                  <w:b/>
                  <w:sz w:val="24"/>
                  <w:szCs w:val="24"/>
                  <w:lang w:val="es-ES"/>
                </w:rPr>
                <w:t>C</w:t>
              </w:r>
              <w:r w:rsidRPr="00EC5FEE">
                <w:rPr>
                  <w:rFonts w:cs="Arial"/>
                  <w:b/>
                  <w:sz w:val="24"/>
                  <w:szCs w:val="24"/>
                  <w:lang w:val="es-ES"/>
                </w:rPr>
                <w:t>urso Alternativo de Eventos</w:t>
              </w:r>
            </w:ins>
          </w:p>
        </w:tc>
      </w:tr>
      <w:tr w:rsidR="002F4C81" w:rsidRPr="00572E70" w14:paraId="6DD3DA6F" w14:textId="77777777" w:rsidTr="004E0B3C">
        <w:trPr>
          <w:ins w:id="1102" w:author="Javier Kachuka" w:date="2019-11-05T22:30:00Z"/>
        </w:trPr>
        <w:tc>
          <w:tcPr>
            <w:tcW w:w="4414" w:type="dxa"/>
            <w:gridSpan w:val="2"/>
          </w:tcPr>
          <w:p w14:paraId="5FA1979D" w14:textId="77777777" w:rsidR="002F4C81" w:rsidRPr="00EC5FEE" w:rsidRDefault="002F4C81" w:rsidP="004E0B3C">
            <w:pPr>
              <w:jc w:val="center"/>
              <w:rPr>
                <w:ins w:id="1103" w:author="Javier Kachuka" w:date="2019-11-05T22:30:00Z"/>
                <w:rFonts w:cs="Arial"/>
                <w:b/>
                <w:sz w:val="24"/>
                <w:szCs w:val="24"/>
                <w:lang w:val="es-ES"/>
              </w:rPr>
            </w:pPr>
          </w:p>
        </w:tc>
        <w:tc>
          <w:tcPr>
            <w:tcW w:w="4414" w:type="dxa"/>
          </w:tcPr>
          <w:p w14:paraId="55425C18" w14:textId="77777777" w:rsidR="002F4C81" w:rsidRPr="00EC5FEE" w:rsidRDefault="002F4C81" w:rsidP="004E0B3C">
            <w:pPr>
              <w:rPr>
                <w:ins w:id="1104" w:author="Javier Kachuka" w:date="2019-11-05T22:30:00Z"/>
                <w:rFonts w:cs="Arial"/>
                <w:sz w:val="24"/>
                <w:szCs w:val="24"/>
                <w:lang w:val="es-ES"/>
              </w:rPr>
            </w:pPr>
          </w:p>
        </w:tc>
      </w:tr>
    </w:tbl>
    <w:p w14:paraId="2D50D767" w14:textId="5A6B6099" w:rsidR="002F4C81" w:rsidRPr="00EC5FEE" w:rsidRDefault="002F4C81"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61"/>
        <w:gridCol w:w="4276"/>
      </w:tblGrid>
      <w:tr w:rsidR="002F4C81" w:rsidRPr="00EC5FEE" w14:paraId="04FDC628" w14:textId="77777777" w:rsidTr="002F4C81">
        <w:tc>
          <w:tcPr>
            <w:tcW w:w="2391" w:type="dxa"/>
            <w:shd w:val="clear" w:color="auto" w:fill="9CC2E5" w:themeFill="accent1" w:themeFillTint="99"/>
          </w:tcPr>
          <w:p w14:paraId="06541E91" w14:textId="6119DDDD" w:rsidR="002F4C81" w:rsidRPr="00EC5FEE" w:rsidRDefault="002F4C81" w:rsidP="002F4C81">
            <w:pPr>
              <w:rPr>
                <w:rFonts w:cs="Arial"/>
                <w:b/>
                <w:sz w:val="24"/>
                <w:szCs w:val="24"/>
                <w:lang w:val="es-ES"/>
              </w:rPr>
            </w:pPr>
            <w:ins w:id="1105" w:author="Javier Kachuka" w:date="2019-11-05T22:34:00Z">
              <w:r w:rsidRPr="00EC5FEE">
                <w:rPr>
                  <w:rFonts w:cs="Arial"/>
                  <w:b/>
                  <w:sz w:val="24"/>
                  <w:szCs w:val="24"/>
                  <w:lang w:val="es-ES"/>
                </w:rPr>
                <w:t>Caso de uso</w:t>
              </w:r>
            </w:ins>
            <w:del w:id="1106" w:author="Javier Kachuka" w:date="2019-11-05T22:27:00Z">
              <w:r w:rsidRPr="00EC5FEE" w:rsidDel="006B34D3">
                <w:rPr>
                  <w:rFonts w:cs="Arial"/>
                  <w:b/>
                  <w:sz w:val="24"/>
                  <w:szCs w:val="24"/>
                  <w:lang w:val="es-ES"/>
                </w:rPr>
                <w:delText>Caso de uso</w:delText>
              </w:r>
            </w:del>
          </w:p>
        </w:tc>
        <w:tc>
          <w:tcPr>
            <w:tcW w:w="6437" w:type="dxa"/>
            <w:gridSpan w:val="2"/>
          </w:tcPr>
          <w:p w14:paraId="64254610" w14:textId="06935439" w:rsidR="002F4C81" w:rsidRPr="00EC5FEE" w:rsidRDefault="002F4C81" w:rsidP="002F4C81">
            <w:pPr>
              <w:rPr>
                <w:rFonts w:cs="Arial"/>
                <w:sz w:val="24"/>
                <w:szCs w:val="24"/>
                <w:lang w:val="es-ES"/>
              </w:rPr>
            </w:pPr>
            <w:ins w:id="1107" w:author="Javier Kachuka" w:date="2019-11-05T22:34:00Z">
              <w:r w:rsidRPr="00EC5FEE">
                <w:rPr>
                  <w:rFonts w:cs="Arial"/>
                  <w:sz w:val="24"/>
                  <w:szCs w:val="24"/>
                  <w:lang w:val="es-ES"/>
                </w:rPr>
                <w:t>Ver Flujo de Trabajo</w:t>
              </w:r>
            </w:ins>
            <w:del w:id="1108" w:author="Javier Kachuka" w:date="2019-11-05T22:27:00Z">
              <w:r w:rsidRPr="00EC5FEE" w:rsidDel="006B34D3">
                <w:rPr>
                  <w:rFonts w:cs="Arial"/>
                  <w:sz w:val="24"/>
                  <w:szCs w:val="24"/>
                  <w:lang w:val="es-ES"/>
                </w:rPr>
                <w:delText>Ver Flujo de Trabajo</w:delText>
              </w:r>
            </w:del>
          </w:p>
        </w:tc>
      </w:tr>
      <w:tr w:rsidR="002F4C81" w:rsidRPr="00EC5FEE" w14:paraId="49EB8A2B" w14:textId="77777777" w:rsidTr="002F4C81">
        <w:tc>
          <w:tcPr>
            <w:tcW w:w="2391" w:type="dxa"/>
            <w:shd w:val="clear" w:color="auto" w:fill="9CC2E5" w:themeFill="accent1" w:themeFillTint="99"/>
          </w:tcPr>
          <w:p w14:paraId="16A7A70E" w14:textId="33573AC2" w:rsidR="002F4C81" w:rsidRPr="00EC5FEE" w:rsidRDefault="002F4C81" w:rsidP="002F4C81">
            <w:pPr>
              <w:rPr>
                <w:rFonts w:cs="Arial"/>
                <w:b/>
                <w:sz w:val="24"/>
                <w:szCs w:val="24"/>
                <w:lang w:val="es-ES"/>
              </w:rPr>
            </w:pPr>
            <w:ins w:id="1109" w:author="Javier Kachuka" w:date="2019-11-05T22:34:00Z">
              <w:r w:rsidRPr="00EC5FEE">
                <w:rPr>
                  <w:rFonts w:cs="Arial"/>
                  <w:b/>
                  <w:sz w:val="24"/>
                  <w:szCs w:val="24"/>
                  <w:lang w:val="es-ES"/>
                </w:rPr>
                <w:t>Actor</w:t>
              </w:r>
            </w:ins>
            <w:del w:id="1110" w:author="Javier Kachuka" w:date="2019-11-05T22:27:00Z">
              <w:r w:rsidRPr="00EC5FEE" w:rsidDel="006B34D3">
                <w:rPr>
                  <w:rFonts w:cs="Arial"/>
                  <w:b/>
                  <w:sz w:val="24"/>
                  <w:szCs w:val="24"/>
                  <w:lang w:val="es-ES"/>
                </w:rPr>
                <w:delText>Actor</w:delText>
              </w:r>
            </w:del>
          </w:p>
        </w:tc>
        <w:tc>
          <w:tcPr>
            <w:tcW w:w="6437" w:type="dxa"/>
            <w:gridSpan w:val="2"/>
          </w:tcPr>
          <w:p w14:paraId="38C0723E" w14:textId="20ABABA2" w:rsidR="002F4C81" w:rsidRPr="00EC5FEE" w:rsidRDefault="002F4C81" w:rsidP="002F4C81">
            <w:pPr>
              <w:rPr>
                <w:rFonts w:cs="Arial"/>
                <w:sz w:val="24"/>
                <w:szCs w:val="24"/>
                <w:lang w:val="es-ES"/>
              </w:rPr>
            </w:pPr>
            <w:ins w:id="1111" w:author="Javier Kachuka" w:date="2019-11-05T22:34:00Z">
              <w:r w:rsidRPr="00EC5FEE">
                <w:rPr>
                  <w:rFonts w:cs="Arial"/>
                  <w:sz w:val="24"/>
                  <w:szCs w:val="24"/>
                  <w:lang w:val="es-ES"/>
                </w:rPr>
                <w:t xml:space="preserve">Empleado </w:t>
              </w:r>
              <w:r>
                <w:rPr>
                  <w:rFonts w:cs="Arial"/>
                  <w:sz w:val="24"/>
                  <w:szCs w:val="24"/>
                  <w:lang w:val="es-ES"/>
                </w:rPr>
                <w:t>de planta</w:t>
              </w:r>
            </w:ins>
            <w:del w:id="1112" w:author="Javier Kachuka" w:date="2019-11-05T22:27:00Z">
              <w:r w:rsidRPr="00EC5FEE" w:rsidDel="006B34D3">
                <w:rPr>
                  <w:rFonts w:cs="Arial"/>
                  <w:sz w:val="24"/>
                  <w:szCs w:val="24"/>
                  <w:lang w:val="es-ES"/>
                </w:rPr>
                <w:delText xml:space="preserve">Empleado </w:delText>
              </w:r>
            </w:del>
          </w:p>
        </w:tc>
      </w:tr>
      <w:tr w:rsidR="002F4C81" w:rsidRPr="00563768" w14:paraId="48F52023" w14:textId="77777777" w:rsidTr="002F4C81">
        <w:tc>
          <w:tcPr>
            <w:tcW w:w="2391" w:type="dxa"/>
            <w:shd w:val="clear" w:color="auto" w:fill="9CC2E5" w:themeFill="accent1" w:themeFillTint="99"/>
          </w:tcPr>
          <w:p w14:paraId="6C205EB2" w14:textId="6F55EA0B" w:rsidR="002F4C81" w:rsidRPr="00EC5FEE" w:rsidRDefault="002F4C81" w:rsidP="002F4C81">
            <w:pPr>
              <w:rPr>
                <w:rFonts w:cs="Arial"/>
                <w:b/>
                <w:sz w:val="24"/>
                <w:szCs w:val="24"/>
                <w:lang w:val="es-ES"/>
              </w:rPr>
            </w:pPr>
            <w:ins w:id="1113" w:author="Javier Kachuka" w:date="2019-11-05T22:34:00Z">
              <w:r w:rsidRPr="00EC5FEE">
                <w:rPr>
                  <w:rFonts w:cs="Arial"/>
                  <w:b/>
                  <w:sz w:val="24"/>
                  <w:szCs w:val="24"/>
                  <w:lang w:val="es-ES"/>
                </w:rPr>
                <w:t xml:space="preserve">Descripción </w:t>
              </w:r>
            </w:ins>
            <w:del w:id="1114" w:author="Javier Kachuka" w:date="2019-11-05T22:27:00Z">
              <w:r w:rsidRPr="00EC5FEE" w:rsidDel="006B34D3">
                <w:rPr>
                  <w:rFonts w:cs="Arial"/>
                  <w:b/>
                  <w:sz w:val="24"/>
                  <w:szCs w:val="24"/>
                  <w:lang w:val="es-ES"/>
                </w:rPr>
                <w:delText xml:space="preserve">Descripción </w:delText>
              </w:r>
            </w:del>
          </w:p>
        </w:tc>
        <w:tc>
          <w:tcPr>
            <w:tcW w:w="6437" w:type="dxa"/>
            <w:gridSpan w:val="2"/>
          </w:tcPr>
          <w:p w14:paraId="30DDD304" w14:textId="6EF48318" w:rsidR="002F4C81" w:rsidRPr="00EC5FEE" w:rsidRDefault="002F4C81" w:rsidP="002F4C81">
            <w:pPr>
              <w:rPr>
                <w:rFonts w:cs="Arial"/>
                <w:sz w:val="24"/>
                <w:szCs w:val="24"/>
                <w:vertAlign w:val="subscript"/>
                <w:lang w:val="es-ES"/>
              </w:rPr>
            </w:pPr>
            <w:ins w:id="1115" w:author="Javier Kachuka" w:date="2019-11-05T22: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ve el flujo de trabajo que debe seguir para llevar a cabo su trabajo.</w:t>
              </w:r>
            </w:ins>
            <w:del w:id="1116" w:author="Javier Kachuka" w:date="2019-11-05T22:27:00Z">
              <w:r w:rsidRPr="00EC5FEE" w:rsidDel="006B34D3">
                <w:rPr>
                  <w:rFonts w:cs="Arial"/>
                  <w:sz w:val="24"/>
                  <w:szCs w:val="24"/>
                  <w:lang w:val="es-ES"/>
                </w:rPr>
                <w:delText>El empleado ve el flujo de trabajo que debe seguir para llevar a cabo su trabajo.</w:delText>
              </w:r>
            </w:del>
          </w:p>
        </w:tc>
      </w:tr>
      <w:tr w:rsidR="002F4C81" w:rsidRPr="00EC5FEE" w14:paraId="7092C6F4" w14:textId="77777777" w:rsidTr="002F4C81">
        <w:tc>
          <w:tcPr>
            <w:tcW w:w="2391" w:type="dxa"/>
            <w:shd w:val="clear" w:color="auto" w:fill="9CC2E5" w:themeFill="accent1" w:themeFillTint="99"/>
          </w:tcPr>
          <w:p w14:paraId="7EDEB6D4" w14:textId="0D9B1776" w:rsidR="002F4C81" w:rsidRPr="00EC5FEE" w:rsidRDefault="002F4C81" w:rsidP="002F4C81">
            <w:pPr>
              <w:rPr>
                <w:rFonts w:cs="Arial"/>
                <w:b/>
                <w:sz w:val="24"/>
                <w:szCs w:val="24"/>
                <w:lang w:val="es-ES"/>
              </w:rPr>
            </w:pPr>
            <w:ins w:id="1117" w:author="Javier Kachuka" w:date="2019-11-05T22:34:00Z">
              <w:r w:rsidRPr="00EC5FEE">
                <w:rPr>
                  <w:rFonts w:cs="Arial"/>
                  <w:b/>
                  <w:sz w:val="24"/>
                  <w:szCs w:val="24"/>
                  <w:lang w:val="es-ES"/>
                </w:rPr>
                <w:t>Referencia Cruzada</w:t>
              </w:r>
            </w:ins>
            <w:del w:id="1118" w:author="Javier Kachuka" w:date="2019-11-05T22:27:00Z">
              <w:r w:rsidRPr="00EC5FEE" w:rsidDel="006B34D3">
                <w:rPr>
                  <w:rFonts w:cs="Arial"/>
                  <w:b/>
                  <w:sz w:val="24"/>
                  <w:szCs w:val="24"/>
                  <w:lang w:val="es-ES"/>
                </w:rPr>
                <w:delText>Referencia Cruzada</w:delText>
              </w:r>
            </w:del>
          </w:p>
        </w:tc>
        <w:tc>
          <w:tcPr>
            <w:tcW w:w="6437" w:type="dxa"/>
            <w:gridSpan w:val="2"/>
          </w:tcPr>
          <w:p w14:paraId="4118D43C" w14:textId="2B0202B2" w:rsidR="002F4C81" w:rsidRPr="00EC5FEE" w:rsidRDefault="002F4C81" w:rsidP="002F4C81">
            <w:pPr>
              <w:rPr>
                <w:rFonts w:cs="Arial"/>
                <w:sz w:val="24"/>
                <w:szCs w:val="24"/>
                <w:lang w:val="es-ES"/>
              </w:rPr>
            </w:pPr>
            <w:ins w:id="1119" w:author="Javier Kachuka" w:date="2019-11-05T22:34:00Z">
              <w:r w:rsidRPr="00EC5FEE">
                <w:rPr>
                  <w:rFonts w:cs="Arial"/>
                  <w:sz w:val="24"/>
                  <w:szCs w:val="24"/>
                  <w:lang w:val="es-ES"/>
                </w:rPr>
                <w:t>RF2.</w:t>
              </w:r>
              <w:r>
                <w:rPr>
                  <w:rFonts w:cs="Arial"/>
                  <w:sz w:val="24"/>
                  <w:szCs w:val="24"/>
                  <w:lang w:val="es-ES"/>
                </w:rPr>
                <w:t>9</w:t>
              </w:r>
            </w:ins>
            <w:del w:id="1120" w:author="Javier Kachuka" w:date="2019-11-05T22:27:00Z">
              <w:r w:rsidRPr="00EC5FEE" w:rsidDel="006B34D3">
                <w:rPr>
                  <w:rFonts w:cs="Arial"/>
                  <w:sz w:val="24"/>
                  <w:szCs w:val="24"/>
                  <w:lang w:val="es-ES"/>
                </w:rPr>
                <w:delText>RF2.4</w:delText>
              </w:r>
            </w:del>
          </w:p>
        </w:tc>
      </w:tr>
      <w:tr w:rsidR="008F13CC" w:rsidRPr="00EC5FEE" w14:paraId="61BB258F" w14:textId="77777777" w:rsidTr="002F4C81">
        <w:tc>
          <w:tcPr>
            <w:tcW w:w="2391" w:type="dxa"/>
            <w:shd w:val="clear" w:color="auto" w:fill="9CC2E5" w:themeFill="accent1" w:themeFillTint="99"/>
          </w:tcPr>
          <w:p w14:paraId="49E77195" w14:textId="77777777" w:rsidR="008F13CC" w:rsidRPr="00EC5FEE" w:rsidRDefault="008F13CC"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4EFD2D2E" w14:textId="77777777" w:rsidR="008F13CC" w:rsidRPr="00EC5FEE" w:rsidRDefault="0050660B" w:rsidP="0050660B">
            <w:pPr>
              <w:rPr>
                <w:rFonts w:cs="Arial"/>
                <w:sz w:val="24"/>
                <w:szCs w:val="24"/>
                <w:lang w:val="es-ES"/>
              </w:rPr>
            </w:pPr>
            <w:r w:rsidRPr="00EC5FEE">
              <w:rPr>
                <w:rFonts w:cs="Arial"/>
                <w:sz w:val="24"/>
                <w:szCs w:val="24"/>
                <w:lang w:val="es-ES"/>
              </w:rPr>
              <w:t>Existan trabajos cargados.</w:t>
            </w:r>
          </w:p>
        </w:tc>
      </w:tr>
      <w:tr w:rsidR="008F13CC" w:rsidRPr="00EC5FEE" w14:paraId="57306F45" w14:textId="77777777" w:rsidTr="002F4C81">
        <w:tc>
          <w:tcPr>
            <w:tcW w:w="2391" w:type="dxa"/>
            <w:shd w:val="clear" w:color="auto" w:fill="9CC2E5" w:themeFill="accent1" w:themeFillTint="99"/>
          </w:tcPr>
          <w:p w14:paraId="639CD5B5" w14:textId="77777777" w:rsidR="008F13CC" w:rsidRPr="00EC5FEE" w:rsidRDefault="008F13CC"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12BF7D23" w14:textId="77777777" w:rsidR="008F13CC" w:rsidRPr="00EC5FEE" w:rsidRDefault="008F13CC" w:rsidP="0050660B">
            <w:pPr>
              <w:rPr>
                <w:rFonts w:cs="Arial"/>
                <w:sz w:val="24"/>
                <w:szCs w:val="24"/>
                <w:lang w:val="es-ES"/>
              </w:rPr>
            </w:pPr>
          </w:p>
        </w:tc>
      </w:tr>
      <w:tr w:rsidR="008F13CC" w:rsidRPr="00EC5FEE" w14:paraId="6E652E0B" w14:textId="77777777" w:rsidTr="00EC5FEE">
        <w:tc>
          <w:tcPr>
            <w:tcW w:w="8828" w:type="dxa"/>
            <w:gridSpan w:val="3"/>
            <w:shd w:val="clear" w:color="auto" w:fill="9CC2E5" w:themeFill="accent1" w:themeFillTint="99"/>
          </w:tcPr>
          <w:p w14:paraId="782995CF" w14:textId="77777777" w:rsidR="008F13CC" w:rsidRPr="00EC5FEE" w:rsidRDefault="008F13CC" w:rsidP="00E76878">
            <w:pPr>
              <w:jc w:val="center"/>
              <w:rPr>
                <w:rFonts w:cs="Arial"/>
                <w:b/>
                <w:sz w:val="24"/>
                <w:szCs w:val="24"/>
                <w:lang w:val="es-ES"/>
              </w:rPr>
            </w:pPr>
            <w:r w:rsidRPr="00EC5FEE">
              <w:rPr>
                <w:rFonts w:cs="Arial"/>
                <w:b/>
                <w:sz w:val="24"/>
                <w:szCs w:val="24"/>
                <w:lang w:val="es-ES"/>
              </w:rPr>
              <w:t>Curso Típico de Eventos</w:t>
            </w:r>
          </w:p>
        </w:tc>
      </w:tr>
      <w:tr w:rsidR="008F13CC" w:rsidRPr="00563768" w14:paraId="3DBDB20E" w14:textId="77777777" w:rsidTr="002F4C81">
        <w:tc>
          <w:tcPr>
            <w:tcW w:w="4552" w:type="dxa"/>
            <w:gridSpan w:val="2"/>
          </w:tcPr>
          <w:p w14:paraId="3AA441F9" w14:textId="42650770" w:rsidR="008F13CC" w:rsidRPr="00EC5FEE" w:rsidRDefault="008F13CC" w:rsidP="0050660B">
            <w:pPr>
              <w:pStyle w:val="Prrafodelista"/>
              <w:numPr>
                <w:ilvl w:val="0"/>
                <w:numId w:val="6"/>
              </w:numPr>
              <w:jc w:val="both"/>
              <w:rPr>
                <w:rFonts w:cs="Arial"/>
                <w:sz w:val="24"/>
                <w:szCs w:val="24"/>
                <w:lang w:val="es-ES"/>
              </w:rPr>
            </w:pPr>
            <w:r w:rsidRPr="00EC5FEE">
              <w:rPr>
                <w:rFonts w:cs="Arial"/>
                <w:sz w:val="24"/>
                <w:szCs w:val="24"/>
                <w:lang w:val="es-ES"/>
              </w:rPr>
              <w:t xml:space="preserve">El caso de uso comienza cuando el empleado </w:t>
            </w:r>
            <w:ins w:id="1121" w:author="Javier Kachuka" w:date="2019-11-05T22:27:00Z">
              <w:r w:rsidR="002F4C81">
                <w:rPr>
                  <w:rFonts w:cs="Arial"/>
                  <w:sz w:val="24"/>
                  <w:szCs w:val="24"/>
                  <w:lang w:val="es-ES"/>
                </w:rPr>
                <w:t xml:space="preserve">de planta </w:t>
              </w:r>
            </w:ins>
            <w:r w:rsidRPr="00EC5FEE">
              <w:rPr>
                <w:rFonts w:cs="Arial"/>
                <w:sz w:val="24"/>
                <w:szCs w:val="24"/>
                <w:lang w:val="es-ES"/>
              </w:rPr>
              <w:t xml:space="preserve">selecciona </w:t>
            </w:r>
            <w:r w:rsidR="0050660B" w:rsidRPr="00EC5FEE">
              <w:rPr>
                <w:rFonts w:cs="Arial"/>
                <w:sz w:val="24"/>
                <w:szCs w:val="24"/>
                <w:lang w:val="es-ES"/>
              </w:rPr>
              <w:t>ver flujo de trabajo.</w:t>
            </w:r>
          </w:p>
        </w:tc>
        <w:tc>
          <w:tcPr>
            <w:tcW w:w="4276" w:type="dxa"/>
          </w:tcPr>
          <w:p w14:paraId="4A83CF8A" w14:textId="77777777" w:rsidR="008F13CC" w:rsidRPr="00EC5FEE" w:rsidRDefault="008F13CC" w:rsidP="00E76878">
            <w:pPr>
              <w:jc w:val="both"/>
              <w:rPr>
                <w:rFonts w:cs="Arial"/>
                <w:sz w:val="24"/>
                <w:szCs w:val="24"/>
                <w:lang w:val="es-ES"/>
              </w:rPr>
            </w:pPr>
          </w:p>
        </w:tc>
      </w:tr>
      <w:tr w:rsidR="008F13CC" w:rsidRPr="00563768" w14:paraId="03B62257" w14:textId="77777777" w:rsidTr="002F4C81">
        <w:tc>
          <w:tcPr>
            <w:tcW w:w="4552" w:type="dxa"/>
            <w:gridSpan w:val="2"/>
          </w:tcPr>
          <w:p w14:paraId="3164A385" w14:textId="77777777" w:rsidR="008F13CC" w:rsidRPr="00EC5FEE" w:rsidRDefault="008F13CC" w:rsidP="00E76878">
            <w:pPr>
              <w:jc w:val="both"/>
              <w:rPr>
                <w:rFonts w:cs="Arial"/>
                <w:sz w:val="24"/>
                <w:szCs w:val="24"/>
                <w:lang w:val="es-ES"/>
              </w:rPr>
            </w:pPr>
          </w:p>
        </w:tc>
        <w:tc>
          <w:tcPr>
            <w:tcW w:w="4276" w:type="dxa"/>
          </w:tcPr>
          <w:p w14:paraId="7CE1F663" w14:textId="0A6AE30A" w:rsidR="008F13CC" w:rsidRPr="00EC5FEE" w:rsidRDefault="008F13CC" w:rsidP="003003BF">
            <w:pPr>
              <w:pStyle w:val="Prrafodelista"/>
              <w:numPr>
                <w:ilvl w:val="0"/>
                <w:numId w:val="6"/>
              </w:numPr>
              <w:jc w:val="both"/>
              <w:rPr>
                <w:rFonts w:cs="Arial"/>
                <w:sz w:val="24"/>
                <w:szCs w:val="24"/>
                <w:lang w:val="es-ES"/>
              </w:rPr>
            </w:pPr>
            <w:r w:rsidRPr="00EC5FEE">
              <w:rPr>
                <w:rFonts w:cs="Arial"/>
                <w:sz w:val="24"/>
                <w:szCs w:val="24"/>
                <w:lang w:val="es-ES"/>
              </w:rPr>
              <w:t xml:space="preserve">El </w:t>
            </w:r>
            <w:r w:rsidR="0050660B" w:rsidRPr="00EC5FEE">
              <w:rPr>
                <w:rFonts w:cs="Arial"/>
                <w:sz w:val="24"/>
                <w:szCs w:val="24"/>
                <w:lang w:val="es-ES"/>
              </w:rPr>
              <w:t>sistema ordena los trabajos por mayor prioridad</w:t>
            </w:r>
            <w:ins w:id="1122" w:author="Javier Kachuka" w:date="2019-11-05T22:26:00Z">
              <w:r w:rsidR="002F4C81">
                <w:rPr>
                  <w:rFonts w:cs="Arial"/>
                  <w:sz w:val="24"/>
                  <w:szCs w:val="24"/>
                  <w:lang w:val="es-ES"/>
                </w:rPr>
                <w:t xml:space="preserve"> y</w:t>
              </w:r>
            </w:ins>
            <w:del w:id="1123" w:author="Javier Kachuka" w:date="2019-11-05T22:26:00Z">
              <w:r w:rsidR="0050660B" w:rsidRPr="00EC5FEE" w:rsidDel="002F4C81">
                <w:rPr>
                  <w:rFonts w:cs="Arial"/>
                  <w:sz w:val="24"/>
                  <w:szCs w:val="24"/>
                  <w:lang w:val="es-ES"/>
                </w:rPr>
                <w:delText>,</w:delText>
              </w:r>
            </w:del>
            <w:r w:rsidR="0050660B" w:rsidRPr="00EC5FEE">
              <w:rPr>
                <w:rFonts w:cs="Arial"/>
                <w:sz w:val="24"/>
                <w:szCs w:val="24"/>
                <w:lang w:val="es-ES"/>
              </w:rPr>
              <w:t xml:space="preserve"> tiempo</w:t>
            </w:r>
            <w:del w:id="1124" w:author="Javier Kachuka" w:date="2019-11-05T22:26:00Z">
              <w:r w:rsidR="0050660B" w:rsidRPr="00EC5FEE" w:rsidDel="002F4C81">
                <w:rPr>
                  <w:rFonts w:cs="Arial"/>
                  <w:sz w:val="24"/>
                  <w:szCs w:val="24"/>
                  <w:lang w:val="es-ES"/>
                </w:rPr>
                <w:delText xml:space="preserve"> y ubicación</w:delText>
              </w:r>
            </w:del>
            <w:r w:rsidR="0050660B" w:rsidRPr="00EC5FEE">
              <w:rPr>
                <w:rFonts w:cs="Arial"/>
                <w:sz w:val="24"/>
                <w:szCs w:val="24"/>
                <w:lang w:val="es-ES"/>
              </w:rPr>
              <w:t>.</w:t>
            </w:r>
            <w:r w:rsidR="00462B03">
              <w:rPr>
                <w:rFonts w:cs="Arial"/>
                <w:sz w:val="24"/>
                <w:szCs w:val="24"/>
                <w:lang w:val="es-ES"/>
              </w:rPr>
              <w:t xml:space="preserve"> Y luego muestra una lista de los trabajos por hacer</w:t>
            </w:r>
            <w:ins w:id="1125" w:author="Javier Kachuka" w:date="2019-11-05T22:34:00Z">
              <w:r w:rsidR="00AB4322">
                <w:rPr>
                  <w:rFonts w:cs="Arial"/>
                  <w:sz w:val="24"/>
                  <w:szCs w:val="24"/>
                  <w:lang w:val="es-ES"/>
                </w:rPr>
                <w:t xml:space="preserve"> y finaliza el caso de uso.</w:t>
              </w:r>
            </w:ins>
            <w:del w:id="1126" w:author="Javier Kachuka" w:date="2019-11-05T22:34:00Z">
              <w:r w:rsidR="00462B03" w:rsidDel="00AB4322">
                <w:rPr>
                  <w:rFonts w:cs="Arial"/>
                  <w:sz w:val="24"/>
                  <w:szCs w:val="24"/>
                  <w:lang w:val="es-ES"/>
                </w:rPr>
                <w:delText>.</w:delText>
              </w:r>
            </w:del>
          </w:p>
        </w:tc>
      </w:tr>
      <w:tr w:rsidR="008F13CC" w:rsidRPr="00EC5FEE" w14:paraId="0208AF88" w14:textId="77777777" w:rsidTr="00EC5FEE">
        <w:tc>
          <w:tcPr>
            <w:tcW w:w="8828" w:type="dxa"/>
            <w:gridSpan w:val="3"/>
            <w:shd w:val="clear" w:color="auto" w:fill="9CC2E5" w:themeFill="accent1" w:themeFillTint="99"/>
          </w:tcPr>
          <w:p w14:paraId="7D500625" w14:textId="77777777" w:rsidR="008F13CC" w:rsidRPr="00EC5FEE" w:rsidRDefault="008F13CC" w:rsidP="00E76878">
            <w:pPr>
              <w:jc w:val="center"/>
              <w:rPr>
                <w:rFonts w:cs="Arial"/>
                <w:sz w:val="24"/>
                <w:szCs w:val="24"/>
                <w:lang w:val="es-ES"/>
              </w:rPr>
            </w:pPr>
            <w:r w:rsidRPr="00EC5FEE">
              <w:rPr>
                <w:rFonts w:cs="Arial"/>
                <w:b/>
                <w:sz w:val="24"/>
                <w:szCs w:val="24"/>
                <w:lang w:val="es-ES"/>
              </w:rPr>
              <w:t>Curso Alternativo de Eventos</w:t>
            </w:r>
          </w:p>
        </w:tc>
      </w:tr>
      <w:tr w:rsidR="008F13CC" w:rsidRPr="00EC5FEE" w14:paraId="33228F74" w14:textId="77777777" w:rsidTr="002F4C81">
        <w:tc>
          <w:tcPr>
            <w:tcW w:w="4552" w:type="dxa"/>
            <w:gridSpan w:val="2"/>
          </w:tcPr>
          <w:p w14:paraId="2242B213" w14:textId="77777777" w:rsidR="008F13CC" w:rsidRPr="00EC5FEE" w:rsidRDefault="008F13CC" w:rsidP="00E76878">
            <w:pPr>
              <w:jc w:val="center"/>
              <w:rPr>
                <w:rFonts w:cs="Arial"/>
                <w:b/>
                <w:sz w:val="24"/>
                <w:szCs w:val="24"/>
                <w:lang w:val="es-ES"/>
              </w:rPr>
            </w:pPr>
          </w:p>
        </w:tc>
        <w:tc>
          <w:tcPr>
            <w:tcW w:w="4276" w:type="dxa"/>
          </w:tcPr>
          <w:p w14:paraId="73B6492F" w14:textId="77777777" w:rsidR="008F13CC" w:rsidRPr="00EC5FEE" w:rsidRDefault="008F13CC" w:rsidP="00E76878">
            <w:pPr>
              <w:rPr>
                <w:rFonts w:cs="Arial"/>
                <w:sz w:val="24"/>
                <w:szCs w:val="24"/>
                <w:lang w:val="es-ES"/>
              </w:rPr>
            </w:pPr>
          </w:p>
        </w:tc>
      </w:tr>
    </w:tbl>
    <w:p w14:paraId="4FE626E3" w14:textId="089FA989" w:rsidR="008F13CC" w:rsidRDefault="008F13CC" w:rsidP="00431D6D">
      <w:pPr>
        <w:rPr>
          <w:lang w:val="es-ES"/>
        </w:rPr>
      </w:pPr>
    </w:p>
    <w:tbl>
      <w:tblPr>
        <w:tblStyle w:val="Tablaconcuadrcula"/>
        <w:tblW w:w="0" w:type="auto"/>
        <w:tblLook w:val="04A0" w:firstRow="1" w:lastRow="0" w:firstColumn="1" w:lastColumn="0" w:noHBand="0" w:noVBand="1"/>
      </w:tblPr>
      <w:tblGrid>
        <w:gridCol w:w="2391"/>
        <w:gridCol w:w="2161"/>
        <w:gridCol w:w="4276"/>
      </w:tblGrid>
      <w:tr w:rsidR="00930009" w:rsidRPr="00EC5FEE" w14:paraId="16186DA2" w14:textId="77777777" w:rsidTr="00930009">
        <w:tc>
          <w:tcPr>
            <w:tcW w:w="2391" w:type="dxa"/>
            <w:shd w:val="clear" w:color="auto" w:fill="9CC2E5" w:themeFill="accent1" w:themeFillTint="99"/>
          </w:tcPr>
          <w:p w14:paraId="68992A78" w14:textId="51CE7C29"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437" w:type="dxa"/>
            <w:gridSpan w:val="2"/>
          </w:tcPr>
          <w:p w14:paraId="56FF2AC3" w14:textId="7717B5CE"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047D2686" w14:textId="77777777" w:rsidTr="00930009">
        <w:tc>
          <w:tcPr>
            <w:tcW w:w="2391" w:type="dxa"/>
            <w:shd w:val="clear" w:color="auto" w:fill="9CC2E5" w:themeFill="accent1" w:themeFillTint="99"/>
          </w:tcPr>
          <w:p w14:paraId="42329DD1" w14:textId="0A287374" w:rsidR="00930009" w:rsidRPr="00EC5FEE" w:rsidRDefault="00930009" w:rsidP="00930009">
            <w:pPr>
              <w:rPr>
                <w:rFonts w:cs="Arial"/>
                <w:b/>
                <w:sz w:val="24"/>
                <w:szCs w:val="24"/>
                <w:lang w:val="es-ES"/>
              </w:rPr>
            </w:pPr>
            <w:r w:rsidRPr="00EC5FEE">
              <w:rPr>
                <w:rFonts w:cs="Arial"/>
                <w:b/>
                <w:sz w:val="24"/>
                <w:szCs w:val="24"/>
                <w:lang w:val="es-ES"/>
              </w:rPr>
              <w:t>Actor</w:t>
            </w:r>
          </w:p>
        </w:tc>
        <w:tc>
          <w:tcPr>
            <w:tcW w:w="6437" w:type="dxa"/>
            <w:gridSpan w:val="2"/>
          </w:tcPr>
          <w:p w14:paraId="2ADD3D15" w14:textId="0F359272" w:rsidR="00930009" w:rsidRPr="00EC5FEE" w:rsidRDefault="00930009" w:rsidP="00930009">
            <w:pPr>
              <w:rPr>
                <w:rFonts w:cs="Arial"/>
                <w:sz w:val="24"/>
                <w:szCs w:val="24"/>
                <w:lang w:val="es-ES"/>
              </w:rPr>
            </w:pPr>
            <w:r>
              <w:rPr>
                <w:rFonts w:cs="Arial"/>
                <w:sz w:val="24"/>
                <w:szCs w:val="24"/>
                <w:lang w:val="es-ES"/>
              </w:rPr>
              <w:t>Oficinista</w:t>
            </w:r>
          </w:p>
        </w:tc>
      </w:tr>
      <w:tr w:rsidR="00930009" w:rsidRPr="00563768" w14:paraId="5964A0AC" w14:textId="77777777" w:rsidTr="00930009">
        <w:tc>
          <w:tcPr>
            <w:tcW w:w="2391" w:type="dxa"/>
            <w:shd w:val="clear" w:color="auto" w:fill="9CC2E5" w:themeFill="accent1" w:themeFillTint="99"/>
          </w:tcPr>
          <w:p w14:paraId="503B98A1" w14:textId="4D2E1F21"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437" w:type="dxa"/>
            <w:gridSpan w:val="2"/>
          </w:tcPr>
          <w:p w14:paraId="195B29F0" w14:textId="5B18559C"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7329F7F2" w14:textId="77777777" w:rsidTr="00930009">
        <w:tc>
          <w:tcPr>
            <w:tcW w:w="2391" w:type="dxa"/>
            <w:shd w:val="clear" w:color="auto" w:fill="9CC2E5" w:themeFill="accent1" w:themeFillTint="99"/>
          </w:tcPr>
          <w:p w14:paraId="0474C114" w14:textId="4211679F"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437" w:type="dxa"/>
            <w:gridSpan w:val="2"/>
          </w:tcPr>
          <w:p w14:paraId="0E1FC089" w14:textId="7A0AA6ED" w:rsidR="00930009" w:rsidRPr="00EC5FEE" w:rsidRDefault="00930009" w:rsidP="00930009">
            <w:pPr>
              <w:rPr>
                <w:rFonts w:cs="Arial"/>
                <w:sz w:val="24"/>
                <w:szCs w:val="24"/>
                <w:lang w:val="es-ES"/>
              </w:rPr>
            </w:pPr>
            <w:r>
              <w:rPr>
                <w:rFonts w:cs="Arial"/>
                <w:sz w:val="24"/>
                <w:szCs w:val="24"/>
                <w:lang w:val="es-ES"/>
              </w:rPr>
              <w:t>RF3.0</w:t>
            </w:r>
            <w:del w:id="1127" w:author="Javier Kachuka" w:date="2019-11-05T17:51:00Z">
              <w:r w:rsidRPr="00EC5FEE" w:rsidDel="00401CC8">
                <w:rPr>
                  <w:rFonts w:cs="Arial"/>
                  <w:sz w:val="24"/>
                  <w:szCs w:val="24"/>
                  <w:lang w:val="es-ES"/>
                </w:rPr>
                <w:delText>4</w:delText>
              </w:r>
            </w:del>
          </w:p>
        </w:tc>
      </w:tr>
      <w:tr w:rsidR="00930009" w:rsidRPr="00930009" w14:paraId="5A1D52A6" w14:textId="77777777" w:rsidTr="00930009">
        <w:tc>
          <w:tcPr>
            <w:tcW w:w="2391" w:type="dxa"/>
            <w:shd w:val="clear" w:color="auto" w:fill="9CC2E5" w:themeFill="accent1" w:themeFillTint="99"/>
          </w:tcPr>
          <w:p w14:paraId="2C19F740" w14:textId="77777777" w:rsidR="00930009" w:rsidRPr="00EC5FEE" w:rsidRDefault="00930009" w:rsidP="00930009">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7B2F214C" w14:textId="573C2D94" w:rsidR="00930009" w:rsidRPr="00EC5FEE" w:rsidRDefault="00930009" w:rsidP="00930009">
            <w:pPr>
              <w:rPr>
                <w:rFonts w:cs="Arial"/>
                <w:sz w:val="24"/>
                <w:szCs w:val="24"/>
                <w:lang w:val="es-ES"/>
              </w:rPr>
            </w:pPr>
            <w:r w:rsidRPr="00EC5FEE">
              <w:rPr>
                <w:rFonts w:cs="Arial"/>
                <w:sz w:val="24"/>
                <w:szCs w:val="24"/>
                <w:lang w:val="es-ES"/>
              </w:rPr>
              <w:t>Existan trabajos cargados</w:t>
            </w:r>
            <w:r>
              <w:rPr>
                <w:rFonts w:cs="Arial"/>
                <w:sz w:val="24"/>
                <w:szCs w:val="24"/>
                <w:lang w:val="es-ES"/>
              </w:rPr>
              <w:t>.</w:t>
            </w:r>
          </w:p>
        </w:tc>
      </w:tr>
      <w:tr w:rsidR="00930009" w:rsidRPr="00EC5FEE" w14:paraId="05083D20" w14:textId="77777777" w:rsidTr="00930009">
        <w:tc>
          <w:tcPr>
            <w:tcW w:w="2391" w:type="dxa"/>
            <w:shd w:val="clear" w:color="auto" w:fill="9CC2E5" w:themeFill="accent1" w:themeFillTint="99"/>
          </w:tcPr>
          <w:p w14:paraId="31F895D4" w14:textId="77777777" w:rsidR="00930009" w:rsidRPr="00EC5FEE" w:rsidRDefault="00930009" w:rsidP="00930009">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2898B298" w14:textId="03A69A63" w:rsidR="00930009" w:rsidRPr="00EC5FEE" w:rsidRDefault="00930009" w:rsidP="00930009">
            <w:pPr>
              <w:rPr>
                <w:rFonts w:cs="Arial"/>
                <w:sz w:val="24"/>
                <w:szCs w:val="24"/>
                <w:lang w:val="es-ES"/>
              </w:rPr>
            </w:pPr>
            <w:r>
              <w:rPr>
                <w:rFonts w:cs="Arial"/>
                <w:sz w:val="24"/>
                <w:szCs w:val="24"/>
                <w:lang w:val="es-ES"/>
              </w:rPr>
              <w:t>Trabajos asignados.</w:t>
            </w:r>
          </w:p>
        </w:tc>
      </w:tr>
      <w:tr w:rsidR="00930009" w:rsidRPr="00EC5FEE" w14:paraId="14C99EFE" w14:textId="77777777" w:rsidTr="00930009">
        <w:tc>
          <w:tcPr>
            <w:tcW w:w="8828" w:type="dxa"/>
            <w:gridSpan w:val="3"/>
            <w:shd w:val="clear" w:color="auto" w:fill="9CC2E5" w:themeFill="accent1" w:themeFillTint="99"/>
          </w:tcPr>
          <w:p w14:paraId="281DA82D" w14:textId="77777777" w:rsidR="00930009" w:rsidRPr="00EC5FEE" w:rsidRDefault="00930009" w:rsidP="00930009">
            <w:pPr>
              <w:jc w:val="center"/>
              <w:rPr>
                <w:rFonts w:cs="Arial"/>
                <w:b/>
                <w:sz w:val="24"/>
                <w:szCs w:val="24"/>
                <w:lang w:val="es-ES"/>
              </w:rPr>
            </w:pPr>
            <w:r w:rsidRPr="00EC5FEE">
              <w:rPr>
                <w:rFonts w:cs="Arial"/>
                <w:b/>
                <w:sz w:val="24"/>
                <w:szCs w:val="24"/>
                <w:lang w:val="es-ES"/>
              </w:rPr>
              <w:t>Curso Típico de Eventos</w:t>
            </w:r>
          </w:p>
        </w:tc>
      </w:tr>
      <w:tr w:rsidR="00930009" w:rsidRPr="00563768" w14:paraId="560DD94B" w14:textId="77777777" w:rsidTr="00930009">
        <w:tc>
          <w:tcPr>
            <w:tcW w:w="4552" w:type="dxa"/>
            <w:gridSpan w:val="2"/>
          </w:tcPr>
          <w:p w14:paraId="15E5252E" w14:textId="6A5F91C4"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El caso de uso comienza cuando el</w:t>
            </w:r>
            <w:r>
              <w:rPr>
                <w:rFonts w:cs="Arial"/>
                <w:sz w:val="24"/>
                <w:szCs w:val="24"/>
                <w:lang w:val="es-ES"/>
              </w:rPr>
              <w:t xml:space="preserve"> oficinista</w:t>
            </w:r>
            <w:ins w:id="1128" w:author="Javier Kachuka" w:date="2019-11-05T22:27:00Z">
              <w:r>
                <w:rPr>
                  <w:rFonts w:cs="Arial"/>
                  <w:sz w:val="24"/>
                  <w:szCs w:val="24"/>
                  <w:lang w:val="es-ES"/>
                </w:rPr>
                <w:t xml:space="preserve"> </w:t>
              </w:r>
            </w:ins>
            <w:r>
              <w:rPr>
                <w:rFonts w:cs="Arial"/>
                <w:sz w:val="24"/>
                <w:szCs w:val="24"/>
                <w:lang w:val="es-ES"/>
              </w:rPr>
              <w:t>quiere asignar un trabajo a uno o muchos empleados</w:t>
            </w:r>
            <w:r w:rsidRPr="00EC5FEE">
              <w:rPr>
                <w:rFonts w:cs="Arial"/>
                <w:sz w:val="24"/>
                <w:szCs w:val="24"/>
                <w:lang w:val="es-ES"/>
              </w:rPr>
              <w:t>.</w:t>
            </w:r>
          </w:p>
        </w:tc>
        <w:tc>
          <w:tcPr>
            <w:tcW w:w="4276" w:type="dxa"/>
          </w:tcPr>
          <w:p w14:paraId="12D02450" w14:textId="77777777" w:rsidR="00930009" w:rsidRPr="00EC5FEE" w:rsidRDefault="00930009" w:rsidP="00930009">
            <w:pPr>
              <w:jc w:val="both"/>
              <w:rPr>
                <w:rFonts w:cs="Arial"/>
                <w:sz w:val="24"/>
                <w:szCs w:val="24"/>
                <w:lang w:val="es-ES"/>
              </w:rPr>
            </w:pPr>
          </w:p>
        </w:tc>
      </w:tr>
      <w:tr w:rsidR="00930009" w:rsidRPr="00563768" w14:paraId="4D4EAA9C" w14:textId="77777777" w:rsidTr="00930009">
        <w:tc>
          <w:tcPr>
            <w:tcW w:w="4552" w:type="dxa"/>
            <w:gridSpan w:val="2"/>
          </w:tcPr>
          <w:p w14:paraId="6C55EFFB" w14:textId="77777777" w:rsidR="00930009" w:rsidRPr="00EC5FEE" w:rsidRDefault="00930009" w:rsidP="00930009">
            <w:pPr>
              <w:jc w:val="both"/>
              <w:rPr>
                <w:rFonts w:cs="Arial"/>
                <w:sz w:val="24"/>
                <w:szCs w:val="24"/>
                <w:lang w:val="es-ES"/>
              </w:rPr>
            </w:pPr>
          </w:p>
        </w:tc>
        <w:tc>
          <w:tcPr>
            <w:tcW w:w="4276" w:type="dxa"/>
          </w:tcPr>
          <w:p w14:paraId="37E452F1" w14:textId="388A9192"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 xml:space="preserve">El sistema </w:t>
            </w:r>
            <w:r>
              <w:rPr>
                <w:rFonts w:cs="Arial"/>
                <w:sz w:val="24"/>
                <w:szCs w:val="24"/>
                <w:lang w:val="es-ES"/>
              </w:rPr>
              <w:t>muestra una lista de todos los empleados de planta y solicita que se seleccione al menos uno.</w:t>
            </w:r>
            <w:del w:id="1129" w:author="Javier Kachuka" w:date="2019-11-05T22:34:00Z">
              <w:r w:rsidDel="00AB4322">
                <w:rPr>
                  <w:rFonts w:cs="Arial"/>
                  <w:sz w:val="24"/>
                  <w:szCs w:val="24"/>
                  <w:lang w:val="es-ES"/>
                </w:rPr>
                <w:delText>.</w:delText>
              </w:r>
            </w:del>
          </w:p>
        </w:tc>
      </w:tr>
      <w:tr w:rsidR="00930009" w:rsidRPr="00563768" w14:paraId="55D6E832" w14:textId="77777777" w:rsidTr="00930009">
        <w:tc>
          <w:tcPr>
            <w:tcW w:w="4552" w:type="dxa"/>
            <w:gridSpan w:val="2"/>
          </w:tcPr>
          <w:p w14:paraId="1AE73F4A" w14:textId="2AA19BA7"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oficinista selecciona el o los empleados y confirma la operación.</w:t>
            </w:r>
          </w:p>
        </w:tc>
        <w:tc>
          <w:tcPr>
            <w:tcW w:w="4276" w:type="dxa"/>
          </w:tcPr>
          <w:p w14:paraId="3473B441" w14:textId="77777777" w:rsidR="00930009" w:rsidRPr="00930009" w:rsidRDefault="00930009" w:rsidP="00930009">
            <w:pPr>
              <w:jc w:val="both"/>
              <w:rPr>
                <w:rFonts w:cs="Arial"/>
                <w:sz w:val="24"/>
                <w:szCs w:val="24"/>
                <w:lang w:val="es-ES"/>
              </w:rPr>
            </w:pPr>
          </w:p>
        </w:tc>
      </w:tr>
      <w:tr w:rsidR="00930009" w:rsidRPr="00563768" w14:paraId="512EA6E4" w14:textId="77777777" w:rsidTr="00930009">
        <w:tc>
          <w:tcPr>
            <w:tcW w:w="4552" w:type="dxa"/>
            <w:gridSpan w:val="2"/>
          </w:tcPr>
          <w:p w14:paraId="3C9660BE" w14:textId="77777777" w:rsidR="00930009" w:rsidRPr="00930009" w:rsidRDefault="00930009" w:rsidP="00930009">
            <w:pPr>
              <w:jc w:val="both"/>
              <w:rPr>
                <w:rFonts w:cs="Arial"/>
                <w:sz w:val="24"/>
                <w:szCs w:val="24"/>
                <w:lang w:val="es-ES"/>
              </w:rPr>
            </w:pPr>
          </w:p>
        </w:tc>
        <w:tc>
          <w:tcPr>
            <w:tcW w:w="4276" w:type="dxa"/>
          </w:tcPr>
          <w:p w14:paraId="700A2B5E" w14:textId="066C211E"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sistema guarda la asignación de ese trabajo y finaliza el caso de uso.</w:t>
            </w:r>
          </w:p>
        </w:tc>
      </w:tr>
      <w:tr w:rsidR="00930009" w:rsidRPr="00EC5FEE" w14:paraId="776F79A0" w14:textId="77777777" w:rsidTr="00930009">
        <w:tc>
          <w:tcPr>
            <w:tcW w:w="8828" w:type="dxa"/>
            <w:gridSpan w:val="3"/>
            <w:shd w:val="clear" w:color="auto" w:fill="9CC2E5" w:themeFill="accent1" w:themeFillTint="99"/>
          </w:tcPr>
          <w:p w14:paraId="5DF41250" w14:textId="77777777" w:rsidR="00930009" w:rsidRPr="00EC5FEE" w:rsidRDefault="00930009" w:rsidP="00930009">
            <w:pPr>
              <w:jc w:val="center"/>
              <w:rPr>
                <w:rFonts w:cs="Arial"/>
                <w:sz w:val="24"/>
                <w:szCs w:val="24"/>
                <w:lang w:val="es-ES"/>
              </w:rPr>
            </w:pPr>
            <w:r w:rsidRPr="00EC5FEE">
              <w:rPr>
                <w:rFonts w:cs="Arial"/>
                <w:b/>
                <w:sz w:val="24"/>
                <w:szCs w:val="24"/>
                <w:lang w:val="es-ES"/>
              </w:rPr>
              <w:t>Curso Alternativo de Eventos</w:t>
            </w:r>
          </w:p>
        </w:tc>
      </w:tr>
      <w:tr w:rsidR="00930009" w:rsidRPr="00EC5FEE" w14:paraId="21D2FB07" w14:textId="77777777" w:rsidTr="00930009">
        <w:tc>
          <w:tcPr>
            <w:tcW w:w="4552" w:type="dxa"/>
            <w:gridSpan w:val="2"/>
          </w:tcPr>
          <w:p w14:paraId="0A99E4EA" w14:textId="77777777" w:rsidR="00930009" w:rsidRPr="00EC5FEE" w:rsidRDefault="00930009" w:rsidP="00930009">
            <w:pPr>
              <w:jc w:val="center"/>
              <w:rPr>
                <w:rFonts w:cs="Arial"/>
                <w:b/>
                <w:sz w:val="24"/>
                <w:szCs w:val="24"/>
                <w:lang w:val="es-ES"/>
              </w:rPr>
            </w:pPr>
          </w:p>
        </w:tc>
        <w:tc>
          <w:tcPr>
            <w:tcW w:w="4276" w:type="dxa"/>
          </w:tcPr>
          <w:p w14:paraId="4CEFAD2A" w14:textId="77777777" w:rsidR="00930009" w:rsidRPr="00EC5FEE" w:rsidRDefault="00930009" w:rsidP="00930009">
            <w:pPr>
              <w:rPr>
                <w:rFonts w:cs="Arial"/>
                <w:sz w:val="24"/>
                <w:szCs w:val="24"/>
                <w:lang w:val="es-ES"/>
              </w:rPr>
            </w:pPr>
          </w:p>
        </w:tc>
      </w:tr>
    </w:tbl>
    <w:p w14:paraId="7037A856" w14:textId="2241D498" w:rsidR="00930009" w:rsidRDefault="00930009" w:rsidP="00431D6D">
      <w:pPr>
        <w:rPr>
          <w:lang w:val="es-ES"/>
        </w:rPr>
      </w:pPr>
    </w:p>
    <w:p w14:paraId="52858DAE" w14:textId="77777777" w:rsidR="00930009" w:rsidRDefault="00930009" w:rsidP="00431D6D">
      <w:pPr>
        <w:rPr>
          <w:lang w:val="es-ES"/>
        </w:rPr>
      </w:pPr>
    </w:p>
    <w:tbl>
      <w:tblPr>
        <w:tblStyle w:val="Tablaconcuadrcula"/>
        <w:tblW w:w="0" w:type="auto"/>
        <w:tblLook w:val="04A0" w:firstRow="1" w:lastRow="0" w:firstColumn="1" w:lastColumn="0" w:noHBand="0" w:noVBand="1"/>
        <w:tblPrChange w:id="1130" w:author="Javier Kachuka" w:date="2019-11-05T22:40:00Z">
          <w:tblPr>
            <w:tblStyle w:val="Tablaconcuadrcula"/>
            <w:tblW w:w="0" w:type="auto"/>
            <w:tblLook w:val="04A0" w:firstRow="1" w:lastRow="0" w:firstColumn="1" w:lastColumn="0" w:noHBand="0" w:noVBand="1"/>
          </w:tblPr>
        </w:tblPrChange>
      </w:tblPr>
      <w:tblGrid>
        <w:gridCol w:w="2391"/>
        <w:gridCol w:w="2149"/>
        <w:gridCol w:w="4288"/>
        <w:tblGridChange w:id="1131">
          <w:tblGrid>
            <w:gridCol w:w="2391"/>
            <w:gridCol w:w="2149"/>
            <w:gridCol w:w="4288"/>
          </w:tblGrid>
        </w:tblGridChange>
      </w:tblGrid>
      <w:tr w:rsidR="00AB4322" w:rsidRPr="00563768" w14:paraId="530F689A" w14:textId="77777777" w:rsidTr="00AB4322">
        <w:tc>
          <w:tcPr>
            <w:tcW w:w="2391" w:type="dxa"/>
            <w:shd w:val="clear" w:color="auto" w:fill="9CC2E5" w:themeFill="accent1" w:themeFillTint="99"/>
            <w:tcPrChange w:id="1132" w:author="Javier Kachuka" w:date="2019-11-05T22:40:00Z">
              <w:tcPr>
                <w:tcW w:w="2122" w:type="dxa"/>
                <w:shd w:val="clear" w:color="auto" w:fill="9CC2E5" w:themeFill="accent1" w:themeFillTint="99"/>
              </w:tcPr>
            </w:tcPrChange>
          </w:tcPr>
          <w:p w14:paraId="4B6EB2D2" w14:textId="62DF6BA6" w:rsidR="00AB4322" w:rsidRPr="00EC5FEE" w:rsidRDefault="00AB4322" w:rsidP="00AB4322">
            <w:pPr>
              <w:rPr>
                <w:rFonts w:cs="Arial"/>
                <w:b/>
                <w:sz w:val="24"/>
                <w:szCs w:val="24"/>
                <w:lang w:val="es-ES"/>
              </w:rPr>
            </w:pPr>
            <w:ins w:id="1133" w:author="Javier Kachuka" w:date="2019-11-05T22:35:00Z">
              <w:r w:rsidRPr="00EC5FEE">
                <w:rPr>
                  <w:rFonts w:cs="Arial"/>
                  <w:b/>
                  <w:sz w:val="24"/>
                  <w:szCs w:val="24"/>
                  <w:lang w:val="es-ES"/>
                </w:rPr>
                <w:t>Caso de uso</w:t>
              </w:r>
            </w:ins>
            <w:del w:id="1134" w:author="Javier Kachuka" w:date="2019-11-05T22:35:00Z">
              <w:r w:rsidRPr="00EC5FEE" w:rsidDel="00EE4AB7">
                <w:rPr>
                  <w:rFonts w:cs="Arial"/>
                  <w:b/>
                  <w:sz w:val="24"/>
                  <w:szCs w:val="24"/>
                  <w:lang w:val="es-ES"/>
                </w:rPr>
                <w:delText>Caso de uso</w:delText>
              </w:r>
            </w:del>
          </w:p>
        </w:tc>
        <w:tc>
          <w:tcPr>
            <w:tcW w:w="6437" w:type="dxa"/>
            <w:gridSpan w:val="2"/>
            <w:tcPrChange w:id="1135" w:author="Javier Kachuka" w:date="2019-11-05T22:40:00Z">
              <w:tcPr>
                <w:tcW w:w="6706" w:type="dxa"/>
                <w:gridSpan w:val="2"/>
              </w:tcPr>
            </w:tcPrChange>
          </w:tcPr>
          <w:p w14:paraId="70CF12C1" w14:textId="7F0595F9" w:rsidR="00AB4322" w:rsidRPr="00EC5FEE" w:rsidRDefault="00AB4322" w:rsidP="00AB4322">
            <w:pPr>
              <w:rPr>
                <w:rFonts w:cs="Arial"/>
                <w:sz w:val="24"/>
                <w:szCs w:val="24"/>
                <w:lang w:val="es-ES"/>
              </w:rPr>
            </w:pPr>
            <w:ins w:id="1136" w:author="Javier Kachuka" w:date="2019-11-05T22:35:00Z">
              <w:r w:rsidRPr="00EC5FEE">
                <w:rPr>
                  <w:rFonts w:cs="Arial"/>
                  <w:sz w:val="24"/>
                  <w:szCs w:val="24"/>
                  <w:lang w:val="es-ES"/>
                </w:rPr>
                <w:t>Cargar Reclamo</w:t>
              </w:r>
              <w:r>
                <w:rPr>
                  <w:rFonts w:cs="Arial"/>
                  <w:sz w:val="24"/>
                  <w:szCs w:val="24"/>
                  <w:lang w:val="es-ES"/>
                </w:rPr>
                <w:t xml:space="preserve"> (ABM de Reclamo)</w:t>
              </w:r>
            </w:ins>
            <w:del w:id="1137" w:author="Javier Kachuka" w:date="2019-11-05T22:35:00Z">
              <w:r w:rsidDel="00EE4AB7">
                <w:rPr>
                  <w:rFonts w:cs="Arial"/>
                  <w:sz w:val="24"/>
                  <w:szCs w:val="24"/>
                  <w:lang w:val="es-ES"/>
                </w:rPr>
                <w:delText>Cargar Reclamo</w:delText>
              </w:r>
            </w:del>
          </w:p>
        </w:tc>
      </w:tr>
      <w:tr w:rsidR="00AB4322" w:rsidRPr="00563768" w14:paraId="7F1F7E13" w14:textId="77777777" w:rsidTr="00AB4322">
        <w:tc>
          <w:tcPr>
            <w:tcW w:w="2391" w:type="dxa"/>
            <w:shd w:val="clear" w:color="auto" w:fill="9CC2E5" w:themeFill="accent1" w:themeFillTint="99"/>
            <w:tcPrChange w:id="1138" w:author="Javier Kachuka" w:date="2019-11-05T22:40:00Z">
              <w:tcPr>
                <w:tcW w:w="2122" w:type="dxa"/>
                <w:shd w:val="clear" w:color="auto" w:fill="9CC2E5" w:themeFill="accent1" w:themeFillTint="99"/>
              </w:tcPr>
            </w:tcPrChange>
          </w:tcPr>
          <w:p w14:paraId="112CCAC4" w14:textId="79E6CFC1" w:rsidR="00AB4322" w:rsidRPr="00EC5FEE" w:rsidRDefault="00AB4322" w:rsidP="00AB4322">
            <w:pPr>
              <w:rPr>
                <w:rFonts w:cs="Arial"/>
                <w:b/>
                <w:sz w:val="24"/>
                <w:szCs w:val="24"/>
                <w:lang w:val="es-ES"/>
              </w:rPr>
            </w:pPr>
            <w:ins w:id="1139" w:author="Javier Kachuka" w:date="2019-11-05T22:35:00Z">
              <w:r w:rsidRPr="00EC5FEE">
                <w:rPr>
                  <w:rFonts w:cs="Arial"/>
                  <w:b/>
                  <w:sz w:val="24"/>
                  <w:szCs w:val="24"/>
                  <w:lang w:val="es-ES"/>
                </w:rPr>
                <w:t>Actor</w:t>
              </w:r>
            </w:ins>
            <w:del w:id="1140" w:author="Javier Kachuka" w:date="2019-11-05T22:35:00Z">
              <w:r w:rsidRPr="00EC5FEE" w:rsidDel="00EE4AB7">
                <w:rPr>
                  <w:rFonts w:cs="Arial"/>
                  <w:b/>
                  <w:sz w:val="24"/>
                  <w:szCs w:val="24"/>
                  <w:lang w:val="es-ES"/>
                </w:rPr>
                <w:delText>Actor</w:delText>
              </w:r>
            </w:del>
          </w:p>
        </w:tc>
        <w:tc>
          <w:tcPr>
            <w:tcW w:w="6437" w:type="dxa"/>
            <w:gridSpan w:val="2"/>
            <w:tcPrChange w:id="1141" w:author="Javier Kachuka" w:date="2019-11-05T22:40:00Z">
              <w:tcPr>
                <w:tcW w:w="6706" w:type="dxa"/>
                <w:gridSpan w:val="2"/>
              </w:tcPr>
            </w:tcPrChange>
          </w:tcPr>
          <w:p w14:paraId="7E6B8D7A" w14:textId="423043AF" w:rsidR="00AB4322" w:rsidRPr="00EC5FEE" w:rsidRDefault="00AB4322" w:rsidP="00AB4322">
            <w:pPr>
              <w:rPr>
                <w:rFonts w:cs="Arial"/>
                <w:sz w:val="24"/>
                <w:szCs w:val="24"/>
                <w:lang w:val="es-ES"/>
              </w:rPr>
            </w:pPr>
            <w:ins w:id="1142" w:author="Javier Kachuka" w:date="2019-11-05T22:35:00Z">
              <w:r w:rsidRPr="00EC5FEE">
                <w:rPr>
                  <w:rFonts w:cs="Arial"/>
                  <w:sz w:val="24"/>
                  <w:szCs w:val="24"/>
                  <w:lang w:val="es-ES"/>
                </w:rPr>
                <w:t>Empleado</w:t>
              </w:r>
              <w:r>
                <w:rPr>
                  <w:rFonts w:cs="Arial"/>
                  <w:sz w:val="24"/>
                  <w:szCs w:val="24"/>
                  <w:lang w:val="es-ES"/>
                </w:rPr>
                <w:t xml:space="preserve"> de planta</w:t>
              </w:r>
              <w:r w:rsidRPr="00EC5FEE">
                <w:rPr>
                  <w:rFonts w:cs="Arial"/>
                  <w:sz w:val="24"/>
                  <w:szCs w:val="24"/>
                  <w:lang w:val="es-ES"/>
                </w:rPr>
                <w:t>, oficinista</w:t>
              </w:r>
              <w:r>
                <w:rPr>
                  <w:rFonts w:cs="Arial"/>
                  <w:sz w:val="24"/>
                  <w:szCs w:val="24"/>
                  <w:lang w:val="es-ES"/>
                </w:rPr>
                <w:t>, administrador</w:t>
              </w:r>
            </w:ins>
            <w:del w:id="1143" w:author="Javier Kachuka" w:date="2019-11-05T22:35:00Z">
              <w:r w:rsidDel="00EE4AB7">
                <w:rPr>
                  <w:rFonts w:cs="Arial"/>
                  <w:sz w:val="24"/>
                  <w:szCs w:val="24"/>
                  <w:lang w:val="es-ES"/>
                </w:rPr>
                <w:delText>Empleado, Oficinista</w:delText>
              </w:r>
            </w:del>
          </w:p>
        </w:tc>
      </w:tr>
      <w:tr w:rsidR="00AB4322" w:rsidRPr="00563768" w14:paraId="4F0053BA" w14:textId="77777777" w:rsidTr="00AB4322">
        <w:tc>
          <w:tcPr>
            <w:tcW w:w="2391" w:type="dxa"/>
            <w:shd w:val="clear" w:color="auto" w:fill="9CC2E5" w:themeFill="accent1" w:themeFillTint="99"/>
            <w:tcPrChange w:id="1144" w:author="Javier Kachuka" w:date="2019-11-05T22:40:00Z">
              <w:tcPr>
                <w:tcW w:w="2122" w:type="dxa"/>
                <w:shd w:val="clear" w:color="auto" w:fill="9CC2E5" w:themeFill="accent1" w:themeFillTint="99"/>
              </w:tcPr>
            </w:tcPrChange>
          </w:tcPr>
          <w:p w14:paraId="7634895F" w14:textId="5D0BC434" w:rsidR="00AB4322" w:rsidRPr="00EC5FEE" w:rsidRDefault="00AB4322" w:rsidP="00AB4322">
            <w:pPr>
              <w:rPr>
                <w:rFonts w:cs="Arial"/>
                <w:b/>
                <w:sz w:val="24"/>
                <w:szCs w:val="24"/>
                <w:lang w:val="es-ES"/>
              </w:rPr>
            </w:pPr>
            <w:ins w:id="1145" w:author="Javier Kachuka" w:date="2019-11-05T22:35:00Z">
              <w:r w:rsidRPr="00EC5FEE">
                <w:rPr>
                  <w:rFonts w:cs="Arial"/>
                  <w:b/>
                  <w:sz w:val="24"/>
                  <w:szCs w:val="24"/>
                  <w:lang w:val="es-ES"/>
                </w:rPr>
                <w:t xml:space="preserve">Descripción </w:t>
              </w:r>
            </w:ins>
            <w:del w:id="1146" w:author="Javier Kachuka" w:date="2019-11-05T22:35:00Z">
              <w:r w:rsidRPr="00EC5FEE" w:rsidDel="00EE4AB7">
                <w:rPr>
                  <w:rFonts w:cs="Arial"/>
                  <w:b/>
                  <w:sz w:val="24"/>
                  <w:szCs w:val="24"/>
                  <w:lang w:val="es-ES"/>
                </w:rPr>
                <w:delText xml:space="preserve">Descripción </w:delText>
              </w:r>
            </w:del>
          </w:p>
        </w:tc>
        <w:tc>
          <w:tcPr>
            <w:tcW w:w="6437" w:type="dxa"/>
            <w:gridSpan w:val="2"/>
            <w:tcPrChange w:id="1147" w:author="Javier Kachuka" w:date="2019-11-05T22:40:00Z">
              <w:tcPr>
                <w:tcW w:w="6706" w:type="dxa"/>
                <w:gridSpan w:val="2"/>
              </w:tcPr>
            </w:tcPrChange>
          </w:tcPr>
          <w:p w14:paraId="5887060F" w14:textId="7181C586" w:rsidR="00AB4322" w:rsidRPr="00EC5FEE" w:rsidRDefault="00AB4322" w:rsidP="00AB4322">
            <w:pPr>
              <w:rPr>
                <w:rFonts w:cs="Arial"/>
                <w:sz w:val="24"/>
                <w:szCs w:val="24"/>
                <w:lang w:val="es-ES"/>
              </w:rPr>
            </w:pPr>
            <w:ins w:id="1148" w:author="Javier Kachuka" w:date="2019-11-05T22:35:00Z">
              <w:r>
                <w:rPr>
                  <w:rFonts w:cs="Arial"/>
                  <w:sz w:val="24"/>
                  <w:szCs w:val="24"/>
                  <w:lang w:val="es-ES"/>
                </w:rPr>
                <w:t>El empleado de planta,</w:t>
              </w:r>
              <w:r w:rsidRPr="00EC5FEE">
                <w:rPr>
                  <w:rFonts w:cs="Arial"/>
                  <w:sz w:val="24"/>
                  <w:szCs w:val="24"/>
                  <w:lang w:val="es-ES"/>
                </w:rPr>
                <w:t xml:space="preserve"> 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reclamo del socio</w:t>
              </w:r>
            </w:ins>
            <w:del w:id="1149" w:author="Javier Kachuka" w:date="2019-11-05T22:35:00Z">
              <w:r w:rsidRPr="00EC5FEE" w:rsidDel="00EE4AB7">
                <w:rPr>
                  <w:rFonts w:cs="Arial"/>
                  <w:sz w:val="24"/>
                  <w:szCs w:val="24"/>
                  <w:lang w:val="es-ES"/>
                </w:rPr>
                <w:delText>El empleado o el oficinista regis</w:delText>
              </w:r>
              <w:r w:rsidDel="00EE4AB7">
                <w:rPr>
                  <w:rFonts w:cs="Arial"/>
                  <w:sz w:val="24"/>
                  <w:szCs w:val="24"/>
                  <w:lang w:val="es-ES"/>
                </w:rPr>
                <w:delText>tra un nuevo reclamo del socio.</w:delText>
              </w:r>
            </w:del>
          </w:p>
        </w:tc>
      </w:tr>
      <w:tr w:rsidR="00AB4322" w:rsidRPr="00EC5FEE" w14:paraId="765A71B4" w14:textId="77777777" w:rsidTr="00AB4322">
        <w:tc>
          <w:tcPr>
            <w:tcW w:w="2391" w:type="dxa"/>
            <w:shd w:val="clear" w:color="auto" w:fill="9CC2E5" w:themeFill="accent1" w:themeFillTint="99"/>
            <w:tcPrChange w:id="1150" w:author="Javier Kachuka" w:date="2019-11-05T22:40:00Z">
              <w:tcPr>
                <w:tcW w:w="2122" w:type="dxa"/>
                <w:shd w:val="clear" w:color="auto" w:fill="9CC2E5" w:themeFill="accent1" w:themeFillTint="99"/>
              </w:tcPr>
            </w:tcPrChange>
          </w:tcPr>
          <w:p w14:paraId="5A98DE16" w14:textId="4768A1E2" w:rsidR="00AB4322" w:rsidRPr="00EC5FEE" w:rsidRDefault="00AB4322" w:rsidP="00AB4322">
            <w:pPr>
              <w:rPr>
                <w:rFonts w:cs="Arial"/>
                <w:b/>
                <w:sz w:val="24"/>
                <w:szCs w:val="24"/>
                <w:lang w:val="es-ES"/>
              </w:rPr>
            </w:pPr>
            <w:ins w:id="1151" w:author="Javier Kachuka" w:date="2019-11-05T22:35:00Z">
              <w:r w:rsidRPr="00EC5FEE">
                <w:rPr>
                  <w:rFonts w:cs="Arial"/>
                  <w:b/>
                  <w:sz w:val="24"/>
                  <w:szCs w:val="24"/>
                  <w:lang w:val="es-ES"/>
                </w:rPr>
                <w:t>Referencia Cruzada</w:t>
              </w:r>
            </w:ins>
            <w:del w:id="1152" w:author="Javier Kachuka" w:date="2019-11-05T22:35:00Z">
              <w:r w:rsidRPr="00EC5FEE" w:rsidDel="00EE4AB7">
                <w:rPr>
                  <w:rFonts w:cs="Arial"/>
                  <w:b/>
                  <w:sz w:val="24"/>
                  <w:szCs w:val="24"/>
                  <w:lang w:val="es-ES"/>
                </w:rPr>
                <w:delText>Referencia Cruzada</w:delText>
              </w:r>
            </w:del>
          </w:p>
        </w:tc>
        <w:tc>
          <w:tcPr>
            <w:tcW w:w="6437" w:type="dxa"/>
            <w:gridSpan w:val="2"/>
            <w:tcPrChange w:id="1153" w:author="Javier Kachuka" w:date="2019-11-05T22:40:00Z">
              <w:tcPr>
                <w:tcW w:w="6706" w:type="dxa"/>
                <w:gridSpan w:val="2"/>
              </w:tcPr>
            </w:tcPrChange>
          </w:tcPr>
          <w:p w14:paraId="358CD1D4" w14:textId="5981F148" w:rsidR="00AB4322" w:rsidRPr="00EC5FEE" w:rsidRDefault="00AB4322" w:rsidP="00AB4322">
            <w:pPr>
              <w:rPr>
                <w:rFonts w:cs="Arial"/>
                <w:sz w:val="24"/>
                <w:szCs w:val="24"/>
                <w:lang w:val="es-ES"/>
              </w:rPr>
            </w:pPr>
            <w:ins w:id="1154" w:author="Javier Kachuka" w:date="2019-11-05T22:35:00Z">
              <w:r w:rsidRPr="00EC5FEE">
                <w:rPr>
                  <w:rFonts w:cs="Arial"/>
                  <w:sz w:val="24"/>
                  <w:szCs w:val="24"/>
                  <w:lang w:val="es-ES"/>
                </w:rPr>
                <w:t>RF1.1</w:t>
              </w:r>
            </w:ins>
            <w:del w:id="1155" w:author="Javier Kachuka" w:date="2019-11-05T22:35:00Z">
              <w:r w:rsidRPr="00EC5FEE" w:rsidDel="00EE4AB7">
                <w:rPr>
                  <w:rFonts w:cs="Arial"/>
                  <w:sz w:val="24"/>
                  <w:szCs w:val="24"/>
                  <w:lang w:val="es-ES"/>
                </w:rPr>
                <w:delText>RF1.1</w:delText>
              </w:r>
            </w:del>
          </w:p>
        </w:tc>
      </w:tr>
      <w:tr w:rsidR="00E76878" w:rsidRPr="00EC5FEE" w14:paraId="6DAF97FB" w14:textId="77777777" w:rsidTr="00AB4322">
        <w:tc>
          <w:tcPr>
            <w:tcW w:w="2391" w:type="dxa"/>
            <w:shd w:val="clear" w:color="auto" w:fill="9CC2E5" w:themeFill="accent1" w:themeFillTint="99"/>
            <w:tcPrChange w:id="1156" w:author="Javier Kachuka" w:date="2019-11-05T22:40:00Z">
              <w:tcPr>
                <w:tcW w:w="2122" w:type="dxa"/>
                <w:shd w:val="clear" w:color="auto" w:fill="9CC2E5" w:themeFill="accent1" w:themeFillTint="99"/>
              </w:tcPr>
            </w:tcPrChange>
          </w:tcPr>
          <w:p w14:paraId="06C8EF5E"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Change w:id="1157" w:author="Javier Kachuka" w:date="2019-11-05T22:40:00Z">
              <w:tcPr>
                <w:tcW w:w="6706" w:type="dxa"/>
                <w:gridSpan w:val="2"/>
              </w:tcPr>
            </w:tcPrChange>
          </w:tcPr>
          <w:p w14:paraId="6593AF0E" w14:textId="77777777" w:rsidR="00E76878" w:rsidRPr="00EC5FEE" w:rsidRDefault="00E76878" w:rsidP="00E76878">
            <w:pPr>
              <w:rPr>
                <w:rFonts w:cs="Arial"/>
                <w:sz w:val="24"/>
                <w:szCs w:val="24"/>
                <w:lang w:val="es-ES"/>
              </w:rPr>
            </w:pPr>
          </w:p>
        </w:tc>
      </w:tr>
      <w:tr w:rsidR="00E76878" w:rsidRPr="00563768" w14:paraId="346D61F8" w14:textId="77777777" w:rsidTr="00AB4322">
        <w:tc>
          <w:tcPr>
            <w:tcW w:w="2391" w:type="dxa"/>
            <w:shd w:val="clear" w:color="auto" w:fill="9CC2E5" w:themeFill="accent1" w:themeFillTint="99"/>
            <w:tcPrChange w:id="1158" w:author="Javier Kachuka" w:date="2019-11-05T22:40:00Z">
              <w:tcPr>
                <w:tcW w:w="2122" w:type="dxa"/>
                <w:shd w:val="clear" w:color="auto" w:fill="9CC2E5" w:themeFill="accent1" w:themeFillTint="99"/>
              </w:tcPr>
            </w:tcPrChange>
          </w:tcPr>
          <w:p w14:paraId="0466679B"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Change w:id="1159" w:author="Javier Kachuka" w:date="2019-11-05T22:40:00Z">
              <w:tcPr>
                <w:tcW w:w="6706" w:type="dxa"/>
                <w:gridSpan w:val="2"/>
              </w:tcPr>
            </w:tcPrChange>
          </w:tcPr>
          <w:p w14:paraId="67A15CAE" w14:textId="77777777" w:rsidR="00E76878" w:rsidRPr="00EC5FEE" w:rsidRDefault="00E76878" w:rsidP="00E76878">
            <w:pPr>
              <w:rPr>
                <w:rFonts w:cs="Arial"/>
                <w:sz w:val="24"/>
                <w:szCs w:val="24"/>
                <w:lang w:val="es-ES"/>
              </w:rPr>
            </w:pPr>
            <w:r>
              <w:rPr>
                <w:rFonts w:cs="Arial"/>
                <w:sz w:val="24"/>
                <w:szCs w:val="24"/>
                <w:lang w:val="es-ES"/>
              </w:rPr>
              <w:t>Se registró un nuevo reclamo</w:t>
            </w:r>
          </w:p>
        </w:tc>
      </w:tr>
      <w:tr w:rsidR="00E76878" w:rsidRPr="00EC5FEE" w14:paraId="2EDC4A12" w14:textId="77777777" w:rsidTr="00E76878">
        <w:tc>
          <w:tcPr>
            <w:tcW w:w="8828" w:type="dxa"/>
            <w:gridSpan w:val="3"/>
            <w:shd w:val="clear" w:color="auto" w:fill="9CC2E5" w:themeFill="accent1" w:themeFillTint="99"/>
          </w:tcPr>
          <w:p w14:paraId="63542A01"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563768" w14:paraId="2F5C0BE8" w14:textId="77777777" w:rsidTr="00AB4322">
        <w:tc>
          <w:tcPr>
            <w:tcW w:w="4540" w:type="dxa"/>
            <w:gridSpan w:val="2"/>
            <w:tcPrChange w:id="1160" w:author="Javier Kachuka" w:date="2019-11-05T22:40:00Z">
              <w:tcPr>
                <w:tcW w:w="4414" w:type="dxa"/>
                <w:gridSpan w:val="2"/>
              </w:tcPr>
            </w:tcPrChange>
          </w:tcPr>
          <w:p w14:paraId="541268FB" w14:textId="0E325649" w:rsidR="00E76878" w:rsidRPr="00EC5FEE" w:rsidRDefault="00E76878" w:rsidP="00E76878">
            <w:pPr>
              <w:pStyle w:val="Prrafodelista"/>
              <w:numPr>
                <w:ilvl w:val="0"/>
                <w:numId w:val="8"/>
              </w:numPr>
              <w:jc w:val="both"/>
              <w:rPr>
                <w:rFonts w:cs="Arial"/>
                <w:sz w:val="24"/>
                <w:szCs w:val="24"/>
                <w:lang w:val="es-ES"/>
              </w:rPr>
            </w:pPr>
            <w:r>
              <w:rPr>
                <w:rFonts w:cs="Arial"/>
                <w:sz w:val="24"/>
                <w:szCs w:val="24"/>
                <w:lang w:val="es-ES"/>
              </w:rPr>
              <w:t xml:space="preserve">El caso de uso comienza cuando el </w:t>
            </w:r>
            <w:commentRangeStart w:id="1161"/>
            <w:r>
              <w:rPr>
                <w:rFonts w:cs="Arial"/>
                <w:sz w:val="24"/>
                <w:szCs w:val="24"/>
                <w:lang w:val="es-ES"/>
              </w:rPr>
              <w:t>empleado</w:t>
            </w:r>
            <w:ins w:id="1162" w:author="Javier Kachuka" w:date="2019-11-05T22:35:00Z">
              <w:r w:rsidR="00AB4322">
                <w:rPr>
                  <w:rFonts w:cs="Arial"/>
                  <w:sz w:val="24"/>
                  <w:szCs w:val="24"/>
                  <w:lang w:val="es-ES"/>
                </w:rPr>
                <w:t>,</w:t>
              </w:r>
            </w:ins>
            <w:del w:id="1163" w:author="Javier Kachuka" w:date="2019-11-05T22:35:00Z">
              <w:r w:rsidDel="00AB4322">
                <w:rPr>
                  <w:rFonts w:cs="Arial"/>
                  <w:sz w:val="24"/>
                  <w:szCs w:val="24"/>
                  <w:lang w:val="es-ES"/>
                </w:rPr>
                <w:delText xml:space="preserve"> u</w:delText>
              </w:r>
            </w:del>
            <w:r>
              <w:rPr>
                <w:rFonts w:cs="Arial"/>
                <w:sz w:val="24"/>
                <w:szCs w:val="24"/>
                <w:lang w:val="es-ES"/>
              </w:rPr>
              <w:t xml:space="preserve"> oficinista</w:t>
            </w:r>
            <w:commentRangeEnd w:id="1161"/>
            <w:ins w:id="1164" w:author="Javier Kachuka" w:date="2019-11-05T22:35:00Z">
              <w:r w:rsidR="00AB4322">
                <w:rPr>
                  <w:rFonts w:cs="Arial"/>
                  <w:sz w:val="24"/>
                  <w:szCs w:val="24"/>
                  <w:lang w:val="es-ES"/>
                </w:rPr>
                <w:t xml:space="preserve"> o administrador</w:t>
              </w:r>
            </w:ins>
            <w:r w:rsidR="003552EC">
              <w:rPr>
                <w:rStyle w:val="Refdecomentario"/>
              </w:rPr>
              <w:commentReference w:id="1161"/>
            </w:r>
            <w:r>
              <w:rPr>
                <w:rFonts w:cs="Arial"/>
                <w:sz w:val="24"/>
                <w:szCs w:val="24"/>
                <w:lang w:val="es-ES"/>
              </w:rPr>
              <w:t xml:space="preserve"> solicita cargar un reclamo.</w:t>
            </w:r>
          </w:p>
        </w:tc>
        <w:tc>
          <w:tcPr>
            <w:tcW w:w="4288" w:type="dxa"/>
            <w:tcPrChange w:id="1165" w:author="Javier Kachuka" w:date="2019-11-05T22:40:00Z">
              <w:tcPr>
                <w:tcW w:w="4414" w:type="dxa"/>
              </w:tcPr>
            </w:tcPrChange>
          </w:tcPr>
          <w:p w14:paraId="61525A38" w14:textId="77777777" w:rsidR="00E76878" w:rsidRPr="00EC5FEE" w:rsidRDefault="00E76878" w:rsidP="00E76878">
            <w:pPr>
              <w:jc w:val="both"/>
              <w:rPr>
                <w:rFonts w:cs="Arial"/>
                <w:sz w:val="24"/>
                <w:szCs w:val="24"/>
                <w:lang w:val="es-ES"/>
              </w:rPr>
            </w:pPr>
          </w:p>
        </w:tc>
      </w:tr>
      <w:tr w:rsidR="00E76878" w:rsidRPr="00563768" w14:paraId="05A68F9F" w14:textId="77777777" w:rsidTr="00AB4322">
        <w:tc>
          <w:tcPr>
            <w:tcW w:w="4540" w:type="dxa"/>
            <w:gridSpan w:val="2"/>
            <w:tcPrChange w:id="1166" w:author="Javier Kachuka" w:date="2019-11-05T22:40:00Z">
              <w:tcPr>
                <w:tcW w:w="4414" w:type="dxa"/>
                <w:gridSpan w:val="2"/>
              </w:tcPr>
            </w:tcPrChange>
          </w:tcPr>
          <w:p w14:paraId="79419CE4" w14:textId="77777777" w:rsidR="00E76878" w:rsidRPr="00EC5FEE" w:rsidRDefault="00E76878" w:rsidP="00E76878">
            <w:pPr>
              <w:jc w:val="both"/>
              <w:rPr>
                <w:rFonts w:cs="Arial"/>
                <w:sz w:val="24"/>
                <w:szCs w:val="24"/>
                <w:lang w:val="es-ES"/>
              </w:rPr>
            </w:pPr>
          </w:p>
        </w:tc>
        <w:tc>
          <w:tcPr>
            <w:tcW w:w="4288" w:type="dxa"/>
            <w:tcPrChange w:id="1167" w:author="Javier Kachuka" w:date="2019-11-05T22:40:00Z">
              <w:tcPr>
                <w:tcW w:w="4414" w:type="dxa"/>
              </w:tcPr>
            </w:tcPrChange>
          </w:tcPr>
          <w:p w14:paraId="652CE052" w14:textId="31A48C1E"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sistema sol</w:t>
            </w:r>
            <w:r w:rsidR="00572E70">
              <w:rPr>
                <w:rFonts w:cs="Arial"/>
                <w:sz w:val="24"/>
                <w:szCs w:val="24"/>
                <w:lang w:val="es-ES"/>
              </w:rPr>
              <w:t xml:space="preserve">icita </w:t>
            </w:r>
            <w:del w:id="1168" w:author="Javier Kachuka" w:date="2019-11-05T22:35:00Z">
              <w:r w:rsidR="008675A3" w:rsidDel="00AB4322">
                <w:rPr>
                  <w:rFonts w:cs="Arial"/>
                  <w:sz w:val="24"/>
                  <w:szCs w:val="24"/>
                  <w:lang w:val="es-ES"/>
                </w:rPr>
                <w:delText>el número de conexión o cuil del socio.</w:delText>
              </w:r>
            </w:del>
            <w:ins w:id="1169" w:author="Javier Kachuka" w:date="2019-11-05T22:35:00Z">
              <w:r w:rsidR="00AB4322">
                <w:rPr>
                  <w:rFonts w:cs="Arial"/>
                  <w:sz w:val="24"/>
                  <w:szCs w:val="24"/>
                  <w:lang w:val="es-ES"/>
                </w:rPr>
                <w:t xml:space="preserve">que se ingrese el tipo de reclamo y el </w:t>
              </w:r>
            </w:ins>
            <w:r w:rsidR="00E84C1D">
              <w:rPr>
                <w:rFonts w:cs="Arial"/>
                <w:sz w:val="24"/>
                <w:szCs w:val="24"/>
                <w:lang w:val="es-ES"/>
              </w:rPr>
              <w:t xml:space="preserve">número de conexión </w:t>
            </w:r>
            <w:ins w:id="1170" w:author="Javier Kachuka" w:date="2019-11-05T22:35:00Z">
              <w:r w:rsidR="00AB4322">
                <w:rPr>
                  <w:rFonts w:cs="Arial"/>
                  <w:sz w:val="24"/>
                  <w:szCs w:val="24"/>
                  <w:lang w:val="es-ES"/>
                </w:rPr>
                <w:t xml:space="preserve">socio </w:t>
              </w:r>
            </w:ins>
            <w:ins w:id="1171" w:author="Javier Kachuka" w:date="2019-11-05T22:36:00Z">
              <w:r w:rsidR="00AB4322">
                <w:rPr>
                  <w:rFonts w:cs="Arial"/>
                  <w:sz w:val="24"/>
                  <w:szCs w:val="24"/>
                  <w:lang w:val="es-ES"/>
                </w:rPr>
                <w:t>que realiza el reclamo.</w:t>
              </w:r>
            </w:ins>
          </w:p>
        </w:tc>
      </w:tr>
      <w:tr w:rsidR="00E76878" w:rsidRPr="00563768" w14:paraId="22A8B630" w14:textId="77777777" w:rsidTr="00AB4322">
        <w:tc>
          <w:tcPr>
            <w:tcW w:w="4540" w:type="dxa"/>
            <w:gridSpan w:val="2"/>
            <w:tcPrChange w:id="1172" w:author="Javier Kachuka" w:date="2019-11-05T22:40:00Z">
              <w:tcPr>
                <w:tcW w:w="4414" w:type="dxa"/>
                <w:gridSpan w:val="2"/>
              </w:tcPr>
            </w:tcPrChange>
          </w:tcPr>
          <w:p w14:paraId="61E07477" w14:textId="1F23F04F"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empleado</w:t>
            </w:r>
            <w:ins w:id="1173" w:author="Javier Kachuka" w:date="2019-11-05T22:37:00Z">
              <w:r w:rsidR="00AB4322">
                <w:rPr>
                  <w:rFonts w:cs="Arial"/>
                  <w:sz w:val="24"/>
                  <w:szCs w:val="24"/>
                  <w:lang w:val="es-ES"/>
                </w:rPr>
                <w:t>,</w:t>
              </w:r>
            </w:ins>
            <w:del w:id="1174" w:author="Javier Kachuka" w:date="2019-11-05T22:37:00Z">
              <w:r w:rsidR="00572E70" w:rsidDel="00AB4322">
                <w:rPr>
                  <w:rFonts w:cs="Arial"/>
                  <w:sz w:val="24"/>
                  <w:szCs w:val="24"/>
                  <w:lang w:val="es-ES"/>
                </w:rPr>
                <w:delText xml:space="preserve"> u</w:delText>
              </w:r>
            </w:del>
            <w:r w:rsidR="00572E70">
              <w:rPr>
                <w:rFonts w:cs="Arial"/>
                <w:sz w:val="24"/>
                <w:szCs w:val="24"/>
                <w:lang w:val="es-ES"/>
              </w:rPr>
              <w:t xml:space="preserve"> oficinista</w:t>
            </w:r>
            <w:ins w:id="1175" w:author="Javier Kachuka" w:date="2019-11-05T22:37:00Z">
              <w:r w:rsidR="00AB4322">
                <w:rPr>
                  <w:rFonts w:cs="Arial"/>
                  <w:sz w:val="24"/>
                  <w:szCs w:val="24"/>
                  <w:lang w:val="es-ES"/>
                </w:rPr>
                <w:t xml:space="preserve"> o administrador</w:t>
              </w:r>
            </w:ins>
            <w:r w:rsidR="00572E70">
              <w:rPr>
                <w:rFonts w:cs="Arial"/>
                <w:sz w:val="24"/>
                <w:szCs w:val="24"/>
                <w:lang w:val="es-ES"/>
              </w:rPr>
              <w:t xml:space="preserve"> ingresa </w:t>
            </w:r>
            <w:del w:id="1176" w:author="Javier Kachuka" w:date="2019-11-05T22:37:00Z">
              <w:r w:rsidR="00572E70" w:rsidDel="00AB4322">
                <w:rPr>
                  <w:rFonts w:cs="Arial"/>
                  <w:sz w:val="24"/>
                  <w:szCs w:val="24"/>
                  <w:lang w:val="es-ES"/>
                </w:rPr>
                <w:delText xml:space="preserve">el </w:delText>
              </w:r>
              <w:r w:rsidR="008675A3" w:rsidDel="00AB4322">
                <w:rPr>
                  <w:rFonts w:cs="Arial"/>
                  <w:sz w:val="24"/>
                  <w:szCs w:val="24"/>
                  <w:lang w:val="es-ES"/>
                </w:rPr>
                <w:delText>número de conexión o cuil del socio.</w:delText>
              </w:r>
            </w:del>
            <w:ins w:id="1177" w:author="Javier Kachuka" w:date="2019-11-05T22:37:00Z">
              <w:r w:rsidR="00AB4322">
                <w:rPr>
                  <w:rFonts w:cs="Arial"/>
                  <w:sz w:val="24"/>
                  <w:szCs w:val="24"/>
                  <w:lang w:val="es-ES"/>
                </w:rPr>
                <w:t>los datos correspondientes.</w:t>
              </w:r>
            </w:ins>
          </w:p>
        </w:tc>
        <w:tc>
          <w:tcPr>
            <w:tcW w:w="4288" w:type="dxa"/>
            <w:tcPrChange w:id="1178" w:author="Javier Kachuka" w:date="2019-11-05T22:40:00Z">
              <w:tcPr>
                <w:tcW w:w="4414" w:type="dxa"/>
              </w:tcPr>
            </w:tcPrChange>
          </w:tcPr>
          <w:p w14:paraId="7AE0F1C9" w14:textId="77777777" w:rsidR="00E76878" w:rsidRPr="00EC5FEE" w:rsidRDefault="00E76878" w:rsidP="00E76878">
            <w:pPr>
              <w:jc w:val="both"/>
              <w:rPr>
                <w:rFonts w:cs="Arial"/>
                <w:sz w:val="24"/>
                <w:szCs w:val="24"/>
                <w:lang w:val="es-ES"/>
              </w:rPr>
            </w:pPr>
          </w:p>
        </w:tc>
      </w:tr>
      <w:tr w:rsidR="00E76878" w:rsidRPr="00563768" w14:paraId="1FA5CBAF" w14:textId="77777777" w:rsidTr="00AB4322">
        <w:tc>
          <w:tcPr>
            <w:tcW w:w="4540" w:type="dxa"/>
            <w:gridSpan w:val="2"/>
            <w:tcPrChange w:id="1179" w:author="Javier Kachuka" w:date="2019-11-05T22:40:00Z">
              <w:tcPr>
                <w:tcW w:w="4414" w:type="dxa"/>
                <w:gridSpan w:val="2"/>
              </w:tcPr>
            </w:tcPrChange>
          </w:tcPr>
          <w:p w14:paraId="3D62272E" w14:textId="77777777" w:rsidR="00E76878" w:rsidRPr="00EC5FEE" w:rsidRDefault="00E76878" w:rsidP="00E76878">
            <w:pPr>
              <w:jc w:val="both"/>
              <w:rPr>
                <w:rFonts w:cs="Arial"/>
                <w:sz w:val="24"/>
                <w:szCs w:val="24"/>
                <w:lang w:val="es-ES"/>
              </w:rPr>
            </w:pPr>
          </w:p>
        </w:tc>
        <w:tc>
          <w:tcPr>
            <w:tcW w:w="4288" w:type="dxa"/>
            <w:tcPrChange w:id="1180" w:author="Javier Kachuka" w:date="2019-11-05T22:40:00Z">
              <w:tcPr>
                <w:tcW w:w="4414" w:type="dxa"/>
              </w:tcPr>
            </w:tcPrChange>
          </w:tcPr>
          <w:p w14:paraId="7985DE15" w14:textId="5ECBD5E6" w:rsidR="00E76878" w:rsidRPr="00EC5FEE" w:rsidRDefault="00AB4322" w:rsidP="003003BF">
            <w:pPr>
              <w:pStyle w:val="Prrafodelista"/>
              <w:numPr>
                <w:ilvl w:val="0"/>
                <w:numId w:val="8"/>
              </w:numPr>
              <w:jc w:val="both"/>
              <w:rPr>
                <w:rFonts w:cs="Arial"/>
                <w:sz w:val="24"/>
                <w:szCs w:val="24"/>
                <w:lang w:val="es-ES"/>
              </w:rPr>
            </w:pPr>
            <w:ins w:id="1181" w:author="Javier Kachuka" w:date="2019-11-05T22:39:00Z">
              <w:r>
                <w:rPr>
                  <w:rFonts w:cs="Arial"/>
                  <w:sz w:val="24"/>
                  <w:szCs w:val="24"/>
                  <w:lang w:val="es-ES"/>
                </w:rPr>
                <w:t>El sistema de ser necesario muestra todos la requisitos que se necesita</w:t>
              </w:r>
            </w:ins>
            <w:ins w:id="1182" w:author="Javier Kachuka" w:date="2019-11-05T22:40:00Z">
              <w:r>
                <w:rPr>
                  <w:rFonts w:cs="Arial"/>
                  <w:sz w:val="24"/>
                  <w:szCs w:val="24"/>
                  <w:lang w:val="es-ES"/>
                </w:rPr>
                <w:t>n</w:t>
              </w:r>
            </w:ins>
            <w:ins w:id="1183" w:author="Javier Kachuka" w:date="2019-11-05T22:39:00Z">
              <w:r>
                <w:rPr>
                  <w:rFonts w:cs="Arial"/>
                  <w:sz w:val="24"/>
                  <w:szCs w:val="24"/>
                  <w:lang w:val="es-ES"/>
                </w:rPr>
                <w:t xml:space="preserve"> para ese reclamo.</w:t>
              </w:r>
            </w:ins>
            <w:del w:id="1184" w:author="Javier Kachuka" w:date="2019-11-05T22:39:00Z">
              <w:r w:rsidR="00E76878" w:rsidDel="00AB4322">
                <w:rPr>
                  <w:rFonts w:cs="Arial"/>
                  <w:sz w:val="24"/>
                  <w:szCs w:val="24"/>
                  <w:lang w:val="es-ES"/>
                </w:rPr>
                <w:delText xml:space="preserve">El sistema </w:delText>
              </w:r>
            </w:del>
            <w:del w:id="1185" w:author="Javier Kachuka" w:date="2019-11-05T22:38:00Z">
              <w:r w:rsidR="008675A3" w:rsidDel="00AB4322">
                <w:rPr>
                  <w:rFonts w:cs="Arial"/>
                  <w:sz w:val="24"/>
                  <w:szCs w:val="24"/>
                  <w:lang w:val="es-ES"/>
                </w:rPr>
                <w:delText>muestra los datos correspondientes a ese socio y solicita que se ingrese el reclamo.</w:delText>
              </w:r>
            </w:del>
          </w:p>
        </w:tc>
      </w:tr>
      <w:tr w:rsidR="008675A3" w:rsidRPr="00563768" w14:paraId="47E2EB04" w14:textId="77777777" w:rsidTr="00AB4322">
        <w:tc>
          <w:tcPr>
            <w:tcW w:w="4540" w:type="dxa"/>
            <w:gridSpan w:val="2"/>
            <w:tcPrChange w:id="1186" w:author="Javier Kachuka" w:date="2019-11-05T22:40:00Z">
              <w:tcPr>
                <w:tcW w:w="4414" w:type="dxa"/>
                <w:gridSpan w:val="2"/>
              </w:tcPr>
            </w:tcPrChange>
          </w:tcPr>
          <w:p w14:paraId="58BB560D" w14:textId="0B2CE4AC" w:rsidR="008675A3" w:rsidRPr="008675A3" w:rsidRDefault="008675A3" w:rsidP="003003BF">
            <w:pPr>
              <w:pStyle w:val="Prrafodelista"/>
              <w:numPr>
                <w:ilvl w:val="0"/>
                <w:numId w:val="8"/>
              </w:numPr>
              <w:jc w:val="both"/>
              <w:rPr>
                <w:rFonts w:cs="Arial"/>
                <w:sz w:val="24"/>
                <w:szCs w:val="24"/>
                <w:lang w:val="es-ES"/>
              </w:rPr>
            </w:pPr>
            <w:r>
              <w:rPr>
                <w:rFonts w:cs="Arial"/>
                <w:sz w:val="24"/>
                <w:szCs w:val="24"/>
                <w:lang w:val="es-ES"/>
              </w:rPr>
              <w:t>El empleado</w:t>
            </w:r>
            <w:ins w:id="1187" w:author="Javier Kachuka" w:date="2019-11-05T22:39:00Z">
              <w:r w:rsidR="00AB4322">
                <w:rPr>
                  <w:rFonts w:cs="Arial"/>
                  <w:sz w:val="24"/>
                  <w:szCs w:val="24"/>
                  <w:lang w:val="es-ES"/>
                </w:rPr>
                <w:t>,</w:t>
              </w:r>
            </w:ins>
            <w:del w:id="1188" w:author="Javier Kachuka" w:date="2019-11-05T22:38:00Z">
              <w:r w:rsidDel="00AB4322">
                <w:rPr>
                  <w:rFonts w:cs="Arial"/>
                  <w:sz w:val="24"/>
                  <w:szCs w:val="24"/>
                  <w:lang w:val="es-ES"/>
                </w:rPr>
                <w:delText xml:space="preserve"> u</w:delText>
              </w:r>
            </w:del>
            <w:r>
              <w:rPr>
                <w:rFonts w:cs="Arial"/>
                <w:sz w:val="24"/>
                <w:szCs w:val="24"/>
                <w:lang w:val="es-ES"/>
              </w:rPr>
              <w:t xml:space="preserve"> oficinista </w:t>
            </w:r>
            <w:ins w:id="1189" w:author="Javier Kachuka" w:date="2019-11-05T22:39:00Z">
              <w:r w:rsidR="00AB4322">
                <w:rPr>
                  <w:rFonts w:cs="Arial"/>
                  <w:sz w:val="24"/>
                  <w:szCs w:val="24"/>
                  <w:lang w:val="es-ES"/>
                </w:rPr>
                <w:t xml:space="preserve">o administrador </w:t>
              </w:r>
            </w:ins>
            <w:r>
              <w:rPr>
                <w:rFonts w:cs="Arial"/>
                <w:sz w:val="24"/>
                <w:szCs w:val="24"/>
                <w:lang w:val="es-ES"/>
              </w:rPr>
              <w:t>ingresa</w:t>
            </w:r>
            <w:del w:id="1190" w:author="Javier Kachuka" w:date="2019-11-05T22:39:00Z">
              <w:r w:rsidDel="00AB4322">
                <w:rPr>
                  <w:rFonts w:cs="Arial"/>
                  <w:sz w:val="24"/>
                  <w:szCs w:val="24"/>
                  <w:lang w:val="es-ES"/>
                </w:rPr>
                <w:delText xml:space="preserve"> el reclamo correspondiente según lo que le ha dicho el socio.</w:delText>
              </w:r>
            </w:del>
            <w:ins w:id="1191" w:author="Javier Kachuka" w:date="2019-11-05T22:39:00Z">
              <w:r w:rsidR="00AB4322">
                <w:rPr>
                  <w:rFonts w:cs="Arial"/>
                  <w:sz w:val="24"/>
                  <w:szCs w:val="24"/>
                  <w:lang w:val="es-ES"/>
                </w:rPr>
                <w:t xml:space="preserve"> los requisitos necesarios para el reclamo.</w:t>
              </w:r>
            </w:ins>
          </w:p>
        </w:tc>
        <w:tc>
          <w:tcPr>
            <w:tcW w:w="4288" w:type="dxa"/>
            <w:tcPrChange w:id="1192" w:author="Javier Kachuka" w:date="2019-11-05T22:40:00Z">
              <w:tcPr>
                <w:tcW w:w="4414" w:type="dxa"/>
              </w:tcPr>
            </w:tcPrChange>
          </w:tcPr>
          <w:p w14:paraId="25E11B59" w14:textId="77777777" w:rsidR="008675A3" w:rsidRPr="008675A3" w:rsidRDefault="008675A3" w:rsidP="008675A3">
            <w:pPr>
              <w:jc w:val="both"/>
              <w:rPr>
                <w:rFonts w:cs="Arial"/>
                <w:sz w:val="24"/>
                <w:szCs w:val="24"/>
                <w:lang w:val="es-ES"/>
              </w:rPr>
            </w:pPr>
          </w:p>
        </w:tc>
      </w:tr>
      <w:tr w:rsidR="008675A3" w:rsidRPr="00563768" w:rsidDel="00AB4322" w14:paraId="0196B8A8" w14:textId="3D42DC31" w:rsidTr="00AB4322">
        <w:trPr>
          <w:del w:id="1193" w:author="Javier Kachuka" w:date="2019-11-05T22:40:00Z"/>
        </w:trPr>
        <w:tc>
          <w:tcPr>
            <w:tcW w:w="4540" w:type="dxa"/>
            <w:gridSpan w:val="2"/>
            <w:tcPrChange w:id="1194" w:author="Javier Kachuka" w:date="2019-11-05T22:40:00Z">
              <w:tcPr>
                <w:tcW w:w="4414" w:type="dxa"/>
                <w:gridSpan w:val="2"/>
              </w:tcPr>
            </w:tcPrChange>
          </w:tcPr>
          <w:p w14:paraId="26CA4155" w14:textId="4CD9C4AD" w:rsidR="008675A3" w:rsidRPr="008675A3" w:rsidDel="00AB4322" w:rsidRDefault="008675A3" w:rsidP="008675A3">
            <w:pPr>
              <w:jc w:val="both"/>
              <w:rPr>
                <w:del w:id="1195" w:author="Javier Kachuka" w:date="2019-11-05T22:40:00Z"/>
                <w:rFonts w:cs="Arial"/>
                <w:sz w:val="24"/>
                <w:szCs w:val="24"/>
                <w:lang w:val="es-ES"/>
              </w:rPr>
            </w:pPr>
          </w:p>
        </w:tc>
        <w:tc>
          <w:tcPr>
            <w:tcW w:w="4288" w:type="dxa"/>
            <w:tcPrChange w:id="1196" w:author="Javier Kachuka" w:date="2019-11-05T22:40:00Z">
              <w:tcPr>
                <w:tcW w:w="4414" w:type="dxa"/>
              </w:tcPr>
            </w:tcPrChange>
          </w:tcPr>
          <w:p w14:paraId="38391992" w14:textId="53C8110C" w:rsidR="008675A3" w:rsidRPr="008675A3" w:rsidDel="00AB4322" w:rsidRDefault="008675A3" w:rsidP="00456A0E">
            <w:pPr>
              <w:pStyle w:val="Prrafodelista"/>
              <w:numPr>
                <w:ilvl w:val="0"/>
                <w:numId w:val="8"/>
              </w:numPr>
              <w:jc w:val="both"/>
              <w:rPr>
                <w:del w:id="1197" w:author="Javier Kachuka" w:date="2019-11-05T22:40:00Z"/>
                <w:rFonts w:cs="Arial"/>
                <w:sz w:val="24"/>
                <w:szCs w:val="24"/>
                <w:lang w:val="es-ES"/>
              </w:rPr>
            </w:pPr>
            <w:del w:id="1198" w:author="Javier Kachuka" w:date="2019-11-05T22:40:00Z">
              <w:r w:rsidDel="00AB4322">
                <w:rPr>
                  <w:rFonts w:cs="Arial"/>
                  <w:sz w:val="24"/>
                  <w:szCs w:val="24"/>
                  <w:lang w:val="es-ES"/>
                </w:rPr>
                <w:delText xml:space="preserve">El sistema </w:delText>
              </w:r>
              <w:r w:rsidR="00456A0E" w:rsidDel="00AB4322">
                <w:rPr>
                  <w:rFonts w:cs="Arial"/>
                  <w:sz w:val="24"/>
                  <w:szCs w:val="24"/>
                  <w:lang w:val="es-ES"/>
                </w:rPr>
                <w:delText>de ser necesario muestra toda la documentación que se necesita para ese reclamo.</w:delText>
              </w:r>
            </w:del>
          </w:p>
        </w:tc>
      </w:tr>
      <w:tr w:rsidR="00456A0E" w:rsidRPr="00563768" w:rsidDel="00AB4322" w14:paraId="51610B1A" w14:textId="16EC4BFF" w:rsidTr="00AB4322">
        <w:trPr>
          <w:del w:id="1199" w:author="Javier Kachuka" w:date="2019-11-05T22:40:00Z"/>
        </w:trPr>
        <w:tc>
          <w:tcPr>
            <w:tcW w:w="4540" w:type="dxa"/>
            <w:gridSpan w:val="2"/>
            <w:tcPrChange w:id="1200" w:author="Javier Kachuka" w:date="2019-11-05T22:40:00Z">
              <w:tcPr>
                <w:tcW w:w="4414" w:type="dxa"/>
                <w:gridSpan w:val="2"/>
              </w:tcPr>
            </w:tcPrChange>
          </w:tcPr>
          <w:p w14:paraId="427D4BED" w14:textId="4049CBEE" w:rsidR="00456A0E" w:rsidRPr="00456A0E" w:rsidDel="00AB4322" w:rsidRDefault="00456A0E" w:rsidP="00456A0E">
            <w:pPr>
              <w:pStyle w:val="Prrafodelista"/>
              <w:numPr>
                <w:ilvl w:val="0"/>
                <w:numId w:val="8"/>
              </w:numPr>
              <w:jc w:val="both"/>
              <w:rPr>
                <w:del w:id="1201" w:author="Javier Kachuka" w:date="2019-11-05T22:40:00Z"/>
                <w:rFonts w:cs="Arial"/>
                <w:sz w:val="24"/>
                <w:szCs w:val="24"/>
                <w:lang w:val="es-ES"/>
              </w:rPr>
            </w:pPr>
            <w:del w:id="1202" w:author="Javier Kachuka" w:date="2019-11-05T22:40:00Z">
              <w:r w:rsidDel="00AB4322">
                <w:rPr>
                  <w:rFonts w:cs="Arial"/>
                  <w:sz w:val="24"/>
                  <w:szCs w:val="24"/>
                  <w:lang w:val="es-ES"/>
                </w:rPr>
                <w:delText>El empleado u oficinista confirma el reclamo.</w:delText>
              </w:r>
            </w:del>
          </w:p>
        </w:tc>
        <w:tc>
          <w:tcPr>
            <w:tcW w:w="4288" w:type="dxa"/>
            <w:tcPrChange w:id="1203" w:author="Javier Kachuka" w:date="2019-11-05T22:40:00Z">
              <w:tcPr>
                <w:tcW w:w="4414" w:type="dxa"/>
              </w:tcPr>
            </w:tcPrChange>
          </w:tcPr>
          <w:p w14:paraId="5BD6900C" w14:textId="6A21349D" w:rsidR="00456A0E" w:rsidRPr="00456A0E" w:rsidDel="00AB4322" w:rsidRDefault="00456A0E" w:rsidP="00456A0E">
            <w:pPr>
              <w:jc w:val="both"/>
              <w:rPr>
                <w:del w:id="1204" w:author="Javier Kachuka" w:date="2019-11-05T22:40:00Z"/>
                <w:rFonts w:cs="Arial"/>
                <w:sz w:val="24"/>
                <w:szCs w:val="24"/>
                <w:lang w:val="es-ES"/>
              </w:rPr>
            </w:pPr>
          </w:p>
        </w:tc>
      </w:tr>
      <w:tr w:rsidR="00456A0E" w:rsidRPr="00563768" w14:paraId="188D0AF1" w14:textId="77777777" w:rsidTr="00AB4322">
        <w:tc>
          <w:tcPr>
            <w:tcW w:w="4540" w:type="dxa"/>
            <w:gridSpan w:val="2"/>
            <w:tcPrChange w:id="1205" w:author="Javier Kachuka" w:date="2019-11-05T22:40:00Z">
              <w:tcPr>
                <w:tcW w:w="4414" w:type="dxa"/>
                <w:gridSpan w:val="2"/>
              </w:tcPr>
            </w:tcPrChange>
          </w:tcPr>
          <w:p w14:paraId="6CD1DB58" w14:textId="77777777" w:rsidR="00456A0E" w:rsidRPr="00456A0E" w:rsidRDefault="00456A0E" w:rsidP="00456A0E">
            <w:pPr>
              <w:jc w:val="both"/>
              <w:rPr>
                <w:rFonts w:cs="Arial"/>
                <w:sz w:val="24"/>
                <w:szCs w:val="24"/>
                <w:lang w:val="es-ES"/>
              </w:rPr>
            </w:pPr>
          </w:p>
        </w:tc>
        <w:tc>
          <w:tcPr>
            <w:tcW w:w="4288" w:type="dxa"/>
            <w:tcPrChange w:id="1206" w:author="Javier Kachuka" w:date="2019-11-05T22:40:00Z">
              <w:tcPr>
                <w:tcW w:w="4414" w:type="dxa"/>
              </w:tcPr>
            </w:tcPrChange>
          </w:tcPr>
          <w:p w14:paraId="49D8ADB6" w14:textId="75BEAA68" w:rsidR="00456A0E" w:rsidRPr="00456A0E" w:rsidRDefault="00456A0E" w:rsidP="00456A0E">
            <w:pPr>
              <w:pStyle w:val="Prrafodelista"/>
              <w:numPr>
                <w:ilvl w:val="0"/>
                <w:numId w:val="8"/>
              </w:numPr>
              <w:jc w:val="both"/>
              <w:rPr>
                <w:rFonts w:cs="Arial"/>
                <w:sz w:val="24"/>
                <w:szCs w:val="24"/>
                <w:lang w:val="es-ES"/>
              </w:rPr>
            </w:pPr>
            <w:r>
              <w:rPr>
                <w:rFonts w:cs="Arial"/>
                <w:sz w:val="24"/>
                <w:szCs w:val="24"/>
                <w:lang w:val="es-ES"/>
              </w:rPr>
              <w:t>El sistema</w:t>
            </w:r>
            <w:ins w:id="1207" w:author="Javier Kachuka" w:date="2019-11-05T22:40:00Z">
              <w:r w:rsidR="00AB4322">
                <w:rPr>
                  <w:rFonts w:cs="Arial"/>
                  <w:sz w:val="24"/>
                  <w:szCs w:val="24"/>
                  <w:lang w:val="es-ES"/>
                </w:rPr>
                <w:t xml:space="preserve"> comprueba los datos,</w:t>
              </w:r>
            </w:ins>
            <w:r>
              <w:rPr>
                <w:rFonts w:cs="Arial"/>
                <w:sz w:val="24"/>
                <w:szCs w:val="24"/>
                <w:lang w:val="es-ES"/>
              </w:rPr>
              <w:t xml:space="preserve"> guarda el reclamo y finaliza el caso de uso.</w:t>
            </w:r>
          </w:p>
        </w:tc>
      </w:tr>
      <w:tr w:rsidR="00E76878" w:rsidRPr="00EC5FEE" w14:paraId="76DEE433" w14:textId="77777777" w:rsidTr="00E76878">
        <w:tc>
          <w:tcPr>
            <w:tcW w:w="8828" w:type="dxa"/>
            <w:gridSpan w:val="3"/>
            <w:shd w:val="clear" w:color="auto" w:fill="9CC2E5" w:themeFill="accent1" w:themeFillTint="99"/>
          </w:tcPr>
          <w:p w14:paraId="3683BC63" w14:textId="77777777" w:rsidR="00E76878" w:rsidRPr="00EC5FEE" w:rsidRDefault="00E76878" w:rsidP="00E76878">
            <w:pPr>
              <w:jc w:val="center"/>
              <w:rPr>
                <w:rFonts w:cs="Arial"/>
                <w:sz w:val="24"/>
                <w:szCs w:val="24"/>
                <w:lang w:val="es-ES"/>
              </w:rPr>
            </w:pPr>
            <w:r w:rsidRPr="00EC5FEE">
              <w:rPr>
                <w:rFonts w:cs="Arial"/>
                <w:b/>
                <w:sz w:val="24"/>
                <w:szCs w:val="24"/>
                <w:lang w:val="es-ES"/>
              </w:rPr>
              <w:lastRenderedPageBreak/>
              <w:t>Curso Alternativo de Eventos</w:t>
            </w:r>
          </w:p>
        </w:tc>
      </w:tr>
      <w:tr w:rsidR="00E76878" w:rsidRPr="00563768" w14:paraId="012746A1" w14:textId="77777777" w:rsidTr="00AB4322">
        <w:tc>
          <w:tcPr>
            <w:tcW w:w="4540" w:type="dxa"/>
            <w:gridSpan w:val="2"/>
            <w:tcPrChange w:id="1208" w:author="Javier Kachuka" w:date="2019-11-05T22:40:00Z">
              <w:tcPr>
                <w:tcW w:w="4414" w:type="dxa"/>
                <w:gridSpan w:val="2"/>
              </w:tcPr>
            </w:tcPrChange>
          </w:tcPr>
          <w:p w14:paraId="5FE5683E" w14:textId="77777777" w:rsidR="00E76878" w:rsidRPr="00EC5FEE" w:rsidRDefault="00E76878" w:rsidP="00E76878">
            <w:pPr>
              <w:jc w:val="center"/>
              <w:rPr>
                <w:rFonts w:cs="Arial"/>
                <w:b/>
                <w:sz w:val="24"/>
                <w:szCs w:val="24"/>
                <w:lang w:val="es-ES"/>
              </w:rPr>
            </w:pPr>
          </w:p>
        </w:tc>
        <w:tc>
          <w:tcPr>
            <w:tcW w:w="4288" w:type="dxa"/>
            <w:tcPrChange w:id="1209" w:author="Javier Kachuka" w:date="2019-11-05T22:40:00Z">
              <w:tcPr>
                <w:tcW w:w="4414" w:type="dxa"/>
              </w:tcPr>
            </w:tcPrChange>
          </w:tcPr>
          <w:p w14:paraId="7EDD0C21" w14:textId="71F95DFE" w:rsidR="00E76878" w:rsidRPr="00EC5FEE" w:rsidRDefault="00AB4322" w:rsidP="003003BF">
            <w:pPr>
              <w:rPr>
                <w:rFonts w:cs="Arial"/>
                <w:sz w:val="24"/>
                <w:szCs w:val="24"/>
                <w:lang w:val="es-ES"/>
              </w:rPr>
            </w:pPr>
            <w:ins w:id="1210" w:author="Javier Kachuka" w:date="2019-11-05T22:40:00Z">
              <w:r>
                <w:rPr>
                  <w:rFonts w:cs="Arial"/>
                  <w:sz w:val="24"/>
                  <w:szCs w:val="24"/>
                  <w:lang w:val="es-ES"/>
                </w:rPr>
                <w:t>6</w:t>
              </w:r>
            </w:ins>
            <w:del w:id="1211" w:author="Javier Kachuka" w:date="2019-11-05T22:40:00Z">
              <w:r w:rsidR="00456A0E" w:rsidDel="00AB4322">
                <w:rPr>
                  <w:rFonts w:cs="Arial"/>
                  <w:sz w:val="24"/>
                  <w:szCs w:val="24"/>
                  <w:lang w:val="es-ES"/>
                </w:rPr>
                <w:delText>2</w:delText>
              </w:r>
            </w:del>
            <w:r w:rsidR="00456A0E">
              <w:rPr>
                <w:rFonts w:cs="Arial"/>
                <w:sz w:val="24"/>
                <w:szCs w:val="24"/>
                <w:lang w:val="es-ES"/>
              </w:rPr>
              <w:t xml:space="preserve">.1 </w:t>
            </w:r>
            <w:ins w:id="1212" w:author="Javier Kachuka" w:date="2019-11-05T22:41:00Z">
              <w:r>
                <w:rPr>
                  <w:rFonts w:cs="Arial"/>
                  <w:sz w:val="24"/>
                  <w:szCs w:val="24"/>
                  <w:lang w:val="es-ES"/>
                </w:rPr>
                <w:t>Si los datos no son correctos el sistema solicita que se vuelvan a ingresar.</w:t>
              </w:r>
            </w:ins>
            <w:del w:id="1213" w:author="Javier Kachuka" w:date="2019-11-05T22:40:00Z">
              <w:r w:rsidR="00456A0E" w:rsidDel="00AB4322">
                <w:rPr>
                  <w:rFonts w:cs="Arial"/>
                  <w:sz w:val="24"/>
                  <w:szCs w:val="24"/>
                  <w:lang w:val="es-ES"/>
                </w:rPr>
                <w:delText>Si no existe el socio finaliza el caso de uso.</w:delText>
              </w:r>
            </w:del>
          </w:p>
        </w:tc>
      </w:tr>
    </w:tbl>
    <w:p w14:paraId="5ACD2CAF" w14:textId="77777777" w:rsidR="00EC5FEE" w:rsidDel="00AB4322" w:rsidRDefault="00EC5FEE" w:rsidP="00431D6D">
      <w:pPr>
        <w:rPr>
          <w:del w:id="1214" w:author="Javier Kachuka" w:date="2019-11-05T22:42:00Z"/>
          <w:lang w:val="es-ES"/>
        </w:rPr>
      </w:pPr>
    </w:p>
    <w:p w14:paraId="0C381723" w14:textId="77777777" w:rsidR="00E76878" w:rsidRDefault="00E76878" w:rsidP="00431D6D">
      <w:pPr>
        <w:rPr>
          <w:lang w:val="es-ES"/>
        </w:rPr>
      </w:pPr>
    </w:p>
    <w:p w14:paraId="5EDC4552" w14:textId="77777777" w:rsidR="00E76878" w:rsidRDefault="00E76878" w:rsidP="00431D6D">
      <w:pPr>
        <w:rPr>
          <w:lang w:val="es-ES"/>
        </w:rPr>
      </w:pPr>
    </w:p>
    <w:tbl>
      <w:tblPr>
        <w:tblStyle w:val="Tablaconcuadrcula"/>
        <w:tblW w:w="0" w:type="auto"/>
        <w:tblLook w:val="04A0" w:firstRow="1" w:lastRow="0" w:firstColumn="1" w:lastColumn="0" w:noHBand="0" w:noVBand="1"/>
      </w:tblPr>
      <w:tblGrid>
        <w:gridCol w:w="2391"/>
        <w:gridCol w:w="2149"/>
        <w:gridCol w:w="4288"/>
      </w:tblGrid>
      <w:tr w:rsidR="00AB4322" w:rsidRPr="00563768" w14:paraId="5DDF2044" w14:textId="77777777" w:rsidTr="00E76878">
        <w:tc>
          <w:tcPr>
            <w:tcW w:w="2122" w:type="dxa"/>
            <w:shd w:val="clear" w:color="auto" w:fill="9CC2E5" w:themeFill="accent1" w:themeFillTint="99"/>
          </w:tcPr>
          <w:p w14:paraId="435C500D" w14:textId="3D8A9279" w:rsidR="00AB4322" w:rsidRPr="00EC5FEE" w:rsidRDefault="00AB4322" w:rsidP="00AB4322">
            <w:pPr>
              <w:rPr>
                <w:rFonts w:cs="Arial"/>
                <w:b/>
                <w:sz w:val="24"/>
                <w:szCs w:val="24"/>
                <w:lang w:val="es-ES"/>
              </w:rPr>
            </w:pPr>
            <w:ins w:id="1215" w:author="Javier Kachuka" w:date="2019-11-05T22:42:00Z">
              <w:r w:rsidRPr="00EC5FEE">
                <w:rPr>
                  <w:rFonts w:cs="Arial"/>
                  <w:b/>
                  <w:sz w:val="24"/>
                  <w:szCs w:val="24"/>
                  <w:lang w:val="es-ES"/>
                </w:rPr>
                <w:t>Caso de uso</w:t>
              </w:r>
            </w:ins>
            <w:del w:id="1216" w:author="Javier Kachuka" w:date="2019-11-05T22:42:00Z">
              <w:r w:rsidRPr="00EC5FEE" w:rsidDel="009C2F10">
                <w:rPr>
                  <w:rFonts w:cs="Arial"/>
                  <w:b/>
                  <w:sz w:val="24"/>
                  <w:szCs w:val="24"/>
                  <w:lang w:val="es-ES"/>
                </w:rPr>
                <w:delText>Caso de uso</w:delText>
              </w:r>
            </w:del>
          </w:p>
        </w:tc>
        <w:tc>
          <w:tcPr>
            <w:tcW w:w="6706" w:type="dxa"/>
            <w:gridSpan w:val="2"/>
          </w:tcPr>
          <w:p w14:paraId="4777E6D4" w14:textId="1BCF5A16" w:rsidR="00AB4322" w:rsidRPr="00EC5FEE" w:rsidRDefault="00AB4322" w:rsidP="00AB4322">
            <w:pPr>
              <w:rPr>
                <w:rFonts w:cs="Arial"/>
                <w:sz w:val="24"/>
                <w:szCs w:val="24"/>
                <w:lang w:val="es-ES"/>
              </w:rPr>
            </w:pPr>
            <w:ins w:id="1217" w:author="Javier Kachuka" w:date="2019-11-05T22:42:00Z">
              <w:r w:rsidRPr="00EC5FEE">
                <w:rPr>
                  <w:rFonts w:cs="Arial"/>
                  <w:sz w:val="24"/>
                  <w:szCs w:val="24"/>
                  <w:lang w:val="es-ES"/>
                </w:rPr>
                <w:t>Modificar Reclamo</w:t>
              </w:r>
              <w:r>
                <w:rPr>
                  <w:rFonts w:cs="Arial"/>
                  <w:sz w:val="24"/>
                  <w:szCs w:val="24"/>
                  <w:lang w:val="es-ES"/>
                </w:rPr>
                <w:t xml:space="preserve"> (ABM de Reclamo)</w:t>
              </w:r>
            </w:ins>
            <w:del w:id="1218" w:author="Javier Kachuka" w:date="2019-11-05T22:42:00Z">
              <w:r w:rsidRPr="00EC5FEE" w:rsidDel="009C2F10">
                <w:rPr>
                  <w:rFonts w:cs="Arial"/>
                  <w:sz w:val="24"/>
                  <w:szCs w:val="24"/>
                  <w:lang w:val="es-ES"/>
                </w:rPr>
                <w:delText>Modificar Reclamo</w:delText>
              </w:r>
            </w:del>
          </w:p>
        </w:tc>
      </w:tr>
      <w:tr w:rsidR="00AB4322" w:rsidRPr="00EC5FEE" w14:paraId="190091D1" w14:textId="77777777" w:rsidTr="00E76878">
        <w:tc>
          <w:tcPr>
            <w:tcW w:w="2122" w:type="dxa"/>
            <w:shd w:val="clear" w:color="auto" w:fill="9CC2E5" w:themeFill="accent1" w:themeFillTint="99"/>
          </w:tcPr>
          <w:p w14:paraId="53E5B4F5" w14:textId="6349E045" w:rsidR="00AB4322" w:rsidRPr="00EC5FEE" w:rsidRDefault="00AB4322" w:rsidP="00AB4322">
            <w:pPr>
              <w:rPr>
                <w:rFonts w:cs="Arial"/>
                <w:b/>
                <w:sz w:val="24"/>
                <w:szCs w:val="24"/>
                <w:lang w:val="es-ES"/>
              </w:rPr>
            </w:pPr>
            <w:ins w:id="1219" w:author="Javier Kachuka" w:date="2019-11-05T22:42:00Z">
              <w:r w:rsidRPr="00EC5FEE">
                <w:rPr>
                  <w:rFonts w:cs="Arial"/>
                  <w:b/>
                  <w:sz w:val="24"/>
                  <w:szCs w:val="24"/>
                  <w:lang w:val="es-ES"/>
                </w:rPr>
                <w:t>Actor</w:t>
              </w:r>
            </w:ins>
            <w:del w:id="1220" w:author="Javier Kachuka" w:date="2019-11-05T22:42:00Z">
              <w:r w:rsidRPr="00EC5FEE" w:rsidDel="009C2F10">
                <w:rPr>
                  <w:rFonts w:cs="Arial"/>
                  <w:b/>
                  <w:sz w:val="24"/>
                  <w:szCs w:val="24"/>
                  <w:lang w:val="es-ES"/>
                </w:rPr>
                <w:delText>Actor</w:delText>
              </w:r>
            </w:del>
          </w:p>
        </w:tc>
        <w:tc>
          <w:tcPr>
            <w:tcW w:w="6706" w:type="dxa"/>
            <w:gridSpan w:val="2"/>
          </w:tcPr>
          <w:p w14:paraId="2E5BF631" w14:textId="05674B93" w:rsidR="00AB4322" w:rsidRPr="00EC5FEE" w:rsidRDefault="00AB4322" w:rsidP="00AB4322">
            <w:pPr>
              <w:rPr>
                <w:rFonts w:cs="Arial"/>
                <w:sz w:val="24"/>
                <w:szCs w:val="24"/>
                <w:lang w:val="es-ES"/>
              </w:rPr>
            </w:pPr>
            <w:ins w:id="1221" w:author="Javier Kachuka" w:date="2019-11-05T22: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del w:id="1222" w:author="Javier Kachuka" w:date="2019-11-05T22:42:00Z">
              <w:r w:rsidRPr="00EC5FEE" w:rsidDel="009C2F10">
                <w:rPr>
                  <w:rFonts w:cs="Arial"/>
                  <w:sz w:val="24"/>
                  <w:szCs w:val="24"/>
                  <w:lang w:val="es-ES"/>
                </w:rPr>
                <w:delText>Empleado, oficinista</w:delText>
              </w:r>
            </w:del>
          </w:p>
        </w:tc>
      </w:tr>
      <w:tr w:rsidR="00AB4322" w:rsidRPr="00563768" w14:paraId="37393FAF" w14:textId="77777777" w:rsidTr="00E76878">
        <w:tc>
          <w:tcPr>
            <w:tcW w:w="2122" w:type="dxa"/>
            <w:shd w:val="clear" w:color="auto" w:fill="9CC2E5" w:themeFill="accent1" w:themeFillTint="99"/>
          </w:tcPr>
          <w:p w14:paraId="45E6B480" w14:textId="18009362" w:rsidR="00AB4322" w:rsidRPr="00EC5FEE" w:rsidRDefault="00AB4322" w:rsidP="00AB4322">
            <w:pPr>
              <w:rPr>
                <w:rFonts w:cs="Arial"/>
                <w:b/>
                <w:sz w:val="24"/>
                <w:szCs w:val="24"/>
                <w:lang w:val="es-ES"/>
              </w:rPr>
            </w:pPr>
            <w:ins w:id="1223" w:author="Javier Kachuka" w:date="2019-11-05T22:42:00Z">
              <w:r w:rsidRPr="00EC5FEE">
                <w:rPr>
                  <w:rFonts w:cs="Arial"/>
                  <w:b/>
                  <w:sz w:val="24"/>
                  <w:szCs w:val="24"/>
                  <w:lang w:val="es-ES"/>
                </w:rPr>
                <w:t xml:space="preserve">Descripción </w:t>
              </w:r>
            </w:ins>
            <w:del w:id="1224" w:author="Javier Kachuka" w:date="2019-11-05T22:42:00Z">
              <w:r w:rsidRPr="00EC5FEE" w:rsidDel="009C2F10">
                <w:rPr>
                  <w:rFonts w:cs="Arial"/>
                  <w:b/>
                  <w:sz w:val="24"/>
                  <w:szCs w:val="24"/>
                  <w:lang w:val="es-ES"/>
                </w:rPr>
                <w:delText xml:space="preserve">Descripción </w:delText>
              </w:r>
            </w:del>
          </w:p>
        </w:tc>
        <w:tc>
          <w:tcPr>
            <w:tcW w:w="6706" w:type="dxa"/>
            <w:gridSpan w:val="2"/>
          </w:tcPr>
          <w:p w14:paraId="3EA76778" w14:textId="7713CE68" w:rsidR="00AB4322" w:rsidRPr="00EC5FEE" w:rsidRDefault="00AB4322" w:rsidP="00AB4322">
            <w:pPr>
              <w:rPr>
                <w:rFonts w:cs="Arial"/>
                <w:sz w:val="24"/>
                <w:szCs w:val="24"/>
                <w:lang w:val="es-ES"/>
              </w:rPr>
            </w:pPr>
            <w:ins w:id="1225" w:author="Javier Kachuka" w:date="2019-11-05T22: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del reclamo</w:t>
              </w:r>
            </w:ins>
            <w:del w:id="1226" w:author="Javier Kachuka" w:date="2019-11-05T22:42:00Z">
              <w:r w:rsidRPr="00EC5FEE" w:rsidDel="009C2F10">
                <w:rPr>
                  <w:rFonts w:cs="Arial"/>
                  <w:sz w:val="24"/>
                  <w:szCs w:val="24"/>
                  <w:lang w:val="es-ES"/>
                </w:rPr>
                <w:delText>El empleado o el oficinista modifica los detalles del reclamo</w:delText>
              </w:r>
            </w:del>
          </w:p>
        </w:tc>
      </w:tr>
      <w:tr w:rsidR="00AB4322" w:rsidRPr="00EC5FEE" w14:paraId="532413BD" w14:textId="77777777" w:rsidTr="00E76878">
        <w:tc>
          <w:tcPr>
            <w:tcW w:w="2122" w:type="dxa"/>
            <w:shd w:val="clear" w:color="auto" w:fill="9CC2E5" w:themeFill="accent1" w:themeFillTint="99"/>
          </w:tcPr>
          <w:p w14:paraId="2A4CF54A" w14:textId="03A5C517" w:rsidR="00AB4322" w:rsidRPr="00EC5FEE" w:rsidRDefault="00AB4322" w:rsidP="00AB4322">
            <w:pPr>
              <w:rPr>
                <w:rFonts w:cs="Arial"/>
                <w:b/>
                <w:sz w:val="24"/>
                <w:szCs w:val="24"/>
                <w:lang w:val="es-ES"/>
              </w:rPr>
            </w:pPr>
            <w:ins w:id="1227" w:author="Javier Kachuka" w:date="2019-11-05T22:42:00Z">
              <w:r w:rsidRPr="00EC5FEE">
                <w:rPr>
                  <w:rFonts w:cs="Arial"/>
                  <w:b/>
                  <w:sz w:val="24"/>
                  <w:szCs w:val="24"/>
                  <w:lang w:val="es-ES"/>
                </w:rPr>
                <w:t>Referencia Cruzada</w:t>
              </w:r>
            </w:ins>
            <w:del w:id="1228" w:author="Javier Kachuka" w:date="2019-11-05T22:42:00Z">
              <w:r w:rsidRPr="00EC5FEE" w:rsidDel="009C2F10">
                <w:rPr>
                  <w:rFonts w:cs="Arial"/>
                  <w:b/>
                  <w:sz w:val="24"/>
                  <w:szCs w:val="24"/>
                  <w:lang w:val="es-ES"/>
                </w:rPr>
                <w:delText>Referencia Cruzada</w:delText>
              </w:r>
            </w:del>
          </w:p>
        </w:tc>
        <w:tc>
          <w:tcPr>
            <w:tcW w:w="6706" w:type="dxa"/>
            <w:gridSpan w:val="2"/>
          </w:tcPr>
          <w:p w14:paraId="656AF41E" w14:textId="128ADF40" w:rsidR="00AB4322" w:rsidRPr="00EC5FEE" w:rsidRDefault="00AB4322" w:rsidP="00AB4322">
            <w:pPr>
              <w:rPr>
                <w:rFonts w:cs="Arial"/>
                <w:sz w:val="24"/>
                <w:szCs w:val="24"/>
                <w:lang w:val="es-ES"/>
              </w:rPr>
            </w:pPr>
            <w:ins w:id="1229" w:author="Javier Kachuka" w:date="2019-11-05T22:42:00Z">
              <w:r w:rsidRPr="00EC5FEE">
                <w:rPr>
                  <w:rFonts w:cs="Arial"/>
                  <w:sz w:val="24"/>
                  <w:szCs w:val="24"/>
                  <w:lang w:val="es-ES"/>
                </w:rPr>
                <w:t>RF1.2</w:t>
              </w:r>
            </w:ins>
            <w:del w:id="1230" w:author="Javier Kachuka" w:date="2019-11-05T22:42:00Z">
              <w:r w:rsidRPr="00EC5FEE" w:rsidDel="009C2F10">
                <w:rPr>
                  <w:rFonts w:cs="Arial"/>
                  <w:sz w:val="24"/>
                  <w:szCs w:val="24"/>
                  <w:lang w:val="es-ES"/>
                </w:rPr>
                <w:delText>RF1.2</w:delText>
              </w:r>
            </w:del>
          </w:p>
        </w:tc>
      </w:tr>
      <w:tr w:rsidR="00E76878" w:rsidRPr="00EC5FEE" w14:paraId="33A0018B" w14:textId="77777777" w:rsidTr="00E76878">
        <w:tc>
          <w:tcPr>
            <w:tcW w:w="2122" w:type="dxa"/>
            <w:shd w:val="clear" w:color="auto" w:fill="9CC2E5" w:themeFill="accent1" w:themeFillTint="99"/>
          </w:tcPr>
          <w:p w14:paraId="2A1628A1"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2F2182B4" w14:textId="77777777" w:rsidR="00E76878" w:rsidRPr="00EC5FEE" w:rsidRDefault="00E76878" w:rsidP="00E76878">
            <w:pPr>
              <w:rPr>
                <w:rFonts w:cs="Arial"/>
                <w:sz w:val="24"/>
                <w:szCs w:val="24"/>
                <w:lang w:val="es-ES"/>
              </w:rPr>
            </w:pPr>
          </w:p>
        </w:tc>
      </w:tr>
      <w:tr w:rsidR="00E76878" w:rsidRPr="00563768" w14:paraId="0BC3B620" w14:textId="77777777" w:rsidTr="00E76878">
        <w:tc>
          <w:tcPr>
            <w:tcW w:w="2122" w:type="dxa"/>
            <w:shd w:val="clear" w:color="auto" w:fill="9CC2E5" w:themeFill="accent1" w:themeFillTint="99"/>
          </w:tcPr>
          <w:p w14:paraId="1C67F648"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5B5FF841" w14:textId="1334FE9F" w:rsidR="00E76878" w:rsidRPr="00EC5FEE" w:rsidRDefault="00E76878" w:rsidP="003003BF">
            <w:pPr>
              <w:rPr>
                <w:rFonts w:cs="Arial"/>
                <w:sz w:val="24"/>
                <w:szCs w:val="24"/>
                <w:lang w:val="es-ES"/>
              </w:rPr>
            </w:pPr>
            <w:r>
              <w:rPr>
                <w:rFonts w:cs="Arial"/>
                <w:sz w:val="24"/>
                <w:szCs w:val="24"/>
                <w:lang w:val="es-ES"/>
              </w:rPr>
              <w:t xml:space="preserve">Se </w:t>
            </w:r>
            <w:del w:id="1231" w:author="Javier Kachuka" w:date="2019-11-05T22:42:00Z">
              <w:r w:rsidDel="00AB4322">
                <w:rPr>
                  <w:rFonts w:cs="Arial"/>
                  <w:sz w:val="24"/>
                  <w:szCs w:val="24"/>
                  <w:lang w:val="es-ES"/>
                </w:rPr>
                <w:delText>registró un nuevo reclamo</w:delText>
              </w:r>
            </w:del>
            <w:ins w:id="1232" w:author="Javier Kachuka" w:date="2019-11-05T22:42:00Z">
              <w:r w:rsidR="00AB4322">
                <w:rPr>
                  <w:rFonts w:cs="Arial"/>
                  <w:sz w:val="24"/>
                  <w:szCs w:val="24"/>
                  <w:lang w:val="es-ES"/>
                </w:rPr>
                <w:t xml:space="preserve">modificaron los requisitos de un reclamo. </w:t>
              </w:r>
            </w:ins>
          </w:p>
        </w:tc>
      </w:tr>
      <w:tr w:rsidR="00E76878" w:rsidRPr="00AB4322" w14:paraId="0D08C339" w14:textId="77777777" w:rsidTr="00E76878">
        <w:tc>
          <w:tcPr>
            <w:tcW w:w="8828" w:type="dxa"/>
            <w:gridSpan w:val="3"/>
            <w:shd w:val="clear" w:color="auto" w:fill="9CC2E5" w:themeFill="accent1" w:themeFillTint="99"/>
          </w:tcPr>
          <w:p w14:paraId="6E2E9B4D"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563768" w14:paraId="3350A9DA" w14:textId="77777777" w:rsidTr="00E76878">
        <w:tc>
          <w:tcPr>
            <w:tcW w:w="4414" w:type="dxa"/>
            <w:gridSpan w:val="2"/>
          </w:tcPr>
          <w:p w14:paraId="24362B10" w14:textId="4C3CA198" w:rsidR="00E76878" w:rsidRPr="00EC5FEE" w:rsidRDefault="00E76878" w:rsidP="003003BF">
            <w:pPr>
              <w:pStyle w:val="Prrafodelista"/>
              <w:numPr>
                <w:ilvl w:val="0"/>
                <w:numId w:val="9"/>
              </w:numPr>
              <w:jc w:val="both"/>
              <w:rPr>
                <w:rFonts w:cs="Arial"/>
                <w:sz w:val="24"/>
                <w:szCs w:val="24"/>
                <w:lang w:val="es-ES"/>
              </w:rPr>
            </w:pPr>
            <w:r>
              <w:rPr>
                <w:rFonts w:cs="Arial"/>
                <w:sz w:val="24"/>
                <w:szCs w:val="24"/>
                <w:lang w:val="es-ES"/>
              </w:rPr>
              <w:t>El caso de uso comienza cuando el</w:t>
            </w:r>
            <w:del w:id="1233" w:author="Javier Kachuka" w:date="2019-11-05T22:43:00Z">
              <w:r w:rsidDel="00AB4322">
                <w:rPr>
                  <w:rFonts w:cs="Arial"/>
                  <w:sz w:val="24"/>
                  <w:szCs w:val="24"/>
                  <w:lang w:val="es-ES"/>
                </w:rPr>
                <w:delText xml:space="preserve"> empleado</w:delText>
              </w:r>
            </w:del>
            <w:r>
              <w:rPr>
                <w:rFonts w:cs="Arial"/>
                <w:sz w:val="24"/>
                <w:szCs w:val="24"/>
                <w:lang w:val="es-ES"/>
              </w:rPr>
              <w:t xml:space="preserve"> </w:t>
            </w:r>
            <w:del w:id="1234" w:author="Javier Kachuka" w:date="2019-11-05T22:43:00Z">
              <w:r w:rsidDel="00AB4322">
                <w:rPr>
                  <w:rFonts w:cs="Arial"/>
                  <w:sz w:val="24"/>
                  <w:szCs w:val="24"/>
                  <w:lang w:val="es-ES"/>
                </w:rPr>
                <w:delText xml:space="preserve">u </w:delText>
              </w:r>
            </w:del>
            <w:r>
              <w:rPr>
                <w:rFonts w:cs="Arial"/>
                <w:sz w:val="24"/>
                <w:szCs w:val="24"/>
                <w:lang w:val="es-ES"/>
              </w:rPr>
              <w:t>oficinista</w:t>
            </w:r>
            <w:ins w:id="1235" w:author="Javier Kachuka" w:date="2019-11-05T22:43:00Z">
              <w:r w:rsidR="00AB4322">
                <w:rPr>
                  <w:rFonts w:cs="Arial"/>
                  <w:sz w:val="24"/>
                  <w:szCs w:val="24"/>
                  <w:lang w:val="es-ES"/>
                </w:rPr>
                <w:t xml:space="preserve"> o administrador</w:t>
              </w:r>
            </w:ins>
            <w:r>
              <w:rPr>
                <w:rFonts w:cs="Arial"/>
                <w:sz w:val="24"/>
                <w:szCs w:val="24"/>
                <w:lang w:val="es-ES"/>
              </w:rPr>
              <w:t xml:space="preserve"> solicita modificar un reclamo.</w:t>
            </w:r>
          </w:p>
        </w:tc>
        <w:tc>
          <w:tcPr>
            <w:tcW w:w="4414" w:type="dxa"/>
          </w:tcPr>
          <w:p w14:paraId="4D1ED7FC" w14:textId="77777777" w:rsidR="00E76878" w:rsidRPr="00EC5FEE" w:rsidRDefault="00E76878" w:rsidP="00E76878">
            <w:pPr>
              <w:jc w:val="both"/>
              <w:rPr>
                <w:rFonts w:cs="Arial"/>
                <w:sz w:val="24"/>
                <w:szCs w:val="24"/>
                <w:lang w:val="es-ES"/>
              </w:rPr>
            </w:pPr>
          </w:p>
        </w:tc>
      </w:tr>
      <w:tr w:rsidR="00E76878" w:rsidRPr="00563768" w14:paraId="04926633" w14:textId="77777777" w:rsidTr="00E76878">
        <w:tc>
          <w:tcPr>
            <w:tcW w:w="4414" w:type="dxa"/>
            <w:gridSpan w:val="2"/>
          </w:tcPr>
          <w:p w14:paraId="3890D8BA" w14:textId="77777777" w:rsidR="00E76878" w:rsidRPr="00EC5FEE" w:rsidRDefault="00E76878" w:rsidP="00E76878">
            <w:pPr>
              <w:jc w:val="both"/>
              <w:rPr>
                <w:rFonts w:cs="Arial"/>
                <w:sz w:val="24"/>
                <w:szCs w:val="24"/>
                <w:lang w:val="es-ES"/>
              </w:rPr>
            </w:pPr>
          </w:p>
        </w:tc>
        <w:tc>
          <w:tcPr>
            <w:tcW w:w="4414" w:type="dxa"/>
          </w:tcPr>
          <w:p w14:paraId="27D72AD1" w14:textId="77777777" w:rsidR="00E76878" w:rsidRPr="00EC5FEE" w:rsidRDefault="00E76878" w:rsidP="00E76878">
            <w:pPr>
              <w:pStyle w:val="Prrafodelista"/>
              <w:numPr>
                <w:ilvl w:val="0"/>
                <w:numId w:val="9"/>
              </w:numPr>
              <w:jc w:val="both"/>
              <w:rPr>
                <w:rFonts w:cs="Arial"/>
                <w:sz w:val="24"/>
                <w:szCs w:val="24"/>
                <w:lang w:val="es-ES"/>
              </w:rPr>
            </w:pPr>
            <w:r>
              <w:rPr>
                <w:rFonts w:cs="Arial"/>
                <w:sz w:val="24"/>
                <w:szCs w:val="24"/>
                <w:lang w:val="es-ES"/>
              </w:rPr>
              <w:t xml:space="preserve">El sistema </w:t>
            </w:r>
            <w:r w:rsidR="00572E70">
              <w:rPr>
                <w:rFonts w:cs="Arial"/>
                <w:sz w:val="24"/>
                <w:szCs w:val="24"/>
                <w:lang w:val="es-ES"/>
              </w:rPr>
              <w:t>muestra los reclamos cargados y solicita que se ingrese un identificador de reclamo.</w:t>
            </w:r>
          </w:p>
        </w:tc>
      </w:tr>
      <w:tr w:rsidR="00E76878" w:rsidRPr="00563768" w14:paraId="2E3ADBF3" w14:textId="77777777" w:rsidTr="00E76878">
        <w:tc>
          <w:tcPr>
            <w:tcW w:w="4414" w:type="dxa"/>
            <w:gridSpan w:val="2"/>
          </w:tcPr>
          <w:p w14:paraId="7F6776EF" w14:textId="1F444C47" w:rsidR="00E76878" w:rsidRPr="00EC5FEE"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6" w:author="Javier Kachuka" w:date="2019-11-05T22:43:00Z">
              <w:r w:rsidR="00AB4322">
                <w:rPr>
                  <w:rFonts w:cs="Arial"/>
                  <w:sz w:val="24"/>
                  <w:szCs w:val="24"/>
                  <w:lang w:val="es-ES"/>
                </w:rPr>
                <w:t xml:space="preserve">oficinista o administrador </w:t>
              </w:r>
            </w:ins>
            <w:del w:id="1237" w:author="Javier Kachuka" w:date="2019-11-05T22:43:00Z">
              <w:r w:rsidDel="00AB4322">
                <w:rPr>
                  <w:rFonts w:cs="Arial"/>
                  <w:sz w:val="24"/>
                  <w:szCs w:val="24"/>
                  <w:lang w:val="es-ES"/>
                </w:rPr>
                <w:delText xml:space="preserve">empleado u oficinista </w:delText>
              </w:r>
            </w:del>
            <w:r>
              <w:rPr>
                <w:rFonts w:cs="Arial"/>
                <w:sz w:val="24"/>
                <w:szCs w:val="24"/>
                <w:lang w:val="es-ES"/>
              </w:rPr>
              <w:t>ingresa el identificador del reclamo.</w:t>
            </w:r>
          </w:p>
        </w:tc>
        <w:tc>
          <w:tcPr>
            <w:tcW w:w="4414" w:type="dxa"/>
          </w:tcPr>
          <w:p w14:paraId="3F4AA8CF" w14:textId="77777777" w:rsidR="00E76878" w:rsidRPr="00EC5FEE" w:rsidRDefault="00E76878" w:rsidP="00E76878">
            <w:pPr>
              <w:jc w:val="both"/>
              <w:rPr>
                <w:rFonts w:cs="Arial"/>
                <w:sz w:val="24"/>
                <w:szCs w:val="24"/>
                <w:lang w:val="es-ES"/>
              </w:rPr>
            </w:pPr>
          </w:p>
        </w:tc>
      </w:tr>
      <w:tr w:rsidR="00E76878" w:rsidRPr="00563768" w14:paraId="3EF330C9" w14:textId="77777777" w:rsidTr="00E76878">
        <w:tc>
          <w:tcPr>
            <w:tcW w:w="4414" w:type="dxa"/>
            <w:gridSpan w:val="2"/>
          </w:tcPr>
          <w:p w14:paraId="2314CF72" w14:textId="77777777" w:rsidR="00E76878" w:rsidRPr="00EC5FEE" w:rsidRDefault="00E76878" w:rsidP="00E76878">
            <w:pPr>
              <w:jc w:val="both"/>
              <w:rPr>
                <w:rFonts w:cs="Arial"/>
                <w:sz w:val="24"/>
                <w:szCs w:val="24"/>
                <w:lang w:val="es-ES"/>
              </w:rPr>
            </w:pPr>
          </w:p>
        </w:tc>
        <w:tc>
          <w:tcPr>
            <w:tcW w:w="4414" w:type="dxa"/>
          </w:tcPr>
          <w:p w14:paraId="70671DE8" w14:textId="77777777" w:rsidR="00E76878" w:rsidRPr="00EC5FEE" w:rsidRDefault="00572E70" w:rsidP="00E76878">
            <w:pPr>
              <w:pStyle w:val="Prrafodelista"/>
              <w:numPr>
                <w:ilvl w:val="0"/>
                <w:numId w:val="9"/>
              </w:numPr>
              <w:jc w:val="both"/>
              <w:rPr>
                <w:rFonts w:cs="Arial"/>
                <w:sz w:val="24"/>
                <w:szCs w:val="24"/>
                <w:lang w:val="es-ES"/>
              </w:rPr>
            </w:pPr>
            <w:r>
              <w:rPr>
                <w:rFonts w:cs="Arial"/>
                <w:sz w:val="24"/>
                <w:szCs w:val="24"/>
                <w:lang w:val="es-ES"/>
              </w:rPr>
              <w:t>El sistema busca por ese identificador y muestra los reclamos que cumplan con el mismo.</w:t>
            </w:r>
          </w:p>
        </w:tc>
      </w:tr>
      <w:tr w:rsidR="00572E70" w:rsidRPr="00563768" w14:paraId="637EA15C" w14:textId="77777777" w:rsidTr="00E76878">
        <w:tc>
          <w:tcPr>
            <w:tcW w:w="4414" w:type="dxa"/>
            <w:gridSpan w:val="2"/>
          </w:tcPr>
          <w:p w14:paraId="12A37141" w14:textId="18E390F6"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8" w:author="Javier Kachuka" w:date="2019-11-05T22:44:00Z">
              <w:r w:rsidR="00AB4322">
                <w:rPr>
                  <w:rFonts w:cs="Arial"/>
                  <w:sz w:val="24"/>
                  <w:szCs w:val="24"/>
                  <w:lang w:val="es-ES"/>
                </w:rPr>
                <w:t xml:space="preserve">oficinista o administrador </w:t>
              </w:r>
            </w:ins>
            <w:del w:id="1239" w:author="Javier Kachuka" w:date="2019-11-05T22:44:00Z">
              <w:r w:rsidDel="00AB4322">
                <w:rPr>
                  <w:rFonts w:cs="Arial"/>
                  <w:sz w:val="24"/>
                  <w:szCs w:val="24"/>
                  <w:lang w:val="es-ES"/>
                </w:rPr>
                <w:delText xml:space="preserve">empleado u oficinista </w:delText>
              </w:r>
            </w:del>
            <w:r>
              <w:rPr>
                <w:rFonts w:cs="Arial"/>
                <w:sz w:val="24"/>
                <w:szCs w:val="24"/>
                <w:lang w:val="es-ES"/>
              </w:rPr>
              <w:t>selecciona el reclamo.</w:t>
            </w:r>
          </w:p>
        </w:tc>
        <w:tc>
          <w:tcPr>
            <w:tcW w:w="4414" w:type="dxa"/>
          </w:tcPr>
          <w:p w14:paraId="233C831C" w14:textId="77777777" w:rsidR="00572E70" w:rsidRPr="00572E70" w:rsidRDefault="00572E70" w:rsidP="00572E70">
            <w:pPr>
              <w:jc w:val="both"/>
              <w:rPr>
                <w:rFonts w:cs="Arial"/>
                <w:sz w:val="24"/>
                <w:szCs w:val="24"/>
                <w:lang w:val="es-ES"/>
              </w:rPr>
            </w:pPr>
          </w:p>
        </w:tc>
      </w:tr>
      <w:tr w:rsidR="00572E70" w:rsidRPr="00563768" w14:paraId="6DEADE32" w14:textId="77777777" w:rsidTr="00E76878">
        <w:tc>
          <w:tcPr>
            <w:tcW w:w="4414" w:type="dxa"/>
            <w:gridSpan w:val="2"/>
          </w:tcPr>
          <w:p w14:paraId="0C013E9C" w14:textId="77777777" w:rsidR="00572E70" w:rsidRPr="00572E70" w:rsidRDefault="00572E70" w:rsidP="00572E70">
            <w:pPr>
              <w:jc w:val="both"/>
              <w:rPr>
                <w:rFonts w:cs="Arial"/>
                <w:sz w:val="24"/>
                <w:szCs w:val="24"/>
                <w:lang w:val="es-ES"/>
              </w:rPr>
            </w:pPr>
          </w:p>
        </w:tc>
        <w:tc>
          <w:tcPr>
            <w:tcW w:w="4414" w:type="dxa"/>
          </w:tcPr>
          <w:p w14:paraId="26CBA7A3"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muestra todos los datos correspondientes a ese reclamo.</w:t>
            </w:r>
          </w:p>
        </w:tc>
      </w:tr>
      <w:tr w:rsidR="00572E70" w:rsidRPr="00563768" w14:paraId="486CC003" w14:textId="77777777" w:rsidTr="00E76878">
        <w:tc>
          <w:tcPr>
            <w:tcW w:w="4414" w:type="dxa"/>
            <w:gridSpan w:val="2"/>
          </w:tcPr>
          <w:p w14:paraId="665B1707"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empleado u oficinista modifica los datos correspondientes.</w:t>
            </w:r>
          </w:p>
        </w:tc>
        <w:tc>
          <w:tcPr>
            <w:tcW w:w="4414" w:type="dxa"/>
          </w:tcPr>
          <w:p w14:paraId="4F8F52EA" w14:textId="77777777" w:rsidR="00572E70" w:rsidRPr="00572E70" w:rsidRDefault="00572E70" w:rsidP="00572E70">
            <w:pPr>
              <w:jc w:val="both"/>
              <w:rPr>
                <w:rFonts w:cs="Arial"/>
                <w:sz w:val="24"/>
                <w:szCs w:val="24"/>
                <w:lang w:val="es-ES"/>
              </w:rPr>
            </w:pPr>
          </w:p>
        </w:tc>
      </w:tr>
      <w:tr w:rsidR="00572E70" w:rsidRPr="00563768" w14:paraId="53DBFA0D" w14:textId="77777777" w:rsidTr="00E76878">
        <w:tc>
          <w:tcPr>
            <w:tcW w:w="4414" w:type="dxa"/>
            <w:gridSpan w:val="2"/>
          </w:tcPr>
          <w:p w14:paraId="0F0F073D" w14:textId="77777777" w:rsidR="00572E70" w:rsidRPr="00572E70" w:rsidRDefault="00572E70" w:rsidP="00572E70">
            <w:pPr>
              <w:jc w:val="both"/>
              <w:rPr>
                <w:rFonts w:cs="Arial"/>
                <w:sz w:val="24"/>
                <w:szCs w:val="24"/>
                <w:lang w:val="es-ES"/>
              </w:rPr>
            </w:pPr>
          </w:p>
        </w:tc>
        <w:tc>
          <w:tcPr>
            <w:tcW w:w="4414" w:type="dxa"/>
          </w:tcPr>
          <w:p w14:paraId="4E9561F6"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guarda los cambios y finaliza el caso de uso.</w:t>
            </w:r>
          </w:p>
        </w:tc>
      </w:tr>
      <w:tr w:rsidR="00E76878" w:rsidRPr="00EC5FEE" w14:paraId="66D1AEF5" w14:textId="77777777" w:rsidTr="00E76878">
        <w:tc>
          <w:tcPr>
            <w:tcW w:w="8828" w:type="dxa"/>
            <w:gridSpan w:val="3"/>
            <w:shd w:val="clear" w:color="auto" w:fill="9CC2E5" w:themeFill="accent1" w:themeFillTint="99"/>
          </w:tcPr>
          <w:p w14:paraId="39149CD7" w14:textId="77777777" w:rsidR="00E76878" w:rsidRPr="00EC5FEE" w:rsidRDefault="00572E70" w:rsidP="00E76878">
            <w:pPr>
              <w:jc w:val="center"/>
              <w:rPr>
                <w:rFonts w:cs="Arial"/>
                <w:sz w:val="24"/>
                <w:szCs w:val="24"/>
                <w:lang w:val="es-ES"/>
              </w:rPr>
            </w:pPr>
            <w:r>
              <w:rPr>
                <w:rFonts w:cs="Arial"/>
                <w:b/>
                <w:sz w:val="24"/>
                <w:szCs w:val="24"/>
                <w:lang w:val="es-ES"/>
              </w:rPr>
              <w:t>C</w:t>
            </w:r>
            <w:r w:rsidR="00E76878" w:rsidRPr="00EC5FEE">
              <w:rPr>
                <w:rFonts w:cs="Arial"/>
                <w:b/>
                <w:sz w:val="24"/>
                <w:szCs w:val="24"/>
                <w:lang w:val="es-ES"/>
              </w:rPr>
              <w:t>urso Alternativo de Eventos</w:t>
            </w:r>
          </w:p>
        </w:tc>
      </w:tr>
      <w:tr w:rsidR="00E76878" w:rsidRPr="00563768" w14:paraId="078258C7" w14:textId="77777777" w:rsidTr="00E76878">
        <w:tc>
          <w:tcPr>
            <w:tcW w:w="4414" w:type="dxa"/>
            <w:gridSpan w:val="2"/>
          </w:tcPr>
          <w:p w14:paraId="1531D874" w14:textId="77777777" w:rsidR="00E76878" w:rsidRPr="00EC5FEE" w:rsidRDefault="00E76878" w:rsidP="005C326A">
            <w:pPr>
              <w:jc w:val="both"/>
              <w:rPr>
                <w:rFonts w:cs="Arial"/>
                <w:b/>
                <w:sz w:val="24"/>
                <w:szCs w:val="24"/>
                <w:lang w:val="es-ES"/>
              </w:rPr>
            </w:pPr>
          </w:p>
        </w:tc>
        <w:tc>
          <w:tcPr>
            <w:tcW w:w="4414" w:type="dxa"/>
          </w:tcPr>
          <w:p w14:paraId="34499FC0" w14:textId="77777777" w:rsidR="00E76878" w:rsidRPr="00EC5FEE" w:rsidRDefault="00572E70" w:rsidP="005C326A">
            <w:pPr>
              <w:jc w:val="both"/>
              <w:rPr>
                <w:rFonts w:cs="Arial"/>
                <w:sz w:val="24"/>
                <w:szCs w:val="24"/>
                <w:lang w:val="es-ES"/>
              </w:rPr>
            </w:pPr>
            <w:r>
              <w:rPr>
                <w:rFonts w:cs="Arial"/>
                <w:sz w:val="24"/>
                <w:szCs w:val="24"/>
                <w:lang w:val="es-ES"/>
              </w:rPr>
              <w:t>4.1 Si el sistema no encuentra el reclamo, finaliza el caso de uso.</w:t>
            </w:r>
          </w:p>
        </w:tc>
      </w:tr>
    </w:tbl>
    <w:p w14:paraId="2E947D78" w14:textId="2CEF60FF" w:rsidR="00930009" w:rsidRDefault="00930009" w:rsidP="00431D6D">
      <w:pPr>
        <w:rPr>
          <w:lang w:val="es-ES"/>
        </w:rPr>
      </w:pPr>
    </w:p>
    <w:p w14:paraId="4B8E4B66" w14:textId="7F804AB6" w:rsidR="00E76878" w:rsidRDefault="00930009" w:rsidP="00431D6D">
      <w:pPr>
        <w:rPr>
          <w:lang w:val="es-ES"/>
        </w:rPr>
      </w:pPr>
      <w:r>
        <w:rPr>
          <w:lang w:val="es-ES"/>
        </w:rPr>
        <w:br w:type="page"/>
      </w:r>
    </w:p>
    <w:tbl>
      <w:tblPr>
        <w:tblStyle w:val="Tablaconcuadrcula"/>
        <w:tblW w:w="0" w:type="auto"/>
        <w:tblLook w:val="04A0" w:firstRow="1" w:lastRow="0" w:firstColumn="1" w:lastColumn="0" w:noHBand="0" w:noVBand="1"/>
      </w:tblPr>
      <w:tblGrid>
        <w:gridCol w:w="2391"/>
        <w:gridCol w:w="2155"/>
        <w:gridCol w:w="4282"/>
      </w:tblGrid>
      <w:tr w:rsidR="003003BF" w:rsidRPr="00563768" w14:paraId="198357A4" w14:textId="77777777" w:rsidTr="003552EC">
        <w:tc>
          <w:tcPr>
            <w:tcW w:w="2122" w:type="dxa"/>
            <w:shd w:val="clear" w:color="auto" w:fill="9CC2E5" w:themeFill="accent1" w:themeFillTint="99"/>
          </w:tcPr>
          <w:p w14:paraId="119E40C2" w14:textId="59C752CE" w:rsidR="003003BF" w:rsidRPr="00EC5FEE" w:rsidRDefault="003003BF" w:rsidP="003003BF">
            <w:pPr>
              <w:rPr>
                <w:rFonts w:cs="Arial"/>
                <w:b/>
                <w:sz w:val="24"/>
                <w:szCs w:val="24"/>
                <w:lang w:val="es-ES"/>
              </w:rPr>
            </w:pPr>
            <w:ins w:id="1240" w:author="Javier Kachuka" w:date="2019-11-05T22:44:00Z">
              <w:r w:rsidRPr="00EC5FEE">
                <w:rPr>
                  <w:rFonts w:cs="Arial"/>
                  <w:b/>
                  <w:sz w:val="24"/>
                  <w:szCs w:val="24"/>
                  <w:lang w:val="es-ES"/>
                </w:rPr>
                <w:lastRenderedPageBreak/>
                <w:t>Caso de uso</w:t>
              </w:r>
            </w:ins>
            <w:del w:id="1241" w:author="Javier Kachuka" w:date="2019-11-05T22:44:00Z">
              <w:r w:rsidRPr="00EC5FEE" w:rsidDel="007E158B">
                <w:rPr>
                  <w:rFonts w:cs="Arial"/>
                  <w:b/>
                  <w:sz w:val="24"/>
                  <w:szCs w:val="24"/>
                  <w:lang w:val="es-ES"/>
                </w:rPr>
                <w:delText>Caso de uso</w:delText>
              </w:r>
            </w:del>
          </w:p>
        </w:tc>
        <w:tc>
          <w:tcPr>
            <w:tcW w:w="6706" w:type="dxa"/>
            <w:gridSpan w:val="2"/>
          </w:tcPr>
          <w:p w14:paraId="7F2715FC" w14:textId="4E55CAFF" w:rsidR="003003BF" w:rsidRPr="00EC5FEE" w:rsidRDefault="003003BF" w:rsidP="003003BF">
            <w:pPr>
              <w:rPr>
                <w:rFonts w:cs="Arial"/>
                <w:sz w:val="24"/>
                <w:szCs w:val="24"/>
                <w:lang w:val="es-ES"/>
              </w:rPr>
            </w:pPr>
            <w:ins w:id="1242" w:author="Javier Kachuka" w:date="2019-11-05T22:44:00Z">
              <w:r>
                <w:rPr>
                  <w:rFonts w:cs="Arial"/>
                  <w:sz w:val="24"/>
                  <w:szCs w:val="24"/>
                  <w:lang w:val="es-ES"/>
                </w:rPr>
                <w:t xml:space="preserve">Listar </w:t>
              </w:r>
              <w:r w:rsidRPr="00EC5FEE">
                <w:rPr>
                  <w:rFonts w:cs="Arial"/>
                  <w:sz w:val="24"/>
                  <w:szCs w:val="24"/>
                  <w:lang w:val="es-ES"/>
                </w:rPr>
                <w:t>Reclamos</w:t>
              </w:r>
              <w:r>
                <w:rPr>
                  <w:rFonts w:cs="Arial"/>
                  <w:sz w:val="24"/>
                  <w:szCs w:val="24"/>
                  <w:lang w:val="es-ES"/>
                </w:rPr>
                <w:t xml:space="preserve"> (ABM de Reclamo)</w:t>
              </w:r>
            </w:ins>
            <w:del w:id="1243" w:author="Javier Kachuka" w:date="2019-11-05T22:44:00Z">
              <w:r w:rsidRPr="00EC5FEE" w:rsidDel="007E158B">
                <w:rPr>
                  <w:rFonts w:cs="Arial"/>
                  <w:sz w:val="24"/>
                  <w:szCs w:val="24"/>
                  <w:lang w:val="es-ES"/>
                </w:rPr>
                <w:delText>Ver Reclamos</w:delText>
              </w:r>
            </w:del>
          </w:p>
        </w:tc>
      </w:tr>
      <w:tr w:rsidR="003003BF" w:rsidRPr="00563768" w14:paraId="45895FDE" w14:textId="77777777" w:rsidTr="003552EC">
        <w:tc>
          <w:tcPr>
            <w:tcW w:w="2122" w:type="dxa"/>
            <w:shd w:val="clear" w:color="auto" w:fill="9CC2E5" w:themeFill="accent1" w:themeFillTint="99"/>
          </w:tcPr>
          <w:p w14:paraId="5EC5E20D" w14:textId="1F8C385B" w:rsidR="003003BF" w:rsidRPr="00EC5FEE" w:rsidRDefault="003003BF" w:rsidP="003003BF">
            <w:pPr>
              <w:rPr>
                <w:rFonts w:cs="Arial"/>
                <w:b/>
                <w:sz w:val="24"/>
                <w:szCs w:val="24"/>
                <w:lang w:val="es-ES"/>
              </w:rPr>
            </w:pPr>
            <w:ins w:id="1244" w:author="Javier Kachuka" w:date="2019-11-05T22:44:00Z">
              <w:r w:rsidRPr="00EC5FEE">
                <w:rPr>
                  <w:rFonts w:cs="Arial"/>
                  <w:b/>
                  <w:sz w:val="24"/>
                  <w:szCs w:val="24"/>
                  <w:lang w:val="es-ES"/>
                </w:rPr>
                <w:t>Actor</w:t>
              </w:r>
            </w:ins>
            <w:del w:id="1245" w:author="Javier Kachuka" w:date="2019-11-05T22:44:00Z">
              <w:r w:rsidRPr="00EC5FEE" w:rsidDel="007E158B">
                <w:rPr>
                  <w:rFonts w:cs="Arial"/>
                  <w:b/>
                  <w:sz w:val="24"/>
                  <w:szCs w:val="24"/>
                  <w:lang w:val="es-ES"/>
                </w:rPr>
                <w:delText>Actor</w:delText>
              </w:r>
            </w:del>
          </w:p>
        </w:tc>
        <w:tc>
          <w:tcPr>
            <w:tcW w:w="6706" w:type="dxa"/>
            <w:gridSpan w:val="2"/>
          </w:tcPr>
          <w:p w14:paraId="687E04C1" w14:textId="70BDFA3B" w:rsidR="003003BF" w:rsidRPr="00EC5FEE" w:rsidRDefault="003003BF" w:rsidP="003003BF">
            <w:pPr>
              <w:rPr>
                <w:rFonts w:cs="Arial"/>
                <w:sz w:val="24"/>
                <w:szCs w:val="24"/>
                <w:lang w:val="es-ES"/>
              </w:rPr>
            </w:pPr>
            <w:ins w:id="1246" w:author="Javier Kachuka" w:date="2019-11-05T22:44:00Z">
              <w:r w:rsidRPr="00EC5FEE">
                <w:rPr>
                  <w:rFonts w:cs="Arial"/>
                  <w:sz w:val="24"/>
                  <w:szCs w:val="24"/>
                  <w:lang w:val="es-ES"/>
                </w:rPr>
                <w:t>Empleado</w:t>
              </w:r>
              <w:r>
                <w:rPr>
                  <w:rFonts w:cs="Arial"/>
                  <w:sz w:val="24"/>
                  <w:szCs w:val="24"/>
                  <w:lang w:val="es-ES"/>
                </w:rPr>
                <w:t xml:space="preserve"> de planta, oficinista, administrador</w:t>
              </w:r>
            </w:ins>
            <w:del w:id="1247" w:author="Javier Kachuka" w:date="2019-11-05T22:44:00Z">
              <w:r w:rsidRPr="00EC5FEE" w:rsidDel="007E158B">
                <w:rPr>
                  <w:rFonts w:cs="Arial"/>
                  <w:sz w:val="24"/>
                  <w:szCs w:val="24"/>
                  <w:lang w:val="es-ES"/>
                </w:rPr>
                <w:delText>Empleado</w:delText>
              </w:r>
            </w:del>
          </w:p>
        </w:tc>
      </w:tr>
      <w:tr w:rsidR="003003BF" w:rsidRPr="00563768" w14:paraId="201483F8" w14:textId="77777777" w:rsidTr="003552EC">
        <w:tc>
          <w:tcPr>
            <w:tcW w:w="2122" w:type="dxa"/>
            <w:shd w:val="clear" w:color="auto" w:fill="9CC2E5" w:themeFill="accent1" w:themeFillTint="99"/>
          </w:tcPr>
          <w:p w14:paraId="422F95E0" w14:textId="791C0D9A" w:rsidR="003003BF" w:rsidRPr="00EC5FEE" w:rsidRDefault="003003BF" w:rsidP="003003BF">
            <w:pPr>
              <w:rPr>
                <w:rFonts w:cs="Arial"/>
                <w:b/>
                <w:sz w:val="24"/>
                <w:szCs w:val="24"/>
                <w:lang w:val="es-ES"/>
              </w:rPr>
            </w:pPr>
            <w:ins w:id="1248" w:author="Javier Kachuka" w:date="2019-11-05T22:44:00Z">
              <w:r w:rsidRPr="00EC5FEE">
                <w:rPr>
                  <w:rFonts w:cs="Arial"/>
                  <w:b/>
                  <w:sz w:val="24"/>
                  <w:szCs w:val="24"/>
                  <w:lang w:val="es-ES"/>
                </w:rPr>
                <w:t xml:space="preserve">Descripción </w:t>
              </w:r>
            </w:ins>
            <w:del w:id="1249" w:author="Javier Kachuka" w:date="2019-11-05T22:44:00Z">
              <w:r w:rsidRPr="00EC5FEE" w:rsidDel="007E158B">
                <w:rPr>
                  <w:rFonts w:cs="Arial"/>
                  <w:b/>
                  <w:sz w:val="24"/>
                  <w:szCs w:val="24"/>
                  <w:lang w:val="es-ES"/>
                </w:rPr>
                <w:delText xml:space="preserve">Descripción </w:delText>
              </w:r>
            </w:del>
          </w:p>
        </w:tc>
        <w:tc>
          <w:tcPr>
            <w:tcW w:w="6706" w:type="dxa"/>
            <w:gridSpan w:val="2"/>
          </w:tcPr>
          <w:p w14:paraId="36957E21" w14:textId="50636C62" w:rsidR="003003BF" w:rsidRPr="00EC5FEE" w:rsidRDefault="003003BF" w:rsidP="003003BF">
            <w:pPr>
              <w:rPr>
                <w:rFonts w:cs="Arial"/>
                <w:sz w:val="24"/>
                <w:szCs w:val="24"/>
                <w:lang w:val="es-ES"/>
              </w:rPr>
            </w:pPr>
            <w:ins w:id="1250" w:author="Javier Kachuka" w:date="2019-11-05T22:44:00Z">
              <w:r w:rsidRPr="00EC5FEE">
                <w:rPr>
                  <w:rFonts w:cs="Arial"/>
                  <w:sz w:val="24"/>
                  <w:szCs w:val="24"/>
                  <w:lang w:val="es-ES"/>
                </w:rPr>
                <w:t>El empleado</w:t>
              </w:r>
              <w:r>
                <w:rPr>
                  <w:rFonts w:cs="Arial"/>
                  <w:sz w:val="24"/>
                  <w:szCs w:val="24"/>
                  <w:lang w:val="es-ES"/>
                </w:rPr>
                <w:t xml:space="preserve"> de plata, oficinista o administrador</w:t>
              </w:r>
              <w:r w:rsidRPr="00EC5FEE">
                <w:rPr>
                  <w:rFonts w:cs="Arial"/>
                  <w:sz w:val="24"/>
                  <w:szCs w:val="24"/>
                  <w:lang w:val="es-ES"/>
                </w:rPr>
                <w:t xml:space="preserve"> puede ver</w:t>
              </w:r>
              <w:r>
                <w:rPr>
                  <w:rFonts w:cs="Arial"/>
                  <w:sz w:val="24"/>
                  <w:szCs w:val="24"/>
                  <w:lang w:val="es-ES"/>
                </w:rPr>
                <w:t xml:space="preserve"> todos los reclamos registrados</w:t>
              </w:r>
            </w:ins>
            <w:del w:id="1251" w:author="Javier Kachuka" w:date="2019-11-05T22:44:00Z">
              <w:r w:rsidRPr="00EC5FEE" w:rsidDel="007E158B">
                <w:rPr>
                  <w:rFonts w:cs="Arial"/>
                  <w:sz w:val="24"/>
                  <w:szCs w:val="24"/>
                  <w:lang w:val="es-ES"/>
                </w:rPr>
                <w:delText>El empleado puede ver todos los reclamos registrados por zona</w:delText>
              </w:r>
            </w:del>
          </w:p>
        </w:tc>
      </w:tr>
      <w:tr w:rsidR="003003BF" w:rsidRPr="00EC5FEE" w14:paraId="4817BF3B" w14:textId="77777777" w:rsidTr="003552EC">
        <w:tc>
          <w:tcPr>
            <w:tcW w:w="2122" w:type="dxa"/>
            <w:shd w:val="clear" w:color="auto" w:fill="9CC2E5" w:themeFill="accent1" w:themeFillTint="99"/>
          </w:tcPr>
          <w:p w14:paraId="4E177B9D" w14:textId="24686467" w:rsidR="003003BF" w:rsidRPr="00EC5FEE" w:rsidRDefault="003003BF" w:rsidP="003003BF">
            <w:pPr>
              <w:rPr>
                <w:rFonts w:cs="Arial"/>
                <w:b/>
                <w:sz w:val="24"/>
                <w:szCs w:val="24"/>
                <w:lang w:val="es-ES"/>
              </w:rPr>
            </w:pPr>
            <w:ins w:id="1252" w:author="Javier Kachuka" w:date="2019-11-05T22:44:00Z">
              <w:r w:rsidRPr="00EC5FEE">
                <w:rPr>
                  <w:rFonts w:cs="Arial"/>
                  <w:b/>
                  <w:sz w:val="24"/>
                  <w:szCs w:val="24"/>
                  <w:lang w:val="es-ES"/>
                </w:rPr>
                <w:t>Referencia Cruzada</w:t>
              </w:r>
            </w:ins>
            <w:del w:id="1253" w:author="Javier Kachuka" w:date="2019-11-05T22:44:00Z">
              <w:r w:rsidRPr="00EC5FEE" w:rsidDel="007E158B">
                <w:rPr>
                  <w:rFonts w:cs="Arial"/>
                  <w:b/>
                  <w:sz w:val="24"/>
                  <w:szCs w:val="24"/>
                  <w:lang w:val="es-ES"/>
                </w:rPr>
                <w:delText>Referencia Cruzada</w:delText>
              </w:r>
            </w:del>
          </w:p>
        </w:tc>
        <w:tc>
          <w:tcPr>
            <w:tcW w:w="6706" w:type="dxa"/>
            <w:gridSpan w:val="2"/>
          </w:tcPr>
          <w:p w14:paraId="75EE0A8D" w14:textId="6A8DA3B1" w:rsidR="003003BF" w:rsidRPr="00EC5FEE" w:rsidRDefault="003003BF" w:rsidP="003003BF">
            <w:pPr>
              <w:rPr>
                <w:rFonts w:cs="Arial"/>
                <w:sz w:val="24"/>
                <w:szCs w:val="24"/>
                <w:lang w:val="es-ES"/>
              </w:rPr>
            </w:pPr>
            <w:ins w:id="1254" w:author="Javier Kachuka" w:date="2019-11-05T22:44:00Z">
              <w:r w:rsidRPr="00EC5FEE">
                <w:rPr>
                  <w:rFonts w:cs="Arial"/>
                  <w:sz w:val="24"/>
                  <w:szCs w:val="24"/>
                  <w:lang w:val="es-ES"/>
                </w:rPr>
                <w:t>RF1.3</w:t>
              </w:r>
            </w:ins>
            <w:del w:id="1255" w:author="Javier Kachuka" w:date="2019-11-05T22:44:00Z">
              <w:r w:rsidRPr="00EC5FEE" w:rsidDel="007E158B">
                <w:rPr>
                  <w:rFonts w:cs="Arial"/>
                  <w:sz w:val="24"/>
                  <w:szCs w:val="24"/>
                  <w:lang w:val="es-ES"/>
                </w:rPr>
                <w:delText>RF1.3</w:delText>
              </w:r>
            </w:del>
          </w:p>
        </w:tc>
      </w:tr>
      <w:tr w:rsidR="00572E70" w:rsidRPr="00563768" w14:paraId="33BD1344" w14:textId="77777777" w:rsidTr="003552EC">
        <w:tc>
          <w:tcPr>
            <w:tcW w:w="2122" w:type="dxa"/>
            <w:shd w:val="clear" w:color="auto" w:fill="9CC2E5" w:themeFill="accent1" w:themeFillTint="99"/>
          </w:tcPr>
          <w:p w14:paraId="52100596" w14:textId="77777777" w:rsidR="00572E70" w:rsidRPr="00EC5FEE" w:rsidRDefault="00572E70" w:rsidP="003552EC">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4BB32C73" w14:textId="77777777" w:rsidR="00572E70" w:rsidRPr="00EC5FEE" w:rsidRDefault="00572E70" w:rsidP="003552EC">
            <w:pPr>
              <w:rPr>
                <w:rFonts w:cs="Arial"/>
                <w:sz w:val="24"/>
                <w:szCs w:val="24"/>
                <w:lang w:val="es-ES"/>
              </w:rPr>
            </w:pPr>
            <w:r>
              <w:rPr>
                <w:rFonts w:cs="Arial"/>
                <w:sz w:val="24"/>
                <w:szCs w:val="24"/>
                <w:lang w:val="es-ES"/>
              </w:rPr>
              <w:t>Existan reclamos en el sistema.</w:t>
            </w:r>
          </w:p>
        </w:tc>
      </w:tr>
      <w:tr w:rsidR="00572E70" w:rsidRPr="00E76878" w14:paraId="446AE839" w14:textId="77777777" w:rsidTr="003552EC">
        <w:tc>
          <w:tcPr>
            <w:tcW w:w="2122" w:type="dxa"/>
            <w:shd w:val="clear" w:color="auto" w:fill="9CC2E5" w:themeFill="accent1" w:themeFillTint="99"/>
          </w:tcPr>
          <w:p w14:paraId="7798E939" w14:textId="77777777" w:rsidR="00572E70" w:rsidRPr="00EC5FEE" w:rsidRDefault="00572E70" w:rsidP="003552EC">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40382186" w14:textId="77777777" w:rsidR="00572E70" w:rsidRPr="00EC5FEE" w:rsidRDefault="00572E70" w:rsidP="003552EC">
            <w:pPr>
              <w:rPr>
                <w:rFonts w:cs="Arial"/>
                <w:sz w:val="24"/>
                <w:szCs w:val="24"/>
                <w:lang w:val="es-ES"/>
              </w:rPr>
            </w:pPr>
          </w:p>
        </w:tc>
      </w:tr>
      <w:tr w:rsidR="00572E70" w:rsidRPr="00EC5FEE" w14:paraId="5AC9761C" w14:textId="77777777" w:rsidTr="003552EC">
        <w:tc>
          <w:tcPr>
            <w:tcW w:w="8828" w:type="dxa"/>
            <w:gridSpan w:val="3"/>
            <w:shd w:val="clear" w:color="auto" w:fill="9CC2E5" w:themeFill="accent1" w:themeFillTint="99"/>
          </w:tcPr>
          <w:p w14:paraId="545BA4AD" w14:textId="77777777" w:rsidR="00572E70" w:rsidRPr="00EC5FEE" w:rsidRDefault="00572E70" w:rsidP="003552EC">
            <w:pPr>
              <w:jc w:val="center"/>
              <w:rPr>
                <w:rFonts w:cs="Arial"/>
                <w:b/>
                <w:sz w:val="24"/>
                <w:szCs w:val="24"/>
                <w:lang w:val="es-ES"/>
              </w:rPr>
            </w:pPr>
            <w:r w:rsidRPr="00EC5FEE">
              <w:rPr>
                <w:rFonts w:cs="Arial"/>
                <w:b/>
                <w:sz w:val="24"/>
                <w:szCs w:val="24"/>
                <w:lang w:val="es-ES"/>
              </w:rPr>
              <w:t>Curso Típico de Eventos</w:t>
            </w:r>
          </w:p>
        </w:tc>
      </w:tr>
      <w:tr w:rsidR="00572E70" w:rsidRPr="00563768" w14:paraId="21202B54" w14:textId="77777777" w:rsidTr="003552EC">
        <w:tc>
          <w:tcPr>
            <w:tcW w:w="4414" w:type="dxa"/>
            <w:gridSpan w:val="2"/>
          </w:tcPr>
          <w:p w14:paraId="7DC4F446" w14:textId="0262B95D" w:rsidR="00572E70" w:rsidRPr="003003BF" w:rsidRDefault="00572E70">
            <w:pPr>
              <w:pStyle w:val="Prrafodelista"/>
              <w:numPr>
                <w:ilvl w:val="0"/>
                <w:numId w:val="25"/>
              </w:numPr>
              <w:jc w:val="both"/>
              <w:rPr>
                <w:rFonts w:cs="Arial"/>
                <w:sz w:val="24"/>
                <w:szCs w:val="24"/>
                <w:lang w:val="es-ES"/>
                <w:rPrChange w:id="1256" w:author="Javier Kachuka" w:date="2019-11-05T22:45:00Z">
                  <w:rPr>
                    <w:lang w:val="es-ES"/>
                  </w:rPr>
                </w:rPrChange>
              </w:rPr>
              <w:pPrChange w:id="1257" w:author="Javier Kachuka" w:date="2019-11-05T22:45:00Z">
                <w:pPr>
                  <w:pStyle w:val="Prrafodelista"/>
                  <w:numPr>
                    <w:numId w:val="10"/>
                  </w:numPr>
                  <w:ind w:hanging="360"/>
                  <w:jc w:val="both"/>
                </w:pPr>
              </w:pPrChange>
            </w:pPr>
            <w:r w:rsidRPr="003003BF">
              <w:rPr>
                <w:rFonts w:cs="Arial"/>
                <w:sz w:val="24"/>
                <w:szCs w:val="24"/>
                <w:lang w:val="es-ES"/>
                <w:rPrChange w:id="1258" w:author="Javier Kachuka" w:date="2019-11-05T22:45:00Z">
                  <w:rPr>
                    <w:lang w:val="es-ES"/>
                  </w:rPr>
                </w:rPrChange>
              </w:rPr>
              <w:t xml:space="preserve">El caso de uso comienza cuando el empleado </w:t>
            </w:r>
            <w:ins w:id="1259" w:author="Javier Kachuka" w:date="2019-11-05T22:44:00Z">
              <w:r w:rsidR="003003BF" w:rsidRPr="003003BF">
                <w:rPr>
                  <w:rFonts w:cs="Arial"/>
                  <w:sz w:val="24"/>
                  <w:szCs w:val="24"/>
                  <w:lang w:val="es-ES"/>
                  <w:rPrChange w:id="1260" w:author="Javier Kachuka" w:date="2019-11-05T22:45:00Z">
                    <w:rPr>
                      <w:lang w:val="es-ES"/>
                    </w:rPr>
                  </w:rPrChange>
                </w:rPr>
                <w:t xml:space="preserve">de planta, </w:t>
              </w:r>
            </w:ins>
            <w:del w:id="1261" w:author="Javier Kachuka" w:date="2019-11-05T22:44:00Z">
              <w:r w:rsidRPr="003003BF" w:rsidDel="003003BF">
                <w:rPr>
                  <w:rFonts w:cs="Arial"/>
                  <w:sz w:val="24"/>
                  <w:szCs w:val="24"/>
                  <w:lang w:val="es-ES"/>
                  <w:rPrChange w:id="1262" w:author="Javier Kachuka" w:date="2019-11-05T22:45:00Z">
                    <w:rPr>
                      <w:lang w:val="es-ES"/>
                    </w:rPr>
                  </w:rPrChange>
                </w:rPr>
                <w:delText xml:space="preserve">u </w:delText>
              </w:r>
            </w:del>
            <w:r w:rsidRPr="003003BF">
              <w:rPr>
                <w:rFonts w:cs="Arial"/>
                <w:sz w:val="24"/>
                <w:szCs w:val="24"/>
                <w:lang w:val="es-ES"/>
                <w:rPrChange w:id="1263" w:author="Javier Kachuka" w:date="2019-11-05T22:45:00Z">
                  <w:rPr>
                    <w:lang w:val="es-ES"/>
                  </w:rPr>
                </w:rPrChange>
              </w:rPr>
              <w:t xml:space="preserve">oficinista </w:t>
            </w:r>
            <w:ins w:id="1264" w:author="Javier Kachuka" w:date="2019-11-05T22:45:00Z">
              <w:r w:rsidR="003003BF" w:rsidRPr="003003BF">
                <w:rPr>
                  <w:rFonts w:cs="Arial"/>
                  <w:sz w:val="24"/>
                  <w:szCs w:val="24"/>
                  <w:lang w:val="es-ES"/>
                  <w:rPrChange w:id="1265" w:author="Javier Kachuka" w:date="2019-11-05T22:45:00Z">
                    <w:rPr>
                      <w:lang w:val="es-ES"/>
                    </w:rPr>
                  </w:rPrChange>
                </w:rPr>
                <w:t xml:space="preserve">o administrador </w:t>
              </w:r>
            </w:ins>
            <w:r w:rsidRPr="003003BF">
              <w:rPr>
                <w:rFonts w:cs="Arial"/>
                <w:sz w:val="24"/>
                <w:szCs w:val="24"/>
                <w:lang w:val="es-ES"/>
                <w:rPrChange w:id="1266" w:author="Javier Kachuka" w:date="2019-11-05T22:45:00Z">
                  <w:rPr>
                    <w:lang w:val="es-ES"/>
                  </w:rPr>
                </w:rPrChange>
              </w:rPr>
              <w:t>solicita ver reclamos.</w:t>
            </w:r>
          </w:p>
        </w:tc>
        <w:tc>
          <w:tcPr>
            <w:tcW w:w="4414" w:type="dxa"/>
          </w:tcPr>
          <w:p w14:paraId="07DC150C" w14:textId="77777777" w:rsidR="00572E70" w:rsidRPr="00EC5FEE" w:rsidRDefault="00572E70" w:rsidP="003552EC">
            <w:pPr>
              <w:jc w:val="both"/>
              <w:rPr>
                <w:rFonts w:cs="Arial"/>
                <w:sz w:val="24"/>
                <w:szCs w:val="24"/>
                <w:lang w:val="es-ES"/>
              </w:rPr>
            </w:pPr>
          </w:p>
        </w:tc>
      </w:tr>
      <w:tr w:rsidR="00572E70" w:rsidRPr="00563768" w14:paraId="7B92EC2A" w14:textId="77777777" w:rsidTr="003552EC">
        <w:tc>
          <w:tcPr>
            <w:tcW w:w="4414" w:type="dxa"/>
            <w:gridSpan w:val="2"/>
          </w:tcPr>
          <w:p w14:paraId="6A2AF14E" w14:textId="77777777" w:rsidR="00572E70" w:rsidRPr="00EC5FEE" w:rsidRDefault="00572E70" w:rsidP="003552EC">
            <w:pPr>
              <w:jc w:val="both"/>
              <w:rPr>
                <w:rFonts w:cs="Arial"/>
                <w:sz w:val="24"/>
                <w:szCs w:val="24"/>
                <w:lang w:val="es-ES"/>
              </w:rPr>
            </w:pPr>
          </w:p>
        </w:tc>
        <w:tc>
          <w:tcPr>
            <w:tcW w:w="4414" w:type="dxa"/>
          </w:tcPr>
          <w:p w14:paraId="0C783B98" w14:textId="0FD4F4A8" w:rsidR="00572E70" w:rsidRPr="003003BF" w:rsidRDefault="00572E70">
            <w:pPr>
              <w:pStyle w:val="Prrafodelista"/>
              <w:numPr>
                <w:ilvl w:val="0"/>
                <w:numId w:val="25"/>
              </w:numPr>
              <w:jc w:val="both"/>
              <w:rPr>
                <w:rFonts w:cs="Arial"/>
                <w:sz w:val="24"/>
                <w:szCs w:val="24"/>
                <w:lang w:val="es-ES"/>
                <w:rPrChange w:id="1267" w:author="Javier Kachuka" w:date="2019-11-05T22:45:00Z">
                  <w:rPr>
                    <w:lang w:val="es-ES"/>
                  </w:rPr>
                </w:rPrChange>
              </w:rPr>
              <w:pPrChange w:id="1268" w:author="Javier Kachuka" w:date="2019-11-05T22:45:00Z">
                <w:pPr>
                  <w:pStyle w:val="Prrafodelista"/>
                  <w:numPr>
                    <w:numId w:val="10"/>
                  </w:numPr>
                  <w:ind w:hanging="360"/>
                  <w:jc w:val="both"/>
                </w:pPr>
              </w:pPrChange>
            </w:pPr>
            <w:r w:rsidRPr="003003BF">
              <w:rPr>
                <w:rFonts w:cs="Arial"/>
                <w:sz w:val="24"/>
                <w:szCs w:val="24"/>
                <w:lang w:val="es-ES"/>
                <w:rPrChange w:id="1269" w:author="Javier Kachuka" w:date="2019-11-05T22:45:00Z">
                  <w:rPr>
                    <w:lang w:val="es-ES"/>
                  </w:rPr>
                </w:rPrChange>
              </w:rPr>
              <w:t>El sistema busca y organiza t</w:t>
            </w:r>
            <w:r w:rsidR="009F649C" w:rsidRPr="003003BF">
              <w:rPr>
                <w:rFonts w:cs="Arial"/>
                <w:sz w:val="24"/>
                <w:szCs w:val="24"/>
                <w:lang w:val="es-ES"/>
                <w:rPrChange w:id="1270" w:author="Javier Kachuka" w:date="2019-11-05T22:45:00Z">
                  <w:rPr>
                    <w:lang w:val="es-ES"/>
                  </w:rPr>
                </w:rPrChange>
              </w:rPr>
              <w:t>odos los reclamos</w:t>
            </w:r>
            <w:del w:id="1271" w:author="Javier Kachuka" w:date="2019-11-05T22:45:00Z">
              <w:r w:rsidR="009F649C" w:rsidRPr="003003BF" w:rsidDel="003003BF">
                <w:rPr>
                  <w:rFonts w:cs="Arial"/>
                  <w:sz w:val="24"/>
                  <w:szCs w:val="24"/>
                  <w:lang w:val="es-ES"/>
                  <w:rPrChange w:id="1272" w:author="Javier Kachuka" w:date="2019-11-05T22:45:00Z">
                    <w:rPr>
                      <w:lang w:val="es-ES"/>
                    </w:rPr>
                  </w:rPrChange>
                </w:rPr>
                <w:delText xml:space="preserve"> por zona,</w:delText>
              </w:r>
            </w:del>
            <w:r w:rsidR="009F649C" w:rsidRPr="003003BF">
              <w:rPr>
                <w:rFonts w:cs="Arial"/>
                <w:sz w:val="24"/>
                <w:szCs w:val="24"/>
                <w:lang w:val="es-ES"/>
                <w:rPrChange w:id="1273" w:author="Javier Kachuka" w:date="2019-11-05T22:45:00Z">
                  <w:rPr>
                    <w:lang w:val="es-ES"/>
                  </w:rPr>
                </w:rPrChange>
              </w:rPr>
              <w:t xml:space="preserve"> que lo realizaron los socios.</w:t>
            </w:r>
          </w:p>
        </w:tc>
      </w:tr>
      <w:tr w:rsidR="00572E70" w:rsidRPr="00563768" w14:paraId="692E12A3" w14:textId="77777777" w:rsidTr="003552EC">
        <w:tc>
          <w:tcPr>
            <w:tcW w:w="4414" w:type="dxa"/>
            <w:gridSpan w:val="2"/>
          </w:tcPr>
          <w:p w14:paraId="4E7AFF11" w14:textId="77777777" w:rsidR="00572E70" w:rsidRPr="009F649C" w:rsidRDefault="00572E70" w:rsidP="009F649C">
            <w:pPr>
              <w:jc w:val="both"/>
              <w:rPr>
                <w:rFonts w:cs="Arial"/>
                <w:sz w:val="24"/>
                <w:szCs w:val="24"/>
                <w:lang w:val="es-ES"/>
              </w:rPr>
            </w:pPr>
          </w:p>
        </w:tc>
        <w:tc>
          <w:tcPr>
            <w:tcW w:w="4414" w:type="dxa"/>
          </w:tcPr>
          <w:p w14:paraId="5F981A19" w14:textId="684D0B1B" w:rsidR="00572E70" w:rsidRPr="009F649C" w:rsidRDefault="003003BF">
            <w:pPr>
              <w:pStyle w:val="Prrafodelista"/>
              <w:numPr>
                <w:ilvl w:val="0"/>
                <w:numId w:val="25"/>
              </w:numPr>
              <w:jc w:val="both"/>
              <w:rPr>
                <w:rFonts w:cs="Arial"/>
                <w:sz w:val="24"/>
                <w:szCs w:val="24"/>
                <w:lang w:val="es-ES"/>
              </w:rPr>
              <w:pPrChange w:id="1274" w:author="Javier Kachuka" w:date="2019-11-05T22:45:00Z">
                <w:pPr>
                  <w:pStyle w:val="Prrafodelista"/>
                  <w:numPr>
                    <w:numId w:val="10"/>
                  </w:numPr>
                  <w:ind w:hanging="360"/>
                  <w:jc w:val="both"/>
                </w:pPr>
              </w:pPrChange>
            </w:pPr>
            <w:ins w:id="1275" w:author="Javier Kachuka" w:date="2019-11-05T22:45:00Z">
              <w:r>
                <w:rPr>
                  <w:rFonts w:cs="Arial"/>
                  <w:sz w:val="24"/>
                  <w:szCs w:val="24"/>
                  <w:lang w:val="es-ES"/>
                </w:rPr>
                <w:t>Finaliza el caso de uso.</w:t>
              </w:r>
            </w:ins>
            <w:del w:id="1276" w:author="Javier Kachuka" w:date="2019-11-05T22:45:00Z">
              <w:r w:rsidR="009F649C" w:rsidDel="003003BF">
                <w:rPr>
                  <w:rFonts w:cs="Arial"/>
                  <w:sz w:val="24"/>
                  <w:szCs w:val="24"/>
                  <w:lang w:val="es-ES"/>
                </w:rPr>
                <w:delText>El sistema genera un informe de los reclamos por zona y finaliza el caso de uso.</w:delText>
              </w:r>
            </w:del>
          </w:p>
        </w:tc>
      </w:tr>
      <w:tr w:rsidR="00572E70" w:rsidRPr="00EC5FEE" w14:paraId="0973F6EA" w14:textId="77777777" w:rsidTr="003552EC">
        <w:tc>
          <w:tcPr>
            <w:tcW w:w="8828" w:type="dxa"/>
            <w:gridSpan w:val="3"/>
            <w:shd w:val="clear" w:color="auto" w:fill="9CC2E5" w:themeFill="accent1" w:themeFillTint="99"/>
          </w:tcPr>
          <w:p w14:paraId="278DE416" w14:textId="77777777" w:rsidR="00572E70" w:rsidRPr="00EC5FEE" w:rsidRDefault="00572E70" w:rsidP="003552EC">
            <w:pPr>
              <w:jc w:val="center"/>
              <w:rPr>
                <w:rFonts w:cs="Arial"/>
                <w:sz w:val="24"/>
                <w:szCs w:val="24"/>
                <w:lang w:val="es-ES"/>
              </w:rPr>
            </w:pPr>
            <w:r>
              <w:rPr>
                <w:rFonts w:cs="Arial"/>
                <w:b/>
                <w:sz w:val="24"/>
                <w:szCs w:val="24"/>
                <w:lang w:val="es-ES"/>
              </w:rPr>
              <w:t>C</w:t>
            </w:r>
            <w:r w:rsidRPr="00EC5FEE">
              <w:rPr>
                <w:rFonts w:cs="Arial"/>
                <w:b/>
                <w:sz w:val="24"/>
                <w:szCs w:val="24"/>
                <w:lang w:val="es-ES"/>
              </w:rPr>
              <w:t>urso Alternativo de Eventos</w:t>
            </w:r>
          </w:p>
        </w:tc>
      </w:tr>
      <w:tr w:rsidR="00572E70" w:rsidRPr="00572E70" w14:paraId="068E4CDB" w14:textId="77777777" w:rsidTr="003552EC">
        <w:tc>
          <w:tcPr>
            <w:tcW w:w="4414" w:type="dxa"/>
            <w:gridSpan w:val="2"/>
          </w:tcPr>
          <w:p w14:paraId="40D41718" w14:textId="77777777" w:rsidR="00572E70" w:rsidRPr="00EC5FEE" w:rsidRDefault="00572E70" w:rsidP="003552EC">
            <w:pPr>
              <w:jc w:val="center"/>
              <w:rPr>
                <w:rFonts w:cs="Arial"/>
                <w:b/>
                <w:sz w:val="24"/>
                <w:szCs w:val="24"/>
                <w:lang w:val="es-ES"/>
              </w:rPr>
            </w:pPr>
          </w:p>
        </w:tc>
        <w:tc>
          <w:tcPr>
            <w:tcW w:w="4414" w:type="dxa"/>
          </w:tcPr>
          <w:p w14:paraId="2386D461" w14:textId="77777777" w:rsidR="00572E70" w:rsidRPr="00EC5FEE" w:rsidRDefault="00572E70" w:rsidP="003552EC">
            <w:pPr>
              <w:rPr>
                <w:rFonts w:cs="Arial"/>
                <w:sz w:val="24"/>
                <w:szCs w:val="24"/>
                <w:lang w:val="es-ES"/>
              </w:rPr>
            </w:pPr>
          </w:p>
        </w:tc>
      </w:tr>
    </w:tbl>
    <w:p w14:paraId="1C272934" w14:textId="1D595B54" w:rsidR="00572E70" w:rsidRDefault="00572E70" w:rsidP="00431D6D">
      <w:pPr>
        <w:rPr>
          <w:ins w:id="1277" w:author="Javier Kachuka" w:date="2019-11-05T22:47:00Z"/>
          <w:lang w:val="es-ES"/>
        </w:rPr>
      </w:pPr>
    </w:p>
    <w:tbl>
      <w:tblPr>
        <w:tblStyle w:val="Tablaconcuadrcula"/>
        <w:tblW w:w="0" w:type="auto"/>
        <w:tblLook w:val="04A0" w:firstRow="1" w:lastRow="0" w:firstColumn="1" w:lastColumn="0" w:noHBand="0" w:noVBand="1"/>
      </w:tblPr>
      <w:tblGrid>
        <w:gridCol w:w="2122"/>
        <w:gridCol w:w="2292"/>
        <w:gridCol w:w="4414"/>
      </w:tblGrid>
      <w:tr w:rsidR="003003BF" w:rsidRPr="00563768" w14:paraId="259E3961" w14:textId="77777777" w:rsidTr="004E0B3C">
        <w:trPr>
          <w:ins w:id="1278" w:author="Javier Kachuka" w:date="2019-11-05T22:47:00Z"/>
        </w:trPr>
        <w:tc>
          <w:tcPr>
            <w:tcW w:w="2122" w:type="dxa"/>
            <w:shd w:val="clear" w:color="auto" w:fill="9CC2E5" w:themeFill="accent1" w:themeFillTint="99"/>
          </w:tcPr>
          <w:p w14:paraId="740181C2" w14:textId="4423BEC0" w:rsidR="003003BF" w:rsidRPr="00EC5FEE" w:rsidRDefault="003003BF" w:rsidP="003003BF">
            <w:pPr>
              <w:rPr>
                <w:ins w:id="1279" w:author="Javier Kachuka" w:date="2019-11-05T22:47:00Z"/>
                <w:rFonts w:cs="Arial"/>
                <w:b/>
                <w:sz w:val="24"/>
                <w:szCs w:val="24"/>
                <w:lang w:val="es-ES"/>
              </w:rPr>
            </w:pPr>
            <w:ins w:id="1280" w:author="Javier Kachuka" w:date="2019-11-05T22:47:00Z">
              <w:r w:rsidRPr="00EC5FEE">
                <w:rPr>
                  <w:rFonts w:cs="Arial"/>
                  <w:b/>
                  <w:sz w:val="24"/>
                  <w:szCs w:val="24"/>
                  <w:lang w:val="es-ES"/>
                </w:rPr>
                <w:t>Caso de uso</w:t>
              </w:r>
            </w:ins>
          </w:p>
        </w:tc>
        <w:tc>
          <w:tcPr>
            <w:tcW w:w="6706" w:type="dxa"/>
            <w:gridSpan w:val="2"/>
          </w:tcPr>
          <w:p w14:paraId="78DBDC45" w14:textId="434711DC" w:rsidR="003003BF" w:rsidRPr="00EC5FEE" w:rsidRDefault="003003BF" w:rsidP="003003BF">
            <w:pPr>
              <w:rPr>
                <w:ins w:id="1281" w:author="Javier Kachuka" w:date="2019-11-05T22:47:00Z"/>
                <w:rFonts w:cs="Arial"/>
                <w:sz w:val="24"/>
                <w:szCs w:val="24"/>
                <w:lang w:val="es-ES"/>
              </w:rPr>
            </w:pPr>
            <w:ins w:id="1282" w:author="Javier Kachuka" w:date="2019-11-05T22:47:00Z">
              <w:r>
                <w:rPr>
                  <w:rFonts w:cs="Arial"/>
                  <w:sz w:val="24"/>
                  <w:szCs w:val="24"/>
                  <w:lang w:val="es-ES"/>
                </w:rPr>
                <w:t>Eliminar Reclamo (ABM de Reclamo)</w:t>
              </w:r>
            </w:ins>
          </w:p>
        </w:tc>
      </w:tr>
      <w:tr w:rsidR="003003BF" w:rsidRPr="00A51454" w14:paraId="1F9E8313" w14:textId="77777777" w:rsidTr="004E0B3C">
        <w:trPr>
          <w:ins w:id="1283" w:author="Javier Kachuka" w:date="2019-11-05T22:47:00Z"/>
        </w:trPr>
        <w:tc>
          <w:tcPr>
            <w:tcW w:w="2122" w:type="dxa"/>
            <w:shd w:val="clear" w:color="auto" w:fill="9CC2E5" w:themeFill="accent1" w:themeFillTint="99"/>
          </w:tcPr>
          <w:p w14:paraId="420C10E2" w14:textId="43089B2C" w:rsidR="003003BF" w:rsidRPr="00EC5FEE" w:rsidRDefault="003003BF" w:rsidP="003003BF">
            <w:pPr>
              <w:rPr>
                <w:ins w:id="1284" w:author="Javier Kachuka" w:date="2019-11-05T22:47:00Z"/>
                <w:rFonts w:cs="Arial"/>
                <w:b/>
                <w:sz w:val="24"/>
                <w:szCs w:val="24"/>
                <w:lang w:val="es-ES"/>
              </w:rPr>
            </w:pPr>
            <w:ins w:id="1285" w:author="Javier Kachuka" w:date="2019-11-05T22:47:00Z">
              <w:r w:rsidRPr="00EC5FEE">
                <w:rPr>
                  <w:rFonts w:cs="Arial"/>
                  <w:b/>
                  <w:sz w:val="24"/>
                  <w:szCs w:val="24"/>
                  <w:lang w:val="es-ES"/>
                </w:rPr>
                <w:t>Actor</w:t>
              </w:r>
            </w:ins>
          </w:p>
        </w:tc>
        <w:tc>
          <w:tcPr>
            <w:tcW w:w="6706" w:type="dxa"/>
            <w:gridSpan w:val="2"/>
          </w:tcPr>
          <w:p w14:paraId="63F0955A" w14:textId="6EF390C7" w:rsidR="003003BF" w:rsidRPr="00EC5FEE" w:rsidRDefault="003003BF" w:rsidP="003003BF">
            <w:pPr>
              <w:rPr>
                <w:ins w:id="1286" w:author="Javier Kachuka" w:date="2019-11-05T22:47:00Z"/>
                <w:rFonts w:cs="Arial"/>
                <w:sz w:val="24"/>
                <w:szCs w:val="24"/>
                <w:lang w:val="es-ES"/>
              </w:rPr>
            </w:pPr>
            <w:ins w:id="1287" w:author="Javier Kachuka" w:date="2019-11-05T22:47:00Z">
              <w:r w:rsidRPr="002410FA">
                <w:rPr>
                  <w:rFonts w:cs="Arial"/>
                  <w:sz w:val="24"/>
                  <w:szCs w:val="24"/>
                  <w:lang w:val="es-ES"/>
                </w:rPr>
                <w:t>Oficinista</w:t>
              </w:r>
              <w:r>
                <w:rPr>
                  <w:rFonts w:cs="Arial"/>
                  <w:sz w:val="24"/>
                  <w:szCs w:val="24"/>
                  <w:lang w:val="es-ES"/>
                </w:rPr>
                <w:t>, administrador</w:t>
              </w:r>
            </w:ins>
          </w:p>
        </w:tc>
      </w:tr>
      <w:tr w:rsidR="003003BF" w:rsidRPr="00563768" w14:paraId="2F7BD881" w14:textId="77777777" w:rsidTr="004E0B3C">
        <w:trPr>
          <w:ins w:id="1288" w:author="Javier Kachuka" w:date="2019-11-05T22:47:00Z"/>
        </w:trPr>
        <w:tc>
          <w:tcPr>
            <w:tcW w:w="2122" w:type="dxa"/>
            <w:shd w:val="clear" w:color="auto" w:fill="9CC2E5" w:themeFill="accent1" w:themeFillTint="99"/>
          </w:tcPr>
          <w:p w14:paraId="1F174087" w14:textId="337D32DA" w:rsidR="003003BF" w:rsidRPr="00EC5FEE" w:rsidRDefault="003003BF" w:rsidP="003003BF">
            <w:pPr>
              <w:rPr>
                <w:ins w:id="1289" w:author="Javier Kachuka" w:date="2019-11-05T22:47:00Z"/>
                <w:rFonts w:cs="Arial"/>
                <w:b/>
                <w:sz w:val="24"/>
                <w:szCs w:val="24"/>
                <w:lang w:val="es-ES"/>
              </w:rPr>
            </w:pPr>
            <w:ins w:id="1290" w:author="Javier Kachuka" w:date="2019-11-05T22:47:00Z">
              <w:r w:rsidRPr="00EC5FEE">
                <w:rPr>
                  <w:rFonts w:cs="Arial"/>
                  <w:b/>
                  <w:sz w:val="24"/>
                  <w:szCs w:val="24"/>
                  <w:lang w:val="es-ES"/>
                </w:rPr>
                <w:t xml:space="preserve">Descripción </w:t>
              </w:r>
            </w:ins>
          </w:p>
        </w:tc>
        <w:tc>
          <w:tcPr>
            <w:tcW w:w="6706" w:type="dxa"/>
            <w:gridSpan w:val="2"/>
          </w:tcPr>
          <w:p w14:paraId="5A133F9A" w14:textId="0E285A5E" w:rsidR="003003BF" w:rsidRPr="00EC5FEE" w:rsidRDefault="003003BF" w:rsidP="003003BF">
            <w:pPr>
              <w:rPr>
                <w:ins w:id="1291" w:author="Javier Kachuka" w:date="2019-11-05T22:47:00Z"/>
                <w:rFonts w:cs="Arial"/>
                <w:sz w:val="24"/>
                <w:szCs w:val="24"/>
                <w:lang w:val="es-ES"/>
              </w:rPr>
            </w:pPr>
            <w:ins w:id="1292" w:author="Javier Kachuka" w:date="2019-11-05T22:47: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reclamo de un socio</w:t>
              </w:r>
            </w:ins>
          </w:p>
        </w:tc>
      </w:tr>
      <w:tr w:rsidR="003003BF" w:rsidRPr="00EC5FEE" w14:paraId="54149C69" w14:textId="77777777" w:rsidTr="004E0B3C">
        <w:trPr>
          <w:ins w:id="1293" w:author="Javier Kachuka" w:date="2019-11-05T22:47:00Z"/>
        </w:trPr>
        <w:tc>
          <w:tcPr>
            <w:tcW w:w="2122" w:type="dxa"/>
            <w:shd w:val="clear" w:color="auto" w:fill="9CC2E5" w:themeFill="accent1" w:themeFillTint="99"/>
          </w:tcPr>
          <w:p w14:paraId="3D2D935F" w14:textId="7B88DE49" w:rsidR="003003BF" w:rsidRPr="00EC5FEE" w:rsidRDefault="003003BF" w:rsidP="003003BF">
            <w:pPr>
              <w:rPr>
                <w:ins w:id="1294" w:author="Javier Kachuka" w:date="2019-11-05T22:47:00Z"/>
                <w:rFonts w:cs="Arial"/>
                <w:b/>
                <w:sz w:val="24"/>
                <w:szCs w:val="24"/>
                <w:lang w:val="es-ES"/>
              </w:rPr>
            </w:pPr>
            <w:ins w:id="1295" w:author="Javier Kachuka" w:date="2019-11-05T22:47:00Z">
              <w:r w:rsidRPr="00EC5FEE">
                <w:rPr>
                  <w:rFonts w:cs="Arial"/>
                  <w:b/>
                  <w:sz w:val="24"/>
                  <w:szCs w:val="24"/>
                  <w:lang w:val="es-ES"/>
                </w:rPr>
                <w:t>Referencia Cruzada</w:t>
              </w:r>
            </w:ins>
          </w:p>
        </w:tc>
        <w:tc>
          <w:tcPr>
            <w:tcW w:w="6706" w:type="dxa"/>
            <w:gridSpan w:val="2"/>
          </w:tcPr>
          <w:p w14:paraId="187B7A6E" w14:textId="2C333067" w:rsidR="003003BF" w:rsidRPr="00EC5FEE" w:rsidRDefault="003003BF" w:rsidP="003003BF">
            <w:pPr>
              <w:rPr>
                <w:ins w:id="1296" w:author="Javier Kachuka" w:date="2019-11-05T22:47:00Z"/>
                <w:rFonts w:cs="Arial"/>
                <w:sz w:val="24"/>
                <w:szCs w:val="24"/>
                <w:lang w:val="es-ES"/>
              </w:rPr>
            </w:pPr>
            <w:ins w:id="1297" w:author="Javier Kachuka" w:date="2019-11-05T22:47:00Z">
              <w:r w:rsidRPr="00EC5FEE">
                <w:rPr>
                  <w:rFonts w:cs="Arial"/>
                  <w:sz w:val="24"/>
                  <w:szCs w:val="24"/>
                  <w:lang w:val="es-ES"/>
                </w:rPr>
                <w:t>RF1.</w:t>
              </w:r>
              <w:r>
                <w:rPr>
                  <w:rFonts w:cs="Arial"/>
                  <w:sz w:val="24"/>
                  <w:szCs w:val="24"/>
                  <w:lang w:val="es-ES"/>
                </w:rPr>
                <w:t>4</w:t>
              </w:r>
            </w:ins>
          </w:p>
        </w:tc>
      </w:tr>
      <w:tr w:rsidR="003003BF" w:rsidRPr="00A51454" w14:paraId="12540BC9" w14:textId="77777777" w:rsidTr="004E0B3C">
        <w:trPr>
          <w:ins w:id="1298" w:author="Javier Kachuka" w:date="2019-11-05T22:47:00Z"/>
        </w:trPr>
        <w:tc>
          <w:tcPr>
            <w:tcW w:w="2122" w:type="dxa"/>
            <w:shd w:val="clear" w:color="auto" w:fill="9CC2E5" w:themeFill="accent1" w:themeFillTint="99"/>
          </w:tcPr>
          <w:p w14:paraId="35C148CE" w14:textId="77777777" w:rsidR="003003BF" w:rsidRPr="00EC5FEE" w:rsidRDefault="003003BF" w:rsidP="004E0B3C">
            <w:pPr>
              <w:rPr>
                <w:ins w:id="1299" w:author="Javier Kachuka" w:date="2019-11-05T22:47:00Z"/>
                <w:rFonts w:cs="Arial"/>
                <w:b/>
                <w:sz w:val="24"/>
                <w:szCs w:val="24"/>
                <w:lang w:val="es-ES"/>
              </w:rPr>
            </w:pPr>
            <w:ins w:id="1300" w:author="Javier Kachuka" w:date="2019-11-05T22:47:00Z">
              <w:r w:rsidRPr="00EC5FEE">
                <w:rPr>
                  <w:rFonts w:cs="Arial"/>
                  <w:b/>
                  <w:sz w:val="24"/>
                  <w:szCs w:val="24"/>
                  <w:lang w:val="es-ES"/>
                </w:rPr>
                <w:t xml:space="preserve">Precondición </w:t>
              </w:r>
            </w:ins>
          </w:p>
        </w:tc>
        <w:tc>
          <w:tcPr>
            <w:tcW w:w="6706" w:type="dxa"/>
            <w:gridSpan w:val="2"/>
          </w:tcPr>
          <w:p w14:paraId="5312C673" w14:textId="2870A5FB" w:rsidR="003003BF" w:rsidRPr="00EC5FEE" w:rsidRDefault="003003BF" w:rsidP="003003BF">
            <w:pPr>
              <w:rPr>
                <w:ins w:id="1301" w:author="Javier Kachuka" w:date="2019-11-05T22:47:00Z"/>
                <w:rFonts w:cs="Arial"/>
                <w:sz w:val="24"/>
                <w:szCs w:val="24"/>
                <w:lang w:val="es-ES"/>
              </w:rPr>
            </w:pPr>
            <w:ins w:id="1302" w:author="Javier Kachuka" w:date="2019-11-05T22:49:00Z">
              <w:r>
                <w:rPr>
                  <w:rFonts w:cs="Arial"/>
                  <w:sz w:val="24"/>
                  <w:szCs w:val="24"/>
                  <w:lang w:val="es-ES"/>
                </w:rPr>
                <w:t>Debe existir un reclamo.</w:t>
              </w:r>
            </w:ins>
          </w:p>
        </w:tc>
      </w:tr>
      <w:tr w:rsidR="003003BF" w:rsidRPr="00563768" w14:paraId="1F5CE3CA" w14:textId="77777777" w:rsidTr="004E0B3C">
        <w:trPr>
          <w:ins w:id="1303" w:author="Javier Kachuka" w:date="2019-11-05T22:47:00Z"/>
        </w:trPr>
        <w:tc>
          <w:tcPr>
            <w:tcW w:w="2122" w:type="dxa"/>
            <w:shd w:val="clear" w:color="auto" w:fill="9CC2E5" w:themeFill="accent1" w:themeFillTint="99"/>
          </w:tcPr>
          <w:p w14:paraId="3D54E7F9" w14:textId="77777777" w:rsidR="003003BF" w:rsidRPr="00EC5FEE" w:rsidRDefault="003003BF" w:rsidP="004E0B3C">
            <w:pPr>
              <w:rPr>
                <w:ins w:id="1304" w:author="Javier Kachuka" w:date="2019-11-05T22:47:00Z"/>
                <w:rFonts w:cs="Arial"/>
                <w:b/>
                <w:sz w:val="24"/>
                <w:szCs w:val="24"/>
                <w:lang w:val="es-ES"/>
              </w:rPr>
            </w:pPr>
            <w:ins w:id="1305" w:author="Javier Kachuka" w:date="2019-11-05T22:47:00Z">
              <w:r w:rsidRPr="00EC5FEE">
                <w:rPr>
                  <w:rFonts w:cs="Arial"/>
                  <w:b/>
                  <w:sz w:val="24"/>
                  <w:szCs w:val="24"/>
                  <w:lang w:val="es-ES"/>
                </w:rPr>
                <w:t xml:space="preserve">Poscondición </w:t>
              </w:r>
            </w:ins>
          </w:p>
        </w:tc>
        <w:tc>
          <w:tcPr>
            <w:tcW w:w="6706" w:type="dxa"/>
            <w:gridSpan w:val="2"/>
          </w:tcPr>
          <w:p w14:paraId="7D542002" w14:textId="236EA2BA" w:rsidR="003003BF" w:rsidRPr="003003BF" w:rsidRDefault="003003BF" w:rsidP="003003BF">
            <w:pPr>
              <w:rPr>
                <w:ins w:id="1306" w:author="Javier Kachuka" w:date="2019-11-05T22:47:00Z"/>
                <w:rFonts w:cs="Arial"/>
                <w:sz w:val="24"/>
                <w:szCs w:val="24"/>
                <w:lang w:val="es-ES"/>
              </w:rPr>
            </w:pPr>
            <w:ins w:id="1307" w:author="Javier Kachuka" w:date="2019-11-05T22:49:00Z">
              <w:r>
                <w:rPr>
                  <w:rFonts w:cs="Arial"/>
                  <w:sz w:val="24"/>
                  <w:szCs w:val="24"/>
                  <w:lang w:val="es-ES"/>
                </w:rPr>
                <w:t>Se eliminó un reclamo del sistema.</w:t>
              </w:r>
            </w:ins>
          </w:p>
        </w:tc>
      </w:tr>
      <w:tr w:rsidR="003003BF" w:rsidRPr="00EC5FEE" w14:paraId="6EBCB2F3" w14:textId="77777777" w:rsidTr="004E0B3C">
        <w:trPr>
          <w:ins w:id="1308" w:author="Javier Kachuka" w:date="2019-11-05T22:47:00Z"/>
        </w:trPr>
        <w:tc>
          <w:tcPr>
            <w:tcW w:w="8828" w:type="dxa"/>
            <w:gridSpan w:val="3"/>
            <w:shd w:val="clear" w:color="auto" w:fill="9CC2E5" w:themeFill="accent1" w:themeFillTint="99"/>
          </w:tcPr>
          <w:p w14:paraId="499B87FC" w14:textId="77777777" w:rsidR="003003BF" w:rsidRPr="00EC5FEE" w:rsidRDefault="003003BF" w:rsidP="004E0B3C">
            <w:pPr>
              <w:jc w:val="center"/>
              <w:rPr>
                <w:ins w:id="1309" w:author="Javier Kachuka" w:date="2019-11-05T22:47:00Z"/>
                <w:rFonts w:cs="Arial"/>
                <w:b/>
                <w:sz w:val="24"/>
                <w:szCs w:val="24"/>
                <w:lang w:val="es-ES"/>
              </w:rPr>
            </w:pPr>
            <w:ins w:id="1310" w:author="Javier Kachuka" w:date="2019-11-05T22:47:00Z">
              <w:r w:rsidRPr="00EC5FEE">
                <w:rPr>
                  <w:rFonts w:cs="Arial"/>
                  <w:b/>
                  <w:sz w:val="24"/>
                  <w:szCs w:val="24"/>
                  <w:lang w:val="es-ES"/>
                </w:rPr>
                <w:t>Curso Típico de Eventos</w:t>
              </w:r>
            </w:ins>
          </w:p>
        </w:tc>
      </w:tr>
      <w:tr w:rsidR="003003BF" w:rsidRPr="00563768" w14:paraId="220DE9FF" w14:textId="77777777" w:rsidTr="004E0B3C">
        <w:trPr>
          <w:ins w:id="1311" w:author="Javier Kachuka" w:date="2019-11-05T22:47:00Z"/>
        </w:trPr>
        <w:tc>
          <w:tcPr>
            <w:tcW w:w="4414" w:type="dxa"/>
            <w:gridSpan w:val="2"/>
          </w:tcPr>
          <w:p w14:paraId="5829FD67" w14:textId="4EA93AFA" w:rsidR="003003BF" w:rsidRPr="00A51454" w:rsidRDefault="003003BF" w:rsidP="003003BF">
            <w:pPr>
              <w:pStyle w:val="Prrafodelista"/>
              <w:numPr>
                <w:ilvl w:val="0"/>
                <w:numId w:val="26"/>
              </w:numPr>
              <w:jc w:val="both"/>
              <w:rPr>
                <w:ins w:id="1312" w:author="Javier Kachuka" w:date="2019-11-05T22:47:00Z"/>
                <w:rFonts w:cs="Arial"/>
                <w:sz w:val="24"/>
                <w:szCs w:val="24"/>
                <w:lang w:val="es-ES"/>
              </w:rPr>
            </w:pPr>
            <w:ins w:id="1313" w:author="Javier Kachuka" w:date="2019-11-05T22:47:00Z">
              <w:r w:rsidRPr="00A51454">
                <w:rPr>
                  <w:rFonts w:cs="Arial"/>
                  <w:sz w:val="24"/>
                  <w:szCs w:val="24"/>
                  <w:lang w:val="es-ES"/>
                </w:rPr>
                <w:t xml:space="preserve">El caso de uso comienza cuando el oficinista o administrador </w:t>
              </w:r>
            </w:ins>
            <w:ins w:id="1314" w:author="Javier Kachuka" w:date="2019-11-05T22:51:00Z">
              <w:r>
                <w:rPr>
                  <w:rFonts w:cs="Arial"/>
                  <w:sz w:val="24"/>
                  <w:szCs w:val="24"/>
                  <w:lang w:val="es-ES"/>
                </w:rPr>
                <w:t>solicita eliminar reclamo.</w:t>
              </w:r>
            </w:ins>
          </w:p>
        </w:tc>
        <w:tc>
          <w:tcPr>
            <w:tcW w:w="4414" w:type="dxa"/>
          </w:tcPr>
          <w:p w14:paraId="5DEB2C43" w14:textId="77777777" w:rsidR="003003BF" w:rsidRPr="00EC5FEE" w:rsidRDefault="003003BF" w:rsidP="004E0B3C">
            <w:pPr>
              <w:jc w:val="both"/>
              <w:rPr>
                <w:ins w:id="1315" w:author="Javier Kachuka" w:date="2019-11-05T22:47:00Z"/>
                <w:rFonts w:cs="Arial"/>
                <w:sz w:val="24"/>
                <w:szCs w:val="24"/>
                <w:lang w:val="es-ES"/>
              </w:rPr>
            </w:pPr>
          </w:p>
        </w:tc>
      </w:tr>
      <w:tr w:rsidR="003003BF" w:rsidRPr="00563768" w14:paraId="758D970F" w14:textId="77777777" w:rsidTr="004E0B3C">
        <w:trPr>
          <w:ins w:id="1316" w:author="Javier Kachuka" w:date="2019-11-05T22:47:00Z"/>
        </w:trPr>
        <w:tc>
          <w:tcPr>
            <w:tcW w:w="4414" w:type="dxa"/>
            <w:gridSpan w:val="2"/>
          </w:tcPr>
          <w:p w14:paraId="0AD6A572" w14:textId="77777777" w:rsidR="003003BF" w:rsidRPr="00EC5FEE" w:rsidRDefault="003003BF" w:rsidP="004E0B3C">
            <w:pPr>
              <w:jc w:val="both"/>
              <w:rPr>
                <w:ins w:id="1317" w:author="Javier Kachuka" w:date="2019-11-05T22:47:00Z"/>
                <w:rFonts w:cs="Arial"/>
                <w:sz w:val="24"/>
                <w:szCs w:val="24"/>
                <w:lang w:val="es-ES"/>
              </w:rPr>
            </w:pPr>
          </w:p>
        </w:tc>
        <w:tc>
          <w:tcPr>
            <w:tcW w:w="4414" w:type="dxa"/>
          </w:tcPr>
          <w:p w14:paraId="6795B6AA" w14:textId="23752698" w:rsidR="003003BF" w:rsidRPr="00A51454" w:rsidRDefault="003003BF" w:rsidP="003003BF">
            <w:pPr>
              <w:pStyle w:val="Prrafodelista"/>
              <w:numPr>
                <w:ilvl w:val="0"/>
                <w:numId w:val="26"/>
              </w:numPr>
              <w:jc w:val="both"/>
              <w:rPr>
                <w:ins w:id="1318" w:author="Javier Kachuka" w:date="2019-11-05T22:47:00Z"/>
                <w:rFonts w:cs="Arial"/>
                <w:sz w:val="24"/>
                <w:szCs w:val="24"/>
                <w:lang w:val="es-ES"/>
              </w:rPr>
            </w:pPr>
            <w:ins w:id="1319" w:author="Javier Kachuka" w:date="2019-11-05T22:47:00Z">
              <w:r w:rsidRPr="00A51454">
                <w:rPr>
                  <w:rFonts w:cs="Arial"/>
                  <w:sz w:val="24"/>
                  <w:szCs w:val="24"/>
                  <w:lang w:val="es-ES"/>
                </w:rPr>
                <w:t xml:space="preserve">El sistema </w:t>
              </w:r>
            </w:ins>
            <w:ins w:id="1320" w:author="Javier Kachuka" w:date="2019-11-05T22:51:00Z">
              <w:r>
                <w:rPr>
                  <w:rFonts w:cs="Arial"/>
                  <w:sz w:val="24"/>
                  <w:szCs w:val="24"/>
                  <w:lang w:val="es-ES"/>
                </w:rPr>
                <w:t xml:space="preserve">comprueba que el reclamo no tenga un </w:t>
              </w:r>
            </w:ins>
            <w:ins w:id="1321" w:author="Javier Kachuka" w:date="2019-11-05T22:52:00Z">
              <w:r>
                <w:rPr>
                  <w:rFonts w:cs="Arial"/>
                  <w:sz w:val="24"/>
                  <w:szCs w:val="24"/>
                  <w:lang w:val="es-ES"/>
                </w:rPr>
                <w:t>tratamiento.</w:t>
              </w:r>
            </w:ins>
          </w:p>
        </w:tc>
      </w:tr>
      <w:tr w:rsidR="003003BF" w:rsidRPr="00563768" w14:paraId="60DD60B6" w14:textId="77777777" w:rsidTr="004E0B3C">
        <w:trPr>
          <w:ins w:id="1322" w:author="Javier Kachuka" w:date="2019-11-05T22:47:00Z"/>
        </w:trPr>
        <w:tc>
          <w:tcPr>
            <w:tcW w:w="4414" w:type="dxa"/>
            <w:gridSpan w:val="2"/>
          </w:tcPr>
          <w:p w14:paraId="53E90B97" w14:textId="77777777" w:rsidR="003003BF" w:rsidRPr="009F649C" w:rsidRDefault="003003BF" w:rsidP="004E0B3C">
            <w:pPr>
              <w:jc w:val="both"/>
              <w:rPr>
                <w:ins w:id="1323" w:author="Javier Kachuka" w:date="2019-11-05T22:47:00Z"/>
                <w:rFonts w:cs="Arial"/>
                <w:sz w:val="24"/>
                <w:szCs w:val="24"/>
                <w:lang w:val="es-ES"/>
              </w:rPr>
            </w:pPr>
          </w:p>
        </w:tc>
        <w:tc>
          <w:tcPr>
            <w:tcW w:w="4414" w:type="dxa"/>
          </w:tcPr>
          <w:p w14:paraId="2E6E847C" w14:textId="094DF104" w:rsidR="003003BF" w:rsidRPr="009F649C" w:rsidRDefault="003003BF" w:rsidP="003003BF">
            <w:pPr>
              <w:pStyle w:val="Prrafodelista"/>
              <w:numPr>
                <w:ilvl w:val="0"/>
                <w:numId w:val="26"/>
              </w:numPr>
              <w:jc w:val="both"/>
              <w:rPr>
                <w:ins w:id="1324" w:author="Javier Kachuka" w:date="2019-11-05T22:47:00Z"/>
                <w:rFonts w:cs="Arial"/>
                <w:sz w:val="24"/>
                <w:szCs w:val="24"/>
                <w:lang w:val="es-ES"/>
              </w:rPr>
            </w:pPr>
            <w:ins w:id="1325" w:author="Javier Kachuka" w:date="2019-11-05T22:52:00Z">
              <w:r>
                <w:rPr>
                  <w:rFonts w:cs="Arial"/>
                  <w:sz w:val="24"/>
                  <w:szCs w:val="24"/>
                  <w:lang w:val="es-ES"/>
                </w:rPr>
                <w:t>El sistema elimina el reclamo y finaliza el caso de uso.</w:t>
              </w:r>
            </w:ins>
          </w:p>
        </w:tc>
      </w:tr>
      <w:tr w:rsidR="003003BF" w:rsidRPr="00EC5FEE" w14:paraId="0E0BC947" w14:textId="77777777" w:rsidTr="004E0B3C">
        <w:trPr>
          <w:ins w:id="1326" w:author="Javier Kachuka" w:date="2019-11-05T22:47:00Z"/>
        </w:trPr>
        <w:tc>
          <w:tcPr>
            <w:tcW w:w="8828" w:type="dxa"/>
            <w:gridSpan w:val="3"/>
            <w:shd w:val="clear" w:color="auto" w:fill="9CC2E5" w:themeFill="accent1" w:themeFillTint="99"/>
          </w:tcPr>
          <w:p w14:paraId="27D413E4" w14:textId="77777777" w:rsidR="003003BF" w:rsidRPr="00EC5FEE" w:rsidRDefault="003003BF" w:rsidP="004E0B3C">
            <w:pPr>
              <w:jc w:val="center"/>
              <w:rPr>
                <w:ins w:id="1327" w:author="Javier Kachuka" w:date="2019-11-05T22:47:00Z"/>
                <w:rFonts w:cs="Arial"/>
                <w:sz w:val="24"/>
                <w:szCs w:val="24"/>
                <w:lang w:val="es-ES"/>
              </w:rPr>
            </w:pPr>
            <w:ins w:id="1328" w:author="Javier Kachuka" w:date="2019-11-05T22:47:00Z">
              <w:r>
                <w:rPr>
                  <w:rFonts w:cs="Arial"/>
                  <w:b/>
                  <w:sz w:val="24"/>
                  <w:szCs w:val="24"/>
                  <w:lang w:val="es-ES"/>
                </w:rPr>
                <w:t>C</w:t>
              </w:r>
              <w:r w:rsidRPr="00EC5FEE">
                <w:rPr>
                  <w:rFonts w:cs="Arial"/>
                  <w:b/>
                  <w:sz w:val="24"/>
                  <w:szCs w:val="24"/>
                  <w:lang w:val="es-ES"/>
                </w:rPr>
                <w:t>urso Alternativo de Eventos</w:t>
              </w:r>
            </w:ins>
          </w:p>
        </w:tc>
      </w:tr>
      <w:tr w:rsidR="003003BF" w:rsidRPr="00563768" w14:paraId="44A3A105" w14:textId="77777777" w:rsidTr="004E0B3C">
        <w:trPr>
          <w:ins w:id="1329" w:author="Javier Kachuka" w:date="2019-11-05T22:47:00Z"/>
        </w:trPr>
        <w:tc>
          <w:tcPr>
            <w:tcW w:w="4414" w:type="dxa"/>
            <w:gridSpan w:val="2"/>
          </w:tcPr>
          <w:p w14:paraId="75356C27" w14:textId="77777777" w:rsidR="003003BF" w:rsidRPr="00EC5FEE" w:rsidRDefault="003003BF" w:rsidP="004E0B3C">
            <w:pPr>
              <w:jc w:val="center"/>
              <w:rPr>
                <w:ins w:id="1330" w:author="Javier Kachuka" w:date="2019-11-05T22:47:00Z"/>
                <w:rFonts w:cs="Arial"/>
                <w:b/>
                <w:sz w:val="24"/>
                <w:szCs w:val="24"/>
                <w:lang w:val="es-ES"/>
              </w:rPr>
            </w:pPr>
          </w:p>
        </w:tc>
        <w:tc>
          <w:tcPr>
            <w:tcW w:w="4414" w:type="dxa"/>
          </w:tcPr>
          <w:p w14:paraId="1D82F953" w14:textId="37E677EF" w:rsidR="003003BF" w:rsidRPr="00EC5FEE" w:rsidRDefault="003003BF" w:rsidP="004E0B3C">
            <w:pPr>
              <w:rPr>
                <w:ins w:id="1331" w:author="Javier Kachuka" w:date="2019-11-05T22:47:00Z"/>
                <w:rFonts w:cs="Arial"/>
                <w:sz w:val="24"/>
                <w:szCs w:val="24"/>
                <w:lang w:val="es-ES"/>
              </w:rPr>
            </w:pPr>
            <w:ins w:id="1332" w:author="Javier Kachuka" w:date="2019-11-05T22:52:00Z">
              <w:r>
                <w:rPr>
                  <w:rFonts w:cs="Arial"/>
                  <w:sz w:val="24"/>
                  <w:szCs w:val="24"/>
                  <w:lang w:val="es-ES"/>
                </w:rPr>
                <w:t xml:space="preserve">2.1 Si el reclamo tiene un tratamiento </w:t>
              </w:r>
            </w:ins>
            <w:ins w:id="1333" w:author="Javier Kachuka" w:date="2019-11-05T22:53:00Z">
              <w:r>
                <w:rPr>
                  <w:rFonts w:cs="Arial"/>
                  <w:sz w:val="24"/>
                  <w:szCs w:val="24"/>
                  <w:lang w:val="es-ES"/>
                </w:rPr>
                <w:t>el sistema cancela la operación y finaliza el caso de uso.</w:t>
              </w:r>
            </w:ins>
          </w:p>
        </w:tc>
      </w:tr>
    </w:tbl>
    <w:p w14:paraId="0811740B" w14:textId="2509F609" w:rsidR="00930009" w:rsidRDefault="00930009" w:rsidP="00431D6D">
      <w:pPr>
        <w:rPr>
          <w:lang w:val="es-ES"/>
        </w:rPr>
      </w:pPr>
    </w:p>
    <w:p w14:paraId="7AFF0905" w14:textId="1D11FE0A" w:rsidR="003003BF" w:rsidRDefault="00930009" w:rsidP="00431D6D">
      <w:pPr>
        <w:rPr>
          <w:ins w:id="1334" w:author="Javier Kachuka" w:date="2019-11-05T22:47:00Z"/>
          <w:lang w:val="es-ES"/>
        </w:rPr>
      </w:pPr>
      <w:r>
        <w:rPr>
          <w:lang w:val="es-ES"/>
        </w:rPr>
        <w:br w:type="page"/>
      </w:r>
    </w:p>
    <w:tbl>
      <w:tblPr>
        <w:tblStyle w:val="Tablaconcuadrcula"/>
        <w:tblW w:w="0" w:type="auto"/>
        <w:tblLook w:val="04A0" w:firstRow="1" w:lastRow="0" w:firstColumn="1" w:lastColumn="0" w:noHBand="0" w:noVBand="1"/>
      </w:tblPr>
      <w:tblGrid>
        <w:gridCol w:w="2391"/>
        <w:gridCol w:w="2149"/>
        <w:gridCol w:w="4288"/>
      </w:tblGrid>
      <w:tr w:rsidR="00E61519" w:rsidRPr="00563768" w14:paraId="6AB07AF3" w14:textId="77777777" w:rsidTr="004E0B3C">
        <w:trPr>
          <w:ins w:id="1335" w:author="Javier Kachuka" w:date="2019-11-05T22:57:00Z"/>
        </w:trPr>
        <w:tc>
          <w:tcPr>
            <w:tcW w:w="2391" w:type="dxa"/>
            <w:shd w:val="clear" w:color="auto" w:fill="9CC2E5" w:themeFill="accent1" w:themeFillTint="99"/>
          </w:tcPr>
          <w:p w14:paraId="2FCBB5B8" w14:textId="7BF0E611" w:rsidR="00E61519" w:rsidRPr="00EC5FEE" w:rsidRDefault="00E61519" w:rsidP="00E61519">
            <w:pPr>
              <w:rPr>
                <w:ins w:id="1336" w:author="Javier Kachuka" w:date="2019-11-05T22:57:00Z"/>
                <w:rFonts w:cs="Arial"/>
                <w:b/>
                <w:sz w:val="24"/>
                <w:szCs w:val="24"/>
                <w:lang w:val="es-ES"/>
              </w:rPr>
            </w:pPr>
            <w:ins w:id="1337" w:author="Javier Kachuka" w:date="2019-11-05T22:58:00Z">
              <w:r w:rsidRPr="00EC5FEE">
                <w:rPr>
                  <w:rFonts w:cs="Arial"/>
                  <w:b/>
                  <w:sz w:val="24"/>
                  <w:szCs w:val="24"/>
                  <w:lang w:val="es-ES"/>
                </w:rPr>
                <w:lastRenderedPageBreak/>
                <w:t>Caso de uso</w:t>
              </w:r>
            </w:ins>
          </w:p>
        </w:tc>
        <w:tc>
          <w:tcPr>
            <w:tcW w:w="6437" w:type="dxa"/>
            <w:gridSpan w:val="2"/>
          </w:tcPr>
          <w:p w14:paraId="35070DFD" w14:textId="522765B0" w:rsidR="00E61519" w:rsidRPr="00EC5FEE" w:rsidRDefault="00E61519" w:rsidP="00E61519">
            <w:pPr>
              <w:rPr>
                <w:ins w:id="1338" w:author="Javier Kachuka" w:date="2019-11-05T22:57:00Z"/>
                <w:rFonts w:cs="Arial"/>
                <w:sz w:val="24"/>
                <w:szCs w:val="24"/>
                <w:lang w:val="es-ES"/>
              </w:rPr>
            </w:pPr>
            <w:ins w:id="1339" w:author="Javier Kachuka" w:date="2019-11-05T22:58:00Z">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(ABM de Tipo de Reclamo)</w:t>
              </w:r>
            </w:ins>
          </w:p>
        </w:tc>
      </w:tr>
      <w:tr w:rsidR="00E61519" w:rsidRPr="00A51454" w14:paraId="502E267C" w14:textId="77777777" w:rsidTr="004E0B3C">
        <w:trPr>
          <w:ins w:id="1340" w:author="Javier Kachuka" w:date="2019-11-05T22:57:00Z"/>
        </w:trPr>
        <w:tc>
          <w:tcPr>
            <w:tcW w:w="2391" w:type="dxa"/>
            <w:shd w:val="clear" w:color="auto" w:fill="9CC2E5" w:themeFill="accent1" w:themeFillTint="99"/>
          </w:tcPr>
          <w:p w14:paraId="0F69A687" w14:textId="3DF213DC" w:rsidR="00E61519" w:rsidRPr="00EC5FEE" w:rsidRDefault="00E61519" w:rsidP="00E61519">
            <w:pPr>
              <w:rPr>
                <w:ins w:id="1341" w:author="Javier Kachuka" w:date="2019-11-05T22:57:00Z"/>
                <w:rFonts w:cs="Arial"/>
                <w:b/>
                <w:sz w:val="24"/>
                <w:szCs w:val="24"/>
                <w:lang w:val="es-ES"/>
              </w:rPr>
            </w:pPr>
            <w:ins w:id="1342" w:author="Javier Kachuka" w:date="2019-11-05T22:58:00Z">
              <w:r w:rsidRPr="00EC5FEE">
                <w:rPr>
                  <w:rFonts w:cs="Arial"/>
                  <w:b/>
                  <w:sz w:val="24"/>
                  <w:szCs w:val="24"/>
                  <w:lang w:val="es-ES"/>
                </w:rPr>
                <w:t>Actor</w:t>
              </w:r>
            </w:ins>
          </w:p>
        </w:tc>
        <w:tc>
          <w:tcPr>
            <w:tcW w:w="6437" w:type="dxa"/>
            <w:gridSpan w:val="2"/>
          </w:tcPr>
          <w:p w14:paraId="6326523F" w14:textId="030D69F8" w:rsidR="00E61519" w:rsidRPr="00EC5FEE" w:rsidRDefault="00E61519" w:rsidP="00E61519">
            <w:pPr>
              <w:rPr>
                <w:ins w:id="1343" w:author="Javier Kachuka" w:date="2019-11-05T22:57:00Z"/>
                <w:rFonts w:cs="Arial"/>
                <w:sz w:val="24"/>
                <w:szCs w:val="24"/>
                <w:lang w:val="es-ES"/>
              </w:rPr>
            </w:pPr>
            <w:ins w:id="1344" w:author="Javier Kachuka" w:date="2019-11-05T22:58: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E61519" w:rsidRPr="00563768" w14:paraId="4239334A" w14:textId="77777777" w:rsidTr="004E0B3C">
        <w:trPr>
          <w:ins w:id="1345" w:author="Javier Kachuka" w:date="2019-11-05T22:57:00Z"/>
        </w:trPr>
        <w:tc>
          <w:tcPr>
            <w:tcW w:w="2391" w:type="dxa"/>
            <w:shd w:val="clear" w:color="auto" w:fill="9CC2E5" w:themeFill="accent1" w:themeFillTint="99"/>
          </w:tcPr>
          <w:p w14:paraId="15873698" w14:textId="059BF268" w:rsidR="00E61519" w:rsidRPr="00EC5FEE" w:rsidRDefault="00E61519" w:rsidP="00E61519">
            <w:pPr>
              <w:rPr>
                <w:ins w:id="1346" w:author="Javier Kachuka" w:date="2019-11-05T22:57:00Z"/>
                <w:rFonts w:cs="Arial"/>
                <w:b/>
                <w:sz w:val="24"/>
                <w:szCs w:val="24"/>
                <w:lang w:val="es-ES"/>
              </w:rPr>
            </w:pPr>
            <w:ins w:id="1347" w:author="Javier Kachuka" w:date="2019-11-05T22:58:00Z">
              <w:r w:rsidRPr="00EC5FEE">
                <w:rPr>
                  <w:rFonts w:cs="Arial"/>
                  <w:b/>
                  <w:sz w:val="24"/>
                  <w:szCs w:val="24"/>
                  <w:lang w:val="es-ES"/>
                </w:rPr>
                <w:t xml:space="preserve">Descripción </w:t>
              </w:r>
            </w:ins>
          </w:p>
        </w:tc>
        <w:tc>
          <w:tcPr>
            <w:tcW w:w="6437" w:type="dxa"/>
            <w:gridSpan w:val="2"/>
          </w:tcPr>
          <w:p w14:paraId="7F462CFF" w14:textId="4C5EF50B" w:rsidR="00E61519" w:rsidRPr="00EC5FEE" w:rsidRDefault="00E61519" w:rsidP="00E61519">
            <w:pPr>
              <w:rPr>
                <w:ins w:id="1348" w:author="Javier Kachuka" w:date="2019-11-05T22:57:00Z"/>
                <w:rFonts w:cs="Arial"/>
                <w:sz w:val="24"/>
                <w:szCs w:val="24"/>
                <w:lang w:val="es-ES"/>
              </w:rPr>
            </w:pPr>
            <w:ins w:id="1349" w:author="Javier Kachuka" w:date="2019-11-05T22:58: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ins>
          </w:p>
        </w:tc>
      </w:tr>
      <w:tr w:rsidR="00E61519" w:rsidRPr="00EC5FEE" w14:paraId="4E487CE8" w14:textId="77777777" w:rsidTr="004E0B3C">
        <w:trPr>
          <w:ins w:id="1350" w:author="Javier Kachuka" w:date="2019-11-05T22:57:00Z"/>
        </w:trPr>
        <w:tc>
          <w:tcPr>
            <w:tcW w:w="2391" w:type="dxa"/>
            <w:shd w:val="clear" w:color="auto" w:fill="9CC2E5" w:themeFill="accent1" w:themeFillTint="99"/>
          </w:tcPr>
          <w:p w14:paraId="27717314" w14:textId="72FF604F" w:rsidR="00E61519" w:rsidRPr="00EC5FEE" w:rsidRDefault="00E61519" w:rsidP="00E61519">
            <w:pPr>
              <w:rPr>
                <w:ins w:id="1351" w:author="Javier Kachuka" w:date="2019-11-05T22:57:00Z"/>
                <w:rFonts w:cs="Arial"/>
                <w:b/>
                <w:sz w:val="24"/>
                <w:szCs w:val="24"/>
                <w:lang w:val="es-ES"/>
              </w:rPr>
            </w:pPr>
            <w:ins w:id="1352" w:author="Javier Kachuka" w:date="2019-11-05T22:58:00Z">
              <w:r w:rsidRPr="00EC5FEE">
                <w:rPr>
                  <w:rFonts w:cs="Arial"/>
                  <w:b/>
                  <w:sz w:val="24"/>
                  <w:szCs w:val="24"/>
                  <w:lang w:val="es-ES"/>
                </w:rPr>
                <w:t>Referencia Cruzada</w:t>
              </w:r>
            </w:ins>
          </w:p>
        </w:tc>
        <w:tc>
          <w:tcPr>
            <w:tcW w:w="6437" w:type="dxa"/>
            <w:gridSpan w:val="2"/>
          </w:tcPr>
          <w:p w14:paraId="46588DE6" w14:textId="13FD3477" w:rsidR="00E61519" w:rsidRPr="00EC5FEE" w:rsidRDefault="00E61519" w:rsidP="00E61519">
            <w:pPr>
              <w:rPr>
                <w:ins w:id="1353" w:author="Javier Kachuka" w:date="2019-11-05T22:57:00Z"/>
                <w:rFonts w:cs="Arial"/>
                <w:sz w:val="24"/>
                <w:szCs w:val="24"/>
                <w:lang w:val="es-ES"/>
              </w:rPr>
            </w:pPr>
            <w:ins w:id="1354" w:author="Javier Kachuka" w:date="2019-11-05T22:58:00Z">
              <w:r w:rsidRPr="00EC5FEE">
                <w:rPr>
                  <w:rFonts w:cs="Arial"/>
                  <w:sz w:val="24"/>
                  <w:szCs w:val="24"/>
                  <w:lang w:val="es-ES"/>
                </w:rPr>
                <w:t>RF1.</w:t>
              </w:r>
              <w:r>
                <w:rPr>
                  <w:rFonts w:cs="Arial"/>
                  <w:sz w:val="24"/>
                  <w:szCs w:val="24"/>
                  <w:lang w:val="es-ES"/>
                </w:rPr>
                <w:t>5</w:t>
              </w:r>
            </w:ins>
          </w:p>
        </w:tc>
      </w:tr>
      <w:tr w:rsidR="00E61519" w:rsidRPr="00EC5FEE" w14:paraId="054D7314" w14:textId="77777777" w:rsidTr="004E0B3C">
        <w:trPr>
          <w:ins w:id="1355" w:author="Javier Kachuka" w:date="2019-11-05T22:57:00Z"/>
        </w:trPr>
        <w:tc>
          <w:tcPr>
            <w:tcW w:w="2391" w:type="dxa"/>
            <w:shd w:val="clear" w:color="auto" w:fill="9CC2E5" w:themeFill="accent1" w:themeFillTint="99"/>
          </w:tcPr>
          <w:p w14:paraId="4DECADA4" w14:textId="77777777" w:rsidR="00E61519" w:rsidRPr="00EC5FEE" w:rsidRDefault="00E61519" w:rsidP="004E0B3C">
            <w:pPr>
              <w:rPr>
                <w:ins w:id="1356" w:author="Javier Kachuka" w:date="2019-11-05T22:57:00Z"/>
                <w:rFonts w:cs="Arial"/>
                <w:b/>
                <w:sz w:val="24"/>
                <w:szCs w:val="24"/>
                <w:lang w:val="es-ES"/>
              </w:rPr>
            </w:pPr>
            <w:ins w:id="1357" w:author="Javier Kachuka" w:date="2019-11-05T22:57:00Z">
              <w:r w:rsidRPr="00EC5FEE">
                <w:rPr>
                  <w:rFonts w:cs="Arial"/>
                  <w:b/>
                  <w:sz w:val="24"/>
                  <w:szCs w:val="24"/>
                  <w:lang w:val="es-ES"/>
                </w:rPr>
                <w:t xml:space="preserve">Precondición </w:t>
              </w:r>
            </w:ins>
          </w:p>
        </w:tc>
        <w:tc>
          <w:tcPr>
            <w:tcW w:w="6437" w:type="dxa"/>
            <w:gridSpan w:val="2"/>
          </w:tcPr>
          <w:p w14:paraId="0BCE52DC" w14:textId="77777777" w:rsidR="00E61519" w:rsidRPr="00EC5FEE" w:rsidRDefault="00E61519" w:rsidP="004E0B3C">
            <w:pPr>
              <w:rPr>
                <w:ins w:id="1358" w:author="Javier Kachuka" w:date="2019-11-05T22:57:00Z"/>
                <w:rFonts w:cs="Arial"/>
                <w:sz w:val="24"/>
                <w:szCs w:val="24"/>
                <w:lang w:val="es-ES"/>
              </w:rPr>
            </w:pPr>
          </w:p>
        </w:tc>
      </w:tr>
      <w:tr w:rsidR="00E61519" w:rsidRPr="00563768" w14:paraId="193C804F" w14:textId="77777777" w:rsidTr="004E0B3C">
        <w:trPr>
          <w:ins w:id="1359" w:author="Javier Kachuka" w:date="2019-11-05T22:57:00Z"/>
        </w:trPr>
        <w:tc>
          <w:tcPr>
            <w:tcW w:w="2391" w:type="dxa"/>
            <w:shd w:val="clear" w:color="auto" w:fill="9CC2E5" w:themeFill="accent1" w:themeFillTint="99"/>
          </w:tcPr>
          <w:p w14:paraId="07447FBD" w14:textId="77777777" w:rsidR="00E61519" w:rsidRPr="00EC5FEE" w:rsidRDefault="00E61519" w:rsidP="004E0B3C">
            <w:pPr>
              <w:rPr>
                <w:ins w:id="1360" w:author="Javier Kachuka" w:date="2019-11-05T22:57:00Z"/>
                <w:rFonts w:cs="Arial"/>
                <w:b/>
                <w:sz w:val="24"/>
                <w:szCs w:val="24"/>
                <w:lang w:val="es-ES"/>
              </w:rPr>
            </w:pPr>
            <w:ins w:id="1361" w:author="Javier Kachuka" w:date="2019-11-05T22:57:00Z">
              <w:r w:rsidRPr="00EC5FEE">
                <w:rPr>
                  <w:rFonts w:cs="Arial"/>
                  <w:b/>
                  <w:sz w:val="24"/>
                  <w:szCs w:val="24"/>
                  <w:lang w:val="es-ES"/>
                </w:rPr>
                <w:t xml:space="preserve">Poscondición </w:t>
              </w:r>
            </w:ins>
          </w:p>
        </w:tc>
        <w:tc>
          <w:tcPr>
            <w:tcW w:w="6437" w:type="dxa"/>
            <w:gridSpan w:val="2"/>
          </w:tcPr>
          <w:p w14:paraId="69E53559" w14:textId="75B70CC9" w:rsidR="00E61519" w:rsidRPr="00EC5FEE" w:rsidRDefault="00E61519" w:rsidP="004E0B3C">
            <w:pPr>
              <w:rPr>
                <w:ins w:id="1362" w:author="Javier Kachuka" w:date="2019-11-05T22:57:00Z"/>
                <w:rFonts w:cs="Arial"/>
                <w:sz w:val="24"/>
                <w:szCs w:val="24"/>
                <w:lang w:val="es-ES"/>
              </w:rPr>
            </w:pPr>
            <w:ins w:id="1363" w:author="Javier Kachuka" w:date="2019-11-05T22:57:00Z">
              <w:r>
                <w:rPr>
                  <w:rFonts w:cs="Arial"/>
                  <w:sz w:val="24"/>
                  <w:szCs w:val="24"/>
                  <w:lang w:val="es-ES"/>
                </w:rPr>
                <w:t xml:space="preserve">Se registró un nuevo </w:t>
              </w:r>
            </w:ins>
            <w:ins w:id="1364" w:author="Javier Kachuka" w:date="2019-11-05T22:58:00Z">
              <w:r>
                <w:rPr>
                  <w:rFonts w:cs="Arial"/>
                  <w:sz w:val="24"/>
                  <w:szCs w:val="24"/>
                  <w:lang w:val="es-ES"/>
                </w:rPr>
                <w:t xml:space="preserve">tipo de </w:t>
              </w:r>
            </w:ins>
            <w:ins w:id="1365" w:author="Javier Kachuka" w:date="2019-11-05T22:57:00Z">
              <w:r>
                <w:rPr>
                  <w:rFonts w:cs="Arial"/>
                  <w:sz w:val="24"/>
                  <w:szCs w:val="24"/>
                  <w:lang w:val="es-ES"/>
                </w:rPr>
                <w:t>reclamo</w:t>
              </w:r>
            </w:ins>
          </w:p>
        </w:tc>
      </w:tr>
      <w:tr w:rsidR="00E61519" w:rsidRPr="00EC5FEE" w14:paraId="153A7256" w14:textId="77777777" w:rsidTr="004E0B3C">
        <w:trPr>
          <w:ins w:id="1366" w:author="Javier Kachuka" w:date="2019-11-05T22:57:00Z"/>
        </w:trPr>
        <w:tc>
          <w:tcPr>
            <w:tcW w:w="8828" w:type="dxa"/>
            <w:gridSpan w:val="3"/>
            <w:shd w:val="clear" w:color="auto" w:fill="9CC2E5" w:themeFill="accent1" w:themeFillTint="99"/>
          </w:tcPr>
          <w:p w14:paraId="41131C88" w14:textId="77777777" w:rsidR="00E61519" w:rsidRPr="00EC5FEE" w:rsidRDefault="00E61519" w:rsidP="004E0B3C">
            <w:pPr>
              <w:jc w:val="center"/>
              <w:rPr>
                <w:ins w:id="1367" w:author="Javier Kachuka" w:date="2019-11-05T22:57:00Z"/>
                <w:rFonts w:cs="Arial"/>
                <w:b/>
                <w:sz w:val="24"/>
                <w:szCs w:val="24"/>
                <w:lang w:val="es-ES"/>
              </w:rPr>
            </w:pPr>
            <w:ins w:id="1368" w:author="Javier Kachuka" w:date="2019-11-05T22:57:00Z">
              <w:r w:rsidRPr="00EC5FEE">
                <w:rPr>
                  <w:rFonts w:cs="Arial"/>
                  <w:b/>
                  <w:sz w:val="24"/>
                  <w:szCs w:val="24"/>
                  <w:lang w:val="es-ES"/>
                </w:rPr>
                <w:t>Curso Típico de Eventos</w:t>
              </w:r>
            </w:ins>
          </w:p>
        </w:tc>
      </w:tr>
      <w:tr w:rsidR="00E61519" w:rsidRPr="00563768" w14:paraId="5605D5EA" w14:textId="77777777" w:rsidTr="004E0B3C">
        <w:trPr>
          <w:ins w:id="1369" w:author="Javier Kachuka" w:date="2019-11-05T22:57:00Z"/>
        </w:trPr>
        <w:tc>
          <w:tcPr>
            <w:tcW w:w="4540" w:type="dxa"/>
            <w:gridSpan w:val="2"/>
          </w:tcPr>
          <w:p w14:paraId="7E411A6A" w14:textId="6243F5F6" w:rsidR="00E61519" w:rsidRPr="00EC5FEE" w:rsidRDefault="00E61519">
            <w:pPr>
              <w:pStyle w:val="Prrafodelista"/>
              <w:numPr>
                <w:ilvl w:val="0"/>
                <w:numId w:val="27"/>
              </w:numPr>
              <w:jc w:val="both"/>
              <w:rPr>
                <w:ins w:id="1370" w:author="Javier Kachuka" w:date="2019-11-05T22:57:00Z"/>
                <w:rFonts w:cs="Arial"/>
                <w:sz w:val="24"/>
                <w:szCs w:val="24"/>
                <w:lang w:val="es-ES"/>
              </w:rPr>
            </w:pPr>
            <w:ins w:id="1371" w:author="Javier Kachuka" w:date="2019-11-05T22:57:00Z">
              <w:r>
                <w:rPr>
                  <w:rFonts w:cs="Arial"/>
                  <w:sz w:val="24"/>
                  <w:szCs w:val="24"/>
                  <w:lang w:val="es-ES"/>
                </w:rPr>
                <w:t>El caso de uso comienza cuando el</w:t>
              </w:r>
              <w:commentRangeStart w:id="1372"/>
              <w:r>
                <w:rPr>
                  <w:rFonts w:cs="Arial"/>
                  <w:sz w:val="24"/>
                  <w:szCs w:val="24"/>
                  <w:lang w:val="es-ES"/>
                </w:rPr>
                <w:t xml:space="preserve"> oficinista</w:t>
              </w:r>
              <w:commentRangeEnd w:id="1372"/>
              <w:r>
                <w:rPr>
                  <w:rFonts w:cs="Arial"/>
                  <w:sz w:val="24"/>
                  <w:szCs w:val="24"/>
                  <w:lang w:val="es-ES"/>
                </w:rPr>
                <w:t xml:space="preserve"> o administrador</w:t>
              </w:r>
              <w:r>
                <w:rPr>
                  <w:rStyle w:val="Refdecomentario"/>
                </w:rPr>
                <w:commentReference w:id="1372"/>
              </w:r>
              <w:r>
                <w:rPr>
                  <w:rFonts w:cs="Arial"/>
                  <w:sz w:val="24"/>
                  <w:szCs w:val="24"/>
                  <w:lang w:val="es-ES"/>
                </w:rPr>
                <w:t xml:space="preserve"> solicita cargar un </w:t>
              </w:r>
            </w:ins>
            <w:ins w:id="1373" w:author="Javier Kachuka" w:date="2019-11-05T22:58:00Z">
              <w:r>
                <w:rPr>
                  <w:rFonts w:cs="Arial"/>
                  <w:sz w:val="24"/>
                  <w:szCs w:val="24"/>
                  <w:lang w:val="es-ES"/>
                </w:rPr>
                <w:t xml:space="preserve">tipo de </w:t>
              </w:r>
            </w:ins>
            <w:ins w:id="1374" w:author="Javier Kachuka" w:date="2019-11-05T22:57:00Z">
              <w:r>
                <w:rPr>
                  <w:rFonts w:cs="Arial"/>
                  <w:sz w:val="24"/>
                  <w:szCs w:val="24"/>
                  <w:lang w:val="es-ES"/>
                </w:rPr>
                <w:t>reclamo.</w:t>
              </w:r>
            </w:ins>
          </w:p>
        </w:tc>
        <w:tc>
          <w:tcPr>
            <w:tcW w:w="4288" w:type="dxa"/>
          </w:tcPr>
          <w:p w14:paraId="229F5829" w14:textId="77777777" w:rsidR="00E61519" w:rsidRPr="00EC5FEE" w:rsidRDefault="00E61519" w:rsidP="004E0B3C">
            <w:pPr>
              <w:jc w:val="both"/>
              <w:rPr>
                <w:ins w:id="1375" w:author="Javier Kachuka" w:date="2019-11-05T22:57:00Z"/>
                <w:rFonts w:cs="Arial"/>
                <w:sz w:val="24"/>
                <w:szCs w:val="24"/>
                <w:lang w:val="es-ES"/>
              </w:rPr>
            </w:pPr>
          </w:p>
        </w:tc>
      </w:tr>
      <w:tr w:rsidR="00E61519" w:rsidRPr="00563768" w14:paraId="3570B476" w14:textId="77777777" w:rsidTr="004E0B3C">
        <w:trPr>
          <w:ins w:id="1376" w:author="Javier Kachuka" w:date="2019-11-05T22:57:00Z"/>
        </w:trPr>
        <w:tc>
          <w:tcPr>
            <w:tcW w:w="4540" w:type="dxa"/>
            <w:gridSpan w:val="2"/>
          </w:tcPr>
          <w:p w14:paraId="38EC549D" w14:textId="77777777" w:rsidR="00E61519" w:rsidRPr="00EC5FEE" w:rsidRDefault="00E61519" w:rsidP="004E0B3C">
            <w:pPr>
              <w:jc w:val="both"/>
              <w:rPr>
                <w:ins w:id="1377" w:author="Javier Kachuka" w:date="2019-11-05T22:57:00Z"/>
                <w:rFonts w:cs="Arial"/>
                <w:sz w:val="24"/>
                <w:szCs w:val="24"/>
                <w:lang w:val="es-ES"/>
              </w:rPr>
            </w:pPr>
          </w:p>
        </w:tc>
        <w:tc>
          <w:tcPr>
            <w:tcW w:w="4288" w:type="dxa"/>
          </w:tcPr>
          <w:p w14:paraId="5D76E65F" w14:textId="1BFA54BF" w:rsidR="00E61519" w:rsidRPr="00EC5FEE" w:rsidRDefault="00E61519">
            <w:pPr>
              <w:pStyle w:val="Prrafodelista"/>
              <w:numPr>
                <w:ilvl w:val="0"/>
                <w:numId w:val="27"/>
              </w:numPr>
              <w:jc w:val="both"/>
              <w:rPr>
                <w:ins w:id="1378" w:author="Javier Kachuka" w:date="2019-11-05T22:57:00Z"/>
                <w:rFonts w:cs="Arial"/>
                <w:sz w:val="24"/>
                <w:szCs w:val="24"/>
                <w:lang w:val="es-ES"/>
              </w:rPr>
            </w:pPr>
            <w:ins w:id="1379" w:author="Javier Kachuka" w:date="2019-11-05T22:57:00Z">
              <w:r>
                <w:rPr>
                  <w:rFonts w:cs="Arial"/>
                  <w:sz w:val="24"/>
                  <w:szCs w:val="24"/>
                  <w:lang w:val="es-ES"/>
                </w:rPr>
                <w:t xml:space="preserve">El sistema solicita que se ingresen el nombre, </w:t>
              </w:r>
            </w:ins>
            <w:ins w:id="1380" w:author="Javier Kachuka" w:date="2019-11-05T22:59:00Z">
              <w:r>
                <w:rPr>
                  <w:rFonts w:cs="Arial"/>
                  <w:sz w:val="24"/>
                  <w:szCs w:val="24"/>
                  <w:lang w:val="es-ES"/>
                </w:rPr>
                <w:t xml:space="preserve">que prioridad </w:t>
              </w:r>
            </w:ins>
            <w:ins w:id="1381" w:author="Javier Kachuka" w:date="2019-11-05T23:00:00Z">
              <w:r>
                <w:rPr>
                  <w:rFonts w:cs="Arial"/>
                  <w:sz w:val="24"/>
                  <w:szCs w:val="24"/>
                  <w:lang w:val="es-ES"/>
                </w:rPr>
                <w:t>tendrá</w:t>
              </w:r>
            </w:ins>
            <w:ins w:id="1382" w:author="Javier Kachuka" w:date="2019-11-05T22:59:00Z">
              <w:r>
                <w:rPr>
                  <w:rFonts w:cs="Arial"/>
                  <w:sz w:val="24"/>
                  <w:szCs w:val="24"/>
                  <w:lang w:val="es-ES"/>
                </w:rPr>
                <w:t xml:space="preserve"> </w:t>
              </w:r>
            </w:ins>
            <w:ins w:id="1383" w:author="Javier Kachuka" w:date="2019-11-05T23:00:00Z">
              <w:r>
                <w:rPr>
                  <w:rFonts w:cs="Arial"/>
                  <w:sz w:val="24"/>
                  <w:szCs w:val="24"/>
                  <w:lang w:val="es-ES"/>
                </w:rPr>
                <w:t>el reclamo y que requisitos son necesarios.</w:t>
              </w:r>
            </w:ins>
          </w:p>
        </w:tc>
      </w:tr>
      <w:tr w:rsidR="00E61519" w:rsidRPr="00563768" w14:paraId="550C1CF4" w14:textId="77777777" w:rsidTr="004E0B3C">
        <w:trPr>
          <w:ins w:id="1384" w:author="Javier Kachuka" w:date="2019-11-05T22:57:00Z"/>
        </w:trPr>
        <w:tc>
          <w:tcPr>
            <w:tcW w:w="4540" w:type="dxa"/>
            <w:gridSpan w:val="2"/>
          </w:tcPr>
          <w:p w14:paraId="3FC7E690" w14:textId="65E0F643" w:rsidR="00E61519" w:rsidRPr="00EC5FEE" w:rsidRDefault="00E61519">
            <w:pPr>
              <w:pStyle w:val="Prrafodelista"/>
              <w:numPr>
                <w:ilvl w:val="0"/>
                <w:numId w:val="27"/>
              </w:numPr>
              <w:jc w:val="both"/>
              <w:rPr>
                <w:ins w:id="1385" w:author="Javier Kachuka" w:date="2019-11-05T22:57:00Z"/>
                <w:rFonts w:cs="Arial"/>
                <w:sz w:val="24"/>
                <w:szCs w:val="24"/>
                <w:lang w:val="es-ES"/>
              </w:rPr>
            </w:pPr>
            <w:ins w:id="1386" w:author="Javier Kachuka" w:date="2019-11-05T22:57:00Z">
              <w:r>
                <w:rPr>
                  <w:rFonts w:cs="Arial"/>
                  <w:sz w:val="24"/>
                  <w:szCs w:val="24"/>
                  <w:lang w:val="es-ES"/>
                </w:rPr>
                <w:t>El oficinista o administrador ingresa los datos correspondientes.</w:t>
              </w:r>
            </w:ins>
          </w:p>
        </w:tc>
        <w:tc>
          <w:tcPr>
            <w:tcW w:w="4288" w:type="dxa"/>
          </w:tcPr>
          <w:p w14:paraId="72E4F807" w14:textId="77777777" w:rsidR="00E61519" w:rsidRPr="00EC5FEE" w:rsidRDefault="00E61519" w:rsidP="004E0B3C">
            <w:pPr>
              <w:jc w:val="both"/>
              <w:rPr>
                <w:ins w:id="1387" w:author="Javier Kachuka" w:date="2019-11-05T22:57:00Z"/>
                <w:rFonts w:cs="Arial"/>
                <w:sz w:val="24"/>
                <w:szCs w:val="24"/>
                <w:lang w:val="es-ES"/>
              </w:rPr>
            </w:pPr>
          </w:p>
        </w:tc>
      </w:tr>
      <w:tr w:rsidR="00E61519" w:rsidRPr="00563768" w14:paraId="64CAC532" w14:textId="77777777" w:rsidTr="004E0B3C">
        <w:trPr>
          <w:ins w:id="1388" w:author="Javier Kachuka" w:date="2019-11-05T22:57:00Z"/>
        </w:trPr>
        <w:tc>
          <w:tcPr>
            <w:tcW w:w="4540" w:type="dxa"/>
            <w:gridSpan w:val="2"/>
          </w:tcPr>
          <w:p w14:paraId="09C8F26F" w14:textId="77777777" w:rsidR="00E61519" w:rsidRPr="00456A0E" w:rsidRDefault="00E61519" w:rsidP="004E0B3C">
            <w:pPr>
              <w:jc w:val="both"/>
              <w:rPr>
                <w:ins w:id="1389" w:author="Javier Kachuka" w:date="2019-11-05T22:57:00Z"/>
                <w:rFonts w:cs="Arial"/>
                <w:sz w:val="24"/>
                <w:szCs w:val="24"/>
                <w:lang w:val="es-ES"/>
              </w:rPr>
            </w:pPr>
          </w:p>
        </w:tc>
        <w:tc>
          <w:tcPr>
            <w:tcW w:w="4288" w:type="dxa"/>
          </w:tcPr>
          <w:p w14:paraId="7D0931DC" w14:textId="77777777" w:rsidR="00E61519" w:rsidRPr="00456A0E" w:rsidRDefault="00E61519" w:rsidP="00E61519">
            <w:pPr>
              <w:pStyle w:val="Prrafodelista"/>
              <w:numPr>
                <w:ilvl w:val="0"/>
                <w:numId w:val="27"/>
              </w:numPr>
              <w:jc w:val="both"/>
              <w:rPr>
                <w:ins w:id="1390" w:author="Javier Kachuka" w:date="2019-11-05T22:57:00Z"/>
                <w:rFonts w:cs="Arial"/>
                <w:sz w:val="24"/>
                <w:szCs w:val="24"/>
                <w:lang w:val="es-ES"/>
              </w:rPr>
            </w:pPr>
            <w:ins w:id="1391" w:author="Javier Kachuka" w:date="2019-11-05T22:57:00Z">
              <w:r>
                <w:rPr>
                  <w:rFonts w:cs="Arial"/>
                  <w:sz w:val="24"/>
                  <w:szCs w:val="24"/>
                  <w:lang w:val="es-ES"/>
                </w:rPr>
                <w:t>El sistema comprueba los datos, guarda el reclamo y finaliza el caso de uso.</w:t>
              </w:r>
            </w:ins>
          </w:p>
        </w:tc>
      </w:tr>
      <w:tr w:rsidR="00E61519" w:rsidRPr="00EC5FEE" w14:paraId="4DB85CE4" w14:textId="77777777" w:rsidTr="004E0B3C">
        <w:trPr>
          <w:ins w:id="1392" w:author="Javier Kachuka" w:date="2019-11-05T22:57:00Z"/>
        </w:trPr>
        <w:tc>
          <w:tcPr>
            <w:tcW w:w="8828" w:type="dxa"/>
            <w:gridSpan w:val="3"/>
            <w:shd w:val="clear" w:color="auto" w:fill="9CC2E5" w:themeFill="accent1" w:themeFillTint="99"/>
          </w:tcPr>
          <w:p w14:paraId="51FC0E2B" w14:textId="77777777" w:rsidR="00E61519" w:rsidRPr="00EC5FEE" w:rsidRDefault="00E61519" w:rsidP="004E0B3C">
            <w:pPr>
              <w:jc w:val="center"/>
              <w:rPr>
                <w:ins w:id="1393" w:author="Javier Kachuka" w:date="2019-11-05T22:57:00Z"/>
                <w:rFonts w:cs="Arial"/>
                <w:sz w:val="24"/>
                <w:szCs w:val="24"/>
                <w:lang w:val="es-ES"/>
              </w:rPr>
            </w:pPr>
            <w:ins w:id="1394" w:author="Javier Kachuka" w:date="2019-11-05T22:57:00Z">
              <w:r w:rsidRPr="00EC5FEE">
                <w:rPr>
                  <w:rFonts w:cs="Arial"/>
                  <w:b/>
                  <w:sz w:val="24"/>
                  <w:szCs w:val="24"/>
                  <w:lang w:val="es-ES"/>
                </w:rPr>
                <w:t>Curso Alternativo de Eventos</w:t>
              </w:r>
            </w:ins>
          </w:p>
        </w:tc>
      </w:tr>
      <w:tr w:rsidR="00E61519" w:rsidRPr="00563768" w14:paraId="79FE3688" w14:textId="77777777" w:rsidTr="004E0B3C">
        <w:trPr>
          <w:ins w:id="1395" w:author="Javier Kachuka" w:date="2019-11-05T22:57:00Z"/>
        </w:trPr>
        <w:tc>
          <w:tcPr>
            <w:tcW w:w="4540" w:type="dxa"/>
            <w:gridSpan w:val="2"/>
          </w:tcPr>
          <w:p w14:paraId="34D0656E" w14:textId="77777777" w:rsidR="00E61519" w:rsidRPr="00EC5FEE" w:rsidRDefault="00E61519" w:rsidP="004E0B3C">
            <w:pPr>
              <w:jc w:val="center"/>
              <w:rPr>
                <w:ins w:id="1396" w:author="Javier Kachuka" w:date="2019-11-05T22:57:00Z"/>
                <w:rFonts w:cs="Arial"/>
                <w:b/>
                <w:sz w:val="24"/>
                <w:szCs w:val="24"/>
                <w:lang w:val="es-ES"/>
              </w:rPr>
            </w:pPr>
          </w:p>
        </w:tc>
        <w:tc>
          <w:tcPr>
            <w:tcW w:w="4288" w:type="dxa"/>
          </w:tcPr>
          <w:p w14:paraId="39CFF531" w14:textId="53E15C43" w:rsidR="00E61519" w:rsidRPr="00EC5FEE" w:rsidRDefault="00E61519">
            <w:pPr>
              <w:jc w:val="both"/>
              <w:rPr>
                <w:ins w:id="1397" w:author="Javier Kachuka" w:date="2019-11-05T22:57:00Z"/>
                <w:rFonts w:cs="Arial"/>
                <w:sz w:val="24"/>
                <w:szCs w:val="24"/>
                <w:lang w:val="es-ES"/>
              </w:rPr>
              <w:pPrChange w:id="1398" w:author="Javier Kachuka" w:date="2019-11-05T23:03:00Z">
                <w:pPr/>
              </w:pPrChange>
            </w:pPr>
            <w:ins w:id="1399" w:author="Javier Kachuka" w:date="2019-11-05T23:00:00Z">
              <w:r>
                <w:rPr>
                  <w:rFonts w:cs="Arial"/>
                  <w:sz w:val="24"/>
                  <w:szCs w:val="24"/>
                  <w:lang w:val="es-ES"/>
                </w:rPr>
                <w:t>4</w:t>
              </w:r>
            </w:ins>
            <w:ins w:id="1400" w:author="Javier Kachuka" w:date="2019-11-05T22:57:00Z">
              <w:r>
                <w:rPr>
                  <w:rFonts w:cs="Arial"/>
                  <w:sz w:val="24"/>
                  <w:szCs w:val="24"/>
                  <w:lang w:val="es-ES"/>
                </w:rPr>
                <w:t>.1 Si los datos no son correctos el sistema solicita que se vuelvan a ingresar.</w:t>
              </w:r>
            </w:ins>
          </w:p>
        </w:tc>
      </w:tr>
    </w:tbl>
    <w:p w14:paraId="56F444D5" w14:textId="41B1D23A" w:rsidR="003003BF" w:rsidRDefault="003003BF" w:rsidP="00431D6D">
      <w:pPr>
        <w:rPr>
          <w:ins w:id="1401" w:author="Javier Kachuka" w:date="2019-11-05T23:02:00Z"/>
          <w:lang w:val="es-ES"/>
        </w:rPr>
      </w:pPr>
    </w:p>
    <w:p w14:paraId="5DDADEE0" w14:textId="30A50F1E" w:rsidR="00154D87" w:rsidRDefault="00154D87" w:rsidP="00431D6D">
      <w:pPr>
        <w:rPr>
          <w:ins w:id="1402" w:author="Javier Kachuka" w:date="2019-11-05T23:02:00Z"/>
          <w:lang w:val="es-ES"/>
        </w:rPr>
      </w:pPr>
    </w:p>
    <w:p w14:paraId="4741C046" w14:textId="77777777" w:rsidR="00154D87" w:rsidRDefault="00154D87" w:rsidP="00431D6D">
      <w:pPr>
        <w:rPr>
          <w:ins w:id="1403" w:author="Javier Kachuka" w:date="2019-11-05T22:57:00Z"/>
          <w:lang w:val="es-ES"/>
        </w:rPr>
      </w:pPr>
    </w:p>
    <w:tbl>
      <w:tblPr>
        <w:tblStyle w:val="Tablaconcuadrcula"/>
        <w:tblW w:w="0" w:type="auto"/>
        <w:tblLook w:val="04A0" w:firstRow="1" w:lastRow="0" w:firstColumn="1" w:lastColumn="0" w:noHBand="0" w:noVBand="1"/>
      </w:tblPr>
      <w:tblGrid>
        <w:gridCol w:w="2122"/>
        <w:gridCol w:w="2292"/>
        <w:gridCol w:w="4414"/>
      </w:tblGrid>
      <w:tr w:rsidR="00154D87" w:rsidRPr="00563768" w14:paraId="474B1AE9" w14:textId="77777777" w:rsidTr="004E0B3C">
        <w:trPr>
          <w:ins w:id="1404" w:author="Javier Kachuka" w:date="2019-11-05T23:02:00Z"/>
        </w:trPr>
        <w:tc>
          <w:tcPr>
            <w:tcW w:w="2122" w:type="dxa"/>
            <w:shd w:val="clear" w:color="auto" w:fill="9CC2E5" w:themeFill="accent1" w:themeFillTint="99"/>
          </w:tcPr>
          <w:p w14:paraId="11C353AD" w14:textId="7C2459E1" w:rsidR="00154D87" w:rsidRPr="00EC5FEE" w:rsidRDefault="00154D87" w:rsidP="00154D87">
            <w:pPr>
              <w:rPr>
                <w:ins w:id="1405" w:author="Javier Kachuka" w:date="2019-11-05T23:02:00Z"/>
                <w:rFonts w:cs="Arial"/>
                <w:b/>
                <w:sz w:val="24"/>
                <w:szCs w:val="24"/>
                <w:lang w:val="es-ES"/>
              </w:rPr>
            </w:pPr>
            <w:ins w:id="1406" w:author="Javier Kachuka" w:date="2019-11-05T23:02:00Z">
              <w:r w:rsidRPr="00EC5FEE">
                <w:rPr>
                  <w:rFonts w:cs="Arial"/>
                  <w:b/>
                  <w:sz w:val="24"/>
                  <w:szCs w:val="24"/>
                  <w:lang w:val="es-ES"/>
                </w:rPr>
                <w:t>Caso de uso</w:t>
              </w:r>
            </w:ins>
          </w:p>
        </w:tc>
        <w:tc>
          <w:tcPr>
            <w:tcW w:w="6706" w:type="dxa"/>
            <w:gridSpan w:val="2"/>
          </w:tcPr>
          <w:p w14:paraId="0D6DC5D4" w14:textId="2A1684A0" w:rsidR="00154D87" w:rsidRPr="00EC5FEE" w:rsidRDefault="00154D87" w:rsidP="00154D87">
            <w:pPr>
              <w:rPr>
                <w:ins w:id="1407" w:author="Javier Kachuka" w:date="2019-11-05T23:02:00Z"/>
                <w:rFonts w:cs="Arial"/>
                <w:sz w:val="24"/>
                <w:szCs w:val="24"/>
                <w:lang w:val="es-ES"/>
              </w:rPr>
            </w:pPr>
            <w:ins w:id="1408" w:author="Javier Kachuka" w:date="2019-11-05T23:02:00Z">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(ABM de Tipo de Reclamo)</w:t>
              </w:r>
            </w:ins>
          </w:p>
        </w:tc>
      </w:tr>
      <w:tr w:rsidR="00154D87" w:rsidRPr="00EC5FEE" w14:paraId="53B92224" w14:textId="77777777" w:rsidTr="004E0B3C">
        <w:trPr>
          <w:ins w:id="1409" w:author="Javier Kachuka" w:date="2019-11-05T23:02:00Z"/>
        </w:trPr>
        <w:tc>
          <w:tcPr>
            <w:tcW w:w="2122" w:type="dxa"/>
            <w:shd w:val="clear" w:color="auto" w:fill="9CC2E5" w:themeFill="accent1" w:themeFillTint="99"/>
          </w:tcPr>
          <w:p w14:paraId="27544A61" w14:textId="1473B283" w:rsidR="00154D87" w:rsidRPr="00EC5FEE" w:rsidRDefault="00154D87" w:rsidP="00154D87">
            <w:pPr>
              <w:rPr>
                <w:ins w:id="1410" w:author="Javier Kachuka" w:date="2019-11-05T23:02:00Z"/>
                <w:rFonts w:cs="Arial"/>
                <w:b/>
                <w:sz w:val="24"/>
                <w:szCs w:val="24"/>
                <w:lang w:val="es-ES"/>
              </w:rPr>
            </w:pPr>
            <w:ins w:id="1411" w:author="Javier Kachuka" w:date="2019-11-05T23:02:00Z">
              <w:r w:rsidRPr="00EC5FEE">
                <w:rPr>
                  <w:rFonts w:cs="Arial"/>
                  <w:b/>
                  <w:sz w:val="24"/>
                  <w:szCs w:val="24"/>
                  <w:lang w:val="es-ES"/>
                </w:rPr>
                <w:t>Actor</w:t>
              </w:r>
            </w:ins>
          </w:p>
        </w:tc>
        <w:tc>
          <w:tcPr>
            <w:tcW w:w="6706" w:type="dxa"/>
            <w:gridSpan w:val="2"/>
          </w:tcPr>
          <w:p w14:paraId="67B6326B" w14:textId="3685E1C6" w:rsidR="00154D87" w:rsidRPr="00EC5FEE" w:rsidRDefault="00154D87" w:rsidP="00154D87">
            <w:pPr>
              <w:rPr>
                <w:ins w:id="1412" w:author="Javier Kachuka" w:date="2019-11-05T23:02:00Z"/>
                <w:rFonts w:cs="Arial"/>
                <w:sz w:val="24"/>
                <w:szCs w:val="24"/>
                <w:lang w:val="es-ES"/>
              </w:rPr>
            </w:pPr>
            <w:ins w:id="1413" w:author="Javier Kachuka" w:date="2019-11-05T23:0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154D87" w:rsidRPr="00563768" w14:paraId="3BFC4526" w14:textId="77777777" w:rsidTr="004E0B3C">
        <w:trPr>
          <w:ins w:id="1414" w:author="Javier Kachuka" w:date="2019-11-05T23:02:00Z"/>
        </w:trPr>
        <w:tc>
          <w:tcPr>
            <w:tcW w:w="2122" w:type="dxa"/>
            <w:shd w:val="clear" w:color="auto" w:fill="9CC2E5" w:themeFill="accent1" w:themeFillTint="99"/>
          </w:tcPr>
          <w:p w14:paraId="005F8ECE" w14:textId="4AD53C6F" w:rsidR="00154D87" w:rsidRPr="00EC5FEE" w:rsidRDefault="00154D87" w:rsidP="00154D87">
            <w:pPr>
              <w:rPr>
                <w:ins w:id="1415" w:author="Javier Kachuka" w:date="2019-11-05T23:02:00Z"/>
                <w:rFonts w:cs="Arial"/>
                <w:b/>
                <w:sz w:val="24"/>
                <w:szCs w:val="24"/>
                <w:lang w:val="es-ES"/>
              </w:rPr>
            </w:pPr>
            <w:ins w:id="1416" w:author="Javier Kachuka" w:date="2019-11-05T23:02:00Z">
              <w:r w:rsidRPr="00EC5FEE">
                <w:rPr>
                  <w:rFonts w:cs="Arial"/>
                  <w:b/>
                  <w:sz w:val="24"/>
                  <w:szCs w:val="24"/>
                  <w:lang w:val="es-ES"/>
                </w:rPr>
                <w:t xml:space="preserve">Descripción </w:t>
              </w:r>
            </w:ins>
          </w:p>
        </w:tc>
        <w:tc>
          <w:tcPr>
            <w:tcW w:w="6706" w:type="dxa"/>
            <w:gridSpan w:val="2"/>
          </w:tcPr>
          <w:p w14:paraId="6CF63280" w14:textId="346476A8" w:rsidR="00154D87" w:rsidRPr="00EC5FEE" w:rsidRDefault="00154D87" w:rsidP="00154D87">
            <w:pPr>
              <w:rPr>
                <w:ins w:id="1417" w:author="Javier Kachuka" w:date="2019-11-05T23:02:00Z"/>
                <w:rFonts w:cs="Arial"/>
                <w:sz w:val="24"/>
                <w:szCs w:val="24"/>
                <w:lang w:val="es-ES"/>
              </w:rPr>
            </w:pPr>
            <w:ins w:id="1418" w:author="Javier Kachuka" w:date="2019-11-05T23:0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ins>
          </w:p>
        </w:tc>
      </w:tr>
      <w:tr w:rsidR="00154D87" w:rsidRPr="00EC5FEE" w14:paraId="0BC53D34" w14:textId="77777777" w:rsidTr="004E0B3C">
        <w:trPr>
          <w:ins w:id="1419" w:author="Javier Kachuka" w:date="2019-11-05T23:02:00Z"/>
        </w:trPr>
        <w:tc>
          <w:tcPr>
            <w:tcW w:w="2122" w:type="dxa"/>
            <w:shd w:val="clear" w:color="auto" w:fill="9CC2E5" w:themeFill="accent1" w:themeFillTint="99"/>
          </w:tcPr>
          <w:p w14:paraId="57F59334" w14:textId="7309A5E4" w:rsidR="00154D87" w:rsidRPr="00EC5FEE" w:rsidRDefault="00154D87" w:rsidP="00154D87">
            <w:pPr>
              <w:rPr>
                <w:ins w:id="1420" w:author="Javier Kachuka" w:date="2019-11-05T23:02:00Z"/>
                <w:rFonts w:cs="Arial"/>
                <w:b/>
                <w:sz w:val="24"/>
                <w:szCs w:val="24"/>
                <w:lang w:val="es-ES"/>
              </w:rPr>
            </w:pPr>
            <w:ins w:id="1421" w:author="Javier Kachuka" w:date="2019-11-05T23:02:00Z">
              <w:r w:rsidRPr="00EC5FEE">
                <w:rPr>
                  <w:rFonts w:cs="Arial"/>
                  <w:b/>
                  <w:sz w:val="24"/>
                  <w:szCs w:val="24"/>
                  <w:lang w:val="es-ES"/>
                </w:rPr>
                <w:t>Referencia Cruzada</w:t>
              </w:r>
            </w:ins>
          </w:p>
        </w:tc>
        <w:tc>
          <w:tcPr>
            <w:tcW w:w="6706" w:type="dxa"/>
            <w:gridSpan w:val="2"/>
          </w:tcPr>
          <w:p w14:paraId="031D07EA" w14:textId="05B18AC8" w:rsidR="00154D87" w:rsidRPr="00EC5FEE" w:rsidRDefault="00154D87" w:rsidP="00154D87">
            <w:pPr>
              <w:rPr>
                <w:ins w:id="1422" w:author="Javier Kachuka" w:date="2019-11-05T23:02:00Z"/>
                <w:rFonts w:cs="Arial"/>
                <w:sz w:val="24"/>
                <w:szCs w:val="24"/>
                <w:lang w:val="es-ES"/>
              </w:rPr>
            </w:pPr>
            <w:ins w:id="1423" w:author="Javier Kachuka" w:date="2019-11-05T23:02:00Z">
              <w:r w:rsidRPr="00EC5FEE">
                <w:rPr>
                  <w:rFonts w:cs="Arial"/>
                  <w:sz w:val="24"/>
                  <w:szCs w:val="24"/>
                  <w:lang w:val="es-ES"/>
                </w:rPr>
                <w:t>RF1.</w:t>
              </w:r>
              <w:r>
                <w:rPr>
                  <w:rFonts w:cs="Arial"/>
                  <w:sz w:val="24"/>
                  <w:szCs w:val="24"/>
                  <w:lang w:val="es-ES"/>
                </w:rPr>
                <w:t>6</w:t>
              </w:r>
            </w:ins>
          </w:p>
        </w:tc>
      </w:tr>
      <w:tr w:rsidR="00154D87" w:rsidRPr="00EC5FEE" w14:paraId="690A53DE" w14:textId="77777777" w:rsidTr="004E0B3C">
        <w:trPr>
          <w:ins w:id="1424" w:author="Javier Kachuka" w:date="2019-11-05T23:02:00Z"/>
        </w:trPr>
        <w:tc>
          <w:tcPr>
            <w:tcW w:w="2122" w:type="dxa"/>
            <w:shd w:val="clear" w:color="auto" w:fill="9CC2E5" w:themeFill="accent1" w:themeFillTint="99"/>
          </w:tcPr>
          <w:p w14:paraId="28C9B947" w14:textId="77777777" w:rsidR="00154D87" w:rsidRPr="00EC5FEE" w:rsidRDefault="00154D87" w:rsidP="004E0B3C">
            <w:pPr>
              <w:rPr>
                <w:ins w:id="1425" w:author="Javier Kachuka" w:date="2019-11-05T23:02:00Z"/>
                <w:rFonts w:cs="Arial"/>
                <w:b/>
                <w:sz w:val="24"/>
                <w:szCs w:val="24"/>
                <w:lang w:val="es-ES"/>
              </w:rPr>
            </w:pPr>
            <w:ins w:id="1426" w:author="Javier Kachuka" w:date="2019-11-05T23:02:00Z">
              <w:r w:rsidRPr="00EC5FEE">
                <w:rPr>
                  <w:rFonts w:cs="Arial"/>
                  <w:b/>
                  <w:sz w:val="24"/>
                  <w:szCs w:val="24"/>
                  <w:lang w:val="es-ES"/>
                </w:rPr>
                <w:t xml:space="preserve">Precondición </w:t>
              </w:r>
            </w:ins>
          </w:p>
        </w:tc>
        <w:tc>
          <w:tcPr>
            <w:tcW w:w="6706" w:type="dxa"/>
            <w:gridSpan w:val="2"/>
          </w:tcPr>
          <w:p w14:paraId="5DD5AAE7" w14:textId="77777777" w:rsidR="00154D87" w:rsidRPr="00EC5FEE" w:rsidRDefault="00154D87" w:rsidP="004E0B3C">
            <w:pPr>
              <w:rPr>
                <w:ins w:id="1427" w:author="Javier Kachuka" w:date="2019-11-05T23:02:00Z"/>
                <w:rFonts w:cs="Arial"/>
                <w:sz w:val="24"/>
                <w:szCs w:val="24"/>
                <w:lang w:val="es-ES"/>
              </w:rPr>
            </w:pPr>
          </w:p>
        </w:tc>
      </w:tr>
      <w:tr w:rsidR="00154D87" w:rsidRPr="00563768" w14:paraId="19A5E61C" w14:textId="77777777" w:rsidTr="004E0B3C">
        <w:trPr>
          <w:ins w:id="1428" w:author="Javier Kachuka" w:date="2019-11-05T23:02:00Z"/>
        </w:trPr>
        <w:tc>
          <w:tcPr>
            <w:tcW w:w="2122" w:type="dxa"/>
            <w:shd w:val="clear" w:color="auto" w:fill="9CC2E5" w:themeFill="accent1" w:themeFillTint="99"/>
          </w:tcPr>
          <w:p w14:paraId="4C405C0A" w14:textId="77777777" w:rsidR="00154D87" w:rsidRPr="00EC5FEE" w:rsidRDefault="00154D87" w:rsidP="004E0B3C">
            <w:pPr>
              <w:rPr>
                <w:ins w:id="1429" w:author="Javier Kachuka" w:date="2019-11-05T23:02:00Z"/>
                <w:rFonts w:cs="Arial"/>
                <w:b/>
                <w:sz w:val="24"/>
                <w:szCs w:val="24"/>
                <w:lang w:val="es-ES"/>
              </w:rPr>
            </w:pPr>
            <w:ins w:id="1430" w:author="Javier Kachuka" w:date="2019-11-05T23:02:00Z">
              <w:r w:rsidRPr="00EC5FEE">
                <w:rPr>
                  <w:rFonts w:cs="Arial"/>
                  <w:b/>
                  <w:sz w:val="24"/>
                  <w:szCs w:val="24"/>
                  <w:lang w:val="es-ES"/>
                </w:rPr>
                <w:t xml:space="preserve">Poscondición </w:t>
              </w:r>
            </w:ins>
          </w:p>
        </w:tc>
        <w:tc>
          <w:tcPr>
            <w:tcW w:w="6706" w:type="dxa"/>
            <w:gridSpan w:val="2"/>
          </w:tcPr>
          <w:p w14:paraId="5C17D727" w14:textId="521F9338" w:rsidR="00154D87" w:rsidRPr="00EC5FEE" w:rsidRDefault="00154D87">
            <w:pPr>
              <w:rPr>
                <w:ins w:id="1431" w:author="Javier Kachuka" w:date="2019-11-05T23:02:00Z"/>
                <w:rFonts w:cs="Arial"/>
                <w:sz w:val="24"/>
                <w:szCs w:val="24"/>
                <w:lang w:val="es-ES"/>
              </w:rPr>
            </w:pPr>
            <w:ins w:id="1432" w:author="Javier Kachuka" w:date="2019-11-05T23:02:00Z">
              <w:r>
                <w:rPr>
                  <w:rFonts w:cs="Arial"/>
                  <w:sz w:val="24"/>
                  <w:szCs w:val="24"/>
                  <w:lang w:val="es-ES"/>
                </w:rPr>
                <w:t xml:space="preserve">Se modificaron los detalles de un tipo de reclamo. </w:t>
              </w:r>
            </w:ins>
          </w:p>
        </w:tc>
      </w:tr>
      <w:tr w:rsidR="00154D87" w:rsidRPr="00A51454" w14:paraId="2DFF8ED1" w14:textId="77777777" w:rsidTr="004E0B3C">
        <w:trPr>
          <w:ins w:id="1433" w:author="Javier Kachuka" w:date="2019-11-05T23:02:00Z"/>
        </w:trPr>
        <w:tc>
          <w:tcPr>
            <w:tcW w:w="8828" w:type="dxa"/>
            <w:gridSpan w:val="3"/>
            <w:shd w:val="clear" w:color="auto" w:fill="9CC2E5" w:themeFill="accent1" w:themeFillTint="99"/>
          </w:tcPr>
          <w:p w14:paraId="0C798C14" w14:textId="77777777" w:rsidR="00154D87" w:rsidRPr="00EC5FEE" w:rsidRDefault="00154D87" w:rsidP="004E0B3C">
            <w:pPr>
              <w:jc w:val="center"/>
              <w:rPr>
                <w:ins w:id="1434" w:author="Javier Kachuka" w:date="2019-11-05T23:02:00Z"/>
                <w:rFonts w:cs="Arial"/>
                <w:b/>
                <w:sz w:val="24"/>
                <w:szCs w:val="24"/>
                <w:lang w:val="es-ES"/>
              </w:rPr>
            </w:pPr>
            <w:ins w:id="1435" w:author="Javier Kachuka" w:date="2019-11-05T23:02:00Z">
              <w:r w:rsidRPr="00EC5FEE">
                <w:rPr>
                  <w:rFonts w:cs="Arial"/>
                  <w:b/>
                  <w:sz w:val="24"/>
                  <w:szCs w:val="24"/>
                  <w:lang w:val="es-ES"/>
                </w:rPr>
                <w:t>Curso Típico de Eventos</w:t>
              </w:r>
            </w:ins>
          </w:p>
        </w:tc>
      </w:tr>
      <w:tr w:rsidR="00154D87" w:rsidRPr="00563768" w14:paraId="7595C583" w14:textId="77777777" w:rsidTr="004E0B3C">
        <w:trPr>
          <w:ins w:id="1436" w:author="Javier Kachuka" w:date="2019-11-05T23:02:00Z"/>
        </w:trPr>
        <w:tc>
          <w:tcPr>
            <w:tcW w:w="4414" w:type="dxa"/>
            <w:gridSpan w:val="2"/>
          </w:tcPr>
          <w:p w14:paraId="4016C091" w14:textId="39866BE2" w:rsidR="00154D87" w:rsidRPr="00EC5FEE" w:rsidRDefault="00154D87" w:rsidP="00154D87">
            <w:pPr>
              <w:pStyle w:val="Prrafodelista"/>
              <w:numPr>
                <w:ilvl w:val="0"/>
                <w:numId w:val="28"/>
              </w:numPr>
              <w:jc w:val="both"/>
              <w:rPr>
                <w:ins w:id="1437" w:author="Javier Kachuka" w:date="2019-11-05T23:02:00Z"/>
                <w:rFonts w:cs="Arial"/>
                <w:sz w:val="24"/>
                <w:szCs w:val="24"/>
                <w:lang w:val="es-ES"/>
              </w:rPr>
            </w:pPr>
            <w:ins w:id="1438" w:author="Javier Kachuka" w:date="2019-11-05T23:02:00Z">
              <w:r>
                <w:rPr>
                  <w:rFonts w:cs="Arial"/>
                  <w:sz w:val="24"/>
                  <w:szCs w:val="24"/>
                  <w:lang w:val="es-ES"/>
                </w:rPr>
                <w:t>El caso de uso comienza cuando el oficinista o administrador solicita modificar un tipo de reclamo.</w:t>
              </w:r>
            </w:ins>
          </w:p>
        </w:tc>
        <w:tc>
          <w:tcPr>
            <w:tcW w:w="4414" w:type="dxa"/>
          </w:tcPr>
          <w:p w14:paraId="43E64FF2" w14:textId="77777777" w:rsidR="00154D87" w:rsidRPr="00EC5FEE" w:rsidRDefault="00154D87" w:rsidP="004E0B3C">
            <w:pPr>
              <w:jc w:val="both"/>
              <w:rPr>
                <w:ins w:id="1439" w:author="Javier Kachuka" w:date="2019-11-05T23:02:00Z"/>
                <w:rFonts w:cs="Arial"/>
                <w:sz w:val="24"/>
                <w:szCs w:val="24"/>
                <w:lang w:val="es-ES"/>
              </w:rPr>
            </w:pPr>
          </w:p>
        </w:tc>
      </w:tr>
      <w:tr w:rsidR="00154D87" w:rsidRPr="00563768" w14:paraId="5FE6F0B3" w14:textId="77777777" w:rsidTr="004E0B3C">
        <w:trPr>
          <w:ins w:id="1440" w:author="Javier Kachuka" w:date="2019-11-05T23:02:00Z"/>
        </w:trPr>
        <w:tc>
          <w:tcPr>
            <w:tcW w:w="4414" w:type="dxa"/>
            <w:gridSpan w:val="2"/>
          </w:tcPr>
          <w:p w14:paraId="06A49A29" w14:textId="77777777" w:rsidR="00154D87" w:rsidRPr="00572E70" w:rsidRDefault="00154D87" w:rsidP="004E0B3C">
            <w:pPr>
              <w:jc w:val="both"/>
              <w:rPr>
                <w:ins w:id="1441" w:author="Javier Kachuka" w:date="2019-11-05T23:02:00Z"/>
                <w:rFonts w:cs="Arial"/>
                <w:sz w:val="24"/>
                <w:szCs w:val="24"/>
                <w:lang w:val="es-ES"/>
              </w:rPr>
            </w:pPr>
          </w:p>
        </w:tc>
        <w:tc>
          <w:tcPr>
            <w:tcW w:w="4414" w:type="dxa"/>
          </w:tcPr>
          <w:p w14:paraId="73BACA11" w14:textId="77777777" w:rsidR="00154D87" w:rsidRPr="00572E70" w:rsidRDefault="00154D87" w:rsidP="00154D87">
            <w:pPr>
              <w:pStyle w:val="Prrafodelista"/>
              <w:numPr>
                <w:ilvl w:val="0"/>
                <w:numId w:val="28"/>
              </w:numPr>
              <w:jc w:val="both"/>
              <w:rPr>
                <w:ins w:id="1442" w:author="Javier Kachuka" w:date="2019-11-05T23:02:00Z"/>
                <w:rFonts w:cs="Arial"/>
                <w:sz w:val="24"/>
                <w:szCs w:val="24"/>
                <w:lang w:val="es-ES"/>
              </w:rPr>
            </w:pPr>
            <w:ins w:id="1443" w:author="Javier Kachuka" w:date="2019-11-05T23:02:00Z">
              <w:r>
                <w:rPr>
                  <w:rFonts w:cs="Arial"/>
                  <w:sz w:val="24"/>
                  <w:szCs w:val="24"/>
                  <w:lang w:val="es-ES"/>
                </w:rPr>
                <w:t>El sistema muestra todos los datos correspondientes a ese reclamo.</w:t>
              </w:r>
            </w:ins>
          </w:p>
        </w:tc>
      </w:tr>
      <w:tr w:rsidR="00154D87" w:rsidRPr="00563768" w14:paraId="68A9358F" w14:textId="77777777" w:rsidTr="004E0B3C">
        <w:trPr>
          <w:ins w:id="1444" w:author="Javier Kachuka" w:date="2019-11-05T23:02:00Z"/>
        </w:trPr>
        <w:tc>
          <w:tcPr>
            <w:tcW w:w="4414" w:type="dxa"/>
            <w:gridSpan w:val="2"/>
          </w:tcPr>
          <w:p w14:paraId="39ACED0D" w14:textId="5B58B01B" w:rsidR="00154D87" w:rsidRPr="00572E70" w:rsidRDefault="00154D87">
            <w:pPr>
              <w:pStyle w:val="Prrafodelista"/>
              <w:numPr>
                <w:ilvl w:val="0"/>
                <w:numId w:val="28"/>
              </w:numPr>
              <w:jc w:val="both"/>
              <w:rPr>
                <w:ins w:id="1445" w:author="Javier Kachuka" w:date="2019-11-05T23:02:00Z"/>
                <w:rFonts w:cs="Arial"/>
                <w:sz w:val="24"/>
                <w:szCs w:val="24"/>
                <w:lang w:val="es-ES"/>
              </w:rPr>
            </w:pPr>
            <w:ins w:id="1446" w:author="Javier Kachuka" w:date="2019-11-05T23:02:00Z">
              <w:r>
                <w:rPr>
                  <w:rFonts w:cs="Arial"/>
                  <w:sz w:val="24"/>
                  <w:szCs w:val="24"/>
                  <w:lang w:val="es-ES"/>
                </w:rPr>
                <w:t>El oficinista</w:t>
              </w:r>
            </w:ins>
            <w:ins w:id="1447" w:author="Javier Kachuka" w:date="2019-11-06T00:05:00Z">
              <w:r w:rsidR="00074280">
                <w:rPr>
                  <w:rFonts w:cs="Arial"/>
                  <w:sz w:val="24"/>
                  <w:szCs w:val="24"/>
                  <w:lang w:val="es-ES"/>
                </w:rPr>
                <w:t xml:space="preserve"> o administrador</w:t>
              </w:r>
            </w:ins>
            <w:ins w:id="1448" w:author="Javier Kachuka" w:date="2019-11-05T23:02:00Z">
              <w:r>
                <w:rPr>
                  <w:rFonts w:cs="Arial"/>
                  <w:sz w:val="24"/>
                  <w:szCs w:val="24"/>
                  <w:lang w:val="es-ES"/>
                </w:rPr>
                <w:t xml:space="preserve"> modifica los datos correspondientes.</w:t>
              </w:r>
            </w:ins>
          </w:p>
        </w:tc>
        <w:tc>
          <w:tcPr>
            <w:tcW w:w="4414" w:type="dxa"/>
          </w:tcPr>
          <w:p w14:paraId="3A0EE663" w14:textId="77777777" w:rsidR="00154D87" w:rsidRPr="00572E70" w:rsidRDefault="00154D87" w:rsidP="004E0B3C">
            <w:pPr>
              <w:jc w:val="both"/>
              <w:rPr>
                <w:ins w:id="1449" w:author="Javier Kachuka" w:date="2019-11-05T23:02:00Z"/>
                <w:rFonts w:cs="Arial"/>
                <w:sz w:val="24"/>
                <w:szCs w:val="24"/>
                <w:lang w:val="es-ES"/>
              </w:rPr>
            </w:pPr>
          </w:p>
        </w:tc>
      </w:tr>
      <w:tr w:rsidR="00154D87" w:rsidRPr="00563768" w14:paraId="47C3EA52" w14:textId="77777777" w:rsidTr="004E0B3C">
        <w:trPr>
          <w:ins w:id="1450" w:author="Javier Kachuka" w:date="2019-11-05T23:02:00Z"/>
        </w:trPr>
        <w:tc>
          <w:tcPr>
            <w:tcW w:w="4414" w:type="dxa"/>
            <w:gridSpan w:val="2"/>
          </w:tcPr>
          <w:p w14:paraId="3E78A7BC" w14:textId="77777777" w:rsidR="00154D87" w:rsidRPr="00572E70" w:rsidRDefault="00154D87" w:rsidP="004E0B3C">
            <w:pPr>
              <w:jc w:val="both"/>
              <w:rPr>
                <w:ins w:id="1451" w:author="Javier Kachuka" w:date="2019-11-05T23:02:00Z"/>
                <w:rFonts w:cs="Arial"/>
                <w:sz w:val="24"/>
                <w:szCs w:val="24"/>
                <w:lang w:val="es-ES"/>
              </w:rPr>
            </w:pPr>
          </w:p>
        </w:tc>
        <w:tc>
          <w:tcPr>
            <w:tcW w:w="4414" w:type="dxa"/>
          </w:tcPr>
          <w:p w14:paraId="35C7A9A5" w14:textId="5D8F9AA2" w:rsidR="00154D87" w:rsidRPr="00572E70" w:rsidRDefault="00154D87" w:rsidP="00154D87">
            <w:pPr>
              <w:pStyle w:val="Prrafodelista"/>
              <w:numPr>
                <w:ilvl w:val="0"/>
                <w:numId w:val="28"/>
              </w:numPr>
              <w:jc w:val="both"/>
              <w:rPr>
                <w:ins w:id="1452" w:author="Javier Kachuka" w:date="2019-11-05T23:02:00Z"/>
                <w:rFonts w:cs="Arial"/>
                <w:sz w:val="24"/>
                <w:szCs w:val="24"/>
                <w:lang w:val="es-ES"/>
              </w:rPr>
            </w:pPr>
            <w:ins w:id="1453" w:author="Javier Kachuka" w:date="2019-11-05T23:02:00Z">
              <w:r>
                <w:rPr>
                  <w:rFonts w:cs="Arial"/>
                  <w:sz w:val="24"/>
                  <w:szCs w:val="24"/>
                  <w:lang w:val="es-ES"/>
                </w:rPr>
                <w:t xml:space="preserve">El sistema </w:t>
              </w:r>
            </w:ins>
            <w:ins w:id="1454" w:author="Javier Kachuka" w:date="2019-11-05T23:03:00Z">
              <w:r>
                <w:rPr>
                  <w:rFonts w:cs="Arial"/>
                  <w:sz w:val="24"/>
                  <w:szCs w:val="24"/>
                  <w:lang w:val="es-ES"/>
                </w:rPr>
                <w:t xml:space="preserve">comprueba los datos, </w:t>
              </w:r>
            </w:ins>
            <w:ins w:id="1455" w:author="Javier Kachuka" w:date="2019-11-05T23:02:00Z">
              <w:r>
                <w:rPr>
                  <w:rFonts w:cs="Arial"/>
                  <w:sz w:val="24"/>
                  <w:szCs w:val="24"/>
                  <w:lang w:val="es-ES"/>
                </w:rPr>
                <w:t>guarda los cambios y finaliza el caso de uso.</w:t>
              </w:r>
            </w:ins>
          </w:p>
        </w:tc>
      </w:tr>
      <w:tr w:rsidR="00154D87" w:rsidRPr="00EC5FEE" w14:paraId="3F80B502" w14:textId="77777777" w:rsidTr="004E0B3C">
        <w:trPr>
          <w:ins w:id="1456" w:author="Javier Kachuka" w:date="2019-11-05T23:02:00Z"/>
        </w:trPr>
        <w:tc>
          <w:tcPr>
            <w:tcW w:w="8828" w:type="dxa"/>
            <w:gridSpan w:val="3"/>
            <w:shd w:val="clear" w:color="auto" w:fill="9CC2E5" w:themeFill="accent1" w:themeFillTint="99"/>
          </w:tcPr>
          <w:p w14:paraId="42011B4A" w14:textId="77777777" w:rsidR="00154D87" w:rsidRPr="00EC5FEE" w:rsidRDefault="00154D87" w:rsidP="004E0B3C">
            <w:pPr>
              <w:jc w:val="center"/>
              <w:rPr>
                <w:ins w:id="1457" w:author="Javier Kachuka" w:date="2019-11-05T23:02:00Z"/>
                <w:rFonts w:cs="Arial"/>
                <w:sz w:val="24"/>
                <w:szCs w:val="24"/>
                <w:lang w:val="es-ES"/>
              </w:rPr>
            </w:pPr>
            <w:ins w:id="1458" w:author="Javier Kachuka" w:date="2019-11-05T23:02:00Z">
              <w:r>
                <w:rPr>
                  <w:rFonts w:cs="Arial"/>
                  <w:b/>
                  <w:sz w:val="24"/>
                  <w:szCs w:val="24"/>
                  <w:lang w:val="es-ES"/>
                </w:rPr>
                <w:t>C</w:t>
              </w:r>
              <w:r w:rsidRPr="00EC5FEE">
                <w:rPr>
                  <w:rFonts w:cs="Arial"/>
                  <w:b/>
                  <w:sz w:val="24"/>
                  <w:szCs w:val="24"/>
                  <w:lang w:val="es-ES"/>
                </w:rPr>
                <w:t>urso Alternativo de Eventos</w:t>
              </w:r>
            </w:ins>
          </w:p>
        </w:tc>
      </w:tr>
      <w:tr w:rsidR="00154D87" w:rsidRPr="00563768" w14:paraId="0353B539" w14:textId="77777777" w:rsidTr="004E0B3C">
        <w:trPr>
          <w:ins w:id="1459" w:author="Javier Kachuka" w:date="2019-11-05T23:02:00Z"/>
        </w:trPr>
        <w:tc>
          <w:tcPr>
            <w:tcW w:w="4414" w:type="dxa"/>
            <w:gridSpan w:val="2"/>
          </w:tcPr>
          <w:p w14:paraId="47ACE05F" w14:textId="77777777" w:rsidR="00154D87" w:rsidRPr="00EC5FEE" w:rsidRDefault="00154D87" w:rsidP="004E0B3C">
            <w:pPr>
              <w:jc w:val="both"/>
              <w:rPr>
                <w:ins w:id="1460" w:author="Javier Kachuka" w:date="2019-11-05T23:02:00Z"/>
                <w:rFonts w:cs="Arial"/>
                <w:b/>
                <w:sz w:val="24"/>
                <w:szCs w:val="24"/>
                <w:lang w:val="es-ES"/>
              </w:rPr>
            </w:pPr>
          </w:p>
        </w:tc>
        <w:tc>
          <w:tcPr>
            <w:tcW w:w="4414" w:type="dxa"/>
          </w:tcPr>
          <w:p w14:paraId="4E2883C3" w14:textId="4C01C18B" w:rsidR="00154D87" w:rsidRPr="00EC5FEE" w:rsidRDefault="00154D87" w:rsidP="004E0B3C">
            <w:pPr>
              <w:jc w:val="both"/>
              <w:rPr>
                <w:ins w:id="1461" w:author="Javier Kachuka" w:date="2019-11-05T23:02:00Z"/>
                <w:rFonts w:cs="Arial"/>
                <w:sz w:val="24"/>
                <w:szCs w:val="24"/>
                <w:lang w:val="es-ES"/>
              </w:rPr>
            </w:pPr>
            <w:ins w:id="1462" w:author="Javier Kachuka" w:date="2019-11-05T23:03:00Z">
              <w:r>
                <w:rPr>
                  <w:rFonts w:cs="Arial"/>
                  <w:sz w:val="24"/>
                  <w:szCs w:val="24"/>
                  <w:lang w:val="es-ES"/>
                </w:rPr>
                <w:t>4.1 Si los datos no son correctos el sistema solicita que se vuelvan a ingresar.</w:t>
              </w:r>
            </w:ins>
          </w:p>
        </w:tc>
      </w:tr>
    </w:tbl>
    <w:p w14:paraId="496C9232" w14:textId="14579FC6" w:rsidR="00E61519" w:rsidRDefault="00E61519" w:rsidP="00431D6D">
      <w:pPr>
        <w:rPr>
          <w:ins w:id="1463" w:author="Javier Kachuka" w:date="2019-11-05T23:02:00Z"/>
          <w:lang w:val="es-ES"/>
        </w:rPr>
      </w:pPr>
    </w:p>
    <w:tbl>
      <w:tblPr>
        <w:tblStyle w:val="Tablaconcuadrcula"/>
        <w:tblW w:w="0" w:type="auto"/>
        <w:tblLook w:val="04A0" w:firstRow="1" w:lastRow="0" w:firstColumn="1" w:lastColumn="0" w:noHBand="0" w:noVBand="1"/>
      </w:tblPr>
      <w:tblGrid>
        <w:gridCol w:w="2122"/>
        <w:gridCol w:w="2292"/>
        <w:gridCol w:w="4414"/>
      </w:tblGrid>
      <w:tr w:rsidR="00E559C5" w:rsidRPr="00563768" w14:paraId="4B9A718F" w14:textId="77777777" w:rsidTr="004E0B3C">
        <w:trPr>
          <w:ins w:id="1464" w:author="Javier Kachuka" w:date="2019-11-05T23:04:00Z"/>
        </w:trPr>
        <w:tc>
          <w:tcPr>
            <w:tcW w:w="2122" w:type="dxa"/>
            <w:shd w:val="clear" w:color="auto" w:fill="9CC2E5" w:themeFill="accent1" w:themeFillTint="99"/>
          </w:tcPr>
          <w:p w14:paraId="0F669621" w14:textId="60A78610" w:rsidR="00E559C5" w:rsidRPr="00EC5FEE" w:rsidRDefault="00E559C5" w:rsidP="00E559C5">
            <w:pPr>
              <w:rPr>
                <w:ins w:id="1465" w:author="Javier Kachuka" w:date="2019-11-05T23:04:00Z"/>
                <w:rFonts w:cs="Arial"/>
                <w:b/>
                <w:sz w:val="24"/>
                <w:szCs w:val="24"/>
                <w:lang w:val="es-ES"/>
              </w:rPr>
            </w:pPr>
            <w:ins w:id="1466" w:author="Javier Kachuka" w:date="2019-11-05T23:04:00Z">
              <w:r w:rsidRPr="00EC5FEE">
                <w:rPr>
                  <w:rFonts w:cs="Arial"/>
                  <w:b/>
                  <w:sz w:val="24"/>
                  <w:szCs w:val="24"/>
                  <w:lang w:val="es-ES"/>
                </w:rPr>
                <w:t>Caso de uso</w:t>
              </w:r>
            </w:ins>
          </w:p>
        </w:tc>
        <w:tc>
          <w:tcPr>
            <w:tcW w:w="6706" w:type="dxa"/>
            <w:gridSpan w:val="2"/>
          </w:tcPr>
          <w:p w14:paraId="6D9A1813" w14:textId="4CF4BF5A" w:rsidR="00E559C5" w:rsidRPr="00EC5FEE" w:rsidRDefault="00E559C5" w:rsidP="00E559C5">
            <w:pPr>
              <w:rPr>
                <w:ins w:id="1467" w:author="Javier Kachuka" w:date="2019-11-05T23:04:00Z"/>
                <w:rFonts w:cs="Arial"/>
                <w:sz w:val="24"/>
                <w:szCs w:val="24"/>
                <w:lang w:val="es-ES"/>
              </w:rPr>
            </w:pPr>
            <w:ins w:id="1468" w:author="Javier Kachuka" w:date="2019-11-05T23:04:00Z">
              <w:r>
                <w:rPr>
                  <w:rFonts w:cs="Arial"/>
                  <w:sz w:val="24"/>
                  <w:szCs w:val="24"/>
                  <w:lang w:val="es-ES"/>
                </w:rPr>
                <w:t>Eliminar Tipo de Reclamo (ABM de Tipo de Reclamo)</w:t>
              </w:r>
            </w:ins>
          </w:p>
        </w:tc>
      </w:tr>
      <w:tr w:rsidR="00E559C5" w:rsidRPr="00A51454" w14:paraId="5EDD17B1" w14:textId="77777777" w:rsidTr="004E0B3C">
        <w:trPr>
          <w:ins w:id="1469" w:author="Javier Kachuka" w:date="2019-11-05T23:04:00Z"/>
        </w:trPr>
        <w:tc>
          <w:tcPr>
            <w:tcW w:w="2122" w:type="dxa"/>
            <w:shd w:val="clear" w:color="auto" w:fill="9CC2E5" w:themeFill="accent1" w:themeFillTint="99"/>
          </w:tcPr>
          <w:p w14:paraId="7F036113" w14:textId="7B6425C6" w:rsidR="00E559C5" w:rsidRPr="00EC5FEE" w:rsidRDefault="00E559C5" w:rsidP="00E559C5">
            <w:pPr>
              <w:rPr>
                <w:ins w:id="1470" w:author="Javier Kachuka" w:date="2019-11-05T23:04:00Z"/>
                <w:rFonts w:cs="Arial"/>
                <w:b/>
                <w:sz w:val="24"/>
                <w:szCs w:val="24"/>
                <w:lang w:val="es-ES"/>
              </w:rPr>
            </w:pPr>
            <w:ins w:id="1471" w:author="Javier Kachuka" w:date="2019-11-05T23:04:00Z">
              <w:r w:rsidRPr="00EC5FEE">
                <w:rPr>
                  <w:rFonts w:cs="Arial"/>
                  <w:b/>
                  <w:sz w:val="24"/>
                  <w:szCs w:val="24"/>
                  <w:lang w:val="es-ES"/>
                </w:rPr>
                <w:t>Actor</w:t>
              </w:r>
            </w:ins>
          </w:p>
        </w:tc>
        <w:tc>
          <w:tcPr>
            <w:tcW w:w="6706" w:type="dxa"/>
            <w:gridSpan w:val="2"/>
          </w:tcPr>
          <w:p w14:paraId="3FB005D8" w14:textId="50374444" w:rsidR="00E559C5" w:rsidRPr="00EC5FEE" w:rsidRDefault="00E559C5" w:rsidP="00E559C5">
            <w:pPr>
              <w:rPr>
                <w:ins w:id="1472" w:author="Javier Kachuka" w:date="2019-11-05T23:04:00Z"/>
                <w:rFonts w:cs="Arial"/>
                <w:sz w:val="24"/>
                <w:szCs w:val="24"/>
                <w:lang w:val="es-ES"/>
              </w:rPr>
            </w:pPr>
            <w:ins w:id="1473" w:author="Javier Kachuka" w:date="2019-11-05T23:04:00Z">
              <w:r w:rsidRPr="002410FA">
                <w:rPr>
                  <w:rFonts w:cs="Arial"/>
                  <w:sz w:val="24"/>
                  <w:szCs w:val="24"/>
                  <w:lang w:val="es-ES"/>
                </w:rPr>
                <w:t>Oficinista</w:t>
              </w:r>
              <w:r>
                <w:rPr>
                  <w:rFonts w:cs="Arial"/>
                  <w:sz w:val="24"/>
                  <w:szCs w:val="24"/>
                  <w:lang w:val="es-ES"/>
                </w:rPr>
                <w:t>, administrador</w:t>
              </w:r>
            </w:ins>
          </w:p>
        </w:tc>
      </w:tr>
      <w:tr w:rsidR="00E559C5" w:rsidRPr="00563768" w14:paraId="391D4913" w14:textId="77777777" w:rsidTr="004E0B3C">
        <w:trPr>
          <w:ins w:id="1474" w:author="Javier Kachuka" w:date="2019-11-05T23:04:00Z"/>
        </w:trPr>
        <w:tc>
          <w:tcPr>
            <w:tcW w:w="2122" w:type="dxa"/>
            <w:shd w:val="clear" w:color="auto" w:fill="9CC2E5" w:themeFill="accent1" w:themeFillTint="99"/>
          </w:tcPr>
          <w:p w14:paraId="62E2D48A" w14:textId="6654C0F9" w:rsidR="00E559C5" w:rsidRPr="00EC5FEE" w:rsidRDefault="00E559C5" w:rsidP="00E559C5">
            <w:pPr>
              <w:rPr>
                <w:ins w:id="1475" w:author="Javier Kachuka" w:date="2019-11-05T23:04:00Z"/>
                <w:rFonts w:cs="Arial"/>
                <w:b/>
                <w:sz w:val="24"/>
                <w:szCs w:val="24"/>
                <w:lang w:val="es-ES"/>
              </w:rPr>
            </w:pPr>
            <w:ins w:id="1476" w:author="Javier Kachuka" w:date="2019-11-05T23:04:00Z">
              <w:r w:rsidRPr="00EC5FEE">
                <w:rPr>
                  <w:rFonts w:cs="Arial"/>
                  <w:b/>
                  <w:sz w:val="24"/>
                  <w:szCs w:val="24"/>
                  <w:lang w:val="es-ES"/>
                </w:rPr>
                <w:t xml:space="preserve">Descripción </w:t>
              </w:r>
            </w:ins>
          </w:p>
        </w:tc>
        <w:tc>
          <w:tcPr>
            <w:tcW w:w="6706" w:type="dxa"/>
            <w:gridSpan w:val="2"/>
          </w:tcPr>
          <w:p w14:paraId="330099E9" w14:textId="7F724768" w:rsidR="00E559C5" w:rsidRPr="00EC5FEE" w:rsidRDefault="00E559C5" w:rsidP="00E559C5">
            <w:pPr>
              <w:rPr>
                <w:ins w:id="1477" w:author="Javier Kachuka" w:date="2019-11-05T23:04:00Z"/>
                <w:rFonts w:cs="Arial"/>
                <w:sz w:val="24"/>
                <w:szCs w:val="24"/>
                <w:lang w:val="es-ES"/>
              </w:rPr>
            </w:pPr>
            <w:ins w:id="1478" w:author="Javier Kachuka" w:date="2019-11-05T23:0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ins>
          </w:p>
        </w:tc>
      </w:tr>
      <w:tr w:rsidR="00E559C5" w:rsidRPr="00EC5FEE" w14:paraId="20943E9E" w14:textId="77777777" w:rsidTr="004E0B3C">
        <w:trPr>
          <w:ins w:id="1479" w:author="Javier Kachuka" w:date="2019-11-05T23:04:00Z"/>
        </w:trPr>
        <w:tc>
          <w:tcPr>
            <w:tcW w:w="2122" w:type="dxa"/>
            <w:shd w:val="clear" w:color="auto" w:fill="9CC2E5" w:themeFill="accent1" w:themeFillTint="99"/>
          </w:tcPr>
          <w:p w14:paraId="3389380B" w14:textId="1850B278" w:rsidR="00E559C5" w:rsidRPr="00EC5FEE" w:rsidRDefault="00E559C5" w:rsidP="00E559C5">
            <w:pPr>
              <w:rPr>
                <w:ins w:id="1480" w:author="Javier Kachuka" w:date="2019-11-05T23:04:00Z"/>
                <w:rFonts w:cs="Arial"/>
                <w:b/>
                <w:sz w:val="24"/>
                <w:szCs w:val="24"/>
                <w:lang w:val="es-ES"/>
              </w:rPr>
            </w:pPr>
            <w:ins w:id="1481" w:author="Javier Kachuka" w:date="2019-11-05T23:04:00Z">
              <w:r w:rsidRPr="00EC5FEE">
                <w:rPr>
                  <w:rFonts w:cs="Arial"/>
                  <w:b/>
                  <w:sz w:val="24"/>
                  <w:szCs w:val="24"/>
                  <w:lang w:val="es-ES"/>
                </w:rPr>
                <w:t>Referencia Cruzada</w:t>
              </w:r>
            </w:ins>
          </w:p>
        </w:tc>
        <w:tc>
          <w:tcPr>
            <w:tcW w:w="6706" w:type="dxa"/>
            <w:gridSpan w:val="2"/>
          </w:tcPr>
          <w:p w14:paraId="3237C52E" w14:textId="7EAE36E3" w:rsidR="00E559C5" w:rsidRPr="00EC5FEE" w:rsidRDefault="00E559C5" w:rsidP="00E559C5">
            <w:pPr>
              <w:rPr>
                <w:ins w:id="1482" w:author="Javier Kachuka" w:date="2019-11-05T23:04:00Z"/>
                <w:rFonts w:cs="Arial"/>
                <w:sz w:val="24"/>
                <w:szCs w:val="24"/>
                <w:lang w:val="es-ES"/>
              </w:rPr>
            </w:pPr>
            <w:ins w:id="1483" w:author="Javier Kachuka" w:date="2019-11-05T23:04:00Z">
              <w:r w:rsidRPr="00EC5FEE">
                <w:rPr>
                  <w:rFonts w:cs="Arial"/>
                  <w:sz w:val="24"/>
                  <w:szCs w:val="24"/>
                  <w:lang w:val="es-ES"/>
                </w:rPr>
                <w:t>RF1.</w:t>
              </w:r>
              <w:r>
                <w:rPr>
                  <w:rFonts w:cs="Arial"/>
                  <w:sz w:val="24"/>
                  <w:szCs w:val="24"/>
                  <w:lang w:val="es-ES"/>
                </w:rPr>
                <w:t>7</w:t>
              </w:r>
            </w:ins>
          </w:p>
        </w:tc>
      </w:tr>
      <w:tr w:rsidR="00154D87" w:rsidRPr="00563768" w14:paraId="1B11239B" w14:textId="77777777" w:rsidTr="004E0B3C">
        <w:trPr>
          <w:ins w:id="1484" w:author="Javier Kachuka" w:date="2019-11-05T23:04:00Z"/>
        </w:trPr>
        <w:tc>
          <w:tcPr>
            <w:tcW w:w="2122" w:type="dxa"/>
            <w:shd w:val="clear" w:color="auto" w:fill="9CC2E5" w:themeFill="accent1" w:themeFillTint="99"/>
          </w:tcPr>
          <w:p w14:paraId="7233031F" w14:textId="77777777" w:rsidR="00154D87" w:rsidRPr="00EC5FEE" w:rsidRDefault="00154D87" w:rsidP="004E0B3C">
            <w:pPr>
              <w:rPr>
                <w:ins w:id="1485" w:author="Javier Kachuka" w:date="2019-11-05T23:04:00Z"/>
                <w:rFonts w:cs="Arial"/>
                <w:b/>
                <w:sz w:val="24"/>
                <w:szCs w:val="24"/>
                <w:lang w:val="es-ES"/>
              </w:rPr>
            </w:pPr>
            <w:ins w:id="1486" w:author="Javier Kachuka" w:date="2019-11-05T23:04:00Z">
              <w:r w:rsidRPr="00EC5FEE">
                <w:rPr>
                  <w:rFonts w:cs="Arial"/>
                  <w:b/>
                  <w:sz w:val="24"/>
                  <w:szCs w:val="24"/>
                  <w:lang w:val="es-ES"/>
                </w:rPr>
                <w:t xml:space="preserve">Precondición </w:t>
              </w:r>
            </w:ins>
          </w:p>
        </w:tc>
        <w:tc>
          <w:tcPr>
            <w:tcW w:w="6706" w:type="dxa"/>
            <w:gridSpan w:val="2"/>
          </w:tcPr>
          <w:p w14:paraId="2A0BA04B" w14:textId="38A19856" w:rsidR="00154D87" w:rsidRPr="00EC5FEE" w:rsidRDefault="00154D87" w:rsidP="004E0B3C">
            <w:pPr>
              <w:rPr>
                <w:ins w:id="1487" w:author="Javier Kachuka" w:date="2019-11-05T23:04:00Z"/>
                <w:rFonts w:cs="Arial"/>
                <w:sz w:val="24"/>
                <w:szCs w:val="24"/>
                <w:lang w:val="es-ES"/>
              </w:rPr>
            </w:pPr>
            <w:ins w:id="1488" w:author="Javier Kachuka" w:date="2019-11-05T23:04:00Z">
              <w:r>
                <w:rPr>
                  <w:rFonts w:cs="Arial"/>
                  <w:sz w:val="24"/>
                  <w:szCs w:val="24"/>
                  <w:lang w:val="es-ES"/>
                </w:rPr>
                <w:t>Debe existir un</w:t>
              </w:r>
            </w:ins>
            <w:ins w:id="1489" w:author="Javier Kachuka" w:date="2019-11-05T23:05:00Z">
              <w:r w:rsidR="00E559C5">
                <w:rPr>
                  <w:rFonts w:cs="Arial"/>
                  <w:sz w:val="24"/>
                  <w:szCs w:val="24"/>
                  <w:lang w:val="es-ES"/>
                </w:rPr>
                <w:t xml:space="preserve"> tipo de</w:t>
              </w:r>
            </w:ins>
            <w:ins w:id="1490" w:author="Javier Kachuka" w:date="2019-11-05T23:04:00Z">
              <w:r>
                <w:rPr>
                  <w:rFonts w:cs="Arial"/>
                  <w:sz w:val="24"/>
                  <w:szCs w:val="24"/>
                  <w:lang w:val="es-ES"/>
                </w:rPr>
                <w:t xml:space="preserve"> reclamo.</w:t>
              </w:r>
            </w:ins>
          </w:p>
        </w:tc>
      </w:tr>
      <w:tr w:rsidR="00154D87" w:rsidRPr="00563768" w14:paraId="662D0A62" w14:textId="77777777" w:rsidTr="004E0B3C">
        <w:trPr>
          <w:ins w:id="1491" w:author="Javier Kachuka" w:date="2019-11-05T23:04:00Z"/>
        </w:trPr>
        <w:tc>
          <w:tcPr>
            <w:tcW w:w="2122" w:type="dxa"/>
            <w:shd w:val="clear" w:color="auto" w:fill="9CC2E5" w:themeFill="accent1" w:themeFillTint="99"/>
          </w:tcPr>
          <w:p w14:paraId="7B8FBA49" w14:textId="77777777" w:rsidR="00154D87" w:rsidRPr="00EC5FEE" w:rsidRDefault="00154D87" w:rsidP="004E0B3C">
            <w:pPr>
              <w:rPr>
                <w:ins w:id="1492" w:author="Javier Kachuka" w:date="2019-11-05T23:04:00Z"/>
                <w:rFonts w:cs="Arial"/>
                <w:b/>
                <w:sz w:val="24"/>
                <w:szCs w:val="24"/>
                <w:lang w:val="es-ES"/>
              </w:rPr>
            </w:pPr>
            <w:ins w:id="1493" w:author="Javier Kachuka" w:date="2019-11-05T23:04:00Z">
              <w:r w:rsidRPr="00EC5FEE">
                <w:rPr>
                  <w:rFonts w:cs="Arial"/>
                  <w:b/>
                  <w:sz w:val="24"/>
                  <w:szCs w:val="24"/>
                  <w:lang w:val="es-ES"/>
                </w:rPr>
                <w:t xml:space="preserve">Poscondición </w:t>
              </w:r>
            </w:ins>
          </w:p>
        </w:tc>
        <w:tc>
          <w:tcPr>
            <w:tcW w:w="6706" w:type="dxa"/>
            <w:gridSpan w:val="2"/>
          </w:tcPr>
          <w:p w14:paraId="53EA7F93" w14:textId="666C705A" w:rsidR="00154D87" w:rsidRPr="003003BF" w:rsidRDefault="00154D87" w:rsidP="004E0B3C">
            <w:pPr>
              <w:rPr>
                <w:ins w:id="1494" w:author="Javier Kachuka" w:date="2019-11-05T23:04:00Z"/>
                <w:rFonts w:cs="Arial"/>
                <w:sz w:val="24"/>
                <w:szCs w:val="24"/>
                <w:lang w:val="es-ES"/>
              </w:rPr>
            </w:pPr>
            <w:ins w:id="1495" w:author="Javier Kachuka" w:date="2019-11-05T23:04:00Z">
              <w:r>
                <w:rPr>
                  <w:rFonts w:cs="Arial"/>
                  <w:sz w:val="24"/>
                  <w:szCs w:val="24"/>
                  <w:lang w:val="es-ES"/>
                </w:rPr>
                <w:t>Se eliminó un</w:t>
              </w:r>
            </w:ins>
            <w:ins w:id="1496" w:author="Javier Kachuka" w:date="2019-11-05T23:05:00Z">
              <w:r w:rsidR="00E559C5">
                <w:rPr>
                  <w:rFonts w:cs="Arial"/>
                  <w:sz w:val="24"/>
                  <w:szCs w:val="24"/>
                  <w:lang w:val="es-ES"/>
                </w:rPr>
                <w:t xml:space="preserve"> tipo de</w:t>
              </w:r>
            </w:ins>
            <w:ins w:id="1497" w:author="Javier Kachuka" w:date="2019-11-05T23:04:00Z">
              <w:r>
                <w:rPr>
                  <w:rFonts w:cs="Arial"/>
                  <w:sz w:val="24"/>
                  <w:szCs w:val="24"/>
                  <w:lang w:val="es-ES"/>
                </w:rPr>
                <w:t xml:space="preserve"> reclamo del sistema.</w:t>
              </w:r>
            </w:ins>
          </w:p>
        </w:tc>
      </w:tr>
      <w:tr w:rsidR="00154D87" w:rsidRPr="00EC5FEE" w14:paraId="7E1E9296" w14:textId="77777777" w:rsidTr="004E0B3C">
        <w:trPr>
          <w:ins w:id="1498" w:author="Javier Kachuka" w:date="2019-11-05T23:04:00Z"/>
        </w:trPr>
        <w:tc>
          <w:tcPr>
            <w:tcW w:w="8828" w:type="dxa"/>
            <w:gridSpan w:val="3"/>
            <w:shd w:val="clear" w:color="auto" w:fill="9CC2E5" w:themeFill="accent1" w:themeFillTint="99"/>
          </w:tcPr>
          <w:p w14:paraId="68F44597" w14:textId="77777777" w:rsidR="00154D87" w:rsidRPr="00EC5FEE" w:rsidRDefault="00154D87" w:rsidP="004E0B3C">
            <w:pPr>
              <w:jc w:val="center"/>
              <w:rPr>
                <w:ins w:id="1499" w:author="Javier Kachuka" w:date="2019-11-05T23:04:00Z"/>
                <w:rFonts w:cs="Arial"/>
                <w:b/>
                <w:sz w:val="24"/>
                <w:szCs w:val="24"/>
                <w:lang w:val="es-ES"/>
              </w:rPr>
            </w:pPr>
            <w:ins w:id="1500" w:author="Javier Kachuka" w:date="2019-11-05T23:04:00Z">
              <w:r w:rsidRPr="00EC5FEE">
                <w:rPr>
                  <w:rFonts w:cs="Arial"/>
                  <w:b/>
                  <w:sz w:val="24"/>
                  <w:szCs w:val="24"/>
                  <w:lang w:val="es-ES"/>
                </w:rPr>
                <w:t>Curso Típico de Eventos</w:t>
              </w:r>
            </w:ins>
          </w:p>
        </w:tc>
      </w:tr>
      <w:tr w:rsidR="00154D87" w:rsidRPr="00563768" w14:paraId="5511988C" w14:textId="77777777" w:rsidTr="004E0B3C">
        <w:trPr>
          <w:ins w:id="1501" w:author="Javier Kachuka" w:date="2019-11-05T23:04:00Z"/>
        </w:trPr>
        <w:tc>
          <w:tcPr>
            <w:tcW w:w="4414" w:type="dxa"/>
            <w:gridSpan w:val="2"/>
          </w:tcPr>
          <w:p w14:paraId="75EA716F" w14:textId="6CA9708B" w:rsidR="00154D87" w:rsidRPr="00A51454" w:rsidRDefault="00154D87" w:rsidP="00154D87">
            <w:pPr>
              <w:pStyle w:val="Prrafodelista"/>
              <w:numPr>
                <w:ilvl w:val="0"/>
                <w:numId w:val="29"/>
              </w:numPr>
              <w:jc w:val="both"/>
              <w:rPr>
                <w:ins w:id="1502" w:author="Javier Kachuka" w:date="2019-11-05T23:04:00Z"/>
                <w:rFonts w:cs="Arial"/>
                <w:sz w:val="24"/>
                <w:szCs w:val="24"/>
                <w:lang w:val="es-ES"/>
              </w:rPr>
            </w:pPr>
            <w:ins w:id="1503" w:author="Javier Kachuka" w:date="2019-11-05T23:04:00Z">
              <w:r w:rsidRPr="00A51454">
                <w:rPr>
                  <w:rFonts w:cs="Arial"/>
                  <w:sz w:val="24"/>
                  <w:szCs w:val="24"/>
                  <w:lang w:val="es-ES"/>
                </w:rPr>
                <w:t xml:space="preserve">El caso de uso comienza cuando el oficinista o administrador </w:t>
              </w:r>
              <w:r>
                <w:rPr>
                  <w:rFonts w:cs="Arial"/>
                  <w:sz w:val="24"/>
                  <w:szCs w:val="24"/>
                  <w:lang w:val="es-ES"/>
                </w:rPr>
                <w:t xml:space="preserve">solicita eliminar </w:t>
              </w:r>
            </w:ins>
            <w:ins w:id="1504" w:author="Javier Kachuka" w:date="2019-11-05T23:05:00Z">
              <w:r w:rsidR="00E559C5">
                <w:rPr>
                  <w:rFonts w:cs="Arial"/>
                  <w:sz w:val="24"/>
                  <w:szCs w:val="24"/>
                  <w:lang w:val="es-ES"/>
                </w:rPr>
                <w:t xml:space="preserve">un tipo de </w:t>
              </w:r>
            </w:ins>
            <w:ins w:id="1505" w:author="Javier Kachuka" w:date="2019-11-05T23:04:00Z">
              <w:r>
                <w:rPr>
                  <w:rFonts w:cs="Arial"/>
                  <w:sz w:val="24"/>
                  <w:szCs w:val="24"/>
                  <w:lang w:val="es-ES"/>
                </w:rPr>
                <w:t>reclamo.</w:t>
              </w:r>
            </w:ins>
          </w:p>
        </w:tc>
        <w:tc>
          <w:tcPr>
            <w:tcW w:w="4414" w:type="dxa"/>
          </w:tcPr>
          <w:p w14:paraId="3E0EB3B9" w14:textId="77777777" w:rsidR="00154D87" w:rsidRPr="00EC5FEE" w:rsidRDefault="00154D87" w:rsidP="004E0B3C">
            <w:pPr>
              <w:jc w:val="both"/>
              <w:rPr>
                <w:ins w:id="1506" w:author="Javier Kachuka" w:date="2019-11-05T23:04:00Z"/>
                <w:rFonts w:cs="Arial"/>
                <w:sz w:val="24"/>
                <w:szCs w:val="24"/>
                <w:lang w:val="es-ES"/>
              </w:rPr>
            </w:pPr>
          </w:p>
        </w:tc>
      </w:tr>
      <w:tr w:rsidR="00154D87" w:rsidRPr="00563768" w14:paraId="05CC59C8" w14:textId="77777777" w:rsidTr="004E0B3C">
        <w:trPr>
          <w:ins w:id="1507" w:author="Javier Kachuka" w:date="2019-11-05T23:04:00Z"/>
        </w:trPr>
        <w:tc>
          <w:tcPr>
            <w:tcW w:w="4414" w:type="dxa"/>
            <w:gridSpan w:val="2"/>
          </w:tcPr>
          <w:p w14:paraId="1F16129F" w14:textId="77777777" w:rsidR="00154D87" w:rsidRPr="00EC5FEE" w:rsidRDefault="00154D87" w:rsidP="004E0B3C">
            <w:pPr>
              <w:jc w:val="both"/>
              <w:rPr>
                <w:ins w:id="1508" w:author="Javier Kachuka" w:date="2019-11-05T23:04:00Z"/>
                <w:rFonts w:cs="Arial"/>
                <w:sz w:val="24"/>
                <w:szCs w:val="24"/>
                <w:lang w:val="es-ES"/>
              </w:rPr>
            </w:pPr>
          </w:p>
        </w:tc>
        <w:tc>
          <w:tcPr>
            <w:tcW w:w="4414" w:type="dxa"/>
          </w:tcPr>
          <w:p w14:paraId="2CD5167C" w14:textId="7A5A06D4" w:rsidR="00154D87" w:rsidRPr="00A51454" w:rsidRDefault="00154D87">
            <w:pPr>
              <w:pStyle w:val="Prrafodelista"/>
              <w:numPr>
                <w:ilvl w:val="0"/>
                <w:numId w:val="29"/>
              </w:numPr>
              <w:jc w:val="both"/>
              <w:rPr>
                <w:ins w:id="1509" w:author="Javier Kachuka" w:date="2019-11-05T23:04:00Z"/>
                <w:rFonts w:cs="Arial"/>
                <w:sz w:val="24"/>
                <w:szCs w:val="24"/>
                <w:lang w:val="es-ES"/>
              </w:rPr>
            </w:pPr>
            <w:ins w:id="1510" w:author="Javier Kachuka" w:date="2019-11-05T23:04:00Z">
              <w:r w:rsidRPr="00A51454">
                <w:rPr>
                  <w:rFonts w:cs="Arial"/>
                  <w:sz w:val="24"/>
                  <w:szCs w:val="24"/>
                  <w:lang w:val="es-ES"/>
                </w:rPr>
                <w:t xml:space="preserve">El sistema </w:t>
              </w:r>
              <w:r>
                <w:rPr>
                  <w:rFonts w:cs="Arial"/>
                  <w:sz w:val="24"/>
                  <w:szCs w:val="24"/>
                  <w:lang w:val="es-ES"/>
                </w:rPr>
                <w:t xml:space="preserve">comprueba que el </w:t>
              </w:r>
            </w:ins>
            <w:ins w:id="1511" w:author="Javier Kachuka" w:date="2019-11-05T23:05:00Z">
              <w:r w:rsidR="00E559C5">
                <w:rPr>
                  <w:rFonts w:cs="Arial"/>
                  <w:sz w:val="24"/>
                  <w:szCs w:val="24"/>
                  <w:lang w:val="es-ES"/>
                </w:rPr>
                <w:t xml:space="preserve">tipo de </w:t>
              </w:r>
            </w:ins>
            <w:ins w:id="1512" w:author="Javier Kachuka" w:date="2019-11-05T23:04:00Z">
              <w:r>
                <w:rPr>
                  <w:rFonts w:cs="Arial"/>
                  <w:sz w:val="24"/>
                  <w:szCs w:val="24"/>
                  <w:lang w:val="es-ES"/>
                </w:rPr>
                <w:t xml:space="preserve">reclamo no </w:t>
              </w:r>
            </w:ins>
            <w:ins w:id="1513" w:author="Javier Kachuka" w:date="2019-11-05T23:05:00Z">
              <w:r w:rsidR="00E559C5">
                <w:rPr>
                  <w:rFonts w:cs="Arial"/>
                  <w:sz w:val="24"/>
                  <w:szCs w:val="24"/>
                  <w:lang w:val="es-ES"/>
                </w:rPr>
                <w:t>tenga reclamos asociados.</w:t>
              </w:r>
            </w:ins>
          </w:p>
        </w:tc>
      </w:tr>
      <w:tr w:rsidR="00154D87" w:rsidRPr="00563768" w14:paraId="4251D054" w14:textId="77777777" w:rsidTr="004E0B3C">
        <w:trPr>
          <w:ins w:id="1514" w:author="Javier Kachuka" w:date="2019-11-05T23:04:00Z"/>
        </w:trPr>
        <w:tc>
          <w:tcPr>
            <w:tcW w:w="4414" w:type="dxa"/>
            <w:gridSpan w:val="2"/>
          </w:tcPr>
          <w:p w14:paraId="0B9D131E" w14:textId="77777777" w:rsidR="00154D87" w:rsidRPr="009F649C" w:rsidRDefault="00154D87" w:rsidP="004E0B3C">
            <w:pPr>
              <w:jc w:val="both"/>
              <w:rPr>
                <w:ins w:id="1515" w:author="Javier Kachuka" w:date="2019-11-05T23:04:00Z"/>
                <w:rFonts w:cs="Arial"/>
                <w:sz w:val="24"/>
                <w:szCs w:val="24"/>
                <w:lang w:val="es-ES"/>
              </w:rPr>
            </w:pPr>
          </w:p>
        </w:tc>
        <w:tc>
          <w:tcPr>
            <w:tcW w:w="4414" w:type="dxa"/>
          </w:tcPr>
          <w:p w14:paraId="23F327FD" w14:textId="3809FC07" w:rsidR="00154D87" w:rsidRPr="009F649C" w:rsidRDefault="00154D87" w:rsidP="00154D87">
            <w:pPr>
              <w:pStyle w:val="Prrafodelista"/>
              <w:numPr>
                <w:ilvl w:val="0"/>
                <w:numId w:val="29"/>
              </w:numPr>
              <w:jc w:val="both"/>
              <w:rPr>
                <w:ins w:id="1516" w:author="Javier Kachuka" w:date="2019-11-05T23:04:00Z"/>
                <w:rFonts w:cs="Arial"/>
                <w:sz w:val="24"/>
                <w:szCs w:val="24"/>
                <w:lang w:val="es-ES"/>
              </w:rPr>
            </w:pPr>
            <w:ins w:id="1517" w:author="Javier Kachuka" w:date="2019-11-05T23:04:00Z">
              <w:r>
                <w:rPr>
                  <w:rFonts w:cs="Arial"/>
                  <w:sz w:val="24"/>
                  <w:szCs w:val="24"/>
                  <w:lang w:val="es-ES"/>
                </w:rPr>
                <w:t xml:space="preserve">El sistema elimina el </w:t>
              </w:r>
            </w:ins>
            <w:ins w:id="1518" w:author="Javier Kachuka" w:date="2019-11-05T23:06:00Z">
              <w:r w:rsidR="00E559C5">
                <w:rPr>
                  <w:rFonts w:cs="Arial"/>
                  <w:sz w:val="24"/>
                  <w:szCs w:val="24"/>
                  <w:lang w:val="es-ES"/>
                </w:rPr>
                <w:t xml:space="preserve">tipo de </w:t>
              </w:r>
            </w:ins>
            <w:ins w:id="1519" w:author="Javier Kachuka" w:date="2019-11-05T23:04:00Z">
              <w:r>
                <w:rPr>
                  <w:rFonts w:cs="Arial"/>
                  <w:sz w:val="24"/>
                  <w:szCs w:val="24"/>
                  <w:lang w:val="es-ES"/>
                </w:rPr>
                <w:t>reclamo y finaliza el caso de uso.</w:t>
              </w:r>
            </w:ins>
          </w:p>
        </w:tc>
      </w:tr>
      <w:tr w:rsidR="00154D87" w:rsidRPr="00EC5FEE" w14:paraId="6300D203" w14:textId="77777777" w:rsidTr="004E0B3C">
        <w:trPr>
          <w:ins w:id="1520" w:author="Javier Kachuka" w:date="2019-11-05T23:04:00Z"/>
        </w:trPr>
        <w:tc>
          <w:tcPr>
            <w:tcW w:w="8828" w:type="dxa"/>
            <w:gridSpan w:val="3"/>
            <w:shd w:val="clear" w:color="auto" w:fill="9CC2E5" w:themeFill="accent1" w:themeFillTint="99"/>
          </w:tcPr>
          <w:p w14:paraId="57B201ED" w14:textId="77777777" w:rsidR="00154D87" w:rsidRPr="00EC5FEE" w:rsidRDefault="00154D87" w:rsidP="004E0B3C">
            <w:pPr>
              <w:jc w:val="center"/>
              <w:rPr>
                <w:ins w:id="1521" w:author="Javier Kachuka" w:date="2019-11-05T23:04:00Z"/>
                <w:rFonts w:cs="Arial"/>
                <w:sz w:val="24"/>
                <w:szCs w:val="24"/>
                <w:lang w:val="es-ES"/>
              </w:rPr>
            </w:pPr>
            <w:ins w:id="1522" w:author="Javier Kachuka" w:date="2019-11-05T23:04:00Z">
              <w:r>
                <w:rPr>
                  <w:rFonts w:cs="Arial"/>
                  <w:b/>
                  <w:sz w:val="24"/>
                  <w:szCs w:val="24"/>
                  <w:lang w:val="es-ES"/>
                </w:rPr>
                <w:t>C</w:t>
              </w:r>
              <w:r w:rsidRPr="00EC5FEE">
                <w:rPr>
                  <w:rFonts w:cs="Arial"/>
                  <w:b/>
                  <w:sz w:val="24"/>
                  <w:szCs w:val="24"/>
                  <w:lang w:val="es-ES"/>
                </w:rPr>
                <w:t>urso Alternativo de Eventos</w:t>
              </w:r>
            </w:ins>
          </w:p>
        </w:tc>
      </w:tr>
      <w:tr w:rsidR="00154D87" w:rsidRPr="00563768" w14:paraId="22DCE0BE" w14:textId="77777777" w:rsidTr="004E0B3C">
        <w:trPr>
          <w:ins w:id="1523" w:author="Javier Kachuka" w:date="2019-11-05T23:04:00Z"/>
        </w:trPr>
        <w:tc>
          <w:tcPr>
            <w:tcW w:w="4414" w:type="dxa"/>
            <w:gridSpan w:val="2"/>
          </w:tcPr>
          <w:p w14:paraId="3185B307" w14:textId="77777777" w:rsidR="00154D87" w:rsidRPr="00EC5FEE" w:rsidRDefault="00154D87" w:rsidP="004E0B3C">
            <w:pPr>
              <w:jc w:val="center"/>
              <w:rPr>
                <w:ins w:id="1524" w:author="Javier Kachuka" w:date="2019-11-05T23:04:00Z"/>
                <w:rFonts w:cs="Arial"/>
                <w:b/>
                <w:sz w:val="24"/>
                <w:szCs w:val="24"/>
                <w:lang w:val="es-ES"/>
              </w:rPr>
            </w:pPr>
          </w:p>
        </w:tc>
        <w:tc>
          <w:tcPr>
            <w:tcW w:w="4414" w:type="dxa"/>
          </w:tcPr>
          <w:p w14:paraId="7131E9A2" w14:textId="122FC562" w:rsidR="00154D87" w:rsidRPr="00EC5FEE" w:rsidRDefault="00154D87">
            <w:pPr>
              <w:jc w:val="both"/>
              <w:rPr>
                <w:ins w:id="1525" w:author="Javier Kachuka" w:date="2019-11-05T23:04:00Z"/>
                <w:rFonts w:cs="Arial"/>
                <w:sz w:val="24"/>
                <w:szCs w:val="24"/>
                <w:lang w:val="es-ES"/>
              </w:rPr>
              <w:pPrChange w:id="1526" w:author="Javier Kachuka" w:date="2019-11-05T23:06:00Z">
                <w:pPr/>
              </w:pPrChange>
            </w:pPr>
            <w:ins w:id="1527" w:author="Javier Kachuka" w:date="2019-11-05T23:04:00Z">
              <w:r>
                <w:rPr>
                  <w:rFonts w:cs="Arial"/>
                  <w:sz w:val="24"/>
                  <w:szCs w:val="24"/>
                  <w:lang w:val="es-ES"/>
                </w:rPr>
                <w:t xml:space="preserve">2.1 Si el </w:t>
              </w:r>
            </w:ins>
            <w:ins w:id="1528" w:author="Javier Kachuka" w:date="2019-11-05T23:06:00Z">
              <w:r w:rsidR="00E559C5">
                <w:rPr>
                  <w:rFonts w:cs="Arial"/>
                  <w:sz w:val="24"/>
                  <w:szCs w:val="24"/>
                  <w:lang w:val="es-ES"/>
                </w:rPr>
                <w:t xml:space="preserve">tipo de </w:t>
              </w:r>
            </w:ins>
            <w:ins w:id="1529" w:author="Javier Kachuka" w:date="2019-11-05T23:04:00Z">
              <w:r>
                <w:rPr>
                  <w:rFonts w:cs="Arial"/>
                  <w:sz w:val="24"/>
                  <w:szCs w:val="24"/>
                  <w:lang w:val="es-ES"/>
                </w:rPr>
                <w:t>reclamo tiene</w:t>
              </w:r>
            </w:ins>
            <w:ins w:id="1530" w:author="Javier Kachuka" w:date="2019-11-05T23:06:00Z">
              <w:r w:rsidR="00E559C5">
                <w:rPr>
                  <w:rFonts w:cs="Arial"/>
                  <w:sz w:val="24"/>
                  <w:szCs w:val="24"/>
                  <w:lang w:val="es-ES"/>
                </w:rPr>
                <w:t xml:space="preserve"> reclamos asociados</w:t>
              </w:r>
            </w:ins>
            <w:ins w:id="1531" w:author="Javier Kachuka" w:date="2019-11-05T23:04:00Z">
              <w:r>
                <w:rPr>
                  <w:rFonts w:cs="Arial"/>
                  <w:sz w:val="24"/>
                  <w:szCs w:val="24"/>
                  <w:lang w:val="es-ES"/>
                </w:rPr>
                <w:t xml:space="preserve"> el sistema cancela la operación y finaliza el caso de uso.</w:t>
              </w:r>
            </w:ins>
          </w:p>
        </w:tc>
      </w:tr>
    </w:tbl>
    <w:p w14:paraId="00993CEF" w14:textId="2505CF9C" w:rsidR="00154D87" w:rsidRDefault="00154D87" w:rsidP="00431D6D">
      <w:pPr>
        <w:rPr>
          <w:ins w:id="1532" w:author="Javier Kachuka" w:date="2019-11-05T23:35:00Z"/>
          <w:lang w:val="es-ES"/>
        </w:rPr>
      </w:pPr>
    </w:p>
    <w:tbl>
      <w:tblPr>
        <w:tblStyle w:val="Tablaconcuadrcula"/>
        <w:tblW w:w="0" w:type="auto"/>
        <w:tblLook w:val="04A0" w:firstRow="1" w:lastRow="0" w:firstColumn="1" w:lastColumn="0" w:noHBand="0" w:noVBand="1"/>
      </w:tblPr>
      <w:tblGrid>
        <w:gridCol w:w="2391"/>
        <w:gridCol w:w="2149"/>
        <w:gridCol w:w="4288"/>
      </w:tblGrid>
      <w:tr w:rsidR="00555FC6" w:rsidRPr="00563768" w14:paraId="3C5D4BA8" w14:textId="77777777" w:rsidTr="004E0B3C">
        <w:trPr>
          <w:ins w:id="1533" w:author="Javier Kachuka" w:date="2019-11-05T23:35:00Z"/>
        </w:trPr>
        <w:tc>
          <w:tcPr>
            <w:tcW w:w="2391" w:type="dxa"/>
            <w:shd w:val="clear" w:color="auto" w:fill="9CC2E5" w:themeFill="accent1" w:themeFillTint="99"/>
          </w:tcPr>
          <w:p w14:paraId="22C3FDB9" w14:textId="501354CE" w:rsidR="00555FC6" w:rsidRPr="00EC5FEE" w:rsidRDefault="00555FC6" w:rsidP="00555FC6">
            <w:pPr>
              <w:rPr>
                <w:ins w:id="1534" w:author="Javier Kachuka" w:date="2019-11-05T23:35:00Z"/>
                <w:rFonts w:cs="Arial"/>
                <w:b/>
                <w:sz w:val="24"/>
                <w:szCs w:val="24"/>
                <w:lang w:val="es-ES"/>
              </w:rPr>
            </w:pPr>
            <w:ins w:id="1535" w:author="Javier Kachuka" w:date="2019-11-05T23:36:00Z">
              <w:r w:rsidRPr="00EC5FEE">
                <w:rPr>
                  <w:rFonts w:cs="Arial"/>
                  <w:b/>
                  <w:sz w:val="24"/>
                  <w:szCs w:val="24"/>
                  <w:lang w:val="es-ES"/>
                </w:rPr>
                <w:t>Caso de uso</w:t>
              </w:r>
            </w:ins>
          </w:p>
        </w:tc>
        <w:tc>
          <w:tcPr>
            <w:tcW w:w="6437" w:type="dxa"/>
            <w:gridSpan w:val="2"/>
          </w:tcPr>
          <w:p w14:paraId="53E96890" w14:textId="261F1584" w:rsidR="00555FC6" w:rsidRPr="00EC5FEE" w:rsidRDefault="00555FC6" w:rsidP="00555FC6">
            <w:pPr>
              <w:rPr>
                <w:ins w:id="1536" w:author="Javier Kachuka" w:date="2019-11-05T23:35:00Z"/>
                <w:rFonts w:cs="Arial"/>
                <w:sz w:val="24"/>
                <w:szCs w:val="24"/>
                <w:lang w:val="es-ES"/>
              </w:rPr>
            </w:pPr>
            <w:ins w:id="1537" w:author="Javier Kachuka" w:date="2019-11-05T23:36:00Z">
              <w:r w:rsidRPr="00EC5FEE">
                <w:rPr>
                  <w:rFonts w:cs="Arial"/>
                  <w:sz w:val="24"/>
                  <w:szCs w:val="24"/>
                  <w:lang w:val="es-ES"/>
                </w:rPr>
                <w:t>Cargar</w:t>
              </w:r>
              <w:r>
                <w:rPr>
                  <w:rFonts w:cs="Arial"/>
                  <w:sz w:val="24"/>
                  <w:szCs w:val="24"/>
                  <w:lang w:val="es-ES"/>
                </w:rPr>
                <w:t xml:space="preserve"> Requisito (ABM de Requisito)</w:t>
              </w:r>
            </w:ins>
          </w:p>
        </w:tc>
      </w:tr>
      <w:tr w:rsidR="00555FC6" w:rsidRPr="00A51454" w14:paraId="7F00AC8D" w14:textId="77777777" w:rsidTr="004E0B3C">
        <w:trPr>
          <w:ins w:id="1538" w:author="Javier Kachuka" w:date="2019-11-05T23:35:00Z"/>
        </w:trPr>
        <w:tc>
          <w:tcPr>
            <w:tcW w:w="2391" w:type="dxa"/>
            <w:shd w:val="clear" w:color="auto" w:fill="9CC2E5" w:themeFill="accent1" w:themeFillTint="99"/>
          </w:tcPr>
          <w:p w14:paraId="622C42B9" w14:textId="55480BCB" w:rsidR="00555FC6" w:rsidRPr="00EC5FEE" w:rsidRDefault="00555FC6" w:rsidP="00555FC6">
            <w:pPr>
              <w:rPr>
                <w:ins w:id="1539" w:author="Javier Kachuka" w:date="2019-11-05T23:35:00Z"/>
                <w:rFonts w:cs="Arial"/>
                <w:b/>
                <w:sz w:val="24"/>
                <w:szCs w:val="24"/>
                <w:lang w:val="es-ES"/>
              </w:rPr>
            </w:pPr>
            <w:ins w:id="1540" w:author="Javier Kachuka" w:date="2019-11-05T23:36:00Z">
              <w:r w:rsidRPr="00EC5FEE">
                <w:rPr>
                  <w:rFonts w:cs="Arial"/>
                  <w:b/>
                  <w:sz w:val="24"/>
                  <w:szCs w:val="24"/>
                  <w:lang w:val="es-ES"/>
                </w:rPr>
                <w:t>Actor</w:t>
              </w:r>
            </w:ins>
          </w:p>
        </w:tc>
        <w:tc>
          <w:tcPr>
            <w:tcW w:w="6437" w:type="dxa"/>
            <w:gridSpan w:val="2"/>
          </w:tcPr>
          <w:p w14:paraId="5708931D" w14:textId="4DAE05D4" w:rsidR="00555FC6" w:rsidRPr="00EC5FEE" w:rsidRDefault="00555FC6" w:rsidP="00555FC6">
            <w:pPr>
              <w:rPr>
                <w:ins w:id="1541" w:author="Javier Kachuka" w:date="2019-11-05T23:35:00Z"/>
                <w:rFonts w:cs="Arial"/>
                <w:sz w:val="24"/>
                <w:szCs w:val="24"/>
                <w:lang w:val="es-ES"/>
              </w:rPr>
            </w:pPr>
            <w:ins w:id="1542" w:author="Javier Kachuka" w:date="2019-11-05T23:36: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555FC6" w:rsidRPr="00563768" w14:paraId="7F792E1F" w14:textId="77777777" w:rsidTr="004E0B3C">
        <w:trPr>
          <w:ins w:id="1543" w:author="Javier Kachuka" w:date="2019-11-05T23:35:00Z"/>
        </w:trPr>
        <w:tc>
          <w:tcPr>
            <w:tcW w:w="2391" w:type="dxa"/>
            <w:shd w:val="clear" w:color="auto" w:fill="9CC2E5" w:themeFill="accent1" w:themeFillTint="99"/>
          </w:tcPr>
          <w:p w14:paraId="57E8A870" w14:textId="4E859B12" w:rsidR="00555FC6" w:rsidRPr="00EC5FEE" w:rsidRDefault="00555FC6" w:rsidP="00555FC6">
            <w:pPr>
              <w:rPr>
                <w:ins w:id="1544" w:author="Javier Kachuka" w:date="2019-11-05T23:35:00Z"/>
                <w:rFonts w:cs="Arial"/>
                <w:b/>
                <w:sz w:val="24"/>
                <w:szCs w:val="24"/>
                <w:lang w:val="es-ES"/>
              </w:rPr>
            </w:pPr>
            <w:ins w:id="1545" w:author="Javier Kachuka" w:date="2019-11-05T23:36:00Z">
              <w:r w:rsidRPr="00EC5FEE">
                <w:rPr>
                  <w:rFonts w:cs="Arial"/>
                  <w:b/>
                  <w:sz w:val="24"/>
                  <w:szCs w:val="24"/>
                  <w:lang w:val="es-ES"/>
                </w:rPr>
                <w:t xml:space="preserve">Descripción </w:t>
              </w:r>
            </w:ins>
          </w:p>
        </w:tc>
        <w:tc>
          <w:tcPr>
            <w:tcW w:w="6437" w:type="dxa"/>
            <w:gridSpan w:val="2"/>
          </w:tcPr>
          <w:p w14:paraId="1392BD69" w14:textId="5F3C69A0" w:rsidR="00555FC6" w:rsidRPr="00EC5FEE" w:rsidRDefault="00555FC6" w:rsidP="00555FC6">
            <w:pPr>
              <w:rPr>
                <w:ins w:id="1546" w:author="Javier Kachuka" w:date="2019-11-05T23:35:00Z"/>
                <w:rFonts w:cs="Arial"/>
                <w:sz w:val="24"/>
                <w:szCs w:val="24"/>
                <w:lang w:val="es-ES"/>
              </w:rPr>
            </w:pPr>
            <w:ins w:id="1547" w:author="Javier Kachuka" w:date="2019-11-05T23:36: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ins>
          </w:p>
        </w:tc>
      </w:tr>
      <w:tr w:rsidR="00555FC6" w:rsidRPr="00EC5FEE" w14:paraId="6064B8C5" w14:textId="77777777" w:rsidTr="004E0B3C">
        <w:trPr>
          <w:ins w:id="1548" w:author="Javier Kachuka" w:date="2019-11-05T23:35:00Z"/>
        </w:trPr>
        <w:tc>
          <w:tcPr>
            <w:tcW w:w="2391" w:type="dxa"/>
            <w:shd w:val="clear" w:color="auto" w:fill="9CC2E5" w:themeFill="accent1" w:themeFillTint="99"/>
          </w:tcPr>
          <w:p w14:paraId="66EB5851" w14:textId="2A1C3C43" w:rsidR="00555FC6" w:rsidRPr="00EC5FEE" w:rsidRDefault="00555FC6" w:rsidP="00555FC6">
            <w:pPr>
              <w:rPr>
                <w:ins w:id="1549" w:author="Javier Kachuka" w:date="2019-11-05T23:35:00Z"/>
                <w:rFonts w:cs="Arial"/>
                <w:b/>
                <w:sz w:val="24"/>
                <w:szCs w:val="24"/>
                <w:lang w:val="es-ES"/>
              </w:rPr>
            </w:pPr>
            <w:ins w:id="1550" w:author="Javier Kachuka" w:date="2019-11-05T23:36:00Z">
              <w:r w:rsidRPr="00EC5FEE">
                <w:rPr>
                  <w:rFonts w:cs="Arial"/>
                  <w:b/>
                  <w:sz w:val="24"/>
                  <w:szCs w:val="24"/>
                  <w:lang w:val="es-ES"/>
                </w:rPr>
                <w:t>Referencia Cruzada</w:t>
              </w:r>
            </w:ins>
          </w:p>
        </w:tc>
        <w:tc>
          <w:tcPr>
            <w:tcW w:w="6437" w:type="dxa"/>
            <w:gridSpan w:val="2"/>
          </w:tcPr>
          <w:p w14:paraId="6DA7FB68" w14:textId="79D6A191" w:rsidR="00555FC6" w:rsidRPr="00EC5FEE" w:rsidRDefault="00555FC6" w:rsidP="00555FC6">
            <w:pPr>
              <w:rPr>
                <w:ins w:id="1551" w:author="Javier Kachuka" w:date="2019-11-05T23:35:00Z"/>
                <w:rFonts w:cs="Arial"/>
                <w:sz w:val="24"/>
                <w:szCs w:val="24"/>
                <w:lang w:val="es-ES"/>
              </w:rPr>
            </w:pPr>
            <w:ins w:id="1552" w:author="Javier Kachuka" w:date="2019-11-05T23:36:00Z">
              <w:r w:rsidRPr="00EC5FEE">
                <w:rPr>
                  <w:rFonts w:cs="Arial"/>
                  <w:sz w:val="24"/>
                  <w:szCs w:val="24"/>
                  <w:lang w:val="es-ES"/>
                </w:rPr>
                <w:t>RF1.</w:t>
              </w:r>
              <w:r>
                <w:rPr>
                  <w:rFonts w:cs="Arial"/>
                  <w:sz w:val="24"/>
                  <w:szCs w:val="24"/>
                  <w:lang w:val="es-ES"/>
                </w:rPr>
                <w:t>8</w:t>
              </w:r>
            </w:ins>
          </w:p>
        </w:tc>
      </w:tr>
      <w:tr w:rsidR="00555FC6" w:rsidRPr="00EC5FEE" w14:paraId="0426E37A" w14:textId="77777777" w:rsidTr="004E0B3C">
        <w:trPr>
          <w:ins w:id="1553" w:author="Javier Kachuka" w:date="2019-11-05T23:35:00Z"/>
        </w:trPr>
        <w:tc>
          <w:tcPr>
            <w:tcW w:w="2391" w:type="dxa"/>
            <w:shd w:val="clear" w:color="auto" w:fill="9CC2E5" w:themeFill="accent1" w:themeFillTint="99"/>
          </w:tcPr>
          <w:p w14:paraId="13113E4D" w14:textId="77777777" w:rsidR="00555FC6" w:rsidRPr="00EC5FEE" w:rsidRDefault="00555FC6" w:rsidP="004E0B3C">
            <w:pPr>
              <w:rPr>
                <w:ins w:id="1554" w:author="Javier Kachuka" w:date="2019-11-05T23:35:00Z"/>
                <w:rFonts w:cs="Arial"/>
                <w:b/>
                <w:sz w:val="24"/>
                <w:szCs w:val="24"/>
                <w:lang w:val="es-ES"/>
              </w:rPr>
            </w:pPr>
            <w:ins w:id="1555" w:author="Javier Kachuka" w:date="2019-11-05T23:35:00Z">
              <w:r w:rsidRPr="00EC5FEE">
                <w:rPr>
                  <w:rFonts w:cs="Arial"/>
                  <w:b/>
                  <w:sz w:val="24"/>
                  <w:szCs w:val="24"/>
                  <w:lang w:val="es-ES"/>
                </w:rPr>
                <w:lastRenderedPageBreak/>
                <w:t xml:space="preserve">Precondición </w:t>
              </w:r>
            </w:ins>
          </w:p>
        </w:tc>
        <w:tc>
          <w:tcPr>
            <w:tcW w:w="6437" w:type="dxa"/>
            <w:gridSpan w:val="2"/>
          </w:tcPr>
          <w:p w14:paraId="178FD68F" w14:textId="77777777" w:rsidR="00555FC6" w:rsidRPr="00EC5FEE" w:rsidRDefault="00555FC6" w:rsidP="004E0B3C">
            <w:pPr>
              <w:rPr>
                <w:ins w:id="1556" w:author="Javier Kachuka" w:date="2019-11-05T23:35:00Z"/>
                <w:rFonts w:cs="Arial"/>
                <w:sz w:val="24"/>
                <w:szCs w:val="24"/>
                <w:lang w:val="es-ES"/>
              </w:rPr>
            </w:pPr>
          </w:p>
        </w:tc>
      </w:tr>
      <w:tr w:rsidR="00555FC6" w:rsidRPr="00563768" w14:paraId="3E6CABAE" w14:textId="77777777" w:rsidTr="004E0B3C">
        <w:trPr>
          <w:ins w:id="1557" w:author="Javier Kachuka" w:date="2019-11-05T23:35:00Z"/>
        </w:trPr>
        <w:tc>
          <w:tcPr>
            <w:tcW w:w="2391" w:type="dxa"/>
            <w:shd w:val="clear" w:color="auto" w:fill="9CC2E5" w:themeFill="accent1" w:themeFillTint="99"/>
          </w:tcPr>
          <w:p w14:paraId="62F16349" w14:textId="77777777" w:rsidR="00555FC6" w:rsidRPr="00EC5FEE" w:rsidRDefault="00555FC6" w:rsidP="004E0B3C">
            <w:pPr>
              <w:rPr>
                <w:ins w:id="1558" w:author="Javier Kachuka" w:date="2019-11-05T23:35:00Z"/>
                <w:rFonts w:cs="Arial"/>
                <w:b/>
                <w:sz w:val="24"/>
                <w:szCs w:val="24"/>
                <w:lang w:val="es-ES"/>
              </w:rPr>
            </w:pPr>
            <w:ins w:id="1559" w:author="Javier Kachuka" w:date="2019-11-05T23:35:00Z">
              <w:r w:rsidRPr="00EC5FEE">
                <w:rPr>
                  <w:rFonts w:cs="Arial"/>
                  <w:b/>
                  <w:sz w:val="24"/>
                  <w:szCs w:val="24"/>
                  <w:lang w:val="es-ES"/>
                </w:rPr>
                <w:t xml:space="preserve">Poscondición </w:t>
              </w:r>
            </w:ins>
          </w:p>
        </w:tc>
        <w:tc>
          <w:tcPr>
            <w:tcW w:w="6437" w:type="dxa"/>
            <w:gridSpan w:val="2"/>
          </w:tcPr>
          <w:p w14:paraId="617AC88D" w14:textId="4433F799" w:rsidR="00555FC6" w:rsidRPr="00EC5FEE" w:rsidRDefault="00555FC6">
            <w:pPr>
              <w:rPr>
                <w:ins w:id="1560" w:author="Javier Kachuka" w:date="2019-11-05T23:35:00Z"/>
                <w:rFonts w:cs="Arial"/>
                <w:sz w:val="24"/>
                <w:szCs w:val="24"/>
                <w:lang w:val="es-ES"/>
              </w:rPr>
            </w:pPr>
            <w:ins w:id="1561" w:author="Javier Kachuka" w:date="2019-11-05T23:35:00Z">
              <w:r>
                <w:rPr>
                  <w:rFonts w:cs="Arial"/>
                  <w:sz w:val="24"/>
                  <w:szCs w:val="24"/>
                  <w:lang w:val="es-ES"/>
                </w:rPr>
                <w:t xml:space="preserve">Se registró un nuevo </w:t>
              </w:r>
            </w:ins>
            <w:ins w:id="1562" w:author="Javier Kachuka" w:date="2019-11-05T23:36:00Z">
              <w:r>
                <w:rPr>
                  <w:rFonts w:cs="Arial"/>
                  <w:sz w:val="24"/>
                  <w:szCs w:val="24"/>
                  <w:lang w:val="es-ES"/>
                </w:rPr>
                <w:t>requisito</w:t>
              </w:r>
            </w:ins>
          </w:p>
        </w:tc>
      </w:tr>
      <w:tr w:rsidR="00555FC6" w:rsidRPr="00EC5FEE" w14:paraId="1014F5DE" w14:textId="77777777" w:rsidTr="004E0B3C">
        <w:trPr>
          <w:ins w:id="1563" w:author="Javier Kachuka" w:date="2019-11-05T23:35:00Z"/>
        </w:trPr>
        <w:tc>
          <w:tcPr>
            <w:tcW w:w="8828" w:type="dxa"/>
            <w:gridSpan w:val="3"/>
            <w:shd w:val="clear" w:color="auto" w:fill="9CC2E5" w:themeFill="accent1" w:themeFillTint="99"/>
          </w:tcPr>
          <w:p w14:paraId="6A02FF9C" w14:textId="77777777" w:rsidR="00555FC6" w:rsidRPr="00EC5FEE" w:rsidRDefault="00555FC6" w:rsidP="004E0B3C">
            <w:pPr>
              <w:jc w:val="center"/>
              <w:rPr>
                <w:ins w:id="1564" w:author="Javier Kachuka" w:date="2019-11-05T23:35:00Z"/>
                <w:rFonts w:cs="Arial"/>
                <w:b/>
                <w:sz w:val="24"/>
                <w:szCs w:val="24"/>
                <w:lang w:val="es-ES"/>
              </w:rPr>
            </w:pPr>
            <w:ins w:id="1565" w:author="Javier Kachuka" w:date="2019-11-05T23:35:00Z">
              <w:r w:rsidRPr="00EC5FEE">
                <w:rPr>
                  <w:rFonts w:cs="Arial"/>
                  <w:b/>
                  <w:sz w:val="24"/>
                  <w:szCs w:val="24"/>
                  <w:lang w:val="es-ES"/>
                </w:rPr>
                <w:t>Curso Típico de Eventos</w:t>
              </w:r>
            </w:ins>
          </w:p>
        </w:tc>
      </w:tr>
      <w:tr w:rsidR="00555FC6" w:rsidRPr="00563768" w14:paraId="5A7EB90E" w14:textId="77777777" w:rsidTr="004E0B3C">
        <w:trPr>
          <w:ins w:id="1566" w:author="Javier Kachuka" w:date="2019-11-05T23:35:00Z"/>
        </w:trPr>
        <w:tc>
          <w:tcPr>
            <w:tcW w:w="4540" w:type="dxa"/>
            <w:gridSpan w:val="2"/>
          </w:tcPr>
          <w:p w14:paraId="0F28F23C" w14:textId="0862897E" w:rsidR="00555FC6" w:rsidRPr="00EC5FEE" w:rsidRDefault="00555FC6">
            <w:pPr>
              <w:pStyle w:val="Prrafodelista"/>
              <w:numPr>
                <w:ilvl w:val="0"/>
                <w:numId w:val="30"/>
              </w:numPr>
              <w:jc w:val="both"/>
              <w:rPr>
                <w:ins w:id="1567" w:author="Javier Kachuka" w:date="2019-11-05T23:35:00Z"/>
                <w:rFonts w:cs="Arial"/>
                <w:sz w:val="24"/>
                <w:szCs w:val="24"/>
                <w:lang w:val="es-ES"/>
              </w:rPr>
            </w:pPr>
            <w:ins w:id="1568" w:author="Javier Kachuka" w:date="2019-11-05T23:35:00Z">
              <w:r>
                <w:rPr>
                  <w:rFonts w:cs="Arial"/>
                  <w:sz w:val="24"/>
                  <w:szCs w:val="24"/>
                  <w:lang w:val="es-ES"/>
                </w:rPr>
                <w:t>El caso de uso comienza cuando el</w:t>
              </w:r>
              <w:commentRangeStart w:id="1569"/>
              <w:r>
                <w:rPr>
                  <w:rFonts w:cs="Arial"/>
                  <w:sz w:val="24"/>
                  <w:szCs w:val="24"/>
                  <w:lang w:val="es-ES"/>
                </w:rPr>
                <w:t xml:space="preserve"> oficinista</w:t>
              </w:r>
              <w:commentRangeEnd w:id="1569"/>
              <w:r>
                <w:rPr>
                  <w:rFonts w:cs="Arial"/>
                  <w:sz w:val="24"/>
                  <w:szCs w:val="24"/>
                  <w:lang w:val="es-ES"/>
                </w:rPr>
                <w:t xml:space="preserve"> o administrador</w:t>
              </w:r>
              <w:r>
                <w:rPr>
                  <w:rStyle w:val="Refdecomentario"/>
                </w:rPr>
                <w:commentReference w:id="1569"/>
              </w:r>
              <w:r>
                <w:rPr>
                  <w:rFonts w:cs="Arial"/>
                  <w:sz w:val="24"/>
                  <w:szCs w:val="24"/>
                  <w:lang w:val="es-ES"/>
                </w:rPr>
                <w:t xml:space="preserve"> solicita cargar un</w:t>
              </w:r>
            </w:ins>
            <w:ins w:id="1570" w:author="Javier Kachuka" w:date="2019-11-05T23:36:00Z">
              <w:r>
                <w:rPr>
                  <w:rFonts w:cs="Arial"/>
                  <w:sz w:val="24"/>
                  <w:szCs w:val="24"/>
                  <w:lang w:val="es-ES"/>
                </w:rPr>
                <w:t xml:space="preserve"> nuevo requisito</w:t>
              </w:r>
            </w:ins>
            <w:ins w:id="1571" w:author="Javier Kachuka" w:date="2019-11-05T23:35:00Z">
              <w:r>
                <w:rPr>
                  <w:rFonts w:cs="Arial"/>
                  <w:sz w:val="24"/>
                  <w:szCs w:val="24"/>
                  <w:lang w:val="es-ES"/>
                </w:rPr>
                <w:t>.</w:t>
              </w:r>
            </w:ins>
          </w:p>
        </w:tc>
        <w:tc>
          <w:tcPr>
            <w:tcW w:w="4288" w:type="dxa"/>
          </w:tcPr>
          <w:p w14:paraId="30E19E32" w14:textId="77777777" w:rsidR="00555FC6" w:rsidRPr="00EC5FEE" w:rsidRDefault="00555FC6" w:rsidP="004E0B3C">
            <w:pPr>
              <w:jc w:val="both"/>
              <w:rPr>
                <w:ins w:id="1572" w:author="Javier Kachuka" w:date="2019-11-05T23:35:00Z"/>
                <w:rFonts w:cs="Arial"/>
                <w:sz w:val="24"/>
                <w:szCs w:val="24"/>
                <w:lang w:val="es-ES"/>
              </w:rPr>
            </w:pPr>
          </w:p>
        </w:tc>
      </w:tr>
      <w:tr w:rsidR="00555FC6" w:rsidRPr="00563768" w14:paraId="6C3E0C3C" w14:textId="77777777" w:rsidTr="004E0B3C">
        <w:trPr>
          <w:ins w:id="1573" w:author="Javier Kachuka" w:date="2019-11-05T23:35:00Z"/>
        </w:trPr>
        <w:tc>
          <w:tcPr>
            <w:tcW w:w="4540" w:type="dxa"/>
            <w:gridSpan w:val="2"/>
          </w:tcPr>
          <w:p w14:paraId="4A8E4692" w14:textId="77777777" w:rsidR="00555FC6" w:rsidRPr="00EC5FEE" w:rsidRDefault="00555FC6" w:rsidP="004E0B3C">
            <w:pPr>
              <w:jc w:val="both"/>
              <w:rPr>
                <w:ins w:id="1574" w:author="Javier Kachuka" w:date="2019-11-05T23:35:00Z"/>
                <w:rFonts w:cs="Arial"/>
                <w:sz w:val="24"/>
                <w:szCs w:val="24"/>
                <w:lang w:val="es-ES"/>
              </w:rPr>
            </w:pPr>
          </w:p>
        </w:tc>
        <w:tc>
          <w:tcPr>
            <w:tcW w:w="4288" w:type="dxa"/>
          </w:tcPr>
          <w:p w14:paraId="4F362BE0" w14:textId="2E67A2B5" w:rsidR="00555FC6" w:rsidRPr="00EC5FEE" w:rsidRDefault="00555FC6">
            <w:pPr>
              <w:pStyle w:val="Prrafodelista"/>
              <w:numPr>
                <w:ilvl w:val="0"/>
                <w:numId w:val="30"/>
              </w:numPr>
              <w:jc w:val="both"/>
              <w:rPr>
                <w:ins w:id="1575" w:author="Javier Kachuka" w:date="2019-11-05T23:35:00Z"/>
                <w:rFonts w:cs="Arial"/>
                <w:sz w:val="24"/>
                <w:szCs w:val="24"/>
                <w:lang w:val="es-ES"/>
              </w:rPr>
            </w:pPr>
            <w:ins w:id="1576" w:author="Javier Kachuka" w:date="2019-11-05T23:35:00Z">
              <w:r>
                <w:rPr>
                  <w:rFonts w:cs="Arial"/>
                  <w:sz w:val="24"/>
                  <w:szCs w:val="24"/>
                  <w:lang w:val="es-ES"/>
                </w:rPr>
                <w:t>El sistema solicita que se ingrese el nombre</w:t>
              </w:r>
            </w:ins>
            <w:ins w:id="1577" w:author="Javier Kachuka" w:date="2019-11-05T23:36:00Z">
              <w:r>
                <w:rPr>
                  <w:rFonts w:cs="Arial"/>
                  <w:sz w:val="24"/>
                  <w:szCs w:val="24"/>
                  <w:lang w:val="es-ES"/>
                </w:rPr>
                <w:t xml:space="preserve"> del requisito.</w:t>
              </w:r>
            </w:ins>
          </w:p>
        </w:tc>
      </w:tr>
      <w:tr w:rsidR="00555FC6" w:rsidRPr="00563768" w14:paraId="43C2BC05" w14:textId="77777777" w:rsidTr="004E0B3C">
        <w:trPr>
          <w:ins w:id="1578" w:author="Javier Kachuka" w:date="2019-11-05T23:35:00Z"/>
        </w:trPr>
        <w:tc>
          <w:tcPr>
            <w:tcW w:w="4540" w:type="dxa"/>
            <w:gridSpan w:val="2"/>
          </w:tcPr>
          <w:p w14:paraId="23684E2A" w14:textId="2D77C3D7" w:rsidR="00555FC6" w:rsidRPr="00EC5FEE" w:rsidRDefault="00555FC6">
            <w:pPr>
              <w:pStyle w:val="Prrafodelista"/>
              <w:numPr>
                <w:ilvl w:val="0"/>
                <w:numId w:val="30"/>
              </w:numPr>
              <w:jc w:val="both"/>
              <w:rPr>
                <w:ins w:id="1579" w:author="Javier Kachuka" w:date="2019-11-05T23:35:00Z"/>
                <w:rFonts w:cs="Arial"/>
                <w:sz w:val="24"/>
                <w:szCs w:val="24"/>
                <w:lang w:val="es-ES"/>
              </w:rPr>
            </w:pPr>
            <w:ins w:id="1580" w:author="Javier Kachuka" w:date="2019-11-05T23:35:00Z">
              <w:r>
                <w:rPr>
                  <w:rFonts w:cs="Arial"/>
                  <w:sz w:val="24"/>
                  <w:szCs w:val="24"/>
                  <w:lang w:val="es-ES"/>
                </w:rPr>
                <w:t xml:space="preserve">El oficinista o administrador ingresa </w:t>
              </w:r>
            </w:ins>
            <w:ins w:id="1581" w:author="Javier Kachuka" w:date="2019-11-05T23:38:00Z">
              <w:r>
                <w:rPr>
                  <w:rFonts w:cs="Arial"/>
                  <w:sz w:val="24"/>
                  <w:szCs w:val="24"/>
                  <w:lang w:val="es-ES"/>
                </w:rPr>
                <w:t>el nombre del nuevo requisito.</w:t>
              </w:r>
            </w:ins>
          </w:p>
        </w:tc>
        <w:tc>
          <w:tcPr>
            <w:tcW w:w="4288" w:type="dxa"/>
          </w:tcPr>
          <w:p w14:paraId="738B582D" w14:textId="77777777" w:rsidR="00555FC6" w:rsidRPr="00EC5FEE" w:rsidRDefault="00555FC6" w:rsidP="004E0B3C">
            <w:pPr>
              <w:jc w:val="both"/>
              <w:rPr>
                <w:ins w:id="1582" w:author="Javier Kachuka" w:date="2019-11-05T23:35:00Z"/>
                <w:rFonts w:cs="Arial"/>
                <w:sz w:val="24"/>
                <w:szCs w:val="24"/>
                <w:lang w:val="es-ES"/>
              </w:rPr>
            </w:pPr>
          </w:p>
        </w:tc>
      </w:tr>
      <w:tr w:rsidR="00555FC6" w:rsidRPr="00563768" w14:paraId="4A92D328" w14:textId="77777777" w:rsidTr="004E0B3C">
        <w:trPr>
          <w:ins w:id="1583" w:author="Javier Kachuka" w:date="2019-11-05T23:35:00Z"/>
        </w:trPr>
        <w:tc>
          <w:tcPr>
            <w:tcW w:w="4540" w:type="dxa"/>
            <w:gridSpan w:val="2"/>
          </w:tcPr>
          <w:p w14:paraId="20B3E775" w14:textId="77777777" w:rsidR="00555FC6" w:rsidRPr="00456A0E" w:rsidRDefault="00555FC6" w:rsidP="004E0B3C">
            <w:pPr>
              <w:jc w:val="both"/>
              <w:rPr>
                <w:ins w:id="1584" w:author="Javier Kachuka" w:date="2019-11-05T23:35:00Z"/>
                <w:rFonts w:cs="Arial"/>
                <w:sz w:val="24"/>
                <w:szCs w:val="24"/>
                <w:lang w:val="es-ES"/>
              </w:rPr>
            </w:pPr>
          </w:p>
        </w:tc>
        <w:tc>
          <w:tcPr>
            <w:tcW w:w="4288" w:type="dxa"/>
          </w:tcPr>
          <w:p w14:paraId="30C32C9A" w14:textId="201C70D5" w:rsidR="00555FC6" w:rsidRPr="00456A0E" w:rsidRDefault="00555FC6">
            <w:pPr>
              <w:pStyle w:val="Prrafodelista"/>
              <w:numPr>
                <w:ilvl w:val="0"/>
                <w:numId w:val="30"/>
              </w:numPr>
              <w:jc w:val="both"/>
              <w:rPr>
                <w:ins w:id="1585" w:author="Javier Kachuka" w:date="2019-11-05T23:35:00Z"/>
                <w:rFonts w:cs="Arial"/>
                <w:sz w:val="24"/>
                <w:szCs w:val="24"/>
                <w:lang w:val="es-ES"/>
              </w:rPr>
            </w:pPr>
            <w:ins w:id="1586" w:author="Javier Kachuka" w:date="2019-11-05T23:35:00Z">
              <w:r>
                <w:rPr>
                  <w:rFonts w:cs="Arial"/>
                  <w:sz w:val="24"/>
                  <w:szCs w:val="24"/>
                  <w:lang w:val="es-ES"/>
                </w:rPr>
                <w:t xml:space="preserve">El sistema comprueba los datos, guarda el </w:t>
              </w:r>
            </w:ins>
            <w:ins w:id="1587" w:author="Javier Kachuka" w:date="2019-11-05T23:39:00Z">
              <w:r>
                <w:rPr>
                  <w:rFonts w:cs="Arial"/>
                  <w:sz w:val="24"/>
                  <w:szCs w:val="24"/>
                  <w:lang w:val="es-ES"/>
                </w:rPr>
                <w:t>requisito</w:t>
              </w:r>
            </w:ins>
            <w:ins w:id="1588" w:author="Javier Kachuka" w:date="2019-11-05T23:35:00Z">
              <w:r>
                <w:rPr>
                  <w:rFonts w:cs="Arial"/>
                  <w:sz w:val="24"/>
                  <w:szCs w:val="24"/>
                  <w:lang w:val="es-ES"/>
                </w:rPr>
                <w:t xml:space="preserve"> y finaliza el caso de uso.</w:t>
              </w:r>
            </w:ins>
          </w:p>
        </w:tc>
      </w:tr>
      <w:tr w:rsidR="00555FC6" w:rsidRPr="00EC5FEE" w14:paraId="1CAD95B6" w14:textId="77777777" w:rsidTr="004E0B3C">
        <w:trPr>
          <w:ins w:id="1589" w:author="Javier Kachuka" w:date="2019-11-05T23:35:00Z"/>
        </w:trPr>
        <w:tc>
          <w:tcPr>
            <w:tcW w:w="8828" w:type="dxa"/>
            <w:gridSpan w:val="3"/>
            <w:shd w:val="clear" w:color="auto" w:fill="9CC2E5" w:themeFill="accent1" w:themeFillTint="99"/>
          </w:tcPr>
          <w:p w14:paraId="7DBB7CBF" w14:textId="77777777" w:rsidR="00555FC6" w:rsidRPr="00EC5FEE" w:rsidRDefault="00555FC6" w:rsidP="004E0B3C">
            <w:pPr>
              <w:jc w:val="center"/>
              <w:rPr>
                <w:ins w:id="1590" w:author="Javier Kachuka" w:date="2019-11-05T23:35:00Z"/>
                <w:rFonts w:cs="Arial"/>
                <w:sz w:val="24"/>
                <w:szCs w:val="24"/>
                <w:lang w:val="es-ES"/>
              </w:rPr>
            </w:pPr>
            <w:ins w:id="1591" w:author="Javier Kachuka" w:date="2019-11-05T23:35:00Z">
              <w:r w:rsidRPr="00EC5FEE">
                <w:rPr>
                  <w:rFonts w:cs="Arial"/>
                  <w:b/>
                  <w:sz w:val="24"/>
                  <w:szCs w:val="24"/>
                  <w:lang w:val="es-ES"/>
                </w:rPr>
                <w:t>Curso Alternativo de Eventos</w:t>
              </w:r>
            </w:ins>
          </w:p>
        </w:tc>
      </w:tr>
      <w:tr w:rsidR="00555FC6" w:rsidRPr="00563768" w14:paraId="404F7C3C" w14:textId="77777777" w:rsidTr="004E0B3C">
        <w:trPr>
          <w:ins w:id="1592" w:author="Javier Kachuka" w:date="2019-11-05T23:35:00Z"/>
        </w:trPr>
        <w:tc>
          <w:tcPr>
            <w:tcW w:w="4540" w:type="dxa"/>
            <w:gridSpan w:val="2"/>
          </w:tcPr>
          <w:p w14:paraId="4A55375D" w14:textId="77777777" w:rsidR="00555FC6" w:rsidRPr="00EC5FEE" w:rsidRDefault="00555FC6" w:rsidP="004E0B3C">
            <w:pPr>
              <w:jc w:val="center"/>
              <w:rPr>
                <w:ins w:id="1593" w:author="Javier Kachuka" w:date="2019-11-05T23:35:00Z"/>
                <w:rFonts w:cs="Arial"/>
                <w:b/>
                <w:sz w:val="24"/>
                <w:szCs w:val="24"/>
                <w:lang w:val="es-ES"/>
              </w:rPr>
            </w:pPr>
          </w:p>
        </w:tc>
        <w:tc>
          <w:tcPr>
            <w:tcW w:w="4288" w:type="dxa"/>
          </w:tcPr>
          <w:p w14:paraId="4239D93B" w14:textId="77777777" w:rsidR="00555FC6" w:rsidRPr="00EC5FEE" w:rsidRDefault="00555FC6" w:rsidP="004E0B3C">
            <w:pPr>
              <w:jc w:val="both"/>
              <w:rPr>
                <w:ins w:id="1594" w:author="Javier Kachuka" w:date="2019-11-05T23:35:00Z"/>
                <w:rFonts w:cs="Arial"/>
                <w:sz w:val="24"/>
                <w:szCs w:val="24"/>
                <w:lang w:val="es-ES"/>
              </w:rPr>
            </w:pPr>
            <w:ins w:id="1595" w:author="Javier Kachuka" w:date="2019-11-05T23:35:00Z">
              <w:r>
                <w:rPr>
                  <w:rFonts w:cs="Arial"/>
                  <w:sz w:val="24"/>
                  <w:szCs w:val="24"/>
                  <w:lang w:val="es-ES"/>
                </w:rPr>
                <w:t>4.1 Si los datos no son correctos el sistema solicita que se vuelvan a ingresar.</w:t>
              </w:r>
            </w:ins>
          </w:p>
        </w:tc>
      </w:tr>
    </w:tbl>
    <w:p w14:paraId="6AFA6365" w14:textId="777F7B2F" w:rsidR="00555FC6" w:rsidRDefault="00555FC6" w:rsidP="00431D6D">
      <w:pPr>
        <w:rPr>
          <w:ins w:id="1596" w:author="Javier Kachuka" w:date="2019-11-05T23:41:00Z"/>
          <w:lang w:val="es-ES"/>
        </w:rPr>
      </w:pPr>
    </w:p>
    <w:tbl>
      <w:tblPr>
        <w:tblStyle w:val="Tablaconcuadrcula"/>
        <w:tblW w:w="0" w:type="auto"/>
        <w:tblLook w:val="04A0" w:firstRow="1" w:lastRow="0" w:firstColumn="1" w:lastColumn="0" w:noHBand="0" w:noVBand="1"/>
      </w:tblPr>
      <w:tblGrid>
        <w:gridCol w:w="2122"/>
        <w:gridCol w:w="2292"/>
        <w:gridCol w:w="4414"/>
      </w:tblGrid>
      <w:tr w:rsidR="00555FC6" w:rsidRPr="00563768" w14:paraId="76EA4452" w14:textId="77777777" w:rsidTr="004E0B3C">
        <w:trPr>
          <w:ins w:id="1597" w:author="Javier Kachuka" w:date="2019-11-05T23:41:00Z"/>
        </w:trPr>
        <w:tc>
          <w:tcPr>
            <w:tcW w:w="2122" w:type="dxa"/>
            <w:shd w:val="clear" w:color="auto" w:fill="9CC2E5" w:themeFill="accent1" w:themeFillTint="99"/>
          </w:tcPr>
          <w:p w14:paraId="1D8F6E15" w14:textId="7F6E19BD" w:rsidR="00555FC6" w:rsidRPr="00EC5FEE" w:rsidRDefault="00555FC6" w:rsidP="00555FC6">
            <w:pPr>
              <w:rPr>
                <w:ins w:id="1598" w:author="Javier Kachuka" w:date="2019-11-05T23:41:00Z"/>
                <w:rFonts w:cs="Arial"/>
                <w:b/>
                <w:sz w:val="24"/>
                <w:szCs w:val="24"/>
                <w:lang w:val="es-ES"/>
              </w:rPr>
            </w:pPr>
            <w:ins w:id="1599" w:author="Javier Kachuka" w:date="2019-11-05T23:42:00Z">
              <w:r w:rsidRPr="00EC5FEE">
                <w:rPr>
                  <w:rFonts w:cs="Arial"/>
                  <w:b/>
                  <w:sz w:val="24"/>
                  <w:szCs w:val="24"/>
                  <w:lang w:val="es-ES"/>
                </w:rPr>
                <w:t>Caso de uso</w:t>
              </w:r>
            </w:ins>
          </w:p>
        </w:tc>
        <w:tc>
          <w:tcPr>
            <w:tcW w:w="6706" w:type="dxa"/>
            <w:gridSpan w:val="2"/>
          </w:tcPr>
          <w:p w14:paraId="227ED626" w14:textId="12AE8A85" w:rsidR="00555FC6" w:rsidRPr="00EC5FEE" w:rsidRDefault="00555FC6" w:rsidP="00555FC6">
            <w:pPr>
              <w:rPr>
                <w:ins w:id="1600" w:author="Javier Kachuka" w:date="2019-11-05T23:41:00Z"/>
                <w:rFonts w:cs="Arial"/>
                <w:sz w:val="24"/>
                <w:szCs w:val="24"/>
                <w:lang w:val="es-ES"/>
              </w:rPr>
            </w:pPr>
            <w:ins w:id="1601" w:author="Javier Kachuka" w:date="2019-11-05T23:42:00Z">
              <w:r w:rsidRPr="00EC5FEE">
                <w:rPr>
                  <w:rFonts w:cs="Arial"/>
                  <w:sz w:val="24"/>
                  <w:szCs w:val="24"/>
                  <w:lang w:val="es-ES"/>
                </w:rPr>
                <w:t>Modificar</w:t>
              </w:r>
              <w:r>
                <w:rPr>
                  <w:rFonts w:cs="Arial"/>
                  <w:sz w:val="24"/>
                  <w:szCs w:val="24"/>
                  <w:lang w:val="es-ES"/>
                </w:rPr>
                <w:t xml:space="preserve"> Requisito (ABM de Requisito)</w:t>
              </w:r>
            </w:ins>
          </w:p>
        </w:tc>
      </w:tr>
      <w:tr w:rsidR="00555FC6" w:rsidRPr="00EC5FEE" w14:paraId="3721354C" w14:textId="77777777" w:rsidTr="004E0B3C">
        <w:trPr>
          <w:ins w:id="1602" w:author="Javier Kachuka" w:date="2019-11-05T23:41:00Z"/>
        </w:trPr>
        <w:tc>
          <w:tcPr>
            <w:tcW w:w="2122" w:type="dxa"/>
            <w:shd w:val="clear" w:color="auto" w:fill="9CC2E5" w:themeFill="accent1" w:themeFillTint="99"/>
          </w:tcPr>
          <w:p w14:paraId="144BF9CC" w14:textId="4E02AFF3" w:rsidR="00555FC6" w:rsidRPr="00EC5FEE" w:rsidRDefault="00555FC6" w:rsidP="00555FC6">
            <w:pPr>
              <w:rPr>
                <w:ins w:id="1603" w:author="Javier Kachuka" w:date="2019-11-05T23:41:00Z"/>
                <w:rFonts w:cs="Arial"/>
                <w:b/>
                <w:sz w:val="24"/>
                <w:szCs w:val="24"/>
                <w:lang w:val="es-ES"/>
              </w:rPr>
            </w:pPr>
            <w:ins w:id="1604" w:author="Javier Kachuka" w:date="2019-11-05T23:42:00Z">
              <w:r w:rsidRPr="00EC5FEE">
                <w:rPr>
                  <w:rFonts w:cs="Arial"/>
                  <w:b/>
                  <w:sz w:val="24"/>
                  <w:szCs w:val="24"/>
                  <w:lang w:val="es-ES"/>
                </w:rPr>
                <w:t>Actor</w:t>
              </w:r>
            </w:ins>
          </w:p>
        </w:tc>
        <w:tc>
          <w:tcPr>
            <w:tcW w:w="6706" w:type="dxa"/>
            <w:gridSpan w:val="2"/>
          </w:tcPr>
          <w:p w14:paraId="41BAD243" w14:textId="0A2DFF8F" w:rsidR="00555FC6" w:rsidRPr="00EC5FEE" w:rsidRDefault="00555FC6" w:rsidP="00555FC6">
            <w:pPr>
              <w:rPr>
                <w:ins w:id="1605" w:author="Javier Kachuka" w:date="2019-11-05T23:41:00Z"/>
                <w:rFonts w:cs="Arial"/>
                <w:sz w:val="24"/>
                <w:szCs w:val="24"/>
                <w:lang w:val="es-ES"/>
              </w:rPr>
            </w:pPr>
            <w:ins w:id="1606" w:author="Javier Kachuka" w:date="2019-11-05T23: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555FC6" w:rsidRPr="00563768" w14:paraId="4722D5C3" w14:textId="77777777" w:rsidTr="004E0B3C">
        <w:trPr>
          <w:ins w:id="1607" w:author="Javier Kachuka" w:date="2019-11-05T23:41:00Z"/>
        </w:trPr>
        <w:tc>
          <w:tcPr>
            <w:tcW w:w="2122" w:type="dxa"/>
            <w:shd w:val="clear" w:color="auto" w:fill="9CC2E5" w:themeFill="accent1" w:themeFillTint="99"/>
          </w:tcPr>
          <w:p w14:paraId="1006801A" w14:textId="3B845E60" w:rsidR="00555FC6" w:rsidRPr="00EC5FEE" w:rsidRDefault="00555FC6" w:rsidP="00555FC6">
            <w:pPr>
              <w:rPr>
                <w:ins w:id="1608" w:author="Javier Kachuka" w:date="2019-11-05T23:41:00Z"/>
                <w:rFonts w:cs="Arial"/>
                <w:b/>
                <w:sz w:val="24"/>
                <w:szCs w:val="24"/>
                <w:lang w:val="es-ES"/>
              </w:rPr>
            </w:pPr>
            <w:ins w:id="1609" w:author="Javier Kachuka" w:date="2019-11-05T23:42:00Z">
              <w:r w:rsidRPr="00EC5FEE">
                <w:rPr>
                  <w:rFonts w:cs="Arial"/>
                  <w:b/>
                  <w:sz w:val="24"/>
                  <w:szCs w:val="24"/>
                  <w:lang w:val="es-ES"/>
                </w:rPr>
                <w:t xml:space="preserve">Descripción </w:t>
              </w:r>
            </w:ins>
          </w:p>
        </w:tc>
        <w:tc>
          <w:tcPr>
            <w:tcW w:w="6706" w:type="dxa"/>
            <w:gridSpan w:val="2"/>
          </w:tcPr>
          <w:p w14:paraId="646D109A" w14:textId="4476C32F" w:rsidR="00555FC6" w:rsidRPr="00EC5FEE" w:rsidRDefault="00555FC6" w:rsidP="00555FC6">
            <w:pPr>
              <w:rPr>
                <w:ins w:id="1610" w:author="Javier Kachuka" w:date="2019-11-05T23:41:00Z"/>
                <w:rFonts w:cs="Arial"/>
                <w:sz w:val="24"/>
                <w:szCs w:val="24"/>
                <w:lang w:val="es-ES"/>
              </w:rPr>
            </w:pPr>
            <w:ins w:id="1611" w:author="Javier Kachuka" w:date="2019-11-05T23: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requisito</w:t>
              </w:r>
            </w:ins>
          </w:p>
        </w:tc>
      </w:tr>
      <w:tr w:rsidR="00555FC6" w:rsidRPr="00EC5FEE" w14:paraId="562F3969" w14:textId="77777777" w:rsidTr="004E0B3C">
        <w:trPr>
          <w:ins w:id="1612" w:author="Javier Kachuka" w:date="2019-11-05T23:41:00Z"/>
        </w:trPr>
        <w:tc>
          <w:tcPr>
            <w:tcW w:w="2122" w:type="dxa"/>
            <w:shd w:val="clear" w:color="auto" w:fill="9CC2E5" w:themeFill="accent1" w:themeFillTint="99"/>
          </w:tcPr>
          <w:p w14:paraId="1E6F704F" w14:textId="50C2C54A" w:rsidR="00555FC6" w:rsidRPr="00EC5FEE" w:rsidRDefault="00555FC6" w:rsidP="00555FC6">
            <w:pPr>
              <w:rPr>
                <w:ins w:id="1613" w:author="Javier Kachuka" w:date="2019-11-05T23:41:00Z"/>
                <w:rFonts w:cs="Arial"/>
                <w:b/>
                <w:sz w:val="24"/>
                <w:szCs w:val="24"/>
                <w:lang w:val="es-ES"/>
              </w:rPr>
            </w:pPr>
            <w:ins w:id="1614" w:author="Javier Kachuka" w:date="2019-11-05T23:42:00Z">
              <w:r w:rsidRPr="00EC5FEE">
                <w:rPr>
                  <w:rFonts w:cs="Arial"/>
                  <w:b/>
                  <w:sz w:val="24"/>
                  <w:szCs w:val="24"/>
                  <w:lang w:val="es-ES"/>
                </w:rPr>
                <w:t>Referencia Cruzada</w:t>
              </w:r>
            </w:ins>
          </w:p>
        </w:tc>
        <w:tc>
          <w:tcPr>
            <w:tcW w:w="6706" w:type="dxa"/>
            <w:gridSpan w:val="2"/>
          </w:tcPr>
          <w:p w14:paraId="343451B4" w14:textId="3919CD84" w:rsidR="00555FC6" w:rsidRPr="00EC5FEE" w:rsidRDefault="00555FC6" w:rsidP="00555FC6">
            <w:pPr>
              <w:rPr>
                <w:ins w:id="1615" w:author="Javier Kachuka" w:date="2019-11-05T23:41:00Z"/>
                <w:rFonts w:cs="Arial"/>
                <w:sz w:val="24"/>
                <w:szCs w:val="24"/>
                <w:lang w:val="es-ES"/>
              </w:rPr>
            </w:pPr>
            <w:ins w:id="1616" w:author="Javier Kachuka" w:date="2019-11-05T23:42:00Z">
              <w:r w:rsidRPr="00EC5FEE">
                <w:rPr>
                  <w:rFonts w:cs="Arial"/>
                  <w:sz w:val="24"/>
                  <w:szCs w:val="24"/>
                  <w:lang w:val="es-ES"/>
                </w:rPr>
                <w:t>RF1.</w:t>
              </w:r>
              <w:r>
                <w:rPr>
                  <w:rFonts w:cs="Arial"/>
                  <w:sz w:val="24"/>
                  <w:szCs w:val="24"/>
                  <w:lang w:val="es-ES"/>
                </w:rPr>
                <w:t>9</w:t>
              </w:r>
            </w:ins>
          </w:p>
        </w:tc>
      </w:tr>
      <w:tr w:rsidR="00555FC6" w:rsidRPr="00EC5FEE" w14:paraId="77C81273" w14:textId="77777777" w:rsidTr="004E0B3C">
        <w:trPr>
          <w:ins w:id="1617" w:author="Javier Kachuka" w:date="2019-11-05T23:41:00Z"/>
        </w:trPr>
        <w:tc>
          <w:tcPr>
            <w:tcW w:w="2122" w:type="dxa"/>
            <w:shd w:val="clear" w:color="auto" w:fill="9CC2E5" w:themeFill="accent1" w:themeFillTint="99"/>
          </w:tcPr>
          <w:p w14:paraId="6CBA54DF" w14:textId="77777777" w:rsidR="00555FC6" w:rsidRPr="00EC5FEE" w:rsidRDefault="00555FC6" w:rsidP="004E0B3C">
            <w:pPr>
              <w:rPr>
                <w:ins w:id="1618" w:author="Javier Kachuka" w:date="2019-11-05T23:41:00Z"/>
                <w:rFonts w:cs="Arial"/>
                <w:b/>
                <w:sz w:val="24"/>
                <w:szCs w:val="24"/>
                <w:lang w:val="es-ES"/>
              </w:rPr>
            </w:pPr>
            <w:ins w:id="1619" w:author="Javier Kachuka" w:date="2019-11-05T23:41:00Z">
              <w:r w:rsidRPr="00EC5FEE">
                <w:rPr>
                  <w:rFonts w:cs="Arial"/>
                  <w:b/>
                  <w:sz w:val="24"/>
                  <w:szCs w:val="24"/>
                  <w:lang w:val="es-ES"/>
                </w:rPr>
                <w:t xml:space="preserve">Precondición </w:t>
              </w:r>
            </w:ins>
          </w:p>
        </w:tc>
        <w:tc>
          <w:tcPr>
            <w:tcW w:w="6706" w:type="dxa"/>
            <w:gridSpan w:val="2"/>
          </w:tcPr>
          <w:p w14:paraId="4356E626" w14:textId="77777777" w:rsidR="00555FC6" w:rsidRPr="00EC5FEE" w:rsidRDefault="00555FC6" w:rsidP="004E0B3C">
            <w:pPr>
              <w:rPr>
                <w:ins w:id="1620" w:author="Javier Kachuka" w:date="2019-11-05T23:41:00Z"/>
                <w:rFonts w:cs="Arial"/>
                <w:sz w:val="24"/>
                <w:szCs w:val="24"/>
                <w:lang w:val="es-ES"/>
              </w:rPr>
            </w:pPr>
          </w:p>
        </w:tc>
      </w:tr>
      <w:tr w:rsidR="00555FC6" w:rsidRPr="00563768" w14:paraId="2385501A" w14:textId="77777777" w:rsidTr="004E0B3C">
        <w:trPr>
          <w:ins w:id="1621" w:author="Javier Kachuka" w:date="2019-11-05T23:41:00Z"/>
        </w:trPr>
        <w:tc>
          <w:tcPr>
            <w:tcW w:w="2122" w:type="dxa"/>
            <w:shd w:val="clear" w:color="auto" w:fill="9CC2E5" w:themeFill="accent1" w:themeFillTint="99"/>
          </w:tcPr>
          <w:p w14:paraId="5178AD07" w14:textId="77777777" w:rsidR="00555FC6" w:rsidRPr="00EC5FEE" w:rsidRDefault="00555FC6" w:rsidP="004E0B3C">
            <w:pPr>
              <w:rPr>
                <w:ins w:id="1622" w:author="Javier Kachuka" w:date="2019-11-05T23:41:00Z"/>
                <w:rFonts w:cs="Arial"/>
                <w:b/>
                <w:sz w:val="24"/>
                <w:szCs w:val="24"/>
                <w:lang w:val="es-ES"/>
              </w:rPr>
            </w:pPr>
            <w:ins w:id="1623" w:author="Javier Kachuka" w:date="2019-11-05T23:41:00Z">
              <w:r w:rsidRPr="00EC5FEE">
                <w:rPr>
                  <w:rFonts w:cs="Arial"/>
                  <w:b/>
                  <w:sz w:val="24"/>
                  <w:szCs w:val="24"/>
                  <w:lang w:val="es-ES"/>
                </w:rPr>
                <w:t xml:space="preserve">Poscondición </w:t>
              </w:r>
            </w:ins>
          </w:p>
        </w:tc>
        <w:tc>
          <w:tcPr>
            <w:tcW w:w="6706" w:type="dxa"/>
            <w:gridSpan w:val="2"/>
          </w:tcPr>
          <w:p w14:paraId="1D92CB13" w14:textId="759D8224" w:rsidR="00555FC6" w:rsidRPr="00EC5FEE" w:rsidRDefault="00555FC6">
            <w:pPr>
              <w:rPr>
                <w:ins w:id="1624" w:author="Javier Kachuka" w:date="2019-11-05T23:41:00Z"/>
                <w:rFonts w:cs="Arial"/>
                <w:sz w:val="24"/>
                <w:szCs w:val="24"/>
                <w:lang w:val="es-ES"/>
              </w:rPr>
            </w:pPr>
            <w:ins w:id="1625" w:author="Javier Kachuka" w:date="2019-11-05T23:41:00Z">
              <w:r>
                <w:rPr>
                  <w:rFonts w:cs="Arial"/>
                  <w:sz w:val="24"/>
                  <w:szCs w:val="24"/>
                  <w:lang w:val="es-ES"/>
                </w:rPr>
                <w:t>Se modificaron los detalles de un</w:t>
              </w:r>
            </w:ins>
            <w:ins w:id="1626" w:author="Javier Kachuka" w:date="2019-11-05T23:42:00Z">
              <w:r>
                <w:rPr>
                  <w:rFonts w:cs="Arial"/>
                  <w:sz w:val="24"/>
                  <w:szCs w:val="24"/>
                  <w:lang w:val="es-ES"/>
                </w:rPr>
                <w:t xml:space="preserve"> requisito</w:t>
              </w:r>
            </w:ins>
            <w:ins w:id="1627" w:author="Javier Kachuka" w:date="2019-11-05T23:41:00Z">
              <w:r>
                <w:rPr>
                  <w:rFonts w:cs="Arial"/>
                  <w:sz w:val="24"/>
                  <w:szCs w:val="24"/>
                  <w:lang w:val="es-ES"/>
                </w:rPr>
                <w:t xml:space="preserve">. </w:t>
              </w:r>
            </w:ins>
          </w:p>
        </w:tc>
      </w:tr>
      <w:tr w:rsidR="00555FC6" w:rsidRPr="00A51454" w14:paraId="67D66825" w14:textId="77777777" w:rsidTr="004E0B3C">
        <w:trPr>
          <w:ins w:id="1628" w:author="Javier Kachuka" w:date="2019-11-05T23:41:00Z"/>
        </w:trPr>
        <w:tc>
          <w:tcPr>
            <w:tcW w:w="8828" w:type="dxa"/>
            <w:gridSpan w:val="3"/>
            <w:shd w:val="clear" w:color="auto" w:fill="9CC2E5" w:themeFill="accent1" w:themeFillTint="99"/>
          </w:tcPr>
          <w:p w14:paraId="4C5EB1C3" w14:textId="77777777" w:rsidR="00555FC6" w:rsidRPr="00EC5FEE" w:rsidRDefault="00555FC6" w:rsidP="004E0B3C">
            <w:pPr>
              <w:jc w:val="center"/>
              <w:rPr>
                <w:ins w:id="1629" w:author="Javier Kachuka" w:date="2019-11-05T23:41:00Z"/>
                <w:rFonts w:cs="Arial"/>
                <w:b/>
                <w:sz w:val="24"/>
                <w:szCs w:val="24"/>
                <w:lang w:val="es-ES"/>
              </w:rPr>
            </w:pPr>
            <w:ins w:id="1630" w:author="Javier Kachuka" w:date="2019-11-05T23:41:00Z">
              <w:r w:rsidRPr="00EC5FEE">
                <w:rPr>
                  <w:rFonts w:cs="Arial"/>
                  <w:b/>
                  <w:sz w:val="24"/>
                  <w:szCs w:val="24"/>
                  <w:lang w:val="es-ES"/>
                </w:rPr>
                <w:t>Curso Típico de Eventos</w:t>
              </w:r>
            </w:ins>
          </w:p>
        </w:tc>
      </w:tr>
      <w:tr w:rsidR="00555FC6" w:rsidRPr="00563768" w14:paraId="513670E9" w14:textId="77777777" w:rsidTr="004E0B3C">
        <w:trPr>
          <w:ins w:id="1631" w:author="Javier Kachuka" w:date="2019-11-05T23:41:00Z"/>
        </w:trPr>
        <w:tc>
          <w:tcPr>
            <w:tcW w:w="4414" w:type="dxa"/>
            <w:gridSpan w:val="2"/>
          </w:tcPr>
          <w:p w14:paraId="27663945" w14:textId="672419CB" w:rsidR="00555FC6" w:rsidRPr="00EC5FEE" w:rsidRDefault="00555FC6">
            <w:pPr>
              <w:pStyle w:val="Prrafodelista"/>
              <w:numPr>
                <w:ilvl w:val="0"/>
                <w:numId w:val="31"/>
              </w:numPr>
              <w:jc w:val="both"/>
              <w:rPr>
                <w:ins w:id="1632" w:author="Javier Kachuka" w:date="2019-11-05T23:41:00Z"/>
                <w:rFonts w:cs="Arial"/>
                <w:sz w:val="24"/>
                <w:szCs w:val="24"/>
                <w:lang w:val="es-ES"/>
              </w:rPr>
            </w:pPr>
            <w:ins w:id="1633" w:author="Javier Kachuka" w:date="2019-11-05T23:41:00Z">
              <w:r>
                <w:rPr>
                  <w:rFonts w:cs="Arial"/>
                  <w:sz w:val="24"/>
                  <w:szCs w:val="24"/>
                  <w:lang w:val="es-ES"/>
                </w:rPr>
                <w:t>El caso de uso comienza cuando el oficinista o administrador solicita modificar un</w:t>
              </w:r>
            </w:ins>
            <w:ins w:id="1634" w:author="Javier Kachuka" w:date="2019-11-05T23:42:00Z">
              <w:r>
                <w:rPr>
                  <w:rFonts w:cs="Arial"/>
                  <w:sz w:val="24"/>
                  <w:szCs w:val="24"/>
                  <w:lang w:val="es-ES"/>
                </w:rPr>
                <w:t xml:space="preserve"> requisito</w:t>
              </w:r>
            </w:ins>
            <w:ins w:id="1635" w:author="Javier Kachuka" w:date="2019-11-05T23:41:00Z">
              <w:r>
                <w:rPr>
                  <w:rFonts w:cs="Arial"/>
                  <w:sz w:val="24"/>
                  <w:szCs w:val="24"/>
                  <w:lang w:val="es-ES"/>
                </w:rPr>
                <w:t>.</w:t>
              </w:r>
            </w:ins>
          </w:p>
        </w:tc>
        <w:tc>
          <w:tcPr>
            <w:tcW w:w="4414" w:type="dxa"/>
          </w:tcPr>
          <w:p w14:paraId="17AFE024" w14:textId="77777777" w:rsidR="00555FC6" w:rsidRPr="00EC5FEE" w:rsidRDefault="00555FC6" w:rsidP="004E0B3C">
            <w:pPr>
              <w:jc w:val="both"/>
              <w:rPr>
                <w:ins w:id="1636" w:author="Javier Kachuka" w:date="2019-11-05T23:41:00Z"/>
                <w:rFonts w:cs="Arial"/>
                <w:sz w:val="24"/>
                <w:szCs w:val="24"/>
                <w:lang w:val="es-ES"/>
              </w:rPr>
            </w:pPr>
          </w:p>
        </w:tc>
      </w:tr>
      <w:tr w:rsidR="00555FC6" w:rsidRPr="00563768" w14:paraId="2F0E91B1" w14:textId="77777777" w:rsidTr="004E0B3C">
        <w:trPr>
          <w:ins w:id="1637" w:author="Javier Kachuka" w:date="2019-11-05T23:41:00Z"/>
        </w:trPr>
        <w:tc>
          <w:tcPr>
            <w:tcW w:w="4414" w:type="dxa"/>
            <w:gridSpan w:val="2"/>
          </w:tcPr>
          <w:p w14:paraId="30967E73" w14:textId="77777777" w:rsidR="00555FC6" w:rsidRPr="00572E70" w:rsidRDefault="00555FC6" w:rsidP="004E0B3C">
            <w:pPr>
              <w:jc w:val="both"/>
              <w:rPr>
                <w:ins w:id="1638" w:author="Javier Kachuka" w:date="2019-11-05T23:41:00Z"/>
                <w:rFonts w:cs="Arial"/>
                <w:sz w:val="24"/>
                <w:szCs w:val="24"/>
                <w:lang w:val="es-ES"/>
              </w:rPr>
            </w:pPr>
          </w:p>
        </w:tc>
        <w:tc>
          <w:tcPr>
            <w:tcW w:w="4414" w:type="dxa"/>
          </w:tcPr>
          <w:p w14:paraId="187DD985" w14:textId="3E2DA824" w:rsidR="00555FC6" w:rsidRPr="00572E70" w:rsidRDefault="00555FC6">
            <w:pPr>
              <w:pStyle w:val="Prrafodelista"/>
              <w:numPr>
                <w:ilvl w:val="0"/>
                <w:numId w:val="31"/>
              </w:numPr>
              <w:jc w:val="both"/>
              <w:rPr>
                <w:ins w:id="1639" w:author="Javier Kachuka" w:date="2019-11-05T23:41:00Z"/>
                <w:rFonts w:cs="Arial"/>
                <w:sz w:val="24"/>
                <w:szCs w:val="24"/>
                <w:lang w:val="es-ES"/>
              </w:rPr>
            </w:pPr>
            <w:ins w:id="1640" w:author="Javier Kachuka" w:date="2019-11-05T23:41:00Z">
              <w:r>
                <w:rPr>
                  <w:rFonts w:cs="Arial"/>
                  <w:sz w:val="24"/>
                  <w:szCs w:val="24"/>
                  <w:lang w:val="es-ES"/>
                </w:rPr>
                <w:t>El sistema muestra todos los datos correspondientes a ese</w:t>
              </w:r>
            </w:ins>
            <w:ins w:id="1641" w:author="Javier Kachuka" w:date="2019-11-05T23:42:00Z">
              <w:r>
                <w:rPr>
                  <w:rFonts w:cs="Arial"/>
                  <w:sz w:val="24"/>
                  <w:szCs w:val="24"/>
                  <w:lang w:val="es-ES"/>
                </w:rPr>
                <w:t xml:space="preserve"> requisito</w:t>
              </w:r>
            </w:ins>
            <w:ins w:id="1642" w:author="Javier Kachuka" w:date="2019-11-05T23:41:00Z">
              <w:r>
                <w:rPr>
                  <w:rFonts w:cs="Arial"/>
                  <w:sz w:val="24"/>
                  <w:szCs w:val="24"/>
                  <w:lang w:val="es-ES"/>
                </w:rPr>
                <w:t>.</w:t>
              </w:r>
            </w:ins>
          </w:p>
        </w:tc>
      </w:tr>
      <w:tr w:rsidR="00555FC6" w:rsidRPr="00563768" w14:paraId="1B999E5C" w14:textId="77777777" w:rsidTr="004E0B3C">
        <w:trPr>
          <w:ins w:id="1643" w:author="Javier Kachuka" w:date="2019-11-05T23:41:00Z"/>
        </w:trPr>
        <w:tc>
          <w:tcPr>
            <w:tcW w:w="4414" w:type="dxa"/>
            <w:gridSpan w:val="2"/>
          </w:tcPr>
          <w:p w14:paraId="5CF80CFD" w14:textId="68AEADA9" w:rsidR="00555FC6" w:rsidRPr="00572E70" w:rsidRDefault="00555FC6">
            <w:pPr>
              <w:pStyle w:val="Prrafodelista"/>
              <w:numPr>
                <w:ilvl w:val="0"/>
                <w:numId w:val="31"/>
              </w:numPr>
              <w:jc w:val="both"/>
              <w:rPr>
                <w:ins w:id="1644" w:author="Javier Kachuka" w:date="2019-11-05T23:41:00Z"/>
                <w:rFonts w:cs="Arial"/>
                <w:sz w:val="24"/>
                <w:szCs w:val="24"/>
                <w:lang w:val="es-ES"/>
              </w:rPr>
            </w:pPr>
            <w:ins w:id="1645" w:author="Javier Kachuka" w:date="2019-11-05T23:41:00Z">
              <w:r>
                <w:rPr>
                  <w:rFonts w:cs="Arial"/>
                  <w:sz w:val="24"/>
                  <w:szCs w:val="24"/>
                  <w:lang w:val="es-ES"/>
                </w:rPr>
                <w:t>El oficinista</w:t>
              </w:r>
            </w:ins>
            <w:ins w:id="1646" w:author="Javier Kachuka" w:date="2019-11-06T00:04:00Z">
              <w:r w:rsidR="00074280">
                <w:rPr>
                  <w:rFonts w:cs="Arial"/>
                  <w:sz w:val="24"/>
                  <w:szCs w:val="24"/>
                  <w:lang w:val="es-ES"/>
                </w:rPr>
                <w:t xml:space="preserve"> o administrador</w:t>
              </w:r>
            </w:ins>
            <w:ins w:id="1647" w:author="Javier Kachuka" w:date="2019-11-05T23:41:00Z">
              <w:r>
                <w:rPr>
                  <w:rFonts w:cs="Arial"/>
                  <w:sz w:val="24"/>
                  <w:szCs w:val="24"/>
                  <w:lang w:val="es-ES"/>
                </w:rPr>
                <w:t xml:space="preserve"> modifica los datos correspondientes.</w:t>
              </w:r>
            </w:ins>
          </w:p>
        </w:tc>
        <w:tc>
          <w:tcPr>
            <w:tcW w:w="4414" w:type="dxa"/>
          </w:tcPr>
          <w:p w14:paraId="33173002" w14:textId="77777777" w:rsidR="00555FC6" w:rsidRPr="00572E70" w:rsidRDefault="00555FC6" w:rsidP="004E0B3C">
            <w:pPr>
              <w:jc w:val="both"/>
              <w:rPr>
                <w:ins w:id="1648" w:author="Javier Kachuka" w:date="2019-11-05T23:41:00Z"/>
                <w:rFonts w:cs="Arial"/>
                <w:sz w:val="24"/>
                <w:szCs w:val="24"/>
                <w:lang w:val="es-ES"/>
              </w:rPr>
            </w:pPr>
          </w:p>
        </w:tc>
      </w:tr>
      <w:tr w:rsidR="00555FC6" w:rsidRPr="00563768" w14:paraId="1A520999" w14:textId="77777777" w:rsidTr="004E0B3C">
        <w:trPr>
          <w:ins w:id="1649" w:author="Javier Kachuka" w:date="2019-11-05T23:41:00Z"/>
        </w:trPr>
        <w:tc>
          <w:tcPr>
            <w:tcW w:w="4414" w:type="dxa"/>
            <w:gridSpan w:val="2"/>
          </w:tcPr>
          <w:p w14:paraId="6F5CFCE5" w14:textId="77777777" w:rsidR="00555FC6" w:rsidRPr="00572E70" w:rsidRDefault="00555FC6" w:rsidP="004E0B3C">
            <w:pPr>
              <w:jc w:val="both"/>
              <w:rPr>
                <w:ins w:id="1650" w:author="Javier Kachuka" w:date="2019-11-05T23:41:00Z"/>
                <w:rFonts w:cs="Arial"/>
                <w:sz w:val="24"/>
                <w:szCs w:val="24"/>
                <w:lang w:val="es-ES"/>
              </w:rPr>
            </w:pPr>
          </w:p>
        </w:tc>
        <w:tc>
          <w:tcPr>
            <w:tcW w:w="4414" w:type="dxa"/>
          </w:tcPr>
          <w:p w14:paraId="5D5ED659" w14:textId="77777777" w:rsidR="00555FC6" w:rsidRPr="00572E70" w:rsidRDefault="00555FC6" w:rsidP="00555FC6">
            <w:pPr>
              <w:pStyle w:val="Prrafodelista"/>
              <w:numPr>
                <w:ilvl w:val="0"/>
                <w:numId w:val="31"/>
              </w:numPr>
              <w:jc w:val="both"/>
              <w:rPr>
                <w:ins w:id="1651" w:author="Javier Kachuka" w:date="2019-11-05T23:41:00Z"/>
                <w:rFonts w:cs="Arial"/>
                <w:sz w:val="24"/>
                <w:szCs w:val="24"/>
                <w:lang w:val="es-ES"/>
              </w:rPr>
            </w:pPr>
            <w:ins w:id="1652" w:author="Javier Kachuka" w:date="2019-11-05T23:41:00Z">
              <w:r>
                <w:rPr>
                  <w:rFonts w:cs="Arial"/>
                  <w:sz w:val="24"/>
                  <w:szCs w:val="24"/>
                  <w:lang w:val="es-ES"/>
                </w:rPr>
                <w:t>El sistema comprueba los datos, guarda los cambios y finaliza el caso de uso.</w:t>
              </w:r>
            </w:ins>
          </w:p>
        </w:tc>
      </w:tr>
      <w:tr w:rsidR="00555FC6" w:rsidRPr="00EC5FEE" w14:paraId="347E6D68" w14:textId="77777777" w:rsidTr="004E0B3C">
        <w:trPr>
          <w:ins w:id="1653" w:author="Javier Kachuka" w:date="2019-11-05T23:41:00Z"/>
        </w:trPr>
        <w:tc>
          <w:tcPr>
            <w:tcW w:w="8828" w:type="dxa"/>
            <w:gridSpan w:val="3"/>
            <w:shd w:val="clear" w:color="auto" w:fill="9CC2E5" w:themeFill="accent1" w:themeFillTint="99"/>
          </w:tcPr>
          <w:p w14:paraId="5846F052" w14:textId="77777777" w:rsidR="00555FC6" w:rsidRPr="00EC5FEE" w:rsidRDefault="00555FC6" w:rsidP="004E0B3C">
            <w:pPr>
              <w:jc w:val="center"/>
              <w:rPr>
                <w:ins w:id="1654" w:author="Javier Kachuka" w:date="2019-11-05T23:41:00Z"/>
                <w:rFonts w:cs="Arial"/>
                <w:sz w:val="24"/>
                <w:szCs w:val="24"/>
                <w:lang w:val="es-ES"/>
              </w:rPr>
            </w:pPr>
            <w:ins w:id="1655" w:author="Javier Kachuka" w:date="2019-11-05T23:41:00Z">
              <w:r>
                <w:rPr>
                  <w:rFonts w:cs="Arial"/>
                  <w:b/>
                  <w:sz w:val="24"/>
                  <w:szCs w:val="24"/>
                  <w:lang w:val="es-ES"/>
                </w:rPr>
                <w:t>C</w:t>
              </w:r>
              <w:r w:rsidRPr="00EC5FEE">
                <w:rPr>
                  <w:rFonts w:cs="Arial"/>
                  <w:b/>
                  <w:sz w:val="24"/>
                  <w:szCs w:val="24"/>
                  <w:lang w:val="es-ES"/>
                </w:rPr>
                <w:t>urso Alternativo de Eventos</w:t>
              </w:r>
            </w:ins>
          </w:p>
        </w:tc>
      </w:tr>
      <w:tr w:rsidR="00555FC6" w:rsidRPr="00563768" w14:paraId="76396B91" w14:textId="77777777" w:rsidTr="004E0B3C">
        <w:trPr>
          <w:ins w:id="1656" w:author="Javier Kachuka" w:date="2019-11-05T23:41:00Z"/>
        </w:trPr>
        <w:tc>
          <w:tcPr>
            <w:tcW w:w="4414" w:type="dxa"/>
            <w:gridSpan w:val="2"/>
          </w:tcPr>
          <w:p w14:paraId="7137ECAB" w14:textId="77777777" w:rsidR="00555FC6" w:rsidRPr="00EC5FEE" w:rsidRDefault="00555FC6" w:rsidP="004E0B3C">
            <w:pPr>
              <w:jc w:val="both"/>
              <w:rPr>
                <w:ins w:id="1657" w:author="Javier Kachuka" w:date="2019-11-05T23:41:00Z"/>
                <w:rFonts w:cs="Arial"/>
                <w:b/>
                <w:sz w:val="24"/>
                <w:szCs w:val="24"/>
                <w:lang w:val="es-ES"/>
              </w:rPr>
            </w:pPr>
          </w:p>
        </w:tc>
        <w:tc>
          <w:tcPr>
            <w:tcW w:w="4414" w:type="dxa"/>
          </w:tcPr>
          <w:p w14:paraId="097F5DAD" w14:textId="77777777" w:rsidR="00555FC6" w:rsidRPr="00EC5FEE" w:rsidRDefault="00555FC6" w:rsidP="004E0B3C">
            <w:pPr>
              <w:jc w:val="both"/>
              <w:rPr>
                <w:ins w:id="1658" w:author="Javier Kachuka" w:date="2019-11-05T23:41:00Z"/>
                <w:rFonts w:cs="Arial"/>
                <w:sz w:val="24"/>
                <w:szCs w:val="24"/>
                <w:lang w:val="es-ES"/>
              </w:rPr>
            </w:pPr>
            <w:ins w:id="1659" w:author="Javier Kachuka" w:date="2019-11-05T23:41:00Z">
              <w:r>
                <w:rPr>
                  <w:rFonts w:cs="Arial"/>
                  <w:sz w:val="24"/>
                  <w:szCs w:val="24"/>
                  <w:lang w:val="es-ES"/>
                </w:rPr>
                <w:t>4.1 Si los datos no son correctos el sistema solicita que se vuelvan a ingresar.</w:t>
              </w:r>
            </w:ins>
          </w:p>
        </w:tc>
      </w:tr>
    </w:tbl>
    <w:p w14:paraId="70A5A3F2" w14:textId="77777777" w:rsidR="00555FC6" w:rsidRDefault="00555FC6" w:rsidP="00431D6D">
      <w:pPr>
        <w:rPr>
          <w:ins w:id="1660" w:author="Javier Kachuka" w:date="2019-11-05T23:04:00Z"/>
          <w:lang w:val="es-ES"/>
        </w:rPr>
      </w:pPr>
    </w:p>
    <w:tbl>
      <w:tblPr>
        <w:tblStyle w:val="Tablaconcuadrcula"/>
        <w:tblW w:w="0" w:type="auto"/>
        <w:tblLook w:val="04A0" w:firstRow="1" w:lastRow="0" w:firstColumn="1" w:lastColumn="0" w:noHBand="0" w:noVBand="1"/>
      </w:tblPr>
      <w:tblGrid>
        <w:gridCol w:w="2122"/>
        <w:gridCol w:w="2292"/>
        <w:gridCol w:w="4414"/>
      </w:tblGrid>
      <w:tr w:rsidR="00F61EFB" w:rsidRPr="00563768" w14:paraId="62E69148" w14:textId="77777777" w:rsidTr="004E0B3C">
        <w:trPr>
          <w:ins w:id="1661" w:author="Javier Kachuka" w:date="2019-11-05T23:50:00Z"/>
        </w:trPr>
        <w:tc>
          <w:tcPr>
            <w:tcW w:w="2122" w:type="dxa"/>
            <w:shd w:val="clear" w:color="auto" w:fill="9CC2E5" w:themeFill="accent1" w:themeFillTint="99"/>
          </w:tcPr>
          <w:p w14:paraId="4C4E225D" w14:textId="5D3D3E8D" w:rsidR="00F61EFB" w:rsidRPr="00EC5FEE" w:rsidRDefault="00F61EFB" w:rsidP="00F61EFB">
            <w:pPr>
              <w:rPr>
                <w:ins w:id="1662" w:author="Javier Kachuka" w:date="2019-11-05T23:50:00Z"/>
                <w:rFonts w:cs="Arial"/>
                <w:b/>
                <w:sz w:val="24"/>
                <w:szCs w:val="24"/>
                <w:lang w:val="es-ES"/>
              </w:rPr>
            </w:pPr>
            <w:ins w:id="1663" w:author="Javier Kachuka" w:date="2019-11-05T23:50:00Z">
              <w:r w:rsidRPr="00EC5FEE">
                <w:rPr>
                  <w:rFonts w:cs="Arial"/>
                  <w:b/>
                  <w:sz w:val="24"/>
                  <w:szCs w:val="24"/>
                  <w:lang w:val="es-ES"/>
                </w:rPr>
                <w:t>Caso de uso</w:t>
              </w:r>
            </w:ins>
          </w:p>
        </w:tc>
        <w:tc>
          <w:tcPr>
            <w:tcW w:w="6706" w:type="dxa"/>
            <w:gridSpan w:val="2"/>
          </w:tcPr>
          <w:p w14:paraId="6C891B3B" w14:textId="51C286F1" w:rsidR="00F61EFB" w:rsidRPr="00EC5FEE" w:rsidRDefault="00F61EFB" w:rsidP="00F61EFB">
            <w:pPr>
              <w:rPr>
                <w:ins w:id="1664" w:author="Javier Kachuka" w:date="2019-11-05T23:50:00Z"/>
                <w:rFonts w:cs="Arial"/>
                <w:sz w:val="24"/>
                <w:szCs w:val="24"/>
                <w:lang w:val="es-ES"/>
              </w:rPr>
            </w:pPr>
            <w:ins w:id="1665" w:author="Javier Kachuka" w:date="2019-11-05T23:50:00Z">
              <w:r>
                <w:rPr>
                  <w:rFonts w:cs="Arial"/>
                  <w:sz w:val="24"/>
                  <w:szCs w:val="24"/>
                  <w:lang w:val="es-ES"/>
                </w:rPr>
                <w:t>Eliminar Requisito (ABM de Requisito)</w:t>
              </w:r>
            </w:ins>
          </w:p>
        </w:tc>
      </w:tr>
      <w:tr w:rsidR="00F61EFB" w:rsidRPr="00A51454" w14:paraId="23CE5EC7" w14:textId="77777777" w:rsidTr="004E0B3C">
        <w:trPr>
          <w:ins w:id="1666" w:author="Javier Kachuka" w:date="2019-11-05T23:50:00Z"/>
        </w:trPr>
        <w:tc>
          <w:tcPr>
            <w:tcW w:w="2122" w:type="dxa"/>
            <w:shd w:val="clear" w:color="auto" w:fill="9CC2E5" w:themeFill="accent1" w:themeFillTint="99"/>
          </w:tcPr>
          <w:p w14:paraId="426051E5" w14:textId="0C9FB7D1" w:rsidR="00F61EFB" w:rsidRPr="00EC5FEE" w:rsidRDefault="00F61EFB" w:rsidP="00F61EFB">
            <w:pPr>
              <w:rPr>
                <w:ins w:id="1667" w:author="Javier Kachuka" w:date="2019-11-05T23:50:00Z"/>
                <w:rFonts w:cs="Arial"/>
                <w:b/>
                <w:sz w:val="24"/>
                <w:szCs w:val="24"/>
                <w:lang w:val="es-ES"/>
              </w:rPr>
            </w:pPr>
            <w:ins w:id="1668" w:author="Javier Kachuka" w:date="2019-11-05T23:50:00Z">
              <w:r w:rsidRPr="00EC5FEE">
                <w:rPr>
                  <w:rFonts w:cs="Arial"/>
                  <w:b/>
                  <w:sz w:val="24"/>
                  <w:szCs w:val="24"/>
                  <w:lang w:val="es-ES"/>
                </w:rPr>
                <w:t>Actor</w:t>
              </w:r>
            </w:ins>
          </w:p>
        </w:tc>
        <w:tc>
          <w:tcPr>
            <w:tcW w:w="6706" w:type="dxa"/>
            <w:gridSpan w:val="2"/>
          </w:tcPr>
          <w:p w14:paraId="043296C3" w14:textId="7D347A24" w:rsidR="00F61EFB" w:rsidRPr="00EC5FEE" w:rsidRDefault="00F61EFB" w:rsidP="00F61EFB">
            <w:pPr>
              <w:rPr>
                <w:ins w:id="1669" w:author="Javier Kachuka" w:date="2019-11-05T23:50:00Z"/>
                <w:rFonts w:cs="Arial"/>
                <w:sz w:val="24"/>
                <w:szCs w:val="24"/>
                <w:lang w:val="es-ES"/>
              </w:rPr>
            </w:pPr>
            <w:ins w:id="1670" w:author="Javier Kachuka" w:date="2019-11-05T23:50:00Z">
              <w:r w:rsidRPr="002410FA">
                <w:rPr>
                  <w:rFonts w:cs="Arial"/>
                  <w:sz w:val="24"/>
                  <w:szCs w:val="24"/>
                  <w:lang w:val="es-ES"/>
                </w:rPr>
                <w:t>Oficinista</w:t>
              </w:r>
              <w:r>
                <w:rPr>
                  <w:rFonts w:cs="Arial"/>
                  <w:sz w:val="24"/>
                  <w:szCs w:val="24"/>
                  <w:lang w:val="es-ES"/>
                </w:rPr>
                <w:t>, administrador</w:t>
              </w:r>
            </w:ins>
          </w:p>
        </w:tc>
      </w:tr>
      <w:tr w:rsidR="00F61EFB" w:rsidRPr="00563768" w14:paraId="3D1F57F5" w14:textId="77777777" w:rsidTr="004E0B3C">
        <w:trPr>
          <w:ins w:id="1671" w:author="Javier Kachuka" w:date="2019-11-05T23:50:00Z"/>
        </w:trPr>
        <w:tc>
          <w:tcPr>
            <w:tcW w:w="2122" w:type="dxa"/>
            <w:shd w:val="clear" w:color="auto" w:fill="9CC2E5" w:themeFill="accent1" w:themeFillTint="99"/>
          </w:tcPr>
          <w:p w14:paraId="3F16CB04" w14:textId="3D6EDDE3" w:rsidR="00F61EFB" w:rsidRPr="00EC5FEE" w:rsidRDefault="00F61EFB" w:rsidP="00F61EFB">
            <w:pPr>
              <w:rPr>
                <w:ins w:id="1672" w:author="Javier Kachuka" w:date="2019-11-05T23:50:00Z"/>
                <w:rFonts w:cs="Arial"/>
                <w:b/>
                <w:sz w:val="24"/>
                <w:szCs w:val="24"/>
                <w:lang w:val="es-ES"/>
              </w:rPr>
            </w:pPr>
            <w:ins w:id="1673" w:author="Javier Kachuka" w:date="2019-11-05T23:50:00Z">
              <w:r w:rsidRPr="00EC5FEE">
                <w:rPr>
                  <w:rFonts w:cs="Arial"/>
                  <w:b/>
                  <w:sz w:val="24"/>
                  <w:szCs w:val="24"/>
                  <w:lang w:val="es-ES"/>
                </w:rPr>
                <w:t xml:space="preserve">Descripción </w:t>
              </w:r>
            </w:ins>
          </w:p>
        </w:tc>
        <w:tc>
          <w:tcPr>
            <w:tcW w:w="6706" w:type="dxa"/>
            <w:gridSpan w:val="2"/>
          </w:tcPr>
          <w:p w14:paraId="6877204F" w14:textId="0A4B28D9" w:rsidR="00F61EFB" w:rsidRPr="00EC5FEE" w:rsidRDefault="00F61EFB" w:rsidP="00F61EFB">
            <w:pPr>
              <w:rPr>
                <w:ins w:id="1674" w:author="Javier Kachuka" w:date="2019-11-05T23:50:00Z"/>
                <w:rFonts w:cs="Arial"/>
                <w:sz w:val="24"/>
                <w:szCs w:val="24"/>
                <w:lang w:val="es-ES"/>
              </w:rPr>
            </w:pPr>
            <w:ins w:id="1675" w:author="Javier Kachuka" w:date="2019-11-05T23:5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ins>
          </w:p>
        </w:tc>
      </w:tr>
      <w:tr w:rsidR="00F61EFB" w:rsidRPr="00EC5FEE" w14:paraId="1EF6A25F" w14:textId="77777777" w:rsidTr="004E0B3C">
        <w:trPr>
          <w:ins w:id="1676" w:author="Javier Kachuka" w:date="2019-11-05T23:50:00Z"/>
        </w:trPr>
        <w:tc>
          <w:tcPr>
            <w:tcW w:w="2122" w:type="dxa"/>
            <w:shd w:val="clear" w:color="auto" w:fill="9CC2E5" w:themeFill="accent1" w:themeFillTint="99"/>
          </w:tcPr>
          <w:p w14:paraId="767E2300" w14:textId="189FFC8C" w:rsidR="00F61EFB" w:rsidRPr="00EC5FEE" w:rsidRDefault="00F61EFB" w:rsidP="00F61EFB">
            <w:pPr>
              <w:rPr>
                <w:ins w:id="1677" w:author="Javier Kachuka" w:date="2019-11-05T23:50:00Z"/>
                <w:rFonts w:cs="Arial"/>
                <w:b/>
                <w:sz w:val="24"/>
                <w:szCs w:val="24"/>
                <w:lang w:val="es-ES"/>
              </w:rPr>
            </w:pPr>
            <w:ins w:id="1678" w:author="Javier Kachuka" w:date="2019-11-05T23:50:00Z">
              <w:r w:rsidRPr="00EC5FEE">
                <w:rPr>
                  <w:rFonts w:cs="Arial"/>
                  <w:b/>
                  <w:sz w:val="24"/>
                  <w:szCs w:val="24"/>
                  <w:lang w:val="es-ES"/>
                </w:rPr>
                <w:t>Referencia Cruzada</w:t>
              </w:r>
            </w:ins>
          </w:p>
        </w:tc>
        <w:tc>
          <w:tcPr>
            <w:tcW w:w="6706" w:type="dxa"/>
            <w:gridSpan w:val="2"/>
          </w:tcPr>
          <w:p w14:paraId="60119E66" w14:textId="7BF116BD" w:rsidR="00F61EFB" w:rsidRPr="00EC5FEE" w:rsidRDefault="00F61EFB" w:rsidP="00F61EFB">
            <w:pPr>
              <w:rPr>
                <w:ins w:id="1679" w:author="Javier Kachuka" w:date="2019-11-05T23:50:00Z"/>
                <w:rFonts w:cs="Arial"/>
                <w:sz w:val="24"/>
                <w:szCs w:val="24"/>
                <w:lang w:val="es-ES"/>
              </w:rPr>
            </w:pPr>
            <w:ins w:id="1680" w:author="Javier Kachuka" w:date="2019-11-05T23:50:00Z">
              <w:r w:rsidRPr="00EC5FEE">
                <w:rPr>
                  <w:rFonts w:cs="Arial"/>
                  <w:sz w:val="24"/>
                  <w:szCs w:val="24"/>
                  <w:lang w:val="es-ES"/>
                </w:rPr>
                <w:t>RF</w:t>
              </w:r>
              <w:r>
                <w:rPr>
                  <w:rFonts w:cs="Arial"/>
                  <w:sz w:val="24"/>
                  <w:szCs w:val="24"/>
                  <w:lang w:val="es-ES"/>
                </w:rPr>
                <w:t>2.0</w:t>
              </w:r>
            </w:ins>
          </w:p>
        </w:tc>
      </w:tr>
      <w:tr w:rsidR="00F61EFB" w:rsidRPr="00A51454" w14:paraId="7E0A5516" w14:textId="77777777" w:rsidTr="004E0B3C">
        <w:trPr>
          <w:ins w:id="1681" w:author="Javier Kachuka" w:date="2019-11-05T23:50:00Z"/>
        </w:trPr>
        <w:tc>
          <w:tcPr>
            <w:tcW w:w="2122" w:type="dxa"/>
            <w:shd w:val="clear" w:color="auto" w:fill="9CC2E5" w:themeFill="accent1" w:themeFillTint="99"/>
          </w:tcPr>
          <w:p w14:paraId="76BFDEE4" w14:textId="77777777" w:rsidR="00F61EFB" w:rsidRPr="00EC5FEE" w:rsidRDefault="00F61EFB" w:rsidP="004E0B3C">
            <w:pPr>
              <w:rPr>
                <w:ins w:id="1682" w:author="Javier Kachuka" w:date="2019-11-05T23:50:00Z"/>
                <w:rFonts w:cs="Arial"/>
                <w:b/>
                <w:sz w:val="24"/>
                <w:szCs w:val="24"/>
                <w:lang w:val="es-ES"/>
              </w:rPr>
            </w:pPr>
            <w:ins w:id="1683" w:author="Javier Kachuka" w:date="2019-11-05T23:50:00Z">
              <w:r w:rsidRPr="00EC5FEE">
                <w:rPr>
                  <w:rFonts w:cs="Arial"/>
                  <w:b/>
                  <w:sz w:val="24"/>
                  <w:szCs w:val="24"/>
                  <w:lang w:val="es-ES"/>
                </w:rPr>
                <w:t xml:space="preserve">Precondición </w:t>
              </w:r>
            </w:ins>
          </w:p>
        </w:tc>
        <w:tc>
          <w:tcPr>
            <w:tcW w:w="6706" w:type="dxa"/>
            <w:gridSpan w:val="2"/>
          </w:tcPr>
          <w:p w14:paraId="39D6BC80" w14:textId="7813DEDB" w:rsidR="00F61EFB" w:rsidRPr="00EC5FEE" w:rsidRDefault="00F61EFB">
            <w:pPr>
              <w:rPr>
                <w:ins w:id="1684" w:author="Javier Kachuka" w:date="2019-11-05T23:50:00Z"/>
                <w:rFonts w:cs="Arial"/>
                <w:sz w:val="24"/>
                <w:szCs w:val="24"/>
                <w:lang w:val="es-ES"/>
              </w:rPr>
            </w:pPr>
            <w:ins w:id="1685" w:author="Javier Kachuka" w:date="2019-11-05T23:50:00Z">
              <w:r>
                <w:rPr>
                  <w:rFonts w:cs="Arial"/>
                  <w:sz w:val="24"/>
                  <w:szCs w:val="24"/>
                  <w:lang w:val="es-ES"/>
                </w:rPr>
                <w:t>Debe existir un requisito.</w:t>
              </w:r>
            </w:ins>
          </w:p>
        </w:tc>
      </w:tr>
      <w:tr w:rsidR="00F61EFB" w:rsidRPr="00563768" w14:paraId="16F4FB68" w14:textId="77777777" w:rsidTr="004E0B3C">
        <w:trPr>
          <w:ins w:id="1686" w:author="Javier Kachuka" w:date="2019-11-05T23:50:00Z"/>
        </w:trPr>
        <w:tc>
          <w:tcPr>
            <w:tcW w:w="2122" w:type="dxa"/>
            <w:shd w:val="clear" w:color="auto" w:fill="9CC2E5" w:themeFill="accent1" w:themeFillTint="99"/>
          </w:tcPr>
          <w:p w14:paraId="6D6F1DFB" w14:textId="77777777" w:rsidR="00F61EFB" w:rsidRPr="00EC5FEE" w:rsidRDefault="00F61EFB" w:rsidP="004E0B3C">
            <w:pPr>
              <w:rPr>
                <w:ins w:id="1687" w:author="Javier Kachuka" w:date="2019-11-05T23:50:00Z"/>
                <w:rFonts w:cs="Arial"/>
                <w:b/>
                <w:sz w:val="24"/>
                <w:szCs w:val="24"/>
                <w:lang w:val="es-ES"/>
              </w:rPr>
            </w:pPr>
            <w:ins w:id="1688" w:author="Javier Kachuka" w:date="2019-11-05T23:50:00Z">
              <w:r w:rsidRPr="00EC5FEE">
                <w:rPr>
                  <w:rFonts w:cs="Arial"/>
                  <w:b/>
                  <w:sz w:val="24"/>
                  <w:szCs w:val="24"/>
                  <w:lang w:val="es-ES"/>
                </w:rPr>
                <w:t xml:space="preserve">Poscondición </w:t>
              </w:r>
            </w:ins>
          </w:p>
        </w:tc>
        <w:tc>
          <w:tcPr>
            <w:tcW w:w="6706" w:type="dxa"/>
            <w:gridSpan w:val="2"/>
          </w:tcPr>
          <w:p w14:paraId="5ADE2316" w14:textId="325069E7" w:rsidR="00F61EFB" w:rsidRPr="003003BF" w:rsidRDefault="00F61EFB">
            <w:pPr>
              <w:rPr>
                <w:ins w:id="1689" w:author="Javier Kachuka" w:date="2019-11-05T23:50:00Z"/>
                <w:rFonts w:cs="Arial"/>
                <w:sz w:val="24"/>
                <w:szCs w:val="24"/>
                <w:lang w:val="es-ES"/>
              </w:rPr>
            </w:pPr>
            <w:ins w:id="1690" w:author="Javier Kachuka" w:date="2019-11-05T23:50:00Z">
              <w:r>
                <w:rPr>
                  <w:rFonts w:cs="Arial"/>
                  <w:sz w:val="24"/>
                  <w:szCs w:val="24"/>
                  <w:lang w:val="es-ES"/>
                </w:rPr>
                <w:t xml:space="preserve">Se eliminó un </w:t>
              </w:r>
            </w:ins>
            <w:ins w:id="1691" w:author="Javier Kachuka" w:date="2019-11-05T23:51:00Z">
              <w:r>
                <w:rPr>
                  <w:rFonts w:cs="Arial"/>
                  <w:sz w:val="24"/>
                  <w:szCs w:val="24"/>
                  <w:lang w:val="es-ES"/>
                </w:rPr>
                <w:t xml:space="preserve">requisito </w:t>
              </w:r>
            </w:ins>
            <w:ins w:id="1692" w:author="Javier Kachuka" w:date="2019-11-05T23:50:00Z">
              <w:r>
                <w:rPr>
                  <w:rFonts w:cs="Arial"/>
                  <w:sz w:val="24"/>
                  <w:szCs w:val="24"/>
                  <w:lang w:val="es-ES"/>
                </w:rPr>
                <w:t>del sistema.</w:t>
              </w:r>
            </w:ins>
          </w:p>
        </w:tc>
      </w:tr>
      <w:tr w:rsidR="00F61EFB" w:rsidRPr="00EC5FEE" w14:paraId="4F42F481" w14:textId="77777777" w:rsidTr="004E0B3C">
        <w:trPr>
          <w:ins w:id="1693" w:author="Javier Kachuka" w:date="2019-11-05T23:50:00Z"/>
        </w:trPr>
        <w:tc>
          <w:tcPr>
            <w:tcW w:w="8828" w:type="dxa"/>
            <w:gridSpan w:val="3"/>
            <w:shd w:val="clear" w:color="auto" w:fill="9CC2E5" w:themeFill="accent1" w:themeFillTint="99"/>
          </w:tcPr>
          <w:p w14:paraId="4F5D7449" w14:textId="77777777" w:rsidR="00F61EFB" w:rsidRPr="00EC5FEE" w:rsidRDefault="00F61EFB" w:rsidP="004E0B3C">
            <w:pPr>
              <w:jc w:val="center"/>
              <w:rPr>
                <w:ins w:id="1694" w:author="Javier Kachuka" w:date="2019-11-05T23:50:00Z"/>
                <w:rFonts w:cs="Arial"/>
                <w:b/>
                <w:sz w:val="24"/>
                <w:szCs w:val="24"/>
                <w:lang w:val="es-ES"/>
              </w:rPr>
            </w:pPr>
            <w:ins w:id="1695" w:author="Javier Kachuka" w:date="2019-11-05T23:50:00Z">
              <w:r w:rsidRPr="00EC5FEE">
                <w:rPr>
                  <w:rFonts w:cs="Arial"/>
                  <w:b/>
                  <w:sz w:val="24"/>
                  <w:szCs w:val="24"/>
                  <w:lang w:val="es-ES"/>
                </w:rPr>
                <w:t>Curso Típico de Eventos</w:t>
              </w:r>
            </w:ins>
          </w:p>
        </w:tc>
      </w:tr>
      <w:tr w:rsidR="00F61EFB" w:rsidRPr="00563768" w14:paraId="00F97407" w14:textId="77777777" w:rsidTr="004E0B3C">
        <w:trPr>
          <w:ins w:id="1696" w:author="Javier Kachuka" w:date="2019-11-05T23:50:00Z"/>
        </w:trPr>
        <w:tc>
          <w:tcPr>
            <w:tcW w:w="4414" w:type="dxa"/>
            <w:gridSpan w:val="2"/>
          </w:tcPr>
          <w:p w14:paraId="56AAC67D" w14:textId="2E4A264E" w:rsidR="00F61EFB" w:rsidRPr="00A51454" w:rsidRDefault="00F61EFB">
            <w:pPr>
              <w:pStyle w:val="Prrafodelista"/>
              <w:numPr>
                <w:ilvl w:val="0"/>
                <w:numId w:val="32"/>
              </w:numPr>
              <w:jc w:val="both"/>
              <w:rPr>
                <w:ins w:id="1697" w:author="Javier Kachuka" w:date="2019-11-05T23:50:00Z"/>
                <w:rFonts w:cs="Arial"/>
                <w:sz w:val="24"/>
                <w:szCs w:val="24"/>
                <w:lang w:val="es-ES"/>
              </w:rPr>
            </w:pPr>
            <w:ins w:id="1698" w:author="Javier Kachuka" w:date="2019-11-05T23:50: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699" w:author="Javier Kachuka" w:date="2019-11-05T23:51:00Z">
              <w:r>
                <w:rPr>
                  <w:rFonts w:cs="Arial"/>
                  <w:sz w:val="24"/>
                  <w:szCs w:val="24"/>
                  <w:lang w:val="es-ES"/>
                </w:rPr>
                <w:t xml:space="preserve"> requisito</w:t>
              </w:r>
            </w:ins>
            <w:ins w:id="1700" w:author="Javier Kachuka" w:date="2019-11-05T23:50:00Z">
              <w:r>
                <w:rPr>
                  <w:rFonts w:cs="Arial"/>
                  <w:sz w:val="24"/>
                  <w:szCs w:val="24"/>
                  <w:lang w:val="es-ES"/>
                </w:rPr>
                <w:t>.</w:t>
              </w:r>
            </w:ins>
          </w:p>
        </w:tc>
        <w:tc>
          <w:tcPr>
            <w:tcW w:w="4414" w:type="dxa"/>
          </w:tcPr>
          <w:p w14:paraId="708D8A24" w14:textId="77777777" w:rsidR="00F61EFB" w:rsidRPr="00EC5FEE" w:rsidRDefault="00F61EFB" w:rsidP="004E0B3C">
            <w:pPr>
              <w:jc w:val="both"/>
              <w:rPr>
                <w:ins w:id="1701" w:author="Javier Kachuka" w:date="2019-11-05T23:50:00Z"/>
                <w:rFonts w:cs="Arial"/>
                <w:sz w:val="24"/>
                <w:szCs w:val="24"/>
                <w:lang w:val="es-ES"/>
              </w:rPr>
            </w:pPr>
          </w:p>
        </w:tc>
      </w:tr>
      <w:tr w:rsidR="00F61EFB" w:rsidRPr="00563768" w14:paraId="3A057B37" w14:textId="77777777" w:rsidTr="004E0B3C">
        <w:trPr>
          <w:ins w:id="1702" w:author="Javier Kachuka" w:date="2019-11-05T23:50:00Z"/>
        </w:trPr>
        <w:tc>
          <w:tcPr>
            <w:tcW w:w="4414" w:type="dxa"/>
            <w:gridSpan w:val="2"/>
          </w:tcPr>
          <w:p w14:paraId="7CE4E836" w14:textId="77777777" w:rsidR="00F61EFB" w:rsidRPr="00EC5FEE" w:rsidRDefault="00F61EFB" w:rsidP="004E0B3C">
            <w:pPr>
              <w:jc w:val="both"/>
              <w:rPr>
                <w:ins w:id="1703" w:author="Javier Kachuka" w:date="2019-11-05T23:50:00Z"/>
                <w:rFonts w:cs="Arial"/>
                <w:sz w:val="24"/>
                <w:szCs w:val="24"/>
                <w:lang w:val="es-ES"/>
              </w:rPr>
            </w:pPr>
          </w:p>
        </w:tc>
        <w:tc>
          <w:tcPr>
            <w:tcW w:w="4414" w:type="dxa"/>
          </w:tcPr>
          <w:p w14:paraId="74AD5E3F" w14:textId="52BCA490" w:rsidR="00F61EFB" w:rsidRPr="00A51454" w:rsidRDefault="00F61EFB">
            <w:pPr>
              <w:pStyle w:val="Prrafodelista"/>
              <w:numPr>
                <w:ilvl w:val="0"/>
                <w:numId w:val="32"/>
              </w:numPr>
              <w:jc w:val="both"/>
              <w:rPr>
                <w:ins w:id="1704" w:author="Javier Kachuka" w:date="2019-11-05T23:50:00Z"/>
                <w:rFonts w:cs="Arial"/>
                <w:sz w:val="24"/>
                <w:szCs w:val="24"/>
                <w:lang w:val="es-ES"/>
              </w:rPr>
            </w:pPr>
            <w:ins w:id="1705" w:author="Javier Kachuka" w:date="2019-11-05T23:50:00Z">
              <w:r w:rsidRPr="00A51454">
                <w:rPr>
                  <w:rFonts w:cs="Arial"/>
                  <w:sz w:val="24"/>
                  <w:szCs w:val="24"/>
                  <w:lang w:val="es-ES"/>
                </w:rPr>
                <w:t xml:space="preserve">El sistema </w:t>
              </w:r>
              <w:r>
                <w:rPr>
                  <w:rFonts w:cs="Arial"/>
                  <w:sz w:val="24"/>
                  <w:szCs w:val="24"/>
                  <w:lang w:val="es-ES"/>
                </w:rPr>
                <w:t>comprueba que el</w:t>
              </w:r>
            </w:ins>
            <w:ins w:id="1706" w:author="Javier Kachuka" w:date="2019-11-05T23:51:00Z">
              <w:r>
                <w:rPr>
                  <w:rFonts w:cs="Arial"/>
                  <w:sz w:val="24"/>
                  <w:szCs w:val="24"/>
                  <w:lang w:val="es-ES"/>
                </w:rPr>
                <w:t xml:space="preserve"> requisito</w:t>
              </w:r>
            </w:ins>
            <w:ins w:id="1707" w:author="Javier Kachuka" w:date="2019-11-05T23:50:00Z">
              <w:r>
                <w:rPr>
                  <w:rFonts w:cs="Arial"/>
                  <w:sz w:val="24"/>
                  <w:szCs w:val="24"/>
                  <w:lang w:val="es-ES"/>
                </w:rPr>
                <w:t xml:space="preserve"> no </w:t>
              </w:r>
            </w:ins>
            <w:ins w:id="1708" w:author="Javier Kachuka" w:date="2019-11-05T23:51:00Z">
              <w:r>
                <w:rPr>
                  <w:rFonts w:cs="Arial"/>
                  <w:sz w:val="24"/>
                  <w:szCs w:val="24"/>
                  <w:lang w:val="es-ES"/>
                </w:rPr>
                <w:t>este asociado a un tipo de reclamo.</w:t>
              </w:r>
            </w:ins>
          </w:p>
        </w:tc>
      </w:tr>
      <w:tr w:rsidR="00F61EFB" w:rsidRPr="00563768" w14:paraId="15AA05AA" w14:textId="77777777" w:rsidTr="004E0B3C">
        <w:trPr>
          <w:ins w:id="1709" w:author="Javier Kachuka" w:date="2019-11-05T23:50:00Z"/>
        </w:trPr>
        <w:tc>
          <w:tcPr>
            <w:tcW w:w="4414" w:type="dxa"/>
            <w:gridSpan w:val="2"/>
          </w:tcPr>
          <w:p w14:paraId="7F54CF35" w14:textId="77777777" w:rsidR="00F61EFB" w:rsidRPr="009F649C" w:rsidRDefault="00F61EFB" w:rsidP="004E0B3C">
            <w:pPr>
              <w:jc w:val="both"/>
              <w:rPr>
                <w:ins w:id="1710" w:author="Javier Kachuka" w:date="2019-11-05T23:50:00Z"/>
                <w:rFonts w:cs="Arial"/>
                <w:sz w:val="24"/>
                <w:szCs w:val="24"/>
                <w:lang w:val="es-ES"/>
              </w:rPr>
            </w:pPr>
          </w:p>
        </w:tc>
        <w:tc>
          <w:tcPr>
            <w:tcW w:w="4414" w:type="dxa"/>
          </w:tcPr>
          <w:p w14:paraId="739E2979" w14:textId="0C034A92" w:rsidR="00F61EFB" w:rsidRPr="009F649C" w:rsidRDefault="00F61EFB">
            <w:pPr>
              <w:pStyle w:val="Prrafodelista"/>
              <w:numPr>
                <w:ilvl w:val="0"/>
                <w:numId w:val="32"/>
              </w:numPr>
              <w:jc w:val="both"/>
              <w:rPr>
                <w:ins w:id="1711" w:author="Javier Kachuka" w:date="2019-11-05T23:50:00Z"/>
                <w:rFonts w:cs="Arial"/>
                <w:sz w:val="24"/>
                <w:szCs w:val="24"/>
                <w:lang w:val="es-ES"/>
              </w:rPr>
            </w:pPr>
            <w:ins w:id="1712" w:author="Javier Kachuka" w:date="2019-11-05T23:50:00Z">
              <w:r>
                <w:rPr>
                  <w:rFonts w:cs="Arial"/>
                  <w:sz w:val="24"/>
                  <w:szCs w:val="24"/>
                  <w:lang w:val="es-ES"/>
                </w:rPr>
                <w:t>El sistema elimina el</w:t>
              </w:r>
            </w:ins>
            <w:ins w:id="1713" w:author="Javier Kachuka" w:date="2019-11-05T23:51:00Z">
              <w:r>
                <w:rPr>
                  <w:rFonts w:cs="Arial"/>
                  <w:sz w:val="24"/>
                  <w:szCs w:val="24"/>
                  <w:lang w:val="es-ES"/>
                </w:rPr>
                <w:t xml:space="preserve"> requisito</w:t>
              </w:r>
            </w:ins>
            <w:ins w:id="1714" w:author="Javier Kachuka" w:date="2019-11-05T23:50:00Z">
              <w:r>
                <w:rPr>
                  <w:rFonts w:cs="Arial"/>
                  <w:sz w:val="24"/>
                  <w:szCs w:val="24"/>
                  <w:lang w:val="es-ES"/>
                </w:rPr>
                <w:t xml:space="preserve"> y finaliza el caso de uso.</w:t>
              </w:r>
            </w:ins>
          </w:p>
        </w:tc>
      </w:tr>
      <w:tr w:rsidR="00F61EFB" w:rsidRPr="00EC5FEE" w14:paraId="66B70B1F" w14:textId="77777777" w:rsidTr="004E0B3C">
        <w:trPr>
          <w:ins w:id="1715" w:author="Javier Kachuka" w:date="2019-11-05T23:50:00Z"/>
        </w:trPr>
        <w:tc>
          <w:tcPr>
            <w:tcW w:w="8828" w:type="dxa"/>
            <w:gridSpan w:val="3"/>
            <w:shd w:val="clear" w:color="auto" w:fill="9CC2E5" w:themeFill="accent1" w:themeFillTint="99"/>
          </w:tcPr>
          <w:p w14:paraId="36A8043B" w14:textId="77777777" w:rsidR="00F61EFB" w:rsidRPr="00EC5FEE" w:rsidRDefault="00F61EFB" w:rsidP="004E0B3C">
            <w:pPr>
              <w:jc w:val="center"/>
              <w:rPr>
                <w:ins w:id="1716" w:author="Javier Kachuka" w:date="2019-11-05T23:50:00Z"/>
                <w:rFonts w:cs="Arial"/>
                <w:sz w:val="24"/>
                <w:szCs w:val="24"/>
                <w:lang w:val="es-ES"/>
              </w:rPr>
            </w:pPr>
            <w:ins w:id="1717" w:author="Javier Kachuka" w:date="2019-11-05T23:50:00Z">
              <w:r>
                <w:rPr>
                  <w:rFonts w:cs="Arial"/>
                  <w:b/>
                  <w:sz w:val="24"/>
                  <w:szCs w:val="24"/>
                  <w:lang w:val="es-ES"/>
                </w:rPr>
                <w:t>C</w:t>
              </w:r>
              <w:r w:rsidRPr="00EC5FEE">
                <w:rPr>
                  <w:rFonts w:cs="Arial"/>
                  <w:b/>
                  <w:sz w:val="24"/>
                  <w:szCs w:val="24"/>
                  <w:lang w:val="es-ES"/>
                </w:rPr>
                <w:t>urso Alternativo de Eventos</w:t>
              </w:r>
            </w:ins>
          </w:p>
        </w:tc>
      </w:tr>
      <w:tr w:rsidR="00F61EFB" w:rsidRPr="00563768" w14:paraId="6E884F33" w14:textId="77777777" w:rsidTr="004E0B3C">
        <w:trPr>
          <w:ins w:id="1718" w:author="Javier Kachuka" w:date="2019-11-05T23:50:00Z"/>
        </w:trPr>
        <w:tc>
          <w:tcPr>
            <w:tcW w:w="4414" w:type="dxa"/>
            <w:gridSpan w:val="2"/>
          </w:tcPr>
          <w:p w14:paraId="17328D3D" w14:textId="77777777" w:rsidR="00F61EFB" w:rsidRPr="00EC5FEE" w:rsidRDefault="00F61EFB" w:rsidP="004E0B3C">
            <w:pPr>
              <w:jc w:val="center"/>
              <w:rPr>
                <w:ins w:id="1719" w:author="Javier Kachuka" w:date="2019-11-05T23:50:00Z"/>
                <w:rFonts w:cs="Arial"/>
                <w:b/>
                <w:sz w:val="24"/>
                <w:szCs w:val="24"/>
                <w:lang w:val="es-ES"/>
              </w:rPr>
            </w:pPr>
          </w:p>
        </w:tc>
        <w:tc>
          <w:tcPr>
            <w:tcW w:w="4414" w:type="dxa"/>
          </w:tcPr>
          <w:p w14:paraId="096122FF" w14:textId="11FEE6A4" w:rsidR="00F61EFB" w:rsidRPr="00EC5FEE" w:rsidRDefault="00F61EFB">
            <w:pPr>
              <w:jc w:val="both"/>
              <w:rPr>
                <w:ins w:id="1720" w:author="Javier Kachuka" w:date="2019-11-05T23:50:00Z"/>
                <w:rFonts w:cs="Arial"/>
                <w:sz w:val="24"/>
                <w:szCs w:val="24"/>
                <w:lang w:val="es-ES"/>
              </w:rPr>
            </w:pPr>
            <w:ins w:id="1721" w:author="Javier Kachuka" w:date="2019-11-05T23:50:00Z">
              <w:r>
                <w:rPr>
                  <w:rFonts w:cs="Arial"/>
                  <w:sz w:val="24"/>
                  <w:szCs w:val="24"/>
                  <w:lang w:val="es-ES"/>
                </w:rPr>
                <w:t>2.1 Si el</w:t>
              </w:r>
            </w:ins>
            <w:ins w:id="1722" w:author="Javier Kachuka" w:date="2019-11-05T23:52:00Z">
              <w:r>
                <w:rPr>
                  <w:rFonts w:cs="Arial"/>
                  <w:sz w:val="24"/>
                  <w:szCs w:val="24"/>
                  <w:lang w:val="es-ES"/>
                </w:rPr>
                <w:t xml:space="preserve"> requisito</w:t>
              </w:r>
            </w:ins>
            <w:ins w:id="1723" w:author="Javier Kachuka" w:date="2019-11-05T23:50:00Z">
              <w:r>
                <w:rPr>
                  <w:rFonts w:cs="Arial"/>
                  <w:sz w:val="24"/>
                  <w:szCs w:val="24"/>
                  <w:lang w:val="es-ES"/>
                </w:rPr>
                <w:t xml:space="preserve"> tiene</w:t>
              </w:r>
            </w:ins>
            <w:ins w:id="1724" w:author="Javier Kachuka" w:date="2019-11-05T23:52:00Z">
              <w:r>
                <w:rPr>
                  <w:rFonts w:cs="Arial"/>
                  <w:sz w:val="24"/>
                  <w:szCs w:val="24"/>
                  <w:lang w:val="es-ES"/>
                </w:rPr>
                <w:t xml:space="preserve"> tipos de</w:t>
              </w:r>
            </w:ins>
            <w:ins w:id="1725" w:author="Javier Kachuka" w:date="2019-11-05T23:50:00Z">
              <w:r>
                <w:rPr>
                  <w:rFonts w:cs="Arial"/>
                  <w:sz w:val="24"/>
                  <w:szCs w:val="24"/>
                  <w:lang w:val="es-ES"/>
                </w:rPr>
                <w:t xml:space="preserve"> reclamos asociados el sistema cancela la operación y finaliza el caso de uso.</w:t>
              </w:r>
            </w:ins>
          </w:p>
        </w:tc>
      </w:tr>
    </w:tbl>
    <w:p w14:paraId="6B677854" w14:textId="2763F5F0" w:rsidR="00154D87" w:rsidRDefault="00154D87" w:rsidP="00431D6D">
      <w:pPr>
        <w:rPr>
          <w:ins w:id="1726" w:author="Javier Kachuka" w:date="2019-11-05T23:52:00Z"/>
          <w:lang w:val="es-ES"/>
        </w:rPr>
      </w:pPr>
    </w:p>
    <w:tbl>
      <w:tblPr>
        <w:tblStyle w:val="Tablaconcuadrcula"/>
        <w:tblW w:w="0" w:type="auto"/>
        <w:tblLook w:val="04A0" w:firstRow="1" w:lastRow="0" w:firstColumn="1" w:lastColumn="0" w:noHBand="0" w:noVBand="1"/>
      </w:tblPr>
      <w:tblGrid>
        <w:gridCol w:w="2391"/>
        <w:gridCol w:w="2149"/>
        <w:gridCol w:w="4288"/>
      </w:tblGrid>
      <w:tr w:rsidR="004E0B3C" w:rsidRPr="00563768" w14:paraId="6AD459B0" w14:textId="77777777" w:rsidTr="004E0B3C">
        <w:trPr>
          <w:ins w:id="1727" w:author="Javier Kachuka" w:date="2019-11-05T23:52:00Z"/>
        </w:trPr>
        <w:tc>
          <w:tcPr>
            <w:tcW w:w="2391" w:type="dxa"/>
            <w:shd w:val="clear" w:color="auto" w:fill="9CC2E5" w:themeFill="accent1" w:themeFillTint="99"/>
          </w:tcPr>
          <w:p w14:paraId="271CEC6D" w14:textId="6F326C14" w:rsidR="004E0B3C" w:rsidRPr="00EC5FEE" w:rsidRDefault="004E0B3C" w:rsidP="004E0B3C">
            <w:pPr>
              <w:rPr>
                <w:ins w:id="1728" w:author="Javier Kachuka" w:date="2019-11-05T23:52:00Z"/>
                <w:rFonts w:cs="Arial"/>
                <w:b/>
                <w:sz w:val="24"/>
                <w:szCs w:val="24"/>
                <w:lang w:val="es-ES"/>
              </w:rPr>
            </w:pPr>
            <w:ins w:id="1729" w:author="Javier Kachuka" w:date="2019-11-05T23:53:00Z">
              <w:r w:rsidRPr="00EC5FEE">
                <w:rPr>
                  <w:rFonts w:cs="Arial"/>
                  <w:b/>
                  <w:sz w:val="24"/>
                  <w:szCs w:val="24"/>
                  <w:lang w:val="es-ES"/>
                </w:rPr>
                <w:t>Caso de uso</w:t>
              </w:r>
            </w:ins>
          </w:p>
        </w:tc>
        <w:tc>
          <w:tcPr>
            <w:tcW w:w="6437" w:type="dxa"/>
            <w:gridSpan w:val="2"/>
          </w:tcPr>
          <w:p w14:paraId="1BA6D8B5" w14:textId="60A628FC" w:rsidR="004E0B3C" w:rsidRPr="00EC5FEE" w:rsidRDefault="004E0B3C" w:rsidP="004E0B3C">
            <w:pPr>
              <w:rPr>
                <w:ins w:id="1730" w:author="Javier Kachuka" w:date="2019-11-05T23:52:00Z"/>
                <w:rFonts w:cs="Arial"/>
                <w:sz w:val="24"/>
                <w:szCs w:val="24"/>
                <w:lang w:val="es-ES"/>
              </w:rPr>
            </w:pPr>
            <w:ins w:id="1731" w:author="Javier Kachuka" w:date="2019-11-05T23:53:00Z">
              <w:r w:rsidRPr="00EC5FEE">
                <w:rPr>
                  <w:rFonts w:cs="Arial"/>
                  <w:sz w:val="24"/>
                  <w:szCs w:val="24"/>
                  <w:lang w:val="es-ES"/>
                </w:rPr>
                <w:t>Cargar</w:t>
              </w:r>
              <w:r>
                <w:rPr>
                  <w:rFonts w:cs="Arial"/>
                  <w:sz w:val="24"/>
                  <w:szCs w:val="24"/>
                  <w:lang w:val="es-ES"/>
                </w:rPr>
                <w:t xml:space="preserve"> Socio (ABM de Socio)</w:t>
              </w:r>
            </w:ins>
          </w:p>
        </w:tc>
      </w:tr>
      <w:tr w:rsidR="004E0B3C" w:rsidRPr="00A51454" w14:paraId="094522D6" w14:textId="77777777" w:rsidTr="004E0B3C">
        <w:trPr>
          <w:ins w:id="1732" w:author="Javier Kachuka" w:date="2019-11-05T23:52:00Z"/>
        </w:trPr>
        <w:tc>
          <w:tcPr>
            <w:tcW w:w="2391" w:type="dxa"/>
            <w:shd w:val="clear" w:color="auto" w:fill="9CC2E5" w:themeFill="accent1" w:themeFillTint="99"/>
          </w:tcPr>
          <w:p w14:paraId="6F81AF25" w14:textId="6950B007" w:rsidR="004E0B3C" w:rsidRPr="00EC5FEE" w:rsidRDefault="004E0B3C" w:rsidP="004E0B3C">
            <w:pPr>
              <w:rPr>
                <w:ins w:id="1733" w:author="Javier Kachuka" w:date="2019-11-05T23:52:00Z"/>
                <w:rFonts w:cs="Arial"/>
                <w:b/>
                <w:sz w:val="24"/>
                <w:szCs w:val="24"/>
                <w:lang w:val="es-ES"/>
              </w:rPr>
            </w:pPr>
            <w:ins w:id="1734" w:author="Javier Kachuka" w:date="2019-11-05T23:53:00Z">
              <w:r w:rsidRPr="00EC5FEE">
                <w:rPr>
                  <w:rFonts w:cs="Arial"/>
                  <w:b/>
                  <w:sz w:val="24"/>
                  <w:szCs w:val="24"/>
                  <w:lang w:val="es-ES"/>
                </w:rPr>
                <w:t>Actor</w:t>
              </w:r>
            </w:ins>
          </w:p>
        </w:tc>
        <w:tc>
          <w:tcPr>
            <w:tcW w:w="6437" w:type="dxa"/>
            <w:gridSpan w:val="2"/>
          </w:tcPr>
          <w:p w14:paraId="5D29022B" w14:textId="593E5647" w:rsidR="004E0B3C" w:rsidRPr="00EC5FEE" w:rsidRDefault="004E0B3C" w:rsidP="004E0B3C">
            <w:pPr>
              <w:rPr>
                <w:ins w:id="1735" w:author="Javier Kachuka" w:date="2019-11-05T23:52:00Z"/>
                <w:rFonts w:cs="Arial"/>
                <w:sz w:val="24"/>
                <w:szCs w:val="24"/>
                <w:lang w:val="es-ES"/>
              </w:rPr>
            </w:pPr>
            <w:ins w:id="1736" w:author="Javier Kachuka" w:date="2019-11-05T23:53: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4E0B3C" w:rsidRPr="00563768" w14:paraId="05E75665" w14:textId="77777777" w:rsidTr="004E0B3C">
        <w:trPr>
          <w:ins w:id="1737" w:author="Javier Kachuka" w:date="2019-11-05T23:52:00Z"/>
        </w:trPr>
        <w:tc>
          <w:tcPr>
            <w:tcW w:w="2391" w:type="dxa"/>
            <w:shd w:val="clear" w:color="auto" w:fill="9CC2E5" w:themeFill="accent1" w:themeFillTint="99"/>
          </w:tcPr>
          <w:p w14:paraId="3C561ED8" w14:textId="33A1E562" w:rsidR="004E0B3C" w:rsidRPr="00EC5FEE" w:rsidRDefault="004E0B3C" w:rsidP="004E0B3C">
            <w:pPr>
              <w:rPr>
                <w:ins w:id="1738" w:author="Javier Kachuka" w:date="2019-11-05T23:52:00Z"/>
                <w:rFonts w:cs="Arial"/>
                <w:b/>
                <w:sz w:val="24"/>
                <w:szCs w:val="24"/>
                <w:lang w:val="es-ES"/>
              </w:rPr>
            </w:pPr>
            <w:ins w:id="1739" w:author="Javier Kachuka" w:date="2019-11-05T23:53:00Z">
              <w:r w:rsidRPr="00EC5FEE">
                <w:rPr>
                  <w:rFonts w:cs="Arial"/>
                  <w:b/>
                  <w:sz w:val="24"/>
                  <w:szCs w:val="24"/>
                  <w:lang w:val="es-ES"/>
                </w:rPr>
                <w:t xml:space="preserve">Descripción </w:t>
              </w:r>
            </w:ins>
          </w:p>
        </w:tc>
        <w:tc>
          <w:tcPr>
            <w:tcW w:w="6437" w:type="dxa"/>
            <w:gridSpan w:val="2"/>
          </w:tcPr>
          <w:p w14:paraId="4EEA19A9" w14:textId="00C27FE2" w:rsidR="004E0B3C" w:rsidRPr="00EC5FEE" w:rsidRDefault="004E0B3C" w:rsidP="004E0B3C">
            <w:pPr>
              <w:rPr>
                <w:ins w:id="1740" w:author="Javier Kachuka" w:date="2019-11-05T23:52:00Z"/>
                <w:rFonts w:cs="Arial"/>
                <w:sz w:val="24"/>
                <w:szCs w:val="24"/>
                <w:lang w:val="es-ES"/>
              </w:rPr>
            </w:pPr>
            <w:ins w:id="1741" w:author="Javier Kachuka" w:date="2019-11-05T23:53: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ins>
          </w:p>
        </w:tc>
      </w:tr>
      <w:tr w:rsidR="004E0B3C" w:rsidRPr="00EC5FEE" w14:paraId="7E14AD50" w14:textId="77777777" w:rsidTr="004E0B3C">
        <w:trPr>
          <w:ins w:id="1742" w:author="Javier Kachuka" w:date="2019-11-05T23:52:00Z"/>
        </w:trPr>
        <w:tc>
          <w:tcPr>
            <w:tcW w:w="2391" w:type="dxa"/>
            <w:shd w:val="clear" w:color="auto" w:fill="9CC2E5" w:themeFill="accent1" w:themeFillTint="99"/>
          </w:tcPr>
          <w:p w14:paraId="16EA06AF" w14:textId="54ADB337" w:rsidR="004E0B3C" w:rsidRPr="00EC5FEE" w:rsidRDefault="004E0B3C" w:rsidP="004E0B3C">
            <w:pPr>
              <w:rPr>
                <w:ins w:id="1743" w:author="Javier Kachuka" w:date="2019-11-05T23:52:00Z"/>
                <w:rFonts w:cs="Arial"/>
                <w:b/>
                <w:sz w:val="24"/>
                <w:szCs w:val="24"/>
                <w:lang w:val="es-ES"/>
              </w:rPr>
            </w:pPr>
            <w:ins w:id="1744" w:author="Javier Kachuka" w:date="2019-11-05T23:53:00Z">
              <w:r w:rsidRPr="00EC5FEE">
                <w:rPr>
                  <w:rFonts w:cs="Arial"/>
                  <w:b/>
                  <w:sz w:val="24"/>
                  <w:szCs w:val="24"/>
                  <w:lang w:val="es-ES"/>
                </w:rPr>
                <w:t>Referencia Cruzada</w:t>
              </w:r>
            </w:ins>
          </w:p>
        </w:tc>
        <w:tc>
          <w:tcPr>
            <w:tcW w:w="6437" w:type="dxa"/>
            <w:gridSpan w:val="2"/>
          </w:tcPr>
          <w:p w14:paraId="2B0F1E93" w14:textId="052DEDC9" w:rsidR="004E0B3C" w:rsidRPr="00EC5FEE" w:rsidRDefault="004E0B3C" w:rsidP="004E0B3C">
            <w:pPr>
              <w:rPr>
                <w:ins w:id="1745" w:author="Javier Kachuka" w:date="2019-11-05T23:52:00Z"/>
                <w:rFonts w:cs="Arial"/>
                <w:sz w:val="24"/>
                <w:szCs w:val="24"/>
                <w:lang w:val="es-ES"/>
              </w:rPr>
            </w:pPr>
            <w:ins w:id="1746" w:author="Javier Kachuka" w:date="2019-11-05T23:53:00Z">
              <w:r w:rsidRPr="00EC5FEE">
                <w:rPr>
                  <w:rFonts w:cs="Arial"/>
                  <w:sz w:val="24"/>
                  <w:szCs w:val="24"/>
                  <w:lang w:val="es-ES"/>
                </w:rPr>
                <w:t>RF</w:t>
              </w:r>
              <w:r>
                <w:rPr>
                  <w:rFonts w:cs="Arial"/>
                  <w:sz w:val="24"/>
                  <w:szCs w:val="24"/>
                  <w:lang w:val="es-ES"/>
                </w:rPr>
                <w:t>2.1</w:t>
              </w:r>
            </w:ins>
          </w:p>
        </w:tc>
      </w:tr>
      <w:tr w:rsidR="004E0B3C" w:rsidRPr="00EC5FEE" w14:paraId="333329BB" w14:textId="77777777" w:rsidTr="004E0B3C">
        <w:trPr>
          <w:ins w:id="1747" w:author="Javier Kachuka" w:date="2019-11-05T23:52:00Z"/>
        </w:trPr>
        <w:tc>
          <w:tcPr>
            <w:tcW w:w="2391" w:type="dxa"/>
            <w:shd w:val="clear" w:color="auto" w:fill="9CC2E5" w:themeFill="accent1" w:themeFillTint="99"/>
          </w:tcPr>
          <w:p w14:paraId="7A49D3F0" w14:textId="77777777" w:rsidR="004E0B3C" w:rsidRPr="00EC5FEE" w:rsidRDefault="004E0B3C" w:rsidP="004E0B3C">
            <w:pPr>
              <w:rPr>
                <w:ins w:id="1748" w:author="Javier Kachuka" w:date="2019-11-05T23:52:00Z"/>
                <w:rFonts w:cs="Arial"/>
                <w:b/>
                <w:sz w:val="24"/>
                <w:szCs w:val="24"/>
                <w:lang w:val="es-ES"/>
              </w:rPr>
            </w:pPr>
            <w:ins w:id="1749" w:author="Javier Kachuka" w:date="2019-11-05T23:52:00Z">
              <w:r w:rsidRPr="00EC5FEE">
                <w:rPr>
                  <w:rFonts w:cs="Arial"/>
                  <w:b/>
                  <w:sz w:val="24"/>
                  <w:szCs w:val="24"/>
                  <w:lang w:val="es-ES"/>
                </w:rPr>
                <w:t xml:space="preserve">Precondición </w:t>
              </w:r>
            </w:ins>
          </w:p>
        </w:tc>
        <w:tc>
          <w:tcPr>
            <w:tcW w:w="6437" w:type="dxa"/>
            <w:gridSpan w:val="2"/>
          </w:tcPr>
          <w:p w14:paraId="7D54A461" w14:textId="77777777" w:rsidR="004E0B3C" w:rsidRPr="00EC5FEE" w:rsidRDefault="004E0B3C" w:rsidP="004E0B3C">
            <w:pPr>
              <w:rPr>
                <w:ins w:id="1750" w:author="Javier Kachuka" w:date="2019-11-05T23:52:00Z"/>
                <w:rFonts w:cs="Arial"/>
                <w:sz w:val="24"/>
                <w:szCs w:val="24"/>
                <w:lang w:val="es-ES"/>
              </w:rPr>
            </w:pPr>
          </w:p>
        </w:tc>
      </w:tr>
      <w:tr w:rsidR="004E0B3C" w:rsidRPr="00563768" w14:paraId="6079E1F3" w14:textId="77777777" w:rsidTr="004E0B3C">
        <w:trPr>
          <w:ins w:id="1751" w:author="Javier Kachuka" w:date="2019-11-05T23:52:00Z"/>
        </w:trPr>
        <w:tc>
          <w:tcPr>
            <w:tcW w:w="2391" w:type="dxa"/>
            <w:shd w:val="clear" w:color="auto" w:fill="9CC2E5" w:themeFill="accent1" w:themeFillTint="99"/>
          </w:tcPr>
          <w:p w14:paraId="4CD4B496" w14:textId="77777777" w:rsidR="004E0B3C" w:rsidRPr="00EC5FEE" w:rsidRDefault="004E0B3C" w:rsidP="004E0B3C">
            <w:pPr>
              <w:rPr>
                <w:ins w:id="1752" w:author="Javier Kachuka" w:date="2019-11-05T23:52:00Z"/>
                <w:rFonts w:cs="Arial"/>
                <w:b/>
                <w:sz w:val="24"/>
                <w:szCs w:val="24"/>
                <w:lang w:val="es-ES"/>
              </w:rPr>
            </w:pPr>
            <w:ins w:id="1753" w:author="Javier Kachuka" w:date="2019-11-05T23:52:00Z">
              <w:r w:rsidRPr="00EC5FEE">
                <w:rPr>
                  <w:rFonts w:cs="Arial"/>
                  <w:b/>
                  <w:sz w:val="24"/>
                  <w:szCs w:val="24"/>
                  <w:lang w:val="es-ES"/>
                </w:rPr>
                <w:t xml:space="preserve">Poscondición </w:t>
              </w:r>
            </w:ins>
          </w:p>
        </w:tc>
        <w:tc>
          <w:tcPr>
            <w:tcW w:w="6437" w:type="dxa"/>
            <w:gridSpan w:val="2"/>
          </w:tcPr>
          <w:p w14:paraId="1720CD8A" w14:textId="5BA8DA93" w:rsidR="004E0B3C" w:rsidRPr="00EC5FEE" w:rsidRDefault="004E0B3C">
            <w:pPr>
              <w:rPr>
                <w:ins w:id="1754" w:author="Javier Kachuka" w:date="2019-11-05T23:52:00Z"/>
                <w:rFonts w:cs="Arial"/>
                <w:sz w:val="24"/>
                <w:szCs w:val="24"/>
                <w:lang w:val="es-ES"/>
              </w:rPr>
            </w:pPr>
            <w:ins w:id="1755" w:author="Javier Kachuka" w:date="2019-11-05T23:52:00Z">
              <w:r>
                <w:rPr>
                  <w:rFonts w:cs="Arial"/>
                  <w:sz w:val="24"/>
                  <w:szCs w:val="24"/>
                  <w:lang w:val="es-ES"/>
                </w:rPr>
                <w:t xml:space="preserve">Se registró un nuevo </w:t>
              </w:r>
            </w:ins>
            <w:ins w:id="1756" w:author="Javier Kachuka" w:date="2019-11-05T23:58:00Z">
              <w:r>
                <w:rPr>
                  <w:rFonts w:cs="Arial"/>
                  <w:sz w:val="24"/>
                  <w:szCs w:val="24"/>
                  <w:lang w:val="es-ES"/>
                </w:rPr>
                <w:t>socio.</w:t>
              </w:r>
            </w:ins>
          </w:p>
        </w:tc>
      </w:tr>
      <w:tr w:rsidR="004E0B3C" w:rsidRPr="00EC5FEE" w14:paraId="693EE6A4" w14:textId="77777777" w:rsidTr="004E0B3C">
        <w:trPr>
          <w:ins w:id="1757" w:author="Javier Kachuka" w:date="2019-11-05T23:52:00Z"/>
        </w:trPr>
        <w:tc>
          <w:tcPr>
            <w:tcW w:w="8828" w:type="dxa"/>
            <w:gridSpan w:val="3"/>
            <w:shd w:val="clear" w:color="auto" w:fill="9CC2E5" w:themeFill="accent1" w:themeFillTint="99"/>
          </w:tcPr>
          <w:p w14:paraId="3EDE17AC" w14:textId="77777777" w:rsidR="004E0B3C" w:rsidRPr="00EC5FEE" w:rsidRDefault="004E0B3C" w:rsidP="004E0B3C">
            <w:pPr>
              <w:jc w:val="center"/>
              <w:rPr>
                <w:ins w:id="1758" w:author="Javier Kachuka" w:date="2019-11-05T23:52:00Z"/>
                <w:rFonts w:cs="Arial"/>
                <w:b/>
                <w:sz w:val="24"/>
                <w:szCs w:val="24"/>
                <w:lang w:val="es-ES"/>
              </w:rPr>
            </w:pPr>
            <w:ins w:id="1759" w:author="Javier Kachuka" w:date="2019-11-05T23:52:00Z">
              <w:r w:rsidRPr="00EC5FEE">
                <w:rPr>
                  <w:rFonts w:cs="Arial"/>
                  <w:b/>
                  <w:sz w:val="24"/>
                  <w:szCs w:val="24"/>
                  <w:lang w:val="es-ES"/>
                </w:rPr>
                <w:t>Curso Típico de Eventos</w:t>
              </w:r>
            </w:ins>
          </w:p>
        </w:tc>
      </w:tr>
      <w:tr w:rsidR="004E0B3C" w:rsidRPr="00563768" w14:paraId="13E38443" w14:textId="77777777" w:rsidTr="004E0B3C">
        <w:trPr>
          <w:ins w:id="1760" w:author="Javier Kachuka" w:date="2019-11-05T23:52:00Z"/>
        </w:trPr>
        <w:tc>
          <w:tcPr>
            <w:tcW w:w="4540" w:type="dxa"/>
            <w:gridSpan w:val="2"/>
          </w:tcPr>
          <w:p w14:paraId="2D231485" w14:textId="0AD7AF62" w:rsidR="004E0B3C" w:rsidRPr="00EC5FEE" w:rsidRDefault="004E0B3C">
            <w:pPr>
              <w:pStyle w:val="Prrafodelista"/>
              <w:numPr>
                <w:ilvl w:val="0"/>
                <w:numId w:val="33"/>
              </w:numPr>
              <w:jc w:val="both"/>
              <w:rPr>
                <w:ins w:id="1761" w:author="Javier Kachuka" w:date="2019-11-05T23:52:00Z"/>
                <w:rFonts w:cs="Arial"/>
                <w:sz w:val="24"/>
                <w:szCs w:val="24"/>
                <w:lang w:val="es-ES"/>
              </w:rPr>
            </w:pPr>
            <w:ins w:id="1762" w:author="Javier Kachuka" w:date="2019-11-05T23:52:00Z">
              <w:r>
                <w:rPr>
                  <w:rFonts w:cs="Arial"/>
                  <w:sz w:val="24"/>
                  <w:szCs w:val="24"/>
                  <w:lang w:val="es-ES"/>
                </w:rPr>
                <w:t>El caso de uso comienza cuando el</w:t>
              </w:r>
              <w:commentRangeStart w:id="1763"/>
              <w:r>
                <w:rPr>
                  <w:rFonts w:cs="Arial"/>
                  <w:sz w:val="24"/>
                  <w:szCs w:val="24"/>
                  <w:lang w:val="es-ES"/>
                </w:rPr>
                <w:t xml:space="preserve"> oficinista</w:t>
              </w:r>
              <w:commentRangeEnd w:id="1763"/>
              <w:r>
                <w:rPr>
                  <w:rFonts w:cs="Arial"/>
                  <w:sz w:val="24"/>
                  <w:szCs w:val="24"/>
                  <w:lang w:val="es-ES"/>
                </w:rPr>
                <w:t xml:space="preserve"> o administrador</w:t>
              </w:r>
              <w:r>
                <w:rPr>
                  <w:rStyle w:val="Refdecomentario"/>
                </w:rPr>
                <w:commentReference w:id="1763"/>
              </w:r>
              <w:r>
                <w:rPr>
                  <w:rFonts w:cs="Arial"/>
                  <w:sz w:val="24"/>
                  <w:szCs w:val="24"/>
                  <w:lang w:val="es-ES"/>
                </w:rPr>
                <w:t xml:space="preserve"> solicita</w:t>
              </w:r>
            </w:ins>
            <w:ins w:id="1764" w:author="Javier Kachuka" w:date="2019-11-05T23:59:00Z">
              <w:r>
                <w:rPr>
                  <w:rFonts w:cs="Arial"/>
                  <w:sz w:val="24"/>
                  <w:szCs w:val="24"/>
                  <w:lang w:val="es-ES"/>
                </w:rPr>
                <w:t xml:space="preserve"> registrar un nuevo socio</w:t>
              </w:r>
            </w:ins>
            <w:ins w:id="1765" w:author="Javier Kachuka" w:date="2019-11-05T23:52:00Z">
              <w:r>
                <w:rPr>
                  <w:rFonts w:cs="Arial"/>
                  <w:sz w:val="24"/>
                  <w:szCs w:val="24"/>
                  <w:lang w:val="es-ES"/>
                </w:rPr>
                <w:t>.</w:t>
              </w:r>
            </w:ins>
          </w:p>
        </w:tc>
        <w:tc>
          <w:tcPr>
            <w:tcW w:w="4288" w:type="dxa"/>
          </w:tcPr>
          <w:p w14:paraId="35D6FE38" w14:textId="77777777" w:rsidR="004E0B3C" w:rsidRPr="00EC5FEE" w:rsidRDefault="004E0B3C" w:rsidP="004E0B3C">
            <w:pPr>
              <w:jc w:val="both"/>
              <w:rPr>
                <w:ins w:id="1766" w:author="Javier Kachuka" w:date="2019-11-05T23:52:00Z"/>
                <w:rFonts w:cs="Arial"/>
                <w:sz w:val="24"/>
                <w:szCs w:val="24"/>
                <w:lang w:val="es-ES"/>
              </w:rPr>
            </w:pPr>
          </w:p>
        </w:tc>
      </w:tr>
      <w:tr w:rsidR="004E0B3C" w:rsidRPr="00563768" w14:paraId="22ECD8B9" w14:textId="77777777" w:rsidTr="004E0B3C">
        <w:trPr>
          <w:ins w:id="1767" w:author="Javier Kachuka" w:date="2019-11-05T23:52:00Z"/>
        </w:trPr>
        <w:tc>
          <w:tcPr>
            <w:tcW w:w="4540" w:type="dxa"/>
            <w:gridSpan w:val="2"/>
          </w:tcPr>
          <w:p w14:paraId="1A55B09F" w14:textId="77777777" w:rsidR="004E0B3C" w:rsidRPr="00EC5FEE" w:rsidRDefault="004E0B3C" w:rsidP="004E0B3C">
            <w:pPr>
              <w:jc w:val="both"/>
              <w:rPr>
                <w:ins w:id="1768" w:author="Javier Kachuka" w:date="2019-11-05T23:52:00Z"/>
                <w:rFonts w:cs="Arial"/>
                <w:sz w:val="24"/>
                <w:szCs w:val="24"/>
                <w:lang w:val="es-ES"/>
              </w:rPr>
            </w:pPr>
          </w:p>
        </w:tc>
        <w:tc>
          <w:tcPr>
            <w:tcW w:w="4288" w:type="dxa"/>
          </w:tcPr>
          <w:p w14:paraId="646572AA" w14:textId="4312EE72" w:rsidR="004E0B3C" w:rsidRPr="00EC5FEE" w:rsidRDefault="004E0B3C">
            <w:pPr>
              <w:pStyle w:val="Prrafodelista"/>
              <w:numPr>
                <w:ilvl w:val="0"/>
                <w:numId w:val="33"/>
              </w:numPr>
              <w:jc w:val="both"/>
              <w:rPr>
                <w:ins w:id="1769" w:author="Javier Kachuka" w:date="2019-11-05T23:52:00Z"/>
                <w:rFonts w:cs="Arial"/>
                <w:sz w:val="24"/>
                <w:szCs w:val="24"/>
                <w:lang w:val="es-ES"/>
              </w:rPr>
            </w:pPr>
            <w:ins w:id="1770" w:author="Javier Kachuka" w:date="2019-11-05T23:52:00Z">
              <w:r>
                <w:rPr>
                  <w:rFonts w:cs="Arial"/>
                  <w:sz w:val="24"/>
                  <w:szCs w:val="24"/>
                  <w:lang w:val="es-ES"/>
                </w:rPr>
                <w:t>El sistema solicita que se ingrese</w:t>
              </w:r>
            </w:ins>
            <w:ins w:id="1771" w:author="Javier Kachuka" w:date="2019-11-06T00:00:00Z">
              <w:r>
                <w:rPr>
                  <w:rFonts w:cs="Arial"/>
                  <w:sz w:val="24"/>
                  <w:szCs w:val="24"/>
                  <w:lang w:val="es-ES"/>
                </w:rPr>
                <w:t xml:space="preserve"> los datos personales del socio y al menos una conexión</w:t>
              </w:r>
            </w:ins>
            <w:ins w:id="1772" w:author="Javier Kachuka" w:date="2019-11-05T23:52:00Z">
              <w:r>
                <w:rPr>
                  <w:rFonts w:cs="Arial"/>
                  <w:sz w:val="24"/>
                  <w:szCs w:val="24"/>
                  <w:lang w:val="es-ES"/>
                </w:rPr>
                <w:t>.</w:t>
              </w:r>
            </w:ins>
          </w:p>
        </w:tc>
      </w:tr>
      <w:tr w:rsidR="004E0B3C" w:rsidRPr="00563768" w14:paraId="13F0E111" w14:textId="77777777" w:rsidTr="004E0B3C">
        <w:trPr>
          <w:ins w:id="1773" w:author="Javier Kachuka" w:date="2019-11-05T23:52:00Z"/>
        </w:trPr>
        <w:tc>
          <w:tcPr>
            <w:tcW w:w="4540" w:type="dxa"/>
            <w:gridSpan w:val="2"/>
          </w:tcPr>
          <w:p w14:paraId="7342F96F" w14:textId="112F68CE" w:rsidR="004E0B3C" w:rsidRPr="00EC5FEE" w:rsidRDefault="004E0B3C">
            <w:pPr>
              <w:pStyle w:val="Prrafodelista"/>
              <w:numPr>
                <w:ilvl w:val="0"/>
                <w:numId w:val="33"/>
              </w:numPr>
              <w:jc w:val="both"/>
              <w:rPr>
                <w:ins w:id="1774" w:author="Javier Kachuka" w:date="2019-11-05T23:52:00Z"/>
                <w:rFonts w:cs="Arial"/>
                <w:sz w:val="24"/>
                <w:szCs w:val="24"/>
                <w:lang w:val="es-ES"/>
              </w:rPr>
            </w:pPr>
            <w:ins w:id="1775" w:author="Javier Kachuka" w:date="2019-11-05T23:52:00Z">
              <w:r>
                <w:rPr>
                  <w:rFonts w:cs="Arial"/>
                  <w:sz w:val="24"/>
                  <w:szCs w:val="24"/>
                  <w:lang w:val="es-ES"/>
                </w:rPr>
                <w:t>El oficinista o administrador ingresa</w:t>
              </w:r>
            </w:ins>
            <w:ins w:id="1776" w:author="Javier Kachuka" w:date="2019-11-06T00:01:00Z">
              <w:r>
                <w:rPr>
                  <w:rFonts w:cs="Arial"/>
                  <w:sz w:val="24"/>
                  <w:szCs w:val="24"/>
                  <w:lang w:val="es-ES"/>
                </w:rPr>
                <w:t xml:space="preserve"> los datos correspondientes</w:t>
              </w:r>
            </w:ins>
            <w:ins w:id="1777" w:author="Javier Kachuka" w:date="2019-11-05T23:52:00Z">
              <w:r>
                <w:rPr>
                  <w:rFonts w:cs="Arial"/>
                  <w:sz w:val="24"/>
                  <w:szCs w:val="24"/>
                  <w:lang w:val="es-ES"/>
                </w:rPr>
                <w:t>.</w:t>
              </w:r>
            </w:ins>
          </w:p>
        </w:tc>
        <w:tc>
          <w:tcPr>
            <w:tcW w:w="4288" w:type="dxa"/>
          </w:tcPr>
          <w:p w14:paraId="6B681B6C" w14:textId="77777777" w:rsidR="004E0B3C" w:rsidRPr="00EC5FEE" w:rsidRDefault="004E0B3C" w:rsidP="004E0B3C">
            <w:pPr>
              <w:jc w:val="both"/>
              <w:rPr>
                <w:ins w:id="1778" w:author="Javier Kachuka" w:date="2019-11-05T23:52:00Z"/>
                <w:rFonts w:cs="Arial"/>
                <w:sz w:val="24"/>
                <w:szCs w:val="24"/>
                <w:lang w:val="es-ES"/>
              </w:rPr>
            </w:pPr>
          </w:p>
        </w:tc>
      </w:tr>
      <w:tr w:rsidR="004E0B3C" w:rsidRPr="00563768" w14:paraId="6B615E1E" w14:textId="77777777" w:rsidTr="004E0B3C">
        <w:trPr>
          <w:ins w:id="1779" w:author="Javier Kachuka" w:date="2019-11-06T00:01:00Z"/>
        </w:trPr>
        <w:tc>
          <w:tcPr>
            <w:tcW w:w="4540" w:type="dxa"/>
            <w:gridSpan w:val="2"/>
          </w:tcPr>
          <w:p w14:paraId="1076F224" w14:textId="77777777" w:rsidR="004E0B3C" w:rsidRPr="004E0B3C" w:rsidRDefault="004E0B3C">
            <w:pPr>
              <w:jc w:val="both"/>
              <w:rPr>
                <w:ins w:id="1780" w:author="Javier Kachuka" w:date="2019-11-06T00:01:00Z"/>
                <w:rFonts w:cs="Arial"/>
                <w:sz w:val="24"/>
                <w:szCs w:val="24"/>
                <w:lang w:val="es-ES"/>
                <w:rPrChange w:id="1781" w:author="Javier Kachuka" w:date="2019-11-06T00:01:00Z">
                  <w:rPr>
                    <w:ins w:id="1782" w:author="Javier Kachuka" w:date="2019-11-06T00:01:00Z"/>
                    <w:lang w:val="es-ES"/>
                  </w:rPr>
                </w:rPrChange>
              </w:rPr>
              <w:pPrChange w:id="1783" w:author="Javier Kachuka" w:date="2019-11-06T00:01:00Z">
                <w:pPr>
                  <w:pStyle w:val="Prrafodelista"/>
                  <w:numPr>
                    <w:numId w:val="33"/>
                  </w:numPr>
                  <w:ind w:hanging="360"/>
                  <w:jc w:val="both"/>
                </w:pPr>
              </w:pPrChange>
            </w:pPr>
          </w:p>
        </w:tc>
        <w:tc>
          <w:tcPr>
            <w:tcW w:w="4288" w:type="dxa"/>
          </w:tcPr>
          <w:p w14:paraId="3E33FC43" w14:textId="34D5765D" w:rsidR="004E0B3C" w:rsidRPr="004E0B3C" w:rsidRDefault="004E0B3C">
            <w:pPr>
              <w:pStyle w:val="Prrafodelista"/>
              <w:numPr>
                <w:ilvl w:val="0"/>
                <w:numId w:val="33"/>
              </w:numPr>
              <w:jc w:val="both"/>
              <w:rPr>
                <w:ins w:id="1784" w:author="Javier Kachuka" w:date="2019-11-06T00:01:00Z"/>
                <w:rFonts w:cs="Arial"/>
                <w:sz w:val="24"/>
                <w:szCs w:val="24"/>
                <w:lang w:val="es-ES"/>
                <w:rPrChange w:id="1785" w:author="Javier Kachuka" w:date="2019-11-06T00:01:00Z">
                  <w:rPr>
                    <w:ins w:id="1786" w:author="Javier Kachuka" w:date="2019-11-06T00:01:00Z"/>
                    <w:lang w:val="es-ES"/>
                  </w:rPr>
                </w:rPrChange>
              </w:rPr>
              <w:pPrChange w:id="1787" w:author="Javier Kachuka" w:date="2019-11-06T00:01:00Z">
                <w:pPr>
                  <w:jc w:val="both"/>
                </w:pPr>
              </w:pPrChange>
            </w:pPr>
            <w:ins w:id="1788" w:author="Javier Kachuka" w:date="2019-11-06T00:01:00Z">
              <w:r>
                <w:rPr>
                  <w:rFonts w:cs="Arial"/>
                  <w:sz w:val="24"/>
                  <w:szCs w:val="24"/>
                  <w:lang w:val="es-ES"/>
                </w:rPr>
                <w:t>El sistema comprueba los datos del socio sean correctos.</w:t>
              </w:r>
            </w:ins>
          </w:p>
        </w:tc>
      </w:tr>
      <w:tr w:rsidR="004E0B3C" w:rsidRPr="00563768" w14:paraId="58654E31" w14:textId="77777777" w:rsidTr="004E0B3C">
        <w:trPr>
          <w:ins w:id="1789" w:author="Javier Kachuka" w:date="2019-11-05T23:52:00Z"/>
        </w:trPr>
        <w:tc>
          <w:tcPr>
            <w:tcW w:w="4540" w:type="dxa"/>
            <w:gridSpan w:val="2"/>
          </w:tcPr>
          <w:p w14:paraId="1AF71322" w14:textId="77777777" w:rsidR="004E0B3C" w:rsidRPr="00456A0E" w:rsidRDefault="004E0B3C" w:rsidP="004E0B3C">
            <w:pPr>
              <w:jc w:val="both"/>
              <w:rPr>
                <w:ins w:id="1790" w:author="Javier Kachuka" w:date="2019-11-05T23:52:00Z"/>
                <w:rFonts w:cs="Arial"/>
                <w:sz w:val="24"/>
                <w:szCs w:val="24"/>
                <w:lang w:val="es-ES"/>
              </w:rPr>
            </w:pPr>
          </w:p>
        </w:tc>
        <w:tc>
          <w:tcPr>
            <w:tcW w:w="4288" w:type="dxa"/>
          </w:tcPr>
          <w:p w14:paraId="13A5BD8C" w14:textId="0CFF457F" w:rsidR="004E0B3C" w:rsidRPr="00456A0E" w:rsidRDefault="004E0B3C">
            <w:pPr>
              <w:pStyle w:val="Prrafodelista"/>
              <w:numPr>
                <w:ilvl w:val="0"/>
                <w:numId w:val="33"/>
              </w:numPr>
              <w:jc w:val="both"/>
              <w:rPr>
                <w:ins w:id="1791" w:author="Javier Kachuka" w:date="2019-11-05T23:52:00Z"/>
                <w:rFonts w:cs="Arial"/>
                <w:sz w:val="24"/>
                <w:szCs w:val="24"/>
                <w:lang w:val="es-ES"/>
              </w:rPr>
            </w:pPr>
            <w:ins w:id="1792" w:author="Javier Kachuka" w:date="2019-11-06T00:02:00Z">
              <w:r>
                <w:rPr>
                  <w:rFonts w:cs="Arial"/>
                  <w:sz w:val="24"/>
                  <w:szCs w:val="24"/>
                  <w:lang w:val="es-ES"/>
                </w:rPr>
                <w:t>El sistema guarda los datos del nuevo socio y finaliza el caso de uso.</w:t>
              </w:r>
            </w:ins>
          </w:p>
        </w:tc>
      </w:tr>
      <w:tr w:rsidR="004E0B3C" w:rsidRPr="00EC5FEE" w14:paraId="587C26BC" w14:textId="77777777" w:rsidTr="004E0B3C">
        <w:trPr>
          <w:ins w:id="1793" w:author="Javier Kachuka" w:date="2019-11-05T23:52:00Z"/>
        </w:trPr>
        <w:tc>
          <w:tcPr>
            <w:tcW w:w="8828" w:type="dxa"/>
            <w:gridSpan w:val="3"/>
            <w:shd w:val="clear" w:color="auto" w:fill="9CC2E5" w:themeFill="accent1" w:themeFillTint="99"/>
          </w:tcPr>
          <w:p w14:paraId="41759FB1" w14:textId="77777777" w:rsidR="004E0B3C" w:rsidRPr="00EC5FEE" w:rsidRDefault="004E0B3C" w:rsidP="004E0B3C">
            <w:pPr>
              <w:jc w:val="center"/>
              <w:rPr>
                <w:ins w:id="1794" w:author="Javier Kachuka" w:date="2019-11-05T23:52:00Z"/>
                <w:rFonts w:cs="Arial"/>
                <w:sz w:val="24"/>
                <w:szCs w:val="24"/>
                <w:lang w:val="es-ES"/>
              </w:rPr>
            </w:pPr>
            <w:ins w:id="1795" w:author="Javier Kachuka" w:date="2019-11-05T23:52:00Z">
              <w:r w:rsidRPr="00EC5FEE">
                <w:rPr>
                  <w:rFonts w:cs="Arial"/>
                  <w:b/>
                  <w:sz w:val="24"/>
                  <w:szCs w:val="24"/>
                  <w:lang w:val="es-ES"/>
                </w:rPr>
                <w:t>Curso Alternativo de Eventos</w:t>
              </w:r>
            </w:ins>
          </w:p>
        </w:tc>
      </w:tr>
      <w:tr w:rsidR="004E0B3C" w:rsidRPr="00563768" w14:paraId="51091509" w14:textId="77777777" w:rsidTr="004E0B3C">
        <w:trPr>
          <w:ins w:id="1796" w:author="Javier Kachuka" w:date="2019-11-05T23:52:00Z"/>
        </w:trPr>
        <w:tc>
          <w:tcPr>
            <w:tcW w:w="4540" w:type="dxa"/>
            <w:gridSpan w:val="2"/>
          </w:tcPr>
          <w:p w14:paraId="2DE6E78B" w14:textId="77777777" w:rsidR="004E0B3C" w:rsidRPr="00EC5FEE" w:rsidRDefault="004E0B3C" w:rsidP="004E0B3C">
            <w:pPr>
              <w:jc w:val="center"/>
              <w:rPr>
                <w:ins w:id="1797" w:author="Javier Kachuka" w:date="2019-11-05T23:52:00Z"/>
                <w:rFonts w:cs="Arial"/>
                <w:b/>
                <w:sz w:val="24"/>
                <w:szCs w:val="24"/>
                <w:lang w:val="es-ES"/>
              </w:rPr>
            </w:pPr>
          </w:p>
        </w:tc>
        <w:tc>
          <w:tcPr>
            <w:tcW w:w="4288" w:type="dxa"/>
          </w:tcPr>
          <w:p w14:paraId="0E4D92E5" w14:textId="77777777" w:rsidR="004E0B3C" w:rsidRPr="00EC5FEE" w:rsidRDefault="004E0B3C" w:rsidP="004E0B3C">
            <w:pPr>
              <w:jc w:val="both"/>
              <w:rPr>
                <w:ins w:id="1798" w:author="Javier Kachuka" w:date="2019-11-05T23:52:00Z"/>
                <w:rFonts w:cs="Arial"/>
                <w:sz w:val="24"/>
                <w:szCs w:val="24"/>
                <w:lang w:val="es-ES"/>
              </w:rPr>
            </w:pPr>
            <w:ins w:id="1799" w:author="Javier Kachuka" w:date="2019-11-05T23:52:00Z">
              <w:r>
                <w:rPr>
                  <w:rFonts w:cs="Arial"/>
                  <w:sz w:val="24"/>
                  <w:szCs w:val="24"/>
                  <w:lang w:val="es-ES"/>
                </w:rPr>
                <w:t>4.1 Si los datos no son correctos el sistema solicita que se vuelvan a ingresar.</w:t>
              </w:r>
            </w:ins>
          </w:p>
        </w:tc>
      </w:tr>
    </w:tbl>
    <w:p w14:paraId="052993EF" w14:textId="77777777" w:rsidR="004E0B3C" w:rsidRDefault="004E0B3C" w:rsidP="00431D6D">
      <w:pPr>
        <w:rPr>
          <w:ins w:id="1800" w:author="Javier Kachuka" w:date="2019-11-05T23:50:00Z"/>
          <w:lang w:val="es-ES"/>
        </w:rPr>
      </w:pPr>
    </w:p>
    <w:tbl>
      <w:tblPr>
        <w:tblStyle w:val="Tablaconcuadrcula"/>
        <w:tblW w:w="0" w:type="auto"/>
        <w:tblLook w:val="04A0" w:firstRow="1" w:lastRow="0" w:firstColumn="1" w:lastColumn="0" w:noHBand="0" w:noVBand="1"/>
      </w:tblPr>
      <w:tblGrid>
        <w:gridCol w:w="2122"/>
        <w:gridCol w:w="2292"/>
        <w:gridCol w:w="4414"/>
      </w:tblGrid>
      <w:tr w:rsidR="007B60A2" w:rsidRPr="00563768" w14:paraId="7CA1A175" w14:textId="77777777" w:rsidTr="004E0B3C">
        <w:trPr>
          <w:ins w:id="1801" w:author="Javier Kachuka" w:date="2019-11-05T23:52:00Z"/>
        </w:trPr>
        <w:tc>
          <w:tcPr>
            <w:tcW w:w="2122" w:type="dxa"/>
            <w:shd w:val="clear" w:color="auto" w:fill="9CC2E5" w:themeFill="accent1" w:themeFillTint="99"/>
          </w:tcPr>
          <w:p w14:paraId="6D17CFC7" w14:textId="2D32DBB8" w:rsidR="007B60A2" w:rsidRPr="00EC5FEE" w:rsidRDefault="007B60A2" w:rsidP="007B60A2">
            <w:pPr>
              <w:rPr>
                <w:ins w:id="1802" w:author="Javier Kachuka" w:date="2019-11-05T23:52:00Z"/>
                <w:rFonts w:cs="Arial"/>
                <w:b/>
                <w:sz w:val="24"/>
                <w:szCs w:val="24"/>
                <w:lang w:val="es-ES"/>
              </w:rPr>
            </w:pPr>
            <w:ins w:id="1803" w:author="Javier Kachuka" w:date="2019-11-06T00:03:00Z">
              <w:r w:rsidRPr="00EC5FEE">
                <w:rPr>
                  <w:rFonts w:cs="Arial"/>
                  <w:b/>
                  <w:sz w:val="24"/>
                  <w:szCs w:val="24"/>
                  <w:lang w:val="es-ES"/>
                </w:rPr>
                <w:t>Caso de uso</w:t>
              </w:r>
            </w:ins>
          </w:p>
        </w:tc>
        <w:tc>
          <w:tcPr>
            <w:tcW w:w="6706" w:type="dxa"/>
            <w:gridSpan w:val="2"/>
          </w:tcPr>
          <w:p w14:paraId="458AE5E0" w14:textId="4B680322" w:rsidR="007B60A2" w:rsidRPr="00EC5FEE" w:rsidRDefault="007B60A2" w:rsidP="007B60A2">
            <w:pPr>
              <w:rPr>
                <w:ins w:id="1804" w:author="Javier Kachuka" w:date="2019-11-05T23:52:00Z"/>
                <w:rFonts w:cs="Arial"/>
                <w:sz w:val="24"/>
                <w:szCs w:val="24"/>
                <w:lang w:val="es-ES"/>
              </w:rPr>
            </w:pPr>
            <w:ins w:id="1805" w:author="Javier Kachuka" w:date="2019-11-06T00:03:00Z">
              <w:r w:rsidRPr="00EC5FEE">
                <w:rPr>
                  <w:rFonts w:cs="Arial"/>
                  <w:sz w:val="24"/>
                  <w:szCs w:val="24"/>
                  <w:lang w:val="es-ES"/>
                </w:rPr>
                <w:t>Modificar</w:t>
              </w:r>
              <w:r>
                <w:rPr>
                  <w:rFonts w:cs="Arial"/>
                  <w:sz w:val="24"/>
                  <w:szCs w:val="24"/>
                  <w:lang w:val="es-ES"/>
                </w:rPr>
                <w:t xml:space="preserve"> Socio (ABM de Socio)</w:t>
              </w:r>
            </w:ins>
          </w:p>
        </w:tc>
      </w:tr>
      <w:tr w:rsidR="007B60A2" w:rsidRPr="00EC5FEE" w14:paraId="43932EDE" w14:textId="77777777" w:rsidTr="004E0B3C">
        <w:trPr>
          <w:ins w:id="1806" w:author="Javier Kachuka" w:date="2019-11-05T23:52:00Z"/>
        </w:trPr>
        <w:tc>
          <w:tcPr>
            <w:tcW w:w="2122" w:type="dxa"/>
            <w:shd w:val="clear" w:color="auto" w:fill="9CC2E5" w:themeFill="accent1" w:themeFillTint="99"/>
          </w:tcPr>
          <w:p w14:paraId="5FBBF299" w14:textId="5729E5AD" w:rsidR="007B60A2" w:rsidRPr="00EC5FEE" w:rsidRDefault="007B60A2" w:rsidP="007B60A2">
            <w:pPr>
              <w:rPr>
                <w:ins w:id="1807" w:author="Javier Kachuka" w:date="2019-11-05T23:52:00Z"/>
                <w:rFonts w:cs="Arial"/>
                <w:b/>
                <w:sz w:val="24"/>
                <w:szCs w:val="24"/>
                <w:lang w:val="es-ES"/>
              </w:rPr>
            </w:pPr>
            <w:ins w:id="1808" w:author="Javier Kachuka" w:date="2019-11-06T00:03:00Z">
              <w:r w:rsidRPr="00EC5FEE">
                <w:rPr>
                  <w:rFonts w:cs="Arial"/>
                  <w:b/>
                  <w:sz w:val="24"/>
                  <w:szCs w:val="24"/>
                  <w:lang w:val="es-ES"/>
                </w:rPr>
                <w:t>Actor</w:t>
              </w:r>
            </w:ins>
          </w:p>
        </w:tc>
        <w:tc>
          <w:tcPr>
            <w:tcW w:w="6706" w:type="dxa"/>
            <w:gridSpan w:val="2"/>
          </w:tcPr>
          <w:p w14:paraId="4856C367" w14:textId="5983993A" w:rsidR="007B60A2" w:rsidRPr="00EC5FEE" w:rsidRDefault="007B60A2" w:rsidP="007B60A2">
            <w:pPr>
              <w:rPr>
                <w:ins w:id="1809" w:author="Javier Kachuka" w:date="2019-11-05T23:52:00Z"/>
                <w:rFonts w:cs="Arial"/>
                <w:sz w:val="24"/>
                <w:szCs w:val="24"/>
                <w:lang w:val="es-ES"/>
              </w:rPr>
            </w:pPr>
            <w:ins w:id="1810" w:author="Javier Kachuka" w:date="2019-11-06T00:03: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7B60A2" w:rsidRPr="00563768" w14:paraId="4AC7846E" w14:textId="77777777" w:rsidTr="004E0B3C">
        <w:trPr>
          <w:ins w:id="1811" w:author="Javier Kachuka" w:date="2019-11-05T23:52:00Z"/>
        </w:trPr>
        <w:tc>
          <w:tcPr>
            <w:tcW w:w="2122" w:type="dxa"/>
            <w:shd w:val="clear" w:color="auto" w:fill="9CC2E5" w:themeFill="accent1" w:themeFillTint="99"/>
          </w:tcPr>
          <w:p w14:paraId="0079DC6F" w14:textId="3D6D8C4E" w:rsidR="007B60A2" w:rsidRPr="00EC5FEE" w:rsidRDefault="007B60A2" w:rsidP="007B60A2">
            <w:pPr>
              <w:rPr>
                <w:ins w:id="1812" w:author="Javier Kachuka" w:date="2019-11-05T23:52:00Z"/>
                <w:rFonts w:cs="Arial"/>
                <w:b/>
                <w:sz w:val="24"/>
                <w:szCs w:val="24"/>
                <w:lang w:val="es-ES"/>
              </w:rPr>
            </w:pPr>
            <w:ins w:id="1813" w:author="Javier Kachuka" w:date="2019-11-06T00:03:00Z">
              <w:r w:rsidRPr="00EC5FEE">
                <w:rPr>
                  <w:rFonts w:cs="Arial"/>
                  <w:b/>
                  <w:sz w:val="24"/>
                  <w:szCs w:val="24"/>
                  <w:lang w:val="es-ES"/>
                </w:rPr>
                <w:t xml:space="preserve">Descripción </w:t>
              </w:r>
            </w:ins>
          </w:p>
        </w:tc>
        <w:tc>
          <w:tcPr>
            <w:tcW w:w="6706" w:type="dxa"/>
            <w:gridSpan w:val="2"/>
          </w:tcPr>
          <w:p w14:paraId="5E0A435F" w14:textId="49C4CCB4" w:rsidR="007B60A2" w:rsidRPr="00EC5FEE" w:rsidRDefault="007B60A2" w:rsidP="007B60A2">
            <w:pPr>
              <w:rPr>
                <w:ins w:id="1814" w:author="Javier Kachuka" w:date="2019-11-05T23:52:00Z"/>
                <w:rFonts w:cs="Arial"/>
                <w:sz w:val="24"/>
                <w:szCs w:val="24"/>
                <w:lang w:val="es-ES"/>
              </w:rPr>
            </w:pPr>
            <w:ins w:id="1815" w:author="Javier Kachuka" w:date="2019-11-06T00:03: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ins>
          </w:p>
        </w:tc>
      </w:tr>
      <w:tr w:rsidR="007B60A2" w:rsidRPr="00EC5FEE" w14:paraId="52947615" w14:textId="77777777" w:rsidTr="004E0B3C">
        <w:trPr>
          <w:ins w:id="1816" w:author="Javier Kachuka" w:date="2019-11-05T23:52:00Z"/>
        </w:trPr>
        <w:tc>
          <w:tcPr>
            <w:tcW w:w="2122" w:type="dxa"/>
            <w:shd w:val="clear" w:color="auto" w:fill="9CC2E5" w:themeFill="accent1" w:themeFillTint="99"/>
          </w:tcPr>
          <w:p w14:paraId="63304AFF" w14:textId="4E3E623D" w:rsidR="007B60A2" w:rsidRPr="00EC5FEE" w:rsidRDefault="007B60A2" w:rsidP="007B60A2">
            <w:pPr>
              <w:rPr>
                <w:ins w:id="1817" w:author="Javier Kachuka" w:date="2019-11-05T23:52:00Z"/>
                <w:rFonts w:cs="Arial"/>
                <w:b/>
                <w:sz w:val="24"/>
                <w:szCs w:val="24"/>
                <w:lang w:val="es-ES"/>
              </w:rPr>
            </w:pPr>
            <w:ins w:id="1818" w:author="Javier Kachuka" w:date="2019-11-06T00:03:00Z">
              <w:r w:rsidRPr="00EC5FEE">
                <w:rPr>
                  <w:rFonts w:cs="Arial"/>
                  <w:b/>
                  <w:sz w:val="24"/>
                  <w:szCs w:val="24"/>
                  <w:lang w:val="es-ES"/>
                </w:rPr>
                <w:t>Referencia Cruzada</w:t>
              </w:r>
            </w:ins>
          </w:p>
        </w:tc>
        <w:tc>
          <w:tcPr>
            <w:tcW w:w="6706" w:type="dxa"/>
            <w:gridSpan w:val="2"/>
          </w:tcPr>
          <w:p w14:paraId="4EBA0D13" w14:textId="055D9CAB" w:rsidR="007B60A2" w:rsidRPr="00EC5FEE" w:rsidRDefault="007B60A2" w:rsidP="007B60A2">
            <w:pPr>
              <w:rPr>
                <w:ins w:id="1819" w:author="Javier Kachuka" w:date="2019-11-05T23:52:00Z"/>
                <w:rFonts w:cs="Arial"/>
                <w:sz w:val="24"/>
                <w:szCs w:val="24"/>
                <w:lang w:val="es-ES"/>
              </w:rPr>
            </w:pPr>
            <w:ins w:id="1820" w:author="Javier Kachuka" w:date="2019-11-06T00:03:00Z">
              <w:r w:rsidRPr="00EC5FEE">
                <w:rPr>
                  <w:rFonts w:cs="Arial"/>
                  <w:sz w:val="24"/>
                  <w:szCs w:val="24"/>
                  <w:lang w:val="es-ES"/>
                </w:rPr>
                <w:t>RF</w:t>
              </w:r>
              <w:r>
                <w:rPr>
                  <w:rFonts w:cs="Arial"/>
                  <w:sz w:val="24"/>
                  <w:szCs w:val="24"/>
                  <w:lang w:val="es-ES"/>
                </w:rPr>
                <w:t>2.2</w:t>
              </w:r>
            </w:ins>
          </w:p>
        </w:tc>
      </w:tr>
      <w:tr w:rsidR="004E0B3C" w:rsidRPr="00EC5FEE" w14:paraId="63FD024A" w14:textId="77777777" w:rsidTr="004E0B3C">
        <w:trPr>
          <w:ins w:id="1821" w:author="Javier Kachuka" w:date="2019-11-05T23:52:00Z"/>
        </w:trPr>
        <w:tc>
          <w:tcPr>
            <w:tcW w:w="2122" w:type="dxa"/>
            <w:shd w:val="clear" w:color="auto" w:fill="9CC2E5" w:themeFill="accent1" w:themeFillTint="99"/>
          </w:tcPr>
          <w:p w14:paraId="2482D7DA" w14:textId="77777777" w:rsidR="004E0B3C" w:rsidRPr="00EC5FEE" w:rsidRDefault="004E0B3C" w:rsidP="004E0B3C">
            <w:pPr>
              <w:rPr>
                <w:ins w:id="1822" w:author="Javier Kachuka" w:date="2019-11-05T23:52:00Z"/>
                <w:rFonts w:cs="Arial"/>
                <w:b/>
                <w:sz w:val="24"/>
                <w:szCs w:val="24"/>
                <w:lang w:val="es-ES"/>
              </w:rPr>
            </w:pPr>
            <w:ins w:id="1823" w:author="Javier Kachuka" w:date="2019-11-05T23:52:00Z">
              <w:r w:rsidRPr="00EC5FEE">
                <w:rPr>
                  <w:rFonts w:cs="Arial"/>
                  <w:b/>
                  <w:sz w:val="24"/>
                  <w:szCs w:val="24"/>
                  <w:lang w:val="es-ES"/>
                </w:rPr>
                <w:t xml:space="preserve">Precondición </w:t>
              </w:r>
            </w:ins>
          </w:p>
        </w:tc>
        <w:tc>
          <w:tcPr>
            <w:tcW w:w="6706" w:type="dxa"/>
            <w:gridSpan w:val="2"/>
          </w:tcPr>
          <w:p w14:paraId="4A9F7FF7" w14:textId="77777777" w:rsidR="004E0B3C" w:rsidRPr="00EC5FEE" w:rsidRDefault="004E0B3C" w:rsidP="004E0B3C">
            <w:pPr>
              <w:rPr>
                <w:ins w:id="1824" w:author="Javier Kachuka" w:date="2019-11-05T23:52:00Z"/>
                <w:rFonts w:cs="Arial"/>
                <w:sz w:val="24"/>
                <w:szCs w:val="24"/>
                <w:lang w:val="es-ES"/>
              </w:rPr>
            </w:pPr>
          </w:p>
        </w:tc>
      </w:tr>
      <w:tr w:rsidR="004E0B3C" w:rsidRPr="00563768" w14:paraId="0EC1831E" w14:textId="77777777" w:rsidTr="004E0B3C">
        <w:trPr>
          <w:ins w:id="1825" w:author="Javier Kachuka" w:date="2019-11-05T23:52:00Z"/>
        </w:trPr>
        <w:tc>
          <w:tcPr>
            <w:tcW w:w="2122" w:type="dxa"/>
            <w:shd w:val="clear" w:color="auto" w:fill="9CC2E5" w:themeFill="accent1" w:themeFillTint="99"/>
          </w:tcPr>
          <w:p w14:paraId="7C4DCFBC" w14:textId="77777777" w:rsidR="004E0B3C" w:rsidRPr="00EC5FEE" w:rsidRDefault="004E0B3C" w:rsidP="004E0B3C">
            <w:pPr>
              <w:rPr>
                <w:ins w:id="1826" w:author="Javier Kachuka" w:date="2019-11-05T23:52:00Z"/>
                <w:rFonts w:cs="Arial"/>
                <w:b/>
                <w:sz w:val="24"/>
                <w:szCs w:val="24"/>
                <w:lang w:val="es-ES"/>
              </w:rPr>
            </w:pPr>
            <w:ins w:id="1827" w:author="Javier Kachuka" w:date="2019-11-05T23:52:00Z">
              <w:r w:rsidRPr="00EC5FEE">
                <w:rPr>
                  <w:rFonts w:cs="Arial"/>
                  <w:b/>
                  <w:sz w:val="24"/>
                  <w:szCs w:val="24"/>
                  <w:lang w:val="es-ES"/>
                </w:rPr>
                <w:t xml:space="preserve">Poscondición </w:t>
              </w:r>
            </w:ins>
          </w:p>
        </w:tc>
        <w:tc>
          <w:tcPr>
            <w:tcW w:w="6706" w:type="dxa"/>
            <w:gridSpan w:val="2"/>
          </w:tcPr>
          <w:p w14:paraId="50274CFE" w14:textId="096C76B4" w:rsidR="004E0B3C" w:rsidRPr="00EC5FEE" w:rsidRDefault="004E0B3C">
            <w:pPr>
              <w:rPr>
                <w:ins w:id="1828" w:author="Javier Kachuka" w:date="2019-11-05T23:52:00Z"/>
                <w:rFonts w:cs="Arial"/>
                <w:sz w:val="24"/>
                <w:szCs w:val="24"/>
                <w:lang w:val="es-ES"/>
              </w:rPr>
            </w:pPr>
            <w:ins w:id="1829" w:author="Javier Kachuka" w:date="2019-11-05T23:52:00Z">
              <w:r>
                <w:rPr>
                  <w:rFonts w:cs="Arial"/>
                  <w:sz w:val="24"/>
                  <w:szCs w:val="24"/>
                  <w:lang w:val="es-ES"/>
                </w:rPr>
                <w:t>Se modificaron los detalles de un</w:t>
              </w:r>
            </w:ins>
            <w:ins w:id="1830" w:author="Javier Kachuka" w:date="2019-11-06T00:03:00Z">
              <w:r w:rsidR="007B60A2">
                <w:rPr>
                  <w:rFonts w:cs="Arial"/>
                  <w:sz w:val="24"/>
                  <w:szCs w:val="24"/>
                  <w:lang w:val="es-ES"/>
                </w:rPr>
                <w:t xml:space="preserve"> socio</w:t>
              </w:r>
            </w:ins>
            <w:ins w:id="1831" w:author="Javier Kachuka" w:date="2019-11-05T23:52:00Z">
              <w:r>
                <w:rPr>
                  <w:rFonts w:cs="Arial"/>
                  <w:sz w:val="24"/>
                  <w:szCs w:val="24"/>
                  <w:lang w:val="es-ES"/>
                </w:rPr>
                <w:t xml:space="preserve">. </w:t>
              </w:r>
            </w:ins>
          </w:p>
        </w:tc>
      </w:tr>
      <w:tr w:rsidR="004E0B3C" w:rsidRPr="00A51454" w14:paraId="316CB705" w14:textId="77777777" w:rsidTr="004E0B3C">
        <w:trPr>
          <w:ins w:id="1832" w:author="Javier Kachuka" w:date="2019-11-05T23:52:00Z"/>
        </w:trPr>
        <w:tc>
          <w:tcPr>
            <w:tcW w:w="8828" w:type="dxa"/>
            <w:gridSpan w:val="3"/>
            <w:shd w:val="clear" w:color="auto" w:fill="9CC2E5" w:themeFill="accent1" w:themeFillTint="99"/>
          </w:tcPr>
          <w:p w14:paraId="30CFDD62" w14:textId="77777777" w:rsidR="004E0B3C" w:rsidRPr="00EC5FEE" w:rsidRDefault="004E0B3C" w:rsidP="004E0B3C">
            <w:pPr>
              <w:jc w:val="center"/>
              <w:rPr>
                <w:ins w:id="1833" w:author="Javier Kachuka" w:date="2019-11-05T23:52:00Z"/>
                <w:rFonts w:cs="Arial"/>
                <w:b/>
                <w:sz w:val="24"/>
                <w:szCs w:val="24"/>
                <w:lang w:val="es-ES"/>
              </w:rPr>
            </w:pPr>
            <w:ins w:id="1834" w:author="Javier Kachuka" w:date="2019-11-05T23:52:00Z">
              <w:r w:rsidRPr="00EC5FEE">
                <w:rPr>
                  <w:rFonts w:cs="Arial"/>
                  <w:b/>
                  <w:sz w:val="24"/>
                  <w:szCs w:val="24"/>
                  <w:lang w:val="es-ES"/>
                </w:rPr>
                <w:t>Curso Típico de Eventos</w:t>
              </w:r>
            </w:ins>
          </w:p>
        </w:tc>
      </w:tr>
      <w:tr w:rsidR="004E0B3C" w:rsidRPr="00563768" w14:paraId="59BDF598" w14:textId="77777777" w:rsidTr="004E0B3C">
        <w:trPr>
          <w:ins w:id="1835" w:author="Javier Kachuka" w:date="2019-11-05T23:52:00Z"/>
        </w:trPr>
        <w:tc>
          <w:tcPr>
            <w:tcW w:w="4414" w:type="dxa"/>
            <w:gridSpan w:val="2"/>
          </w:tcPr>
          <w:p w14:paraId="32B5FA0F" w14:textId="7B7E6C52" w:rsidR="004E0B3C" w:rsidRPr="00EC5FEE" w:rsidRDefault="004E0B3C">
            <w:pPr>
              <w:pStyle w:val="Prrafodelista"/>
              <w:numPr>
                <w:ilvl w:val="0"/>
                <w:numId w:val="34"/>
              </w:numPr>
              <w:jc w:val="both"/>
              <w:rPr>
                <w:ins w:id="1836" w:author="Javier Kachuka" w:date="2019-11-05T23:52:00Z"/>
                <w:rFonts w:cs="Arial"/>
                <w:sz w:val="24"/>
                <w:szCs w:val="24"/>
                <w:lang w:val="es-ES"/>
              </w:rPr>
            </w:pPr>
            <w:ins w:id="1837" w:author="Javier Kachuka" w:date="2019-11-05T23:52:00Z">
              <w:r>
                <w:rPr>
                  <w:rFonts w:cs="Arial"/>
                  <w:sz w:val="24"/>
                  <w:szCs w:val="24"/>
                  <w:lang w:val="es-ES"/>
                </w:rPr>
                <w:t>El caso de uso comienza cuando el oficinista o administrador solicita modificar un</w:t>
              </w:r>
            </w:ins>
            <w:ins w:id="1838" w:author="Javier Kachuka" w:date="2019-11-06T00:03:00Z">
              <w:r w:rsidR="007B60A2">
                <w:rPr>
                  <w:rFonts w:cs="Arial"/>
                  <w:sz w:val="24"/>
                  <w:szCs w:val="24"/>
                  <w:lang w:val="es-ES"/>
                </w:rPr>
                <w:t xml:space="preserve"> socio</w:t>
              </w:r>
            </w:ins>
            <w:ins w:id="1839" w:author="Javier Kachuka" w:date="2019-11-05T23:52:00Z">
              <w:r>
                <w:rPr>
                  <w:rFonts w:cs="Arial"/>
                  <w:sz w:val="24"/>
                  <w:szCs w:val="24"/>
                  <w:lang w:val="es-ES"/>
                </w:rPr>
                <w:t>.</w:t>
              </w:r>
            </w:ins>
          </w:p>
        </w:tc>
        <w:tc>
          <w:tcPr>
            <w:tcW w:w="4414" w:type="dxa"/>
          </w:tcPr>
          <w:p w14:paraId="0A46D09E" w14:textId="77777777" w:rsidR="004E0B3C" w:rsidRPr="00EC5FEE" w:rsidRDefault="004E0B3C" w:rsidP="004E0B3C">
            <w:pPr>
              <w:jc w:val="both"/>
              <w:rPr>
                <w:ins w:id="1840" w:author="Javier Kachuka" w:date="2019-11-05T23:52:00Z"/>
                <w:rFonts w:cs="Arial"/>
                <w:sz w:val="24"/>
                <w:szCs w:val="24"/>
                <w:lang w:val="es-ES"/>
              </w:rPr>
            </w:pPr>
          </w:p>
        </w:tc>
      </w:tr>
      <w:tr w:rsidR="004E0B3C" w:rsidRPr="00563768" w14:paraId="5379ACC0" w14:textId="77777777" w:rsidTr="004E0B3C">
        <w:trPr>
          <w:ins w:id="1841" w:author="Javier Kachuka" w:date="2019-11-05T23:52:00Z"/>
        </w:trPr>
        <w:tc>
          <w:tcPr>
            <w:tcW w:w="4414" w:type="dxa"/>
            <w:gridSpan w:val="2"/>
          </w:tcPr>
          <w:p w14:paraId="6783AAE6" w14:textId="77777777" w:rsidR="004E0B3C" w:rsidRPr="00572E70" w:rsidRDefault="004E0B3C" w:rsidP="004E0B3C">
            <w:pPr>
              <w:jc w:val="both"/>
              <w:rPr>
                <w:ins w:id="1842" w:author="Javier Kachuka" w:date="2019-11-05T23:52:00Z"/>
                <w:rFonts w:cs="Arial"/>
                <w:sz w:val="24"/>
                <w:szCs w:val="24"/>
                <w:lang w:val="es-ES"/>
              </w:rPr>
            </w:pPr>
          </w:p>
        </w:tc>
        <w:tc>
          <w:tcPr>
            <w:tcW w:w="4414" w:type="dxa"/>
          </w:tcPr>
          <w:p w14:paraId="41401BDC" w14:textId="12EEF300" w:rsidR="004E0B3C" w:rsidRPr="00572E70" w:rsidRDefault="004E0B3C">
            <w:pPr>
              <w:pStyle w:val="Prrafodelista"/>
              <w:numPr>
                <w:ilvl w:val="0"/>
                <w:numId w:val="34"/>
              </w:numPr>
              <w:jc w:val="both"/>
              <w:rPr>
                <w:ins w:id="1843" w:author="Javier Kachuka" w:date="2019-11-05T23:52:00Z"/>
                <w:rFonts w:cs="Arial"/>
                <w:sz w:val="24"/>
                <w:szCs w:val="24"/>
                <w:lang w:val="es-ES"/>
              </w:rPr>
            </w:pPr>
            <w:ins w:id="1844" w:author="Javier Kachuka" w:date="2019-11-05T23:52:00Z">
              <w:r>
                <w:rPr>
                  <w:rFonts w:cs="Arial"/>
                  <w:sz w:val="24"/>
                  <w:szCs w:val="24"/>
                  <w:lang w:val="es-ES"/>
                </w:rPr>
                <w:t>El sistema muestra todos los datos correspondientes a ese</w:t>
              </w:r>
            </w:ins>
            <w:ins w:id="1845" w:author="Javier Kachuka" w:date="2019-11-06T00:03:00Z">
              <w:r w:rsidR="00074280">
                <w:rPr>
                  <w:rFonts w:cs="Arial"/>
                  <w:sz w:val="24"/>
                  <w:szCs w:val="24"/>
                  <w:lang w:val="es-ES"/>
                </w:rPr>
                <w:t xml:space="preserve"> socio</w:t>
              </w:r>
            </w:ins>
            <w:ins w:id="1846" w:author="Javier Kachuka" w:date="2019-11-05T23:52:00Z">
              <w:r>
                <w:rPr>
                  <w:rFonts w:cs="Arial"/>
                  <w:sz w:val="24"/>
                  <w:szCs w:val="24"/>
                  <w:lang w:val="es-ES"/>
                </w:rPr>
                <w:t>.</w:t>
              </w:r>
            </w:ins>
          </w:p>
        </w:tc>
      </w:tr>
      <w:tr w:rsidR="004E0B3C" w:rsidRPr="00563768" w14:paraId="3190D7ED" w14:textId="77777777" w:rsidTr="004E0B3C">
        <w:trPr>
          <w:ins w:id="1847" w:author="Javier Kachuka" w:date="2019-11-05T23:52:00Z"/>
        </w:trPr>
        <w:tc>
          <w:tcPr>
            <w:tcW w:w="4414" w:type="dxa"/>
            <w:gridSpan w:val="2"/>
          </w:tcPr>
          <w:p w14:paraId="7DE515D1" w14:textId="13DD68B4" w:rsidR="004E0B3C" w:rsidRPr="00572E70" w:rsidRDefault="004E0B3C">
            <w:pPr>
              <w:pStyle w:val="Prrafodelista"/>
              <w:numPr>
                <w:ilvl w:val="0"/>
                <w:numId w:val="34"/>
              </w:numPr>
              <w:jc w:val="both"/>
              <w:rPr>
                <w:ins w:id="1848" w:author="Javier Kachuka" w:date="2019-11-05T23:52:00Z"/>
                <w:rFonts w:cs="Arial"/>
                <w:sz w:val="24"/>
                <w:szCs w:val="24"/>
                <w:lang w:val="es-ES"/>
              </w:rPr>
            </w:pPr>
            <w:ins w:id="1849" w:author="Javier Kachuka" w:date="2019-11-05T23:52:00Z">
              <w:r>
                <w:rPr>
                  <w:rFonts w:cs="Arial"/>
                  <w:sz w:val="24"/>
                  <w:szCs w:val="24"/>
                  <w:lang w:val="es-ES"/>
                </w:rPr>
                <w:t>El</w:t>
              </w:r>
            </w:ins>
            <w:ins w:id="1850" w:author="Javier Kachuka" w:date="2019-11-06T00:13:00Z">
              <w:r w:rsidR="007921DC">
                <w:rPr>
                  <w:rFonts w:cs="Arial"/>
                  <w:sz w:val="24"/>
                  <w:szCs w:val="24"/>
                  <w:lang w:val="es-ES"/>
                </w:rPr>
                <w:t xml:space="preserve"> oficinista o administrador</w:t>
              </w:r>
            </w:ins>
            <w:ins w:id="1851" w:author="Javier Kachuka" w:date="2019-11-05T23:52:00Z">
              <w:r>
                <w:rPr>
                  <w:rFonts w:cs="Arial"/>
                  <w:sz w:val="24"/>
                  <w:szCs w:val="24"/>
                  <w:lang w:val="es-ES"/>
                </w:rPr>
                <w:t xml:space="preserve"> modifica los datos correspondientes.</w:t>
              </w:r>
            </w:ins>
          </w:p>
        </w:tc>
        <w:tc>
          <w:tcPr>
            <w:tcW w:w="4414" w:type="dxa"/>
          </w:tcPr>
          <w:p w14:paraId="5882EB7C" w14:textId="77777777" w:rsidR="004E0B3C" w:rsidRPr="00572E70" w:rsidRDefault="004E0B3C" w:rsidP="004E0B3C">
            <w:pPr>
              <w:jc w:val="both"/>
              <w:rPr>
                <w:ins w:id="1852" w:author="Javier Kachuka" w:date="2019-11-05T23:52:00Z"/>
                <w:rFonts w:cs="Arial"/>
                <w:sz w:val="24"/>
                <w:szCs w:val="24"/>
                <w:lang w:val="es-ES"/>
              </w:rPr>
            </w:pPr>
          </w:p>
        </w:tc>
      </w:tr>
      <w:tr w:rsidR="004E0B3C" w:rsidRPr="00563768" w14:paraId="7EE59433" w14:textId="77777777" w:rsidTr="004E0B3C">
        <w:trPr>
          <w:ins w:id="1853" w:author="Javier Kachuka" w:date="2019-11-05T23:52:00Z"/>
        </w:trPr>
        <w:tc>
          <w:tcPr>
            <w:tcW w:w="4414" w:type="dxa"/>
            <w:gridSpan w:val="2"/>
          </w:tcPr>
          <w:p w14:paraId="1CB87DCF" w14:textId="77777777" w:rsidR="004E0B3C" w:rsidRPr="00572E70" w:rsidRDefault="004E0B3C" w:rsidP="004E0B3C">
            <w:pPr>
              <w:jc w:val="both"/>
              <w:rPr>
                <w:ins w:id="1854" w:author="Javier Kachuka" w:date="2019-11-05T23:52:00Z"/>
                <w:rFonts w:cs="Arial"/>
                <w:sz w:val="24"/>
                <w:szCs w:val="24"/>
                <w:lang w:val="es-ES"/>
              </w:rPr>
            </w:pPr>
          </w:p>
        </w:tc>
        <w:tc>
          <w:tcPr>
            <w:tcW w:w="4414" w:type="dxa"/>
          </w:tcPr>
          <w:p w14:paraId="6CBF3873" w14:textId="77777777" w:rsidR="004E0B3C" w:rsidRPr="00572E70" w:rsidRDefault="004E0B3C" w:rsidP="004E0B3C">
            <w:pPr>
              <w:pStyle w:val="Prrafodelista"/>
              <w:numPr>
                <w:ilvl w:val="0"/>
                <w:numId w:val="34"/>
              </w:numPr>
              <w:jc w:val="both"/>
              <w:rPr>
                <w:ins w:id="1855" w:author="Javier Kachuka" w:date="2019-11-05T23:52:00Z"/>
                <w:rFonts w:cs="Arial"/>
                <w:sz w:val="24"/>
                <w:szCs w:val="24"/>
                <w:lang w:val="es-ES"/>
              </w:rPr>
            </w:pPr>
            <w:ins w:id="1856" w:author="Javier Kachuka" w:date="2019-11-05T23:52:00Z">
              <w:r>
                <w:rPr>
                  <w:rFonts w:cs="Arial"/>
                  <w:sz w:val="24"/>
                  <w:szCs w:val="24"/>
                  <w:lang w:val="es-ES"/>
                </w:rPr>
                <w:t>El sistema comprueba los datos, guarda los cambios y finaliza el caso de uso.</w:t>
              </w:r>
            </w:ins>
          </w:p>
        </w:tc>
      </w:tr>
      <w:tr w:rsidR="004E0B3C" w:rsidRPr="00EC5FEE" w14:paraId="10740971" w14:textId="77777777" w:rsidTr="004E0B3C">
        <w:trPr>
          <w:ins w:id="1857" w:author="Javier Kachuka" w:date="2019-11-05T23:52:00Z"/>
        </w:trPr>
        <w:tc>
          <w:tcPr>
            <w:tcW w:w="8828" w:type="dxa"/>
            <w:gridSpan w:val="3"/>
            <w:shd w:val="clear" w:color="auto" w:fill="9CC2E5" w:themeFill="accent1" w:themeFillTint="99"/>
          </w:tcPr>
          <w:p w14:paraId="4873759E" w14:textId="77777777" w:rsidR="004E0B3C" w:rsidRPr="00EC5FEE" w:rsidRDefault="004E0B3C" w:rsidP="004E0B3C">
            <w:pPr>
              <w:jc w:val="center"/>
              <w:rPr>
                <w:ins w:id="1858" w:author="Javier Kachuka" w:date="2019-11-05T23:52:00Z"/>
                <w:rFonts w:cs="Arial"/>
                <w:sz w:val="24"/>
                <w:szCs w:val="24"/>
                <w:lang w:val="es-ES"/>
              </w:rPr>
            </w:pPr>
            <w:ins w:id="1859" w:author="Javier Kachuka" w:date="2019-11-05T23:52:00Z">
              <w:r>
                <w:rPr>
                  <w:rFonts w:cs="Arial"/>
                  <w:b/>
                  <w:sz w:val="24"/>
                  <w:szCs w:val="24"/>
                  <w:lang w:val="es-ES"/>
                </w:rPr>
                <w:t>C</w:t>
              </w:r>
              <w:r w:rsidRPr="00EC5FEE">
                <w:rPr>
                  <w:rFonts w:cs="Arial"/>
                  <w:b/>
                  <w:sz w:val="24"/>
                  <w:szCs w:val="24"/>
                  <w:lang w:val="es-ES"/>
                </w:rPr>
                <w:t>urso Alternativo de Eventos</w:t>
              </w:r>
            </w:ins>
          </w:p>
        </w:tc>
      </w:tr>
      <w:tr w:rsidR="004E0B3C" w:rsidRPr="00563768" w14:paraId="29ED100A" w14:textId="77777777" w:rsidTr="004E0B3C">
        <w:trPr>
          <w:ins w:id="1860" w:author="Javier Kachuka" w:date="2019-11-05T23:52:00Z"/>
        </w:trPr>
        <w:tc>
          <w:tcPr>
            <w:tcW w:w="4414" w:type="dxa"/>
            <w:gridSpan w:val="2"/>
          </w:tcPr>
          <w:p w14:paraId="4E9ADBC3" w14:textId="77777777" w:rsidR="004E0B3C" w:rsidRPr="00EC5FEE" w:rsidRDefault="004E0B3C" w:rsidP="004E0B3C">
            <w:pPr>
              <w:jc w:val="both"/>
              <w:rPr>
                <w:ins w:id="1861" w:author="Javier Kachuka" w:date="2019-11-05T23:52:00Z"/>
                <w:rFonts w:cs="Arial"/>
                <w:b/>
                <w:sz w:val="24"/>
                <w:szCs w:val="24"/>
                <w:lang w:val="es-ES"/>
              </w:rPr>
            </w:pPr>
          </w:p>
        </w:tc>
        <w:tc>
          <w:tcPr>
            <w:tcW w:w="4414" w:type="dxa"/>
          </w:tcPr>
          <w:p w14:paraId="25EDAC05" w14:textId="77777777" w:rsidR="004E0B3C" w:rsidRPr="00EC5FEE" w:rsidRDefault="004E0B3C" w:rsidP="004E0B3C">
            <w:pPr>
              <w:jc w:val="both"/>
              <w:rPr>
                <w:ins w:id="1862" w:author="Javier Kachuka" w:date="2019-11-05T23:52:00Z"/>
                <w:rFonts w:cs="Arial"/>
                <w:sz w:val="24"/>
                <w:szCs w:val="24"/>
                <w:lang w:val="es-ES"/>
              </w:rPr>
            </w:pPr>
            <w:ins w:id="1863" w:author="Javier Kachuka" w:date="2019-11-05T23:52:00Z">
              <w:r>
                <w:rPr>
                  <w:rFonts w:cs="Arial"/>
                  <w:sz w:val="24"/>
                  <w:szCs w:val="24"/>
                  <w:lang w:val="es-ES"/>
                </w:rPr>
                <w:t>4.1 Si los datos no son correctos el sistema solicita que se vuelvan a ingresar.</w:t>
              </w:r>
            </w:ins>
          </w:p>
        </w:tc>
      </w:tr>
    </w:tbl>
    <w:p w14:paraId="14D7D5CA" w14:textId="65F8B686" w:rsidR="004E0B3C" w:rsidRDefault="004E0B3C" w:rsidP="00431D6D">
      <w:pPr>
        <w:rPr>
          <w:ins w:id="1864" w:author="Javier Kachuka" w:date="2019-11-05T23:53:00Z"/>
          <w:lang w:val="es-ES"/>
        </w:rPr>
      </w:pPr>
    </w:p>
    <w:p w14:paraId="117F2E04" w14:textId="77777777" w:rsidR="00924F0F" w:rsidRDefault="00924F0F" w:rsidP="00431D6D">
      <w:pPr>
        <w:rPr>
          <w:ins w:id="1865" w:author="Javier Kachuka" w:date="2019-11-05T23:52:00Z"/>
          <w:lang w:val="es-ES"/>
        </w:rPr>
      </w:pPr>
    </w:p>
    <w:tbl>
      <w:tblPr>
        <w:tblStyle w:val="Tablaconcuadrcula"/>
        <w:tblW w:w="0" w:type="auto"/>
        <w:tblLook w:val="04A0" w:firstRow="1" w:lastRow="0" w:firstColumn="1" w:lastColumn="0" w:noHBand="0" w:noVBand="1"/>
      </w:tblPr>
      <w:tblGrid>
        <w:gridCol w:w="2122"/>
        <w:gridCol w:w="2292"/>
        <w:gridCol w:w="4414"/>
      </w:tblGrid>
      <w:tr w:rsidR="007921DC" w:rsidRPr="00563768" w14:paraId="702054EA" w14:textId="77777777" w:rsidTr="004E0B3C">
        <w:trPr>
          <w:ins w:id="1866" w:author="Javier Kachuka" w:date="2019-11-05T23:53:00Z"/>
        </w:trPr>
        <w:tc>
          <w:tcPr>
            <w:tcW w:w="2122" w:type="dxa"/>
            <w:shd w:val="clear" w:color="auto" w:fill="9CC2E5" w:themeFill="accent1" w:themeFillTint="99"/>
          </w:tcPr>
          <w:p w14:paraId="6711EB31" w14:textId="7C5DD0F8" w:rsidR="007921DC" w:rsidRPr="00EC5FEE" w:rsidRDefault="007921DC" w:rsidP="007921DC">
            <w:pPr>
              <w:rPr>
                <w:ins w:id="1867" w:author="Javier Kachuka" w:date="2019-11-05T23:53:00Z"/>
                <w:rFonts w:cs="Arial"/>
                <w:b/>
                <w:sz w:val="24"/>
                <w:szCs w:val="24"/>
                <w:lang w:val="es-ES"/>
              </w:rPr>
            </w:pPr>
            <w:ins w:id="1868" w:author="Javier Kachuka" w:date="2019-11-06T00:14:00Z">
              <w:r w:rsidRPr="00EC5FEE">
                <w:rPr>
                  <w:rFonts w:cs="Arial"/>
                  <w:b/>
                  <w:sz w:val="24"/>
                  <w:szCs w:val="24"/>
                  <w:lang w:val="es-ES"/>
                </w:rPr>
                <w:t>Caso de uso</w:t>
              </w:r>
            </w:ins>
          </w:p>
        </w:tc>
        <w:tc>
          <w:tcPr>
            <w:tcW w:w="6706" w:type="dxa"/>
            <w:gridSpan w:val="2"/>
          </w:tcPr>
          <w:p w14:paraId="3578A35F" w14:textId="05D45239" w:rsidR="007921DC" w:rsidRPr="00EC5FEE" w:rsidRDefault="007921DC" w:rsidP="007921DC">
            <w:pPr>
              <w:rPr>
                <w:ins w:id="1869" w:author="Javier Kachuka" w:date="2019-11-05T23:53:00Z"/>
                <w:rFonts w:cs="Arial"/>
                <w:sz w:val="24"/>
                <w:szCs w:val="24"/>
                <w:lang w:val="es-ES"/>
              </w:rPr>
            </w:pPr>
            <w:ins w:id="1870" w:author="Javier Kachuka" w:date="2019-11-06T00:14:00Z">
              <w:r>
                <w:rPr>
                  <w:rFonts w:cs="Arial"/>
                  <w:sz w:val="24"/>
                  <w:szCs w:val="24"/>
                  <w:lang w:val="es-ES"/>
                </w:rPr>
                <w:t>Eliminar Socio (ABM de Socio)</w:t>
              </w:r>
            </w:ins>
          </w:p>
        </w:tc>
      </w:tr>
      <w:tr w:rsidR="007921DC" w:rsidRPr="00A51454" w14:paraId="098992B6" w14:textId="77777777" w:rsidTr="004E0B3C">
        <w:trPr>
          <w:ins w:id="1871" w:author="Javier Kachuka" w:date="2019-11-05T23:53:00Z"/>
        </w:trPr>
        <w:tc>
          <w:tcPr>
            <w:tcW w:w="2122" w:type="dxa"/>
            <w:shd w:val="clear" w:color="auto" w:fill="9CC2E5" w:themeFill="accent1" w:themeFillTint="99"/>
          </w:tcPr>
          <w:p w14:paraId="23669A4F" w14:textId="1C5A57F2" w:rsidR="007921DC" w:rsidRPr="00EC5FEE" w:rsidRDefault="007921DC" w:rsidP="007921DC">
            <w:pPr>
              <w:rPr>
                <w:ins w:id="1872" w:author="Javier Kachuka" w:date="2019-11-05T23:53:00Z"/>
                <w:rFonts w:cs="Arial"/>
                <w:b/>
                <w:sz w:val="24"/>
                <w:szCs w:val="24"/>
                <w:lang w:val="es-ES"/>
              </w:rPr>
            </w:pPr>
            <w:ins w:id="1873" w:author="Javier Kachuka" w:date="2019-11-06T00:14:00Z">
              <w:r w:rsidRPr="00EC5FEE">
                <w:rPr>
                  <w:rFonts w:cs="Arial"/>
                  <w:b/>
                  <w:sz w:val="24"/>
                  <w:szCs w:val="24"/>
                  <w:lang w:val="es-ES"/>
                </w:rPr>
                <w:t>Actor</w:t>
              </w:r>
            </w:ins>
          </w:p>
        </w:tc>
        <w:tc>
          <w:tcPr>
            <w:tcW w:w="6706" w:type="dxa"/>
            <w:gridSpan w:val="2"/>
          </w:tcPr>
          <w:p w14:paraId="323A8192" w14:textId="2C0C2F9A" w:rsidR="007921DC" w:rsidRPr="00EC5FEE" w:rsidRDefault="007921DC" w:rsidP="007921DC">
            <w:pPr>
              <w:rPr>
                <w:ins w:id="1874" w:author="Javier Kachuka" w:date="2019-11-05T23:53:00Z"/>
                <w:rFonts w:cs="Arial"/>
                <w:sz w:val="24"/>
                <w:szCs w:val="24"/>
                <w:lang w:val="es-ES"/>
              </w:rPr>
            </w:pPr>
            <w:ins w:id="1875" w:author="Javier Kachuka" w:date="2019-11-06T00:14:00Z">
              <w:r w:rsidRPr="002410FA">
                <w:rPr>
                  <w:rFonts w:cs="Arial"/>
                  <w:sz w:val="24"/>
                  <w:szCs w:val="24"/>
                  <w:lang w:val="es-ES"/>
                </w:rPr>
                <w:t>Oficinista</w:t>
              </w:r>
              <w:r>
                <w:rPr>
                  <w:rFonts w:cs="Arial"/>
                  <w:sz w:val="24"/>
                  <w:szCs w:val="24"/>
                  <w:lang w:val="es-ES"/>
                </w:rPr>
                <w:t>, administrador</w:t>
              </w:r>
            </w:ins>
          </w:p>
        </w:tc>
      </w:tr>
      <w:tr w:rsidR="007921DC" w:rsidRPr="00563768" w14:paraId="5B665D01" w14:textId="77777777" w:rsidTr="004E0B3C">
        <w:trPr>
          <w:ins w:id="1876" w:author="Javier Kachuka" w:date="2019-11-05T23:53:00Z"/>
        </w:trPr>
        <w:tc>
          <w:tcPr>
            <w:tcW w:w="2122" w:type="dxa"/>
            <w:shd w:val="clear" w:color="auto" w:fill="9CC2E5" w:themeFill="accent1" w:themeFillTint="99"/>
          </w:tcPr>
          <w:p w14:paraId="7DCE0D55" w14:textId="6E965420" w:rsidR="007921DC" w:rsidRPr="00EC5FEE" w:rsidRDefault="007921DC" w:rsidP="007921DC">
            <w:pPr>
              <w:rPr>
                <w:ins w:id="1877" w:author="Javier Kachuka" w:date="2019-11-05T23:53:00Z"/>
                <w:rFonts w:cs="Arial"/>
                <w:b/>
                <w:sz w:val="24"/>
                <w:szCs w:val="24"/>
                <w:lang w:val="es-ES"/>
              </w:rPr>
            </w:pPr>
            <w:ins w:id="1878" w:author="Javier Kachuka" w:date="2019-11-06T00:14:00Z">
              <w:r w:rsidRPr="00EC5FEE">
                <w:rPr>
                  <w:rFonts w:cs="Arial"/>
                  <w:b/>
                  <w:sz w:val="24"/>
                  <w:szCs w:val="24"/>
                  <w:lang w:val="es-ES"/>
                </w:rPr>
                <w:t xml:space="preserve">Descripción </w:t>
              </w:r>
            </w:ins>
          </w:p>
        </w:tc>
        <w:tc>
          <w:tcPr>
            <w:tcW w:w="6706" w:type="dxa"/>
            <w:gridSpan w:val="2"/>
          </w:tcPr>
          <w:p w14:paraId="64E25F14" w14:textId="5F8D11C1" w:rsidR="007921DC" w:rsidRPr="00EC5FEE" w:rsidRDefault="007921DC" w:rsidP="007921DC">
            <w:pPr>
              <w:rPr>
                <w:ins w:id="1879" w:author="Javier Kachuka" w:date="2019-11-05T23:53:00Z"/>
                <w:rFonts w:cs="Arial"/>
                <w:sz w:val="24"/>
                <w:szCs w:val="24"/>
                <w:lang w:val="es-ES"/>
              </w:rPr>
            </w:pPr>
            <w:ins w:id="1880" w:author="Javier Kachuka" w:date="2019-11-06T00:1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ins>
          </w:p>
        </w:tc>
      </w:tr>
      <w:tr w:rsidR="007921DC" w:rsidRPr="00EC5FEE" w14:paraId="6CF6E28F" w14:textId="77777777" w:rsidTr="004E0B3C">
        <w:trPr>
          <w:ins w:id="1881" w:author="Javier Kachuka" w:date="2019-11-05T23:53:00Z"/>
        </w:trPr>
        <w:tc>
          <w:tcPr>
            <w:tcW w:w="2122" w:type="dxa"/>
            <w:shd w:val="clear" w:color="auto" w:fill="9CC2E5" w:themeFill="accent1" w:themeFillTint="99"/>
          </w:tcPr>
          <w:p w14:paraId="010AC7EF" w14:textId="36ABF4B7" w:rsidR="007921DC" w:rsidRPr="00EC5FEE" w:rsidRDefault="007921DC" w:rsidP="007921DC">
            <w:pPr>
              <w:rPr>
                <w:ins w:id="1882" w:author="Javier Kachuka" w:date="2019-11-05T23:53:00Z"/>
                <w:rFonts w:cs="Arial"/>
                <w:b/>
                <w:sz w:val="24"/>
                <w:szCs w:val="24"/>
                <w:lang w:val="es-ES"/>
              </w:rPr>
            </w:pPr>
            <w:ins w:id="1883" w:author="Javier Kachuka" w:date="2019-11-06T00:14:00Z">
              <w:r w:rsidRPr="00EC5FEE">
                <w:rPr>
                  <w:rFonts w:cs="Arial"/>
                  <w:b/>
                  <w:sz w:val="24"/>
                  <w:szCs w:val="24"/>
                  <w:lang w:val="es-ES"/>
                </w:rPr>
                <w:t>Referencia Cruzada</w:t>
              </w:r>
            </w:ins>
          </w:p>
        </w:tc>
        <w:tc>
          <w:tcPr>
            <w:tcW w:w="6706" w:type="dxa"/>
            <w:gridSpan w:val="2"/>
          </w:tcPr>
          <w:p w14:paraId="15A4C3C4" w14:textId="647D2785" w:rsidR="007921DC" w:rsidRPr="00EC5FEE" w:rsidRDefault="007921DC" w:rsidP="007921DC">
            <w:pPr>
              <w:rPr>
                <w:ins w:id="1884" w:author="Javier Kachuka" w:date="2019-11-05T23:53:00Z"/>
                <w:rFonts w:cs="Arial"/>
                <w:sz w:val="24"/>
                <w:szCs w:val="24"/>
                <w:lang w:val="es-ES"/>
              </w:rPr>
            </w:pPr>
            <w:ins w:id="1885" w:author="Javier Kachuka" w:date="2019-11-06T00:14:00Z">
              <w:r w:rsidRPr="00EC5FEE">
                <w:rPr>
                  <w:rFonts w:cs="Arial"/>
                  <w:sz w:val="24"/>
                  <w:szCs w:val="24"/>
                  <w:lang w:val="es-ES"/>
                </w:rPr>
                <w:t>RF</w:t>
              </w:r>
              <w:r>
                <w:rPr>
                  <w:rFonts w:cs="Arial"/>
                  <w:sz w:val="24"/>
                  <w:szCs w:val="24"/>
                  <w:lang w:val="es-ES"/>
                </w:rPr>
                <w:t>2.3</w:t>
              </w:r>
            </w:ins>
          </w:p>
        </w:tc>
      </w:tr>
      <w:tr w:rsidR="004E0B3C" w:rsidRPr="00A51454" w14:paraId="05E4C6C3" w14:textId="77777777" w:rsidTr="004E0B3C">
        <w:trPr>
          <w:ins w:id="1886" w:author="Javier Kachuka" w:date="2019-11-05T23:53:00Z"/>
        </w:trPr>
        <w:tc>
          <w:tcPr>
            <w:tcW w:w="2122" w:type="dxa"/>
            <w:shd w:val="clear" w:color="auto" w:fill="9CC2E5" w:themeFill="accent1" w:themeFillTint="99"/>
          </w:tcPr>
          <w:p w14:paraId="565E81AB" w14:textId="77777777" w:rsidR="004E0B3C" w:rsidRPr="00EC5FEE" w:rsidRDefault="004E0B3C" w:rsidP="004E0B3C">
            <w:pPr>
              <w:rPr>
                <w:ins w:id="1887" w:author="Javier Kachuka" w:date="2019-11-05T23:53:00Z"/>
                <w:rFonts w:cs="Arial"/>
                <w:b/>
                <w:sz w:val="24"/>
                <w:szCs w:val="24"/>
                <w:lang w:val="es-ES"/>
              </w:rPr>
            </w:pPr>
            <w:ins w:id="1888" w:author="Javier Kachuka" w:date="2019-11-05T23:53:00Z">
              <w:r w:rsidRPr="00EC5FEE">
                <w:rPr>
                  <w:rFonts w:cs="Arial"/>
                  <w:b/>
                  <w:sz w:val="24"/>
                  <w:szCs w:val="24"/>
                  <w:lang w:val="es-ES"/>
                </w:rPr>
                <w:lastRenderedPageBreak/>
                <w:t xml:space="preserve">Precondición </w:t>
              </w:r>
            </w:ins>
          </w:p>
        </w:tc>
        <w:tc>
          <w:tcPr>
            <w:tcW w:w="6706" w:type="dxa"/>
            <w:gridSpan w:val="2"/>
          </w:tcPr>
          <w:p w14:paraId="02A16D25" w14:textId="68746707" w:rsidR="004E0B3C" w:rsidRPr="00EC5FEE" w:rsidRDefault="007921DC">
            <w:pPr>
              <w:rPr>
                <w:ins w:id="1889" w:author="Javier Kachuka" w:date="2019-11-05T23:53:00Z"/>
                <w:rFonts w:cs="Arial"/>
                <w:sz w:val="24"/>
                <w:szCs w:val="24"/>
                <w:lang w:val="es-ES"/>
              </w:rPr>
            </w:pPr>
            <w:ins w:id="1890" w:author="Javier Kachuka" w:date="2019-11-05T23:53:00Z">
              <w:r>
                <w:rPr>
                  <w:rFonts w:cs="Arial"/>
                  <w:sz w:val="24"/>
                  <w:szCs w:val="24"/>
                  <w:lang w:val="es-ES"/>
                </w:rPr>
                <w:t>Debe existir un</w:t>
              </w:r>
            </w:ins>
            <w:ins w:id="1891" w:author="Javier Kachuka" w:date="2019-11-06T00:16:00Z">
              <w:r>
                <w:rPr>
                  <w:rFonts w:cs="Arial"/>
                  <w:sz w:val="24"/>
                  <w:szCs w:val="24"/>
                  <w:lang w:val="es-ES"/>
                </w:rPr>
                <w:t xml:space="preserve"> socio</w:t>
              </w:r>
            </w:ins>
            <w:ins w:id="1892" w:author="Javier Kachuka" w:date="2019-11-05T23:53:00Z">
              <w:r w:rsidR="004E0B3C">
                <w:rPr>
                  <w:rFonts w:cs="Arial"/>
                  <w:sz w:val="24"/>
                  <w:szCs w:val="24"/>
                  <w:lang w:val="es-ES"/>
                </w:rPr>
                <w:t>.</w:t>
              </w:r>
            </w:ins>
          </w:p>
        </w:tc>
      </w:tr>
      <w:tr w:rsidR="004E0B3C" w:rsidRPr="00563768" w14:paraId="47346914" w14:textId="77777777" w:rsidTr="004E0B3C">
        <w:trPr>
          <w:ins w:id="1893" w:author="Javier Kachuka" w:date="2019-11-05T23:53:00Z"/>
        </w:trPr>
        <w:tc>
          <w:tcPr>
            <w:tcW w:w="2122" w:type="dxa"/>
            <w:shd w:val="clear" w:color="auto" w:fill="9CC2E5" w:themeFill="accent1" w:themeFillTint="99"/>
          </w:tcPr>
          <w:p w14:paraId="34A9E1A9" w14:textId="77777777" w:rsidR="004E0B3C" w:rsidRPr="00EC5FEE" w:rsidRDefault="004E0B3C" w:rsidP="004E0B3C">
            <w:pPr>
              <w:rPr>
                <w:ins w:id="1894" w:author="Javier Kachuka" w:date="2019-11-05T23:53:00Z"/>
                <w:rFonts w:cs="Arial"/>
                <w:b/>
                <w:sz w:val="24"/>
                <w:szCs w:val="24"/>
                <w:lang w:val="es-ES"/>
              </w:rPr>
            </w:pPr>
            <w:ins w:id="1895" w:author="Javier Kachuka" w:date="2019-11-05T23:53:00Z">
              <w:r w:rsidRPr="00EC5FEE">
                <w:rPr>
                  <w:rFonts w:cs="Arial"/>
                  <w:b/>
                  <w:sz w:val="24"/>
                  <w:szCs w:val="24"/>
                  <w:lang w:val="es-ES"/>
                </w:rPr>
                <w:t xml:space="preserve">Poscondición </w:t>
              </w:r>
            </w:ins>
          </w:p>
        </w:tc>
        <w:tc>
          <w:tcPr>
            <w:tcW w:w="6706" w:type="dxa"/>
            <w:gridSpan w:val="2"/>
          </w:tcPr>
          <w:p w14:paraId="7442F16A" w14:textId="7B632996" w:rsidR="004E0B3C" w:rsidRPr="003003BF" w:rsidRDefault="004E0B3C">
            <w:pPr>
              <w:rPr>
                <w:ins w:id="1896" w:author="Javier Kachuka" w:date="2019-11-05T23:53:00Z"/>
                <w:rFonts w:cs="Arial"/>
                <w:sz w:val="24"/>
                <w:szCs w:val="24"/>
                <w:lang w:val="es-ES"/>
              </w:rPr>
            </w:pPr>
            <w:ins w:id="1897" w:author="Javier Kachuka" w:date="2019-11-05T23:53:00Z">
              <w:r>
                <w:rPr>
                  <w:rFonts w:cs="Arial"/>
                  <w:sz w:val="24"/>
                  <w:szCs w:val="24"/>
                  <w:lang w:val="es-ES"/>
                </w:rPr>
                <w:t>Se eliminó</w:t>
              </w:r>
            </w:ins>
            <w:ins w:id="1898" w:author="Javier Kachuka" w:date="2019-11-06T00:16:00Z">
              <w:r w:rsidR="007921DC">
                <w:rPr>
                  <w:rFonts w:cs="Arial"/>
                  <w:sz w:val="24"/>
                  <w:szCs w:val="24"/>
                  <w:lang w:val="es-ES"/>
                </w:rPr>
                <w:t xml:space="preserve"> un socio</w:t>
              </w:r>
            </w:ins>
            <w:ins w:id="1899" w:author="Javier Kachuka" w:date="2019-11-05T23:53:00Z">
              <w:r>
                <w:rPr>
                  <w:rFonts w:cs="Arial"/>
                  <w:sz w:val="24"/>
                  <w:szCs w:val="24"/>
                  <w:lang w:val="es-ES"/>
                </w:rPr>
                <w:t xml:space="preserve"> del sistema.</w:t>
              </w:r>
            </w:ins>
          </w:p>
        </w:tc>
      </w:tr>
      <w:tr w:rsidR="004E0B3C" w:rsidRPr="00EC5FEE" w14:paraId="3BF05541" w14:textId="77777777" w:rsidTr="004E0B3C">
        <w:trPr>
          <w:ins w:id="1900" w:author="Javier Kachuka" w:date="2019-11-05T23:53:00Z"/>
        </w:trPr>
        <w:tc>
          <w:tcPr>
            <w:tcW w:w="8828" w:type="dxa"/>
            <w:gridSpan w:val="3"/>
            <w:shd w:val="clear" w:color="auto" w:fill="9CC2E5" w:themeFill="accent1" w:themeFillTint="99"/>
          </w:tcPr>
          <w:p w14:paraId="40B00659" w14:textId="77777777" w:rsidR="004E0B3C" w:rsidRPr="00EC5FEE" w:rsidRDefault="004E0B3C" w:rsidP="004E0B3C">
            <w:pPr>
              <w:jc w:val="center"/>
              <w:rPr>
                <w:ins w:id="1901" w:author="Javier Kachuka" w:date="2019-11-05T23:53:00Z"/>
                <w:rFonts w:cs="Arial"/>
                <w:b/>
                <w:sz w:val="24"/>
                <w:szCs w:val="24"/>
                <w:lang w:val="es-ES"/>
              </w:rPr>
            </w:pPr>
            <w:ins w:id="1902" w:author="Javier Kachuka" w:date="2019-11-05T23:53:00Z">
              <w:r w:rsidRPr="00EC5FEE">
                <w:rPr>
                  <w:rFonts w:cs="Arial"/>
                  <w:b/>
                  <w:sz w:val="24"/>
                  <w:szCs w:val="24"/>
                  <w:lang w:val="es-ES"/>
                </w:rPr>
                <w:t>Curso Típico de Eventos</w:t>
              </w:r>
            </w:ins>
          </w:p>
        </w:tc>
      </w:tr>
      <w:tr w:rsidR="004E0B3C" w:rsidRPr="00563768" w14:paraId="713C2A54" w14:textId="77777777" w:rsidTr="004E0B3C">
        <w:trPr>
          <w:ins w:id="1903" w:author="Javier Kachuka" w:date="2019-11-05T23:53:00Z"/>
        </w:trPr>
        <w:tc>
          <w:tcPr>
            <w:tcW w:w="4414" w:type="dxa"/>
            <w:gridSpan w:val="2"/>
          </w:tcPr>
          <w:p w14:paraId="0E037F0D" w14:textId="537BB439" w:rsidR="004E0B3C" w:rsidRPr="00A51454" w:rsidRDefault="004E0B3C">
            <w:pPr>
              <w:pStyle w:val="Prrafodelista"/>
              <w:numPr>
                <w:ilvl w:val="0"/>
                <w:numId w:val="35"/>
              </w:numPr>
              <w:jc w:val="both"/>
              <w:rPr>
                <w:ins w:id="1904" w:author="Javier Kachuka" w:date="2019-11-05T23:53:00Z"/>
                <w:rFonts w:cs="Arial"/>
                <w:sz w:val="24"/>
                <w:szCs w:val="24"/>
                <w:lang w:val="es-ES"/>
              </w:rPr>
            </w:pPr>
            <w:ins w:id="1905" w:author="Javier Kachuka" w:date="2019-11-05T23:53: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906" w:author="Javier Kachuka" w:date="2019-11-06T00:17:00Z">
              <w:r w:rsidR="007921DC">
                <w:rPr>
                  <w:rFonts w:cs="Arial"/>
                  <w:sz w:val="24"/>
                  <w:szCs w:val="24"/>
                  <w:lang w:val="es-ES"/>
                </w:rPr>
                <w:t xml:space="preserve"> socio</w:t>
              </w:r>
            </w:ins>
            <w:ins w:id="1907" w:author="Javier Kachuka" w:date="2019-11-05T23:53:00Z">
              <w:r>
                <w:rPr>
                  <w:rFonts w:cs="Arial"/>
                  <w:sz w:val="24"/>
                  <w:szCs w:val="24"/>
                  <w:lang w:val="es-ES"/>
                </w:rPr>
                <w:t>.</w:t>
              </w:r>
            </w:ins>
          </w:p>
        </w:tc>
        <w:tc>
          <w:tcPr>
            <w:tcW w:w="4414" w:type="dxa"/>
          </w:tcPr>
          <w:p w14:paraId="372DC06F" w14:textId="77777777" w:rsidR="004E0B3C" w:rsidRPr="00EC5FEE" w:rsidRDefault="004E0B3C" w:rsidP="004E0B3C">
            <w:pPr>
              <w:jc w:val="both"/>
              <w:rPr>
                <w:ins w:id="1908" w:author="Javier Kachuka" w:date="2019-11-05T23:53:00Z"/>
                <w:rFonts w:cs="Arial"/>
                <w:sz w:val="24"/>
                <w:szCs w:val="24"/>
                <w:lang w:val="es-ES"/>
              </w:rPr>
            </w:pPr>
          </w:p>
        </w:tc>
      </w:tr>
      <w:tr w:rsidR="004E0B3C" w:rsidRPr="00563768" w14:paraId="1906A82A" w14:textId="77777777" w:rsidTr="004E0B3C">
        <w:trPr>
          <w:ins w:id="1909" w:author="Javier Kachuka" w:date="2019-11-05T23:53:00Z"/>
        </w:trPr>
        <w:tc>
          <w:tcPr>
            <w:tcW w:w="4414" w:type="dxa"/>
            <w:gridSpan w:val="2"/>
          </w:tcPr>
          <w:p w14:paraId="2C30C7B6" w14:textId="77777777" w:rsidR="004E0B3C" w:rsidRPr="00EC5FEE" w:rsidRDefault="004E0B3C" w:rsidP="004E0B3C">
            <w:pPr>
              <w:jc w:val="both"/>
              <w:rPr>
                <w:ins w:id="1910" w:author="Javier Kachuka" w:date="2019-11-05T23:53:00Z"/>
                <w:rFonts w:cs="Arial"/>
                <w:sz w:val="24"/>
                <w:szCs w:val="24"/>
                <w:lang w:val="es-ES"/>
              </w:rPr>
            </w:pPr>
          </w:p>
        </w:tc>
        <w:tc>
          <w:tcPr>
            <w:tcW w:w="4414" w:type="dxa"/>
          </w:tcPr>
          <w:p w14:paraId="666A59DF" w14:textId="002564C9" w:rsidR="004E0B3C" w:rsidRPr="00A51454" w:rsidRDefault="004E0B3C">
            <w:pPr>
              <w:pStyle w:val="Prrafodelista"/>
              <w:numPr>
                <w:ilvl w:val="0"/>
                <w:numId w:val="35"/>
              </w:numPr>
              <w:jc w:val="both"/>
              <w:rPr>
                <w:ins w:id="1911" w:author="Javier Kachuka" w:date="2019-11-05T23:53:00Z"/>
                <w:rFonts w:cs="Arial"/>
                <w:sz w:val="24"/>
                <w:szCs w:val="24"/>
                <w:lang w:val="es-ES"/>
              </w:rPr>
            </w:pPr>
            <w:ins w:id="1912" w:author="Javier Kachuka" w:date="2019-11-05T23:53:00Z">
              <w:r w:rsidRPr="00A51454">
                <w:rPr>
                  <w:rFonts w:cs="Arial"/>
                  <w:sz w:val="24"/>
                  <w:szCs w:val="24"/>
                  <w:lang w:val="es-ES"/>
                </w:rPr>
                <w:t xml:space="preserve">El sistema </w:t>
              </w:r>
              <w:r>
                <w:rPr>
                  <w:rFonts w:cs="Arial"/>
                  <w:sz w:val="24"/>
                  <w:szCs w:val="24"/>
                  <w:lang w:val="es-ES"/>
                </w:rPr>
                <w:t>comprueba que el</w:t>
              </w:r>
            </w:ins>
            <w:ins w:id="1913" w:author="Javier Kachuka" w:date="2019-11-06T00:17:00Z">
              <w:r w:rsidR="007921DC">
                <w:rPr>
                  <w:rFonts w:cs="Arial"/>
                  <w:sz w:val="24"/>
                  <w:szCs w:val="24"/>
                  <w:lang w:val="es-ES"/>
                </w:rPr>
                <w:t xml:space="preserve"> socio</w:t>
              </w:r>
            </w:ins>
            <w:ins w:id="1914" w:author="Javier Kachuka" w:date="2019-11-05T23:53:00Z">
              <w:r>
                <w:rPr>
                  <w:rFonts w:cs="Arial"/>
                  <w:sz w:val="24"/>
                  <w:szCs w:val="24"/>
                  <w:lang w:val="es-ES"/>
                </w:rPr>
                <w:t xml:space="preserve"> no este asociado a</w:t>
              </w:r>
            </w:ins>
            <w:ins w:id="1915" w:author="Javier Kachuka" w:date="2019-11-06T00:17:00Z">
              <w:r w:rsidR="007921DC">
                <w:rPr>
                  <w:rFonts w:cs="Arial"/>
                  <w:sz w:val="24"/>
                  <w:szCs w:val="24"/>
                  <w:lang w:val="es-ES"/>
                </w:rPr>
                <w:t xml:space="preserve"> algún reclamo</w:t>
              </w:r>
            </w:ins>
            <w:ins w:id="1916" w:author="Javier Kachuka" w:date="2019-11-05T23:53:00Z">
              <w:r>
                <w:rPr>
                  <w:rFonts w:cs="Arial"/>
                  <w:sz w:val="24"/>
                  <w:szCs w:val="24"/>
                  <w:lang w:val="es-ES"/>
                </w:rPr>
                <w:t>.</w:t>
              </w:r>
            </w:ins>
          </w:p>
        </w:tc>
      </w:tr>
      <w:tr w:rsidR="004E0B3C" w:rsidRPr="00563768" w14:paraId="781E6395" w14:textId="77777777" w:rsidTr="004E0B3C">
        <w:trPr>
          <w:ins w:id="1917" w:author="Javier Kachuka" w:date="2019-11-05T23:53:00Z"/>
        </w:trPr>
        <w:tc>
          <w:tcPr>
            <w:tcW w:w="4414" w:type="dxa"/>
            <w:gridSpan w:val="2"/>
          </w:tcPr>
          <w:p w14:paraId="2F6E192B" w14:textId="77777777" w:rsidR="004E0B3C" w:rsidRPr="009F649C" w:rsidRDefault="004E0B3C" w:rsidP="004E0B3C">
            <w:pPr>
              <w:jc w:val="both"/>
              <w:rPr>
                <w:ins w:id="1918" w:author="Javier Kachuka" w:date="2019-11-05T23:53:00Z"/>
                <w:rFonts w:cs="Arial"/>
                <w:sz w:val="24"/>
                <w:szCs w:val="24"/>
                <w:lang w:val="es-ES"/>
              </w:rPr>
            </w:pPr>
          </w:p>
        </w:tc>
        <w:tc>
          <w:tcPr>
            <w:tcW w:w="4414" w:type="dxa"/>
          </w:tcPr>
          <w:p w14:paraId="2DC84C28" w14:textId="71054ED7" w:rsidR="004E0B3C" w:rsidRPr="009F649C" w:rsidRDefault="004E0B3C">
            <w:pPr>
              <w:pStyle w:val="Prrafodelista"/>
              <w:numPr>
                <w:ilvl w:val="0"/>
                <w:numId w:val="35"/>
              </w:numPr>
              <w:jc w:val="both"/>
              <w:rPr>
                <w:ins w:id="1919" w:author="Javier Kachuka" w:date="2019-11-05T23:53:00Z"/>
                <w:rFonts w:cs="Arial"/>
                <w:sz w:val="24"/>
                <w:szCs w:val="24"/>
                <w:lang w:val="es-ES"/>
              </w:rPr>
            </w:pPr>
            <w:ins w:id="1920" w:author="Javier Kachuka" w:date="2019-11-05T23:53:00Z">
              <w:r>
                <w:rPr>
                  <w:rFonts w:cs="Arial"/>
                  <w:sz w:val="24"/>
                  <w:szCs w:val="24"/>
                  <w:lang w:val="es-ES"/>
                </w:rPr>
                <w:t xml:space="preserve">El sistema elimina el </w:t>
              </w:r>
            </w:ins>
            <w:ins w:id="1921" w:author="Javier Kachuka" w:date="2019-11-06T00:17:00Z">
              <w:r w:rsidR="007921DC">
                <w:rPr>
                  <w:rFonts w:cs="Arial"/>
                  <w:sz w:val="24"/>
                  <w:szCs w:val="24"/>
                  <w:lang w:val="es-ES"/>
                </w:rPr>
                <w:t>socio y las conexiones del mismo</w:t>
              </w:r>
            </w:ins>
            <w:ins w:id="1922" w:author="Javier Kachuka" w:date="2019-11-05T23:53:00Z">
              <w:r>
                <w:rPr>
                  <w:rFonts w:cs="Arial"/>
                  <w:sz w:val="24"/>
                  <w:szCs w:val="24"/>
                  <w:lang w:val="es-ES"/>
                </w:rPr>
                <w:t xml:space="preserve"> y finaliza el caso de uso.</w:t>
              </w:r>
            </w:ins>
          </w:p>
        </w:tc>
      </w:tr>
      <w:tr w:rsidR="004E0B3C" w:rsidRPr="00EC5FEE" w14:paraId="51EC671B" w14:textId="77777777" w:rsidTr="004E0B3C">
        <w:trPr>
          <w:ins w:id="1923" w:author="Javier Kachuka" w:date="2019-11-05T23:53:00Z"/>
        </w:trPr>
        <w:tc>
          <w:tcPr>
            <w:tcW w:w="8828" w:type="dxa"/>
            <w:gridSpan w:val="3"/>
            <w:shd w:val="clear" w:color="auto" w:fill="9CC2E5" w:themeFill="accent1" w:themeFillTint="99"/>
          </w:tcPr>
          <w:p w14:paraId="40DF4F27" w14:textId="77777777" w:rsidR="004E0B3C" w:rsidRPr="00EC5FEE" w:rsidRDefault="004E0B3C" w:rsidP="004E0B3C">
            <w:pPr>
              <w:jc w:val="center"/>
              <w:rPr>
                <w:ins w:id="1924" w:author="Javier Kachuka" w:date="2019-11-05T23:53:00Z"/>
                <w:rFonts w:cs="Arial"/>
                <w:sz w:val="24"/>
                <w:szCs w:val="24"/>
                <w:lang w:val="es-ES"/>
              </w:rPr>
            </w:pPr>
            <w:ins w:id="1925" w:author="Javier Kachuka" w:date="2019-11-05T23:53:00Z">
              <w:r>
                <w:rPr>
                  <w:rFonts w:cs="Arial"/>
                  <w:b/>
                  <w:sz w:val="24"/>
                  <w:szCs w:val="24"/>
                  <w:lang w:val="es-ES"/>
                </w:rPr>
                <w:t>C</w:t>
              </w:r>
              <w:r w:rsidRPr="00EC5FEE">
                <w:rPr>
                  <w:rFonts w:cs="Arial"/>
                  <w:b/>
                  <w:sz w:val="24"/>
                  <w:szCs w:val="24"/>
                  <w:lang w:val="es-ES"/>
                </w:rPr>
                <w:t>urso Alternativo de Eventos</w:t>
              </w:r>
            </w:ins>
          </w:p>
        </w:tc>
      </w:tr>
      <w:tr w:rsidR="004E0B3C" w:rsidRPr="00563768" w14:paraId="53B38A64" w14:textId="77777777" w:rsidTr="004E0B3C">
        <w:trPr>
          <w:ins w:id="1926" w:author="Javier Kachuka" w:date="2019-11-05T23:53:00Z"/>
        </w:trPr>
        <w:tc>
          <w:tcPr>
            <w:tcW w:w="4414" w:type="dxa"/>
            <w:gridSpan w:val="2"/>
          </w:tcPr>
          <w:p w14:paraId="753C4BC6" w14:textId="77777777" w:rsidR="004E0B3C" w:rsidRPr="00EC5FEE" w:rsidRDefault="004E0B3C" w:rsidP="004E0B3C">
            <w:pPr>
              <w:jc w:val="center"/>
              <w:rPr>
                <w:ins w:id="1927" w:author="Javier Kachuka" w:date="2019-11-05T23:53:00Z"/>
                <w:rFonts w:cs="Arial"/>
                <w:b/>
                <w:sz w:val="24"/>
                <w:szCs w:val="24"/>
                <w:lang w:val="es-ES"/>
              </w:rPr>
            </w:pPr>
          </w:p>
        </w:tc>
        <w:tc>
          <w:tcPr>
            <w:tcW w:w="4414" w:type="dxa"/>
          </w:tcPr>
          <w:p w14:paraId="2533EA62" w14:textId="39E06E10" w:rsidR="004E0B3C" w:rsidRPr="00EC5FEE" w:rsidRDefault="004E0B3C">
            <w:pPr>
              <w:jc w:val="both"/>
              <w:rPr>
                <w:ins w:id="1928" w:author="Javier Kachuka" w:date="2019-11-05T23:53:00Z"/>
                <w:rFonts w:cs="Arial"/>
                <w:sz w:val="24"/>
                <w:szCs w:val="24"/>
                <w:lang w:val="es-ES"/>
              </w:rPr>
            </w:pPr>
            <w:ins w:id="1929" w:author="Javier Kachuka" w:date="2019-11-05T23:53:00Z">
              <w:r>
                <w:rPr>
                  <w:rFonts w:cs="Arial"/>
                  <w:sz w:val="24"/>
                  <w:szCs w:val="24"/>
                  <w:lang w:val="es-ES"/>
                </w:rPr>
                <w:t xml:space="preserve">2.1 Si el </w:t>
              </w:r>
            </w:ins>
            <w:ins w:id="1930" w:author="Javier Kachuka" w:date="2019-11-06T00:17:00Z">
              <w:r w:rsidR="007921DC">
                <w:rPr>
                  <w:rFonts w:cs="Arial"/>
                  <w:sz w:val="24"/>
                  <w:szCs w:val="24"/>
                  <w:lang w:val="es-ES"/>
                </w:rPr>
                <w:t>socio</w:t>
              </w:r>
            </w:ins>
            <w:ins w:id="1931" w:author="Javier Kachuka" w:date="2019-11-05T23:53:00Z">
              <w:r>
                <w:rPr>
                  <w:rFonts w:cs="Arial"/>
                  <w:sz w:val="24"/>
                  <w:szCs w:val="24"/>
                  <w:lang w:val="es-ES"/>
                </w:rPr>
                <w:t xml:space="preserve"> tiene</w:t>
              </w:r>
            </w:ins>
            <w:ins w:id="1932" w:author="Javier Kachuka" w:date="2019-11-06T00:18:00Z">
              <w:r w:rsidR="007921DC">
                <w:rPr>
                  <w:rFonts w:cs="Arial"/>
                  <w:sz w:val="24"/>
                  <w:szCs w:val="24"/>
                  <w:lang w:val="es-ES"/>
                </w:rPr>
                <w:t xml:space="preserve"> reclamos</w:t>
              </w:r>
            </w:ins>
            <w:ins w:id="1933" w:author="Javier Kachuka" w:date="2019-11-05T23:53:00Z">
              <w:r>
                <w:rPr>
                  <w:rFonts w:cs="Arial"/>
                  <w:sz w:val="24"/>
                  <w:szCs w:val="24"/>
                  <w:lang w:val="es-ES"/>
                </w:rPr>
                <w:t xml:space="preserve"> asociados el sistema cancela la operación y finaliza el caso de uso.</w:t>
              </w:r>
            </w:ins>
          </w:p>
        </w:tc>
      </w:tr>
    </w:tbl>
    <w:p w14:paraId="4857D875" w14:textId="59AD0C56" w:rsidR="004E0B3C" w:rsidRDefault="004E0B3C" w:rsidP="00431D6D">
      <w:pPr>
        <w:rPr>
          <w:ins w:id="1934" w:author="Javier Kachuka" w:date="2019-11-05T23:53: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1FD356EE" w14:textId="77777777" w:rsidTr="00DA4A60">
        <w:trPr>
          <w:ins w:id="1935" w:author="Javier Kachuka" w:date="2019-11-06T09:18:00Z"/>
        </w:trPr>
        <w:tc>
          <w:tcPr>
            <w:tcW w:w="2391" w:type="dxa"/>
            <w:shd w:val="clear" w:color="auto" w:fill="9CC2E5" w:themeFill="accent1" w:themeFillTint="99"/>
          </w:tcPr>
          <w:p w14:paraId="7B9F0B89" w14:textId="5315B63B" w:rsidR="005808D1" w:rsidRPr="00EC5FEE" w:rsidRDefault="005808D1" w:rsidP="005808D1">
            <w:pPr>
              <w:rPr>
                <w:ins w:id="1936" w:author="Javier Kachuka" w:date="2019-11-06T09:18:00Z"/>
                <w:rFonts w:cs="Arial"/>
                <w:b/>
                <w:sz w:val="24"/>
                <w:szCs w:val="24"/>
                <w:lang w:val="es-ES"/>
              </w:rPr>
            </w:pPr>
            <w:ins w:id="1937" w:author="Javier Kachuka" w:date="2019-11-06T09:18:00Z">
              <w:r w:rsidRPr="00EC5FEE">
                <w:rPr>
                  <w:rFonts w:cs="Arial"/>
                  <w:b/>
                  <w:sz w:val="24"/>
                  <w:szCs w:val="24"/>
                  <w:lang w:val="es-ES"/>
                </w:rPr>
                <w:t>Caso de uso</w:t>
              </w:r>
            </w:ins>
          </w:p>
        </w:tc>
        <w:tc>
          <w:tcPr>
            <w:tcW w:w="6437" w:type="dxa"/>
            <w:gridSpan w:val="2"/>
          </w:tcPr>
          <w:p w14:paraId="1F8A8314" w14:textId="3A7E22A9" w:rsidR="005808D1" w:rsidRPr="00EC5FEE" w:rsidRDefault="005808D1" w:rsidP="005808D1">
            <w:pPr>
              <w:rPr>
                <w:ins w:id="1938" w:author="Javier Kachuka" w:date="2019-11-06T09:18:00Z"/>
                <w:rFonts w:cs="Arial"/>
                <w:sz w:val="24"/>
                <w:szCs w:val="24"/>
                <w:lang w:val="es-ES"/>
              </w:rPr>
            </w:pPr>
            <w:ins w:id="1939" w:author="Javier Kachuka" w:date="2019-11-06T09:18:00Z">
              <w:r>
                <w:rPr>
                  <w:rFonts w:cs="Arial"/>
                  <w:sz w:val="24"/>
                  <w:szCs w:val="24"/>
                  <w:lang w:val="es-ES"/>
                </w:rPr>
                <w:t>Registrar Conexión</w:t>
              </w:r>
            </w:ins>
          </w:p>
        </w:tc>
      </w:tr>
      <w:tr w:rsidR="005808D1" w:rsidRPr="00A51454" w14:paraId="7AFB3FFF" w14:textId="77777777" w:rsidTr="00DA4A60">
        <w:trPr>
          <w:ins w:id="1940" w:author="Javier Kachuka" w:date="2019-11-06T09:18:00Z"/>
        </w:trPr>
        <w:tc>
          <w:tcPr>
            <w:tcW w:w="2391" w:type="dxa"/>
            <w:shd w:val="clear" w:color="auto" w:fill="9CC2E5" w:themeFill="accent1" w:themeFillTint="99"/>
          </w:tcPr>
          <w:p w14:paraId="09BAB8F0" w14:textId="0CB95AFD" w:rsidR="005808D1" w:rsidRPr="00EC5FEE" w:rsidRDefault="005808D1" w:rsidP="005808D1">
            <w:pPr>
              <w:rPr>
                <w:ins w:id="1941" w:author="Javier Kachuka" w:date="2019-11-06T09:18:00Z"/>
                <w:rFonts w:cs="Arial"/>
                <w:b/>
                <w:sz w:val="24"/>
                <w:szCs w:val="24"/>
                <w:lang w:val="es-ES"/>
              </w:rPr>
            </w:pPr>
            <w:ins w:id="1942" w:author="Javier Kachuka" w:date="2019-11-06T09:18:00Z">
              <w:r w:rsidRPr="00EC5FEE">
                <w:rPr>
                  <w:rFonts w:cs="Arial"/>
                  <w:b/>
                  <w:sz w:val="24"/>
                  <w:szCs w:val="24"/>
                  <w:lang w:val="es-ES"/>
                </w:rPr>
                <w:t>Actor</w:t>
              </w:r>
            </w:ins>
          </w:p>
        </w:tc>
        <w:tc>
          <w:tcPr>
            <w:tcW w:w="6437" w:type="dxa"/>
            <w:gridSpan w:val="2"/>
          </w:tcPr>
          <w:p w14:paraId="5B5585CF" w14:textId="3E0C2C00" w:rsidR="005808D1" w:rsidRPr="00EC5FEE" w:rsidRDefault="005808D1" w:rsidP="005808D1">
            <w:pPr>
              <w:rPr>
                <w:ins w:id="1943" w:author="Javier Kachuka" w:date="2019-11-06T09:18:00Z"/>
                <w:rFonts w:cs="Arial"/>
                <w:sz w:val="24"/>
                <w:szCs w:val="24"/>
                <w:lang w:val="es-ES"/>
              </w:rPr>
            </w:pPr>
            <w:ins w:id="1944" w:author="Javier Kachuka" w:date="2019-11-06T09:18:00Z">
              <w:r>
                <w:rPr>
                  <w:rFonts w:cs="Arial"/>
                  <w:sz w:val="24"/>
                  <w:szCs w:val="24"/>
                  <w:lang w:val="es-ES"/>
                </w:rPr>
                <w:t>Oficinista, administrador</w:t>
              </w:r>
            </w:ins>
          </w:p>
        </w:tc>
      </w:tr>
      <w:tr w:rsidR="005808D1" w:rsidRPr="00563768" w14:paraId="495C96DB" w14:textId="77777777" w:rsidTr="00DA4A60">
        <w:trPr>
          <w:ins w:id="1945" w:author="Javier Kachuka" w:date="2019-11-06T09:18:00Z"/>
        </w:trPr>
        <w:tc>
          <w:tcPr>
            <w:tcW w:w="2391" w:type="dxa"/>
            <w:shd w:val="clear" w:color="auto" w:fill="9CC2E5" w:themeFill="accent1" w:themeFillTint="99"/>
          </w:tcPr>
          <w:p w14:paraId="13D305C3" w14:textId="60127F86" w:rsidR="005808D1" w:rsidRPr="00EC5FEE" w:rsidRDefault="005808D1" w:rsidP="005808D1">
            <w:pPr>
              <w:rPr>
                <w:ins w:id="1946" w:author="Javier Kachuka" w:date="2019-11-06T09:18:00Z"/>
                <w:rFonts w:cs="Arial"/>
                <w:b/>
                <w:sz w:val="24"/>
                <w:szCs w:val="24"/>
                <w:lang w:val="es-ES"/>
              </w:rPr>
            </w:pPr>
            <w:ins w:id="1947" w:author="Javier Kachuka" w:date="2019-11-06T09:18:00Z">
              <w:r w:rsidRPr="00EC5FEE">
                <w:rPr>
                  <w:rFonts w:cs="Arial"/>
                  <w:b/>
                  <w:sz w:val="24"/>
                  <w:szCs w:val="24"/>
                  <w:lang w:val="es-ES"/>
                </w:rPr>
                <w:t xml:space="preserve">Descripción </w:t>
              </w:r>
            </w:ins>
          </w:p>
        </w:tc>
        <w:tc>
          <w:tcPr>
            <w:tcW w:w="6437" w:type="dxa"/>
            <w:gridSpan w:val="2"/>
          </w:tcPr>
          <w:p w14:paraId="2190C184" w14:textId="3A676127" w:rsidR="005808D1" w:rsidRPr="00EC5FEE" w:rsidRDefault="005808D1" w:rsidP="005808D1">
            <w:pPr>
              <w:rPr>
                <w:ins w:id="1948" w:author="Javier Kachuka" w:date="2019-11-06T09:18:00Z"/>
                <w:rFonts w:cs="Arial"/>
                <w:sz w:val="24"/>
                <w:szCs w:val="24"/>
                <w:lang w:val="es-ES"/>
              </w:rPr>
            </w:pPr>
            <w:ins w:id="1949" w:author="Javier Kachuka" w:date="2019-11-06T09:1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ins>
          </w:p>
        </w:tc>
      </w:tr>
      <w:tr w:rsidR="005808D1" w:rsidRPr="00EC5FEE" w14:paraId="2179917E" w14:textId="77777777" w:rsidTr="00DA4A60">
        <w:trPr>
          <w:ins w:id="1950" w:author="Javier Kachuka" w:date="2019-11-06T09:18:00Z"/>
        </w:trPr>
        <w:tc>
          <w:tcPr>
            <w:tcW w:w="2391" w:type="dxa"/>
            <w:shd w:val="clear" w:color="auto" w:fill="9CC2E5" w:themeFill="accent1" w:themeFillTint="99"/>
          </w:tcPr>
          <w:p w14:paraId="0014285A" w14:textId="4100F472" w:rsidR="005808D1" w:rsidRPr="00EC5FEE" w:rsidRDefault="005808D1" w:rsidP="005808D1">
            <w:pPr>
              <w:rPr>
                <w:ins w:id="1951" w:author="Javier Kachuka" w:date="2019-11-06T09:18:00Z"/>
                <w:rFonts w:cs="Arial"/>
                <w:b/>
                <w:sz w:val="24"/>
                <w:szCs w:val="24"/>
                <w:lang w:val="es-ES"/>
              </w:rPr>
            </w:pPr>
            <w:ins w:id="1952" w:author="Javier Kachuka" w:date="2019-11-06T09:18:00Z">
              <w:r w:rsidRPr="00EC5FEE">
                <w:rPr>
                  <w:rFonts w:cs="Arial"/>
                  <w:b/>
                  <w:sz w:val="24"/>
                  <w:szCs w:val="24"/>
                  <w:lang w:val="es-ES"/>
                </w:rPr>
                <w:t>Referencia Cruzada</w:t>
              </w:r>
            </w:ins>
          </w:p>
        </w:tc>
        <w:tc>
          <w:tcPr>
            <w:tcW w:w="6437" w:type="dxa"/>
            <w:gridSpan w:val="2"/>
          </w:tcPr>
          <w:p w14:paraId="205CC18A" w14:textId="18234056" w:rsidR="005808D1" w:rsidRPr="00EC5FEE" w:rsidRDefault="005808D1" w:rsidP="005808D1">
            <w:pPr>
              <w:rPr>
                <w:ins w:id="1953" w:author="Javier Kachuka" w:date="2019-11-06T09:18:00Z"/>
                <w:rFonts w:cs="Arial"/>
                <w:sz w:val="24"/>
                <w:szCs w:val="24"/>
                <w:lang w:val="es-ES"/>
              </w:rPr>
            </w:pPr>
            <w:ins w:id="1954" w:author="Javier Kachuka" w:date="2019-11-06T09:18:00Z">
              <w:r w:rsidRPr="00EC5FEE">
                <w:rPr>
                  <w:rFonts w:cs="Arial"/>
                  <w:sz w:val="24"/>
                  <w:szCs w:val="24"/>
                  <w:lang w:val="es-ES"/>
                </w:rPr>
                <w:t>RF</w:t>
              </w:r>
              <w:r>
                <w:rPr>
                  <w:rFonts w:cs="Arial"/>
                  <w:sz w:val="24"/>
                  <w:szCs w:val="24"/>
                  <w:lang w:val="es-ES"/>
                </w:rPr>
                <w:t>2.4</w:t>
              </w:r>
            </w:ins>
          </w:p>
        </w:tc>
      </w:tr>
      <w:tr w:rsidR="005808D1" w:rsidRPr="00EC5FEE" w14:paraId="3838CFD8" w14:textId="77777777" w:rsidTr="00DA4A60">
        <w:trPr>
          <w:ins w:id="1955" w:author="Javier Kachuka" w:date="2019-11-06T09:18:00Z"/>
        </w:trPr>
        <w:tc>
          <w:tcPr>
            <w:tcW w:w="2391" w:type="dxa"/>
            <w:shd w:val="clear" w:color="auto" w:fill="9CC2E5" w:themeFill="accent1" w:themeFillTint="99"/>
          </w:tcPr>
          <w:p w14:paraId="4FCF6564" w14:textId="77777777" w:rsidR="005808D1" w:rsidRPr="00EC5FEE" w:rsidRDefault="005808D1" w:rsidP="00DA4A60">
            <w:pPr>
              <w:rPr>
                <w:ins w:id="1956" w:author="Javier Kachuka" w:date="2019-11-06T09:18:00Z"/>
                <w:rFonts w:cs="Arial"/>
                <w:b/>
                <w:sz w:val="24"/>
                <w:szCs w:val="24"/>
                <w:lang w:val="es-ES"/>
              </w:rPr>
            </w:pPr>
            <w:ins w:id="1957" w:author="Javier Kachuka" w:date="2019-11-06T09:18:00Z">
              <w:r w:rsidRPr="00EC5FEE">
                <w:rPr>
                  <w:rFonts w:cs="Arial"/>
                  <w:b/>
                  <w:sz w:val="24"/>
                  <w:szCs w:val="24"/>
                  <w:lang w:val="es-ES"/>
                </w:rPr>
                <w:t xml:space="preserve">Precondición </w:t>
              </w:r>
            </w:ins>
          </w:p>
        </w:tc>
        <w:tc>
          <w:tcPr>
            <w:tcW w:w="6437" w:type="dxa"/>
            <w:gridSpan w:val="2"/>
          </w:tcPr>
          <w:p w14:paraId="62718644" w14:textId="77777777" w:rsidR="005808D1" w:rsidRPr="00EC5FEE" w:rsidRDefault="005808D1" w:rsidP="00DA4A60">
            <w:pPr>
              <w:rPr>
                <w:ins w:id="1958" w:author="Javier Kachuka" w:date="2019-11-06T09:18:00Z"/>
                <w:rFonts w:cs="Arial"/>
                <w:sz w:val="24"/>
                <w:szCs w:val="24"/>
                <w:lang w:val="es-ES"/>
              </w:rPr>
            </w:pPr>
          </w:p>
        </w:tc>
      </w:tr>
      <w:tr w:rsidR="005808D1" w:rsidRPr="00563768" w14:paraId="5FBBDD60" w14:textId="77777777" w:rsidTr="00DA4A60">
        <w:trPr>
          <w:ins w:id="1959" w:author="Javier Kachuka" w:date="2019-11-06T09:18:00Z"/>
        </w:trPr>
        <w:tc>
          <w:tcPr>
            <w:tcW w:w="2391" w:type="dxa"/>
            <w:shd w:val="clear" w:color="auto" w:fill="9CC2E5" w:themeFill="accent1" w:themeFillTint="99"/>
          </w:tcPr>
          <w:p w14:paraId="768A75F2" w14:textId="77777777" w:rsidR="005808D1" w:rsidRPr="00EC5FEE" w:rsidRDefault="005808D1" w:rsidP="00DA4A60">
            <w:pPr>
              <w:rPr>
                <w:ins w:id="1960" w:author="Javier Kachuka" w:date="2019-11-06T09:18:00Z"/>
                <w:rFonts w:cs="Arial"/>
                <w:b/>
                <w:sz w:val="24"/>
                <w:szCs w:val="24"/>
                <w:lang w:val="es-ES"/>
              </w:rPr>
            </w:pPr>
            <w:ins w:id="1961" w:author="Javier Kachuka" w:date="2019-11-06T09:18:00Z">
              <w:r w:rsidRPr="00EC5FEE">
                <w:rPr>
                  <w:rFonts w:cs="Arial"/>
                  <w:b/>
                  <w:sz w:val="24"/>
                  <w:szCs w:val="24"/>
                  <w:lang w:val="es-ES"/>
                </w:rPr>
                <w:t xml:space="preserve">Poscondición </w:t>
              </w:r>
            </w:ins>
          </w:p>
        </w:tc>
        <w:tc>
          <w:tcPr>
            <w:tcW w:w="6437" w:type="dxa"/>
            <w:gridSpan w:val="2"/>
          </w:tcPr>
          <w:p w14:paraId="38DBB502" w14:textId="6C36E424" w:rsidR="005808D1" w:rsidRPr="00EC5FEE" w:rsidRDefault="005808D1">
            <w:pPr>
              <w:rPr>
                <w:ins w:id="1962" w:author="Javier Kachuka" w:date="2019-11-06T09:18:00Z"/>
                <w:rFonts w:cs="Arial"/>
                <w:sz w:val="24"/>
                <w:szCs w:val="24"/>
                <w:lang w:val="es-ES"/>
              </w:rPr>
            </w:pPr>
            <w:ins w:id="1963" w:author="Javier Kachuka" w:date="2019-11-06T09:18:00Z">
              <w:r>
                <w:rPr>
                  <w:rFonts w:cs="Arial"/>
                  <w:sz w:val="24"/>
                  <w:szCs w:val="24"/>
                  <w:lang w:val="es-ES"/>
                </w:rPr>
                <w:t>Se registró una nueva conexión de un socio.</w:t>
              </w:r>
            </w:ins>
          </w:p>
        </w:tc>
      </w:tr>
      <w:tr w:rsidR="005808D1" w:rsidRPr="00EC5FEE" w14:paraId="3F1A2997" w14:textId="77777777" w:rsidTr="00DA4A60">
        <w:trPr>
          <w:ins w:id="1964" w:author="Javier Kachuka" w:date="2019-11-06T09:18:00Z"/>
        </w:trPr>
        <w:tc>
          <w:tcPr>
            <w:tcW w:w="8828" w:type="dxa"/>
            <w:gridSpan w:val="3"/>
            <w:shd w:val="clear" w:color="auto" w:fill="9CC2E5" w:themeFill="accent1" w:themeFillTint="99"/>
          </w:tcPr>
          <w:p w14:paraId="452888F0" w14:textId="77777777" w:rsidR="005808D1" w:rsidRPr="00EC5FEE" w:rsidRDefault="005808D1" w:rsidP="00DA4A60">
            <w:pPr>
              <w:jc w:val="center"/>
              <w:rPr>
                <w:ins w:id="1965" w:author="Javier Kachuka" w:date="2019-11-06T09:18:00Z"/>
                <w:rFonts w:cs="Arial"/>
                <w:b/>
                <w:sz w:val="24"/>
                <w:szCs w:val="24"/>
                <w:lang w:val="es-ES"/>
              </w:rPr>
            </w:pPr>
            <w:ins w:id="1966" w:author="Javier Kachuka" w:date="2019-11-06T09:18:00Z">
              <w:r w:rsidRPr="00EC5FEE">
                <w:rPr>
                  <w:rFonts w:cs="Arial"/>
                  <w:b/>
                  <w:sz w:val="24"/>
                  <w:szCs w:val="24"/>
                  <w:lang w:val="es-ES"/>
                </w:rPr>
                <w:t>Curso Típico de Eventos</w:t>
              </w:r>
            </w:ins>
          </w:p>
        </w:tc>
      </w:tr>
      <w:tr w:rsidR="005808D1" w:rsidRPr="00563768" w14:paraId="3B9A46F8" w14:textId="77777777" w:rsidTr="00DA4A60">
        <w:trPr>
          <w:ins w:id="1967" w:author="Javier Kachuka" w:date="2019-11-06T09:18:00Z"/>
        </w:trPr>
        <w:tc>
          <w:tcPr>
            <w:tcW w:w="4540" w:type="dxa"/>
            <w:gridSpan w:val="2"/>
          </w:tcPr>
          <w:p w14:paraId="69BA6DDB" w14:textId="02E25D46" w:rsidR="005808D1" w:rsidRPr="00EC5FEE" w:rsidRDefault="005808D1">
            <w:pPr>
              <w:pStyle w:val="Prrafodelista"/>
              <w:numPr>
                <w:ilvl w:val="0"/>
                <w:numId w:val="36"/>
              </w:numPr>
              <w:jc w:val="both"/>
              <w:rPr>
                <w:ins w:id="1968" w:author="Javier Kachuka" w:date="2019-11-06T09:18:00Z"/>
                <w:rFonts w:cs="Arial"/>
                <w:sz w:val="24"/>
                <w:szCs w:val="24"/>
                <w:lang w:val="es-ES"/>
              </w:rPr>
            </w:pPr>
            <w:ins w:id="1969" w:author="Javier Kachuka" w:date="2019-11-06T09:18:00Z">
              <w:r>
                <w:rPr>
                  <w:rFonts w:cs="Arial"/>
                  <w:sz w:val="24"/>
                  <w:szCs w:val="24"/>
                  <w:lang w:val="es-ES"/>
                </w:rPr>
                <w:t>El caso de uso comienza cuando el</w:t>
              </w:r>
              <w:commentRangeStart w:id="1970"/>
              <w:r>
                <w:rPr>
                  <w:rFonts w:cs="Arial"/>
                  <w:sz w:val="24"/>
                  <w:szCs w:val="24"/>
                  <w:lang w:val="es-ES"/>
                </w:rPr>
                <w:t xml:space="preserve"> oficinista</w:t>
              </w:r>
              <w:commentRangeEnd w:id="1970"/>
              <w:r>
                <w:rPr>
                  <w:rFonts w:cs="Arial"/>
                  <w:sz w:val="24"/>
                  <w:szCs w:val="24"/>
                  <w:lang w:val="es-ES"/>
                </w:rPr>
                <w:t xml:space="preserve"> o administrador</w:t>
              </w:r>
              <w:r>
                <w:rPr>
                  <w:rStyle w:val="Refdecomentario"/>
                </w:rPr>
                <w:commentReference w:id="1970"/>
              </w:r>
              <w:r>
                <w:rPr>
                  <w:rFonts w:cs="Arial"/>
                  <w:sz w:val="24"/>
                  <w:szCs w:val="24"/>
                  <w:lang w:val="es-ES"/>
                </w:rPr>
                <w:t xml:space="preserve"> solicita registrar una nueva </w:t>
              </w:r>
            </w:ins>
            <w:ins w:id="1971" w:author="Javier Kachuka" w:date="2019-11-06T09:19:00Z">
              <w:r>
                <w:rPr>
                  <w:rFonts w:cs="Arial"/>
                  <w:sz w:val="24"/>
                  <w:szCs w:val="24"/>
                  <w:lang w:val="es-ES"/>
                </w:rPr>
                <w:t>conexión</w:t>
              </w:r>
            </w:ins>
            <w:ins w:id="1972" w:author="Javier Kachuka" w:date="2019-11-06T09:18:00Z">
              <w:r>
                <w:rPr>
                  <w:rFonts w:cs="Arial"/>
                  <w:sz w:val="24"/>
                  <w:szCs w:val="24"/>
                  <w:lang w:val="es-ES"/>
                </w:rPr>
                <w:t>.</w:t>
              </w:r>
            </w:ins>
          </w:p>
        </w:tc>
        <w:tc>
          <w:tcPr>
            <w:tcW w:w="4288" w:type="dxa"/>
          </w:tcPr>
          <w:p w14:paraId="301548E5" w14:textId="77777777" w:rsidR="005808D1" w:rsidRPr="00EC5FEE" w:rsidRDefault="005808D1" w:rsidP="00DA4A60">
            <w:pPr>
              <w:jc w:val="both"/>
              <w:rPr>
                <w:ins w:id="1973" w:author="Javier Kachuka" w:date="2019-11-06T09:18:00Z"/>
                <w:rFonts w:cs="Arial"/>
                <w:sz w:val="24"/>
                <w:szCs w:val="24"/>
                <w:lang w:val="es-ES"/>
              </w:rPr>
            </w:pPr>
          </w:p>
        </w:tc>
      </w:tr>
      <w:tr w:rsidR="005808D1" w:rsidRPr="00563768" w14:paraId="4DA8AA1C" w14:textId="77777777" w:rsidTr="00DA4A60">
        <w:trPr>
          <w:ins w:id="1974" w:author="Javier Kachuka" w:date="2019-11-06T09:18:00Z"/>
        </w:trPr>
        <w:tc>
          <w:tcPr>
            <w:tcW w:w="4540" w:type="dxa"/>
            <w:gridSpan w:val="2"/>
          </w:tcPr>
          <w:p w14:paraId="28A16067" w14:textId="77777777" w:rsidR="005808D1" w:rsidRPr="00EC5FEE" w:rsidRDefault="005808D1" w:rsidP="00DA4A60">
            <w:pPr>
              <w:jc w:val="both"/>
              <w:rPr>
                <w:ins w:id="1975" w:author="Javier Kachuka" w:date="2019-11-06T09:18:00Z"/>
                <w:rFonts w:cs="Arial"/>
                <w:sz w:val="24"/>
                <w:szCs w:val="24"/>
                <w:lang w:val="es-ES"/>
              </w:rPr>
            </w:pPr>
          </w:p>
        </w:tc>
        <w:tc>
          <w:tcPr>
            <w:tcW w:w="4288" w:type="dxa"/>
          </w:tcPr>
          <w:p w14:paraId="51FC0DC2" w14:textId="1266AA6A" w:rsidR="005808D1" w:rsidRPr="00EC5FEE" w:rsidRDefault="005808D1">
            <w:pPr>
              <w:pStyle w:val="Prrafodelista"/>
              <w:numPr>
                <w:ilvl w:val="0"/>
                <w:numId w:val="36"/>
              </w:numPr>
              <w:jc w:val="both"/>
              <w:rPr>
                <w:ins w:id="1976" w:author="Javier Kachuka" w:date="2019-11-06T09:18:00Z"/>
                <w:rFonts w:cs="Arial"/>
                <w:sz w:val="24"/>
                <w:szCs w:val="24"/>
                <w:lang w:val="es-ES"/>
              </w:rPr>
            </w:pPr>
            <w:ins w:id="1977" w:author="Javier Kachuka" w:date="2019-11-06T09:18:00Z">
              <w:r>
                <w:rPr>
                  <w:rFonts w:cs="Arial"/>
                  <w:sz w:val="24"/>
                  <w:szCs w:val="24"/>
                  <w:lang w:val="es-ES"/>
                </w:rPr>
                <w:t xml:space="preserve">El sistema solicita </w:t>
              </w:r>
            </w:ins>
            <w:ins w:id="1978" w:author="Javier Kachuka" w:date="2019-11-06T09:19:00Z">
              <w:r>
                <w:rPr>
                  <w:rFonts w:cs="Arial"/>
                  <w:sz w:val="24"/>
                  <w:szCs w:val="24"/>
                  <w:lang w:val="es-ES"/>
                </w:rPr>
                <w:t>que seleccione el socio</w:t>
              </w:r>
            </w:ins>
            <w:ins w:id="1979" w:author="Javier Kachuka" w:date="2019-11-06T09:18:00Z">
              <w:r>
                <w:rPr>
                  <w:rFonts w:cs="Arial"/>
                  <w:sz w:val="24"/>
                  <w:szCs w:val="24"/>
                  <w:lang w:val="es-ES"/>
                </w:rPr>
                <w:t>.</w:t>
              </w:r>
            </w:ins>
          </w:p>
        </w:tc>
      </w:tr>
      <w:tr w:rsidR="005808D1" w:rsidRPr="00563768" w14:paraId="7C76CB28" w14:textId="77777777" w:rsidTr="00DA4A60">
        <w:trPr>
          <w:ins w:id="1980" w:author="Javier Kachuka" w:date="2019-11-06T09:18:00Z"/>
        </w:trPr>
        <w:tc>
          <w:tcPr>
            <w:tcW w:w="4540" w:type="dxa"/>
            <w:gridSpan w:val="2"/>
          </w:tcPr>
          <w:p w14:paraId="5A92DDD2" w14:textId="32E97B7F" w:rsidR="005808D1" w:rsidRPr="00EC5FEE" w:rsidRDefault="005808D1">
            <w:pPr>
              <w:pStyle w:val="Prrafodelista"/>
              <w:numPr>
                <w:ilvl w:val="0"/>
                <w:numId w:val="36"/>
              </w:numPr>
              <w:jc w:val="both"/>
              <w:rPr>
                <w:ins w:id="1981" w:author="Javier Kachuka" w:date="2019-11-06T09:18:00Z"/>
                <w:rFonts w:cs="Arial"/>
                <w:sz w:val="24"/>
                <w:szCs w:val="24"/>
                <w:lang w:val="es-ES"/>
              </w:rPr>
            </w:pPr>
            <w:ins w:id="1982" w:author="Javier Kachuka" w:date="2019-11-06T09:18:00Z">
              <w:r>
                <w:rPr>
                  <w:rFonts w:cs="Arial"/>
                  <w:sz w:val="24"/>
                  <w:szCs w:val="24"/>
                  <w:lang w:val="es-ES"/>
                </w:rPr>
                <w:t>El oficinista o administrador</w:t>
              </w:r>
            </w:ins>
            <w:ins w:id="1983" w:author="Javier Kachuka" w:date="2019-11-06T09:19:00Z">
              <w:r>
                <w:rPr>
                  <w:rFonts w:cs="Arial"/>
                  <w:sz w:val="24"/>
                  <w:szCs w:val="24"/>
                  <w:lang w:val="es-ES"/>
                </w:rPr>
                <w:t xml:space="preserve"> selecciona al socio</w:t>
              </w:r>
            </w:ins>
            <w:ins w:id="1984" w:author="Javier Kachuka" w:date="2019-11-06T09:18:00Z">
              <w:r>
                <w:rPr>
                  <w:rFonts w:cs="Arial"/>
                  <w:sz w:val="24"/>
                  <w:szCs w:val="24"/>
                  <w:lang w:val="es-ES"/>
                </w:rPr>
                <w:t>.</w:t>
              </w:r>
            </w:ins>
          </w:p>
        </w:tc>
        <w:tc>
          <w:tcPr>
            <w:tcW w:w="4288" w:type="dxa"/>
          </w:tcPr>
          <w:p w14:paraId="4F549F79" w14:textId="77777777" w:rsidR="005808D1" w:rsidRPr="00EC5FEE" w:rsidRDefault="005808D1" w:rsidP="00DA4A60">
            <w:pPr>
              <w:jc w:val="both"/>
              <w:rPr>
                <w:ins w:id="1985" w:author="Javier Kachuka" w:date="2019-11-06T09:18:00Z"/>
                <w:rFonts w:cs="Arial"/>
                <w:sz w:val="24"/>
                <w:szCs w:val="24"/>
                <w:lang w:val="es-ES"/>
              </w:rPr>
            </w:pPr>
          </w:p>
        </w:tc>
      </w:tr>
      <w:tr w:rsidR="005808D1" w:rsidRPr="00563768" w14:paraId="7BE4E6FC" w14:textId="77777777" w:rsidTr="00DA4A60">
        <w:trPr>
          <w:ins w:id="1986" w:author="Javier Kachuka" w:date="2019-11-06T09:18:00Z"/>
        </w:trPr>
        <w:tc>
          <w:tcPr>
            <w:tcW w:w="4540" w:type="dxa"/>
            <w:gridSpan w:val="2"/>
          </w:tcPr>
          <w:p w14:paraId="745CB471" w14:textId="77777777" w:rsidR="005808D1" w:rsidRPr="00A51454" w:rsidRDefault="005808D1" w:rsidP="00DA4A60">
            <w:pPr>
              <w:jc w:val="both"/>
              <w:rPr>
                <w:ins w:id="1987" w:author="Javier Kachuka" w:date="2019-11-06T09:18:00Z"/>
                <w:rFonts w:cs="Arial"/>
                <w:sz w:val="24"/>
                <w:szCs w:val="24"/>
                <w:lang w:val="es-ES"/>
              </w:rPr>
            </w:pPr>
          </w:p>
        </w:tc>
        <w:tc>
          <w:tcPr>
            <w:tcW w:w="4288" w:type="dxa"/>
          </w:tcPr>
          <w:p w14:paraId="23833715" w14:textId="464293D4" w:rsidR="005808D1" w:rsidRPr="00A51454" w:rsidRDefault="005808D1">
            <w:pPr>
              <w:pStyle w:val="Prrafodelista"/>
              <w:numPr>
                <w:ilvl w:val="0"/>
                <w:numId w:val="36"/>
              </w:numPr>
              <w:jc w:val="both"/>
              <w:rPr>
                <w:ins w:id="1988" w:author="Javier Kachuka" w:date="2019-11-06T09:18:00Z"/>
                <w:rFonts w:cs="Arial"/>
                <w:sz w:val="24"/>
                <w:szCs w:val="24"/>
                <w:lang w:val="es-ES"/>
              </w:rPr>
            </w:pPr>
            <w:ins w:id="1989" w:author="Javier Kachuka" w:date="2019-11-06T09:18:00Z">
              <w:r>
                <w:rPr>
                  <w:rFonts w:cs="Arial"/>
                  <w:sz w:val="24"/>
                  <w:szCs w:val="24"/>
                  <w:lang w:val="es-ES"/>
                </w:rPr>
                <w:t>El sistema</w:t>
              </w:r>
            </w:ins>
            <w:ins w:id="1990" w:author="Javier Kachuka" w:date="2019-11-06T09:20:00Z">
              <w:r>
                <w:rPr>
                  <w:rFonts w:cs="Arial"/>
                  <w:sz w:val="24"/>
                  <w:szCs w:val="24"/>
                  <w:lang w:val="es-ES"/>
                </w:rPr>
                <w:t xml:space="preserve"> solicita que se ingresen los nuevos datos para la nueva conexión</w:t>
              </w:r>
            </w:ins>
            <w:ins w:id="1991" w:author="Javier Kachuka" w:date="2019-11-06T09:18:00Z">
              <w:r>
                <w:rPr>
                  <w:rFonts w:cs="Arial"/>
                  <w:sz w:val="24"/>
                  <w:szCs w:val="24"/>
                  <w:lang w:val="es-ES"/>
                </w:rPr>
                <w:t>.</w:t>
              </w:r>
            </w:ins>
          </w:p>
        </w:tc>
      </w:tr>
      <w:tr w:rsidR="005808D1" w:rsidRPr="00563768" w14:paraId="5F515E57" w14:textId="77777777" w:rsidTr="00DA4A60">
        <w:trPr>
          <w:ins w:id="1992" w:author="Javier Kachuka" w:date="2019-11-06T09:20:00Z"/>
        </w:trPr>
        <w:tc>
          <w:tcPr>
            <w:tcW w:w="4540" w:type="dxa"/>
            <w:gridSpan w:val="2"/>
          </w:tcPr>
          <w:p w14:paraId="7EADBD92" w14:textId="26965F42" w:rsidR="005808D1" w:rsidRPr="005808D1" w:rsidRDefault="005808D1">
            <w:pPr>
              <w:pStyle w:val="Prrafodelista"/>
              <w:numPr>
                <w:ilvl w:val="0"/>
                <w:numId w:val="36"/>
              </w:numPr>
              <w:jc w:val="both"/>
              <w:rPr>
                <w:ins w:id="1993" w:author="Javier Kachuka" w:date="2019-11-06T09:20:00Z"/>
                <w:rFonts w:cs="Arial"/>
                <w:sz w:val="24"/>
                <w:szCs w:val="24"/>
                <w:lang w:val="es-ES"/>
                <w:rPrChange w:id="1994" w:author="Javier Kachuka" w:date="2019-11-06T09:20:00Z">
                  <w:rPr>
                    <w:ins w:id="1995" w:author="Javier Kachuka" w:date="2019-11-06T09:20:00Z"/>
                    <w:lang w:val="es-ES"/>
                  </w:rPr>
                </w:rPrChange>
              </w:rPr>
              <w:pPrChange w:id="1996" w:author="Javier Kachuka" w:date="2019-11-06T09:20:00Z">
                <w:pPr>
                  <w:jc w:val="both"/>
                </w:pPr>
              </w:pPrChange>
            </w:pPr>
            <w:ins w:id="1997" w:author="Javier Kachuka" w:date="2019-11-06T09:20:00Z">
              <w:r>
                <w:rPr>
                  <w:rFonts w:cs="Arial"/>
                  <w:sz w:val="24"/>
                  <w:szCs w:val="24"/>
                  <w:lang w:val="es-ES"/>
                </w:rPr>
                <w:t>El oficinista o administrador ingresa los nuevos datos.</w:t>
              </w:r>
            </w:ins>
          </w:p>
        </w:tc>
        <w:tc>
          <w:tcPr>
            <w:tcW w:w="4288" w:type="dxa"/>
          </w:tcPr>
          <w:p w14:paraId="6A4E77A8" w14:textId="77777777" w:rsidR="005808D1" w:rsidRPr="005808D1" w:rsidRDefault="005808D1">
            <w:pPr>
              <w:jc w:val="both"/>
              <w:rPr>
                <w:ins w:id="1998" w:author="Javier Kachuka" w:date="2019-11-06T09:20:00Z"/>
                <w:rFonts w:cs="Arial"/>
                <w:sz w:val="24"/>
                <w:szCs w:val="24"/>
                <w:lang w:val="es-ES"/>
                <w:rPrChange w:id="1999" w:author="Javier Kachuka" w:date="2019-11-06T09:20:00Z">
                  <w:rPr>
                    <w:ins w:id="2000" w:author="Javier Kachuka" w:date="2019-11-06T09:20:00Z"/>
                    <w:lang w:val="es-ES"/>
                  </w:rPr>
                </w:rPrChange>
              </w:rPr>
              <w:pPrChange w:id="2001" w:author="Javier Kachuka" w:date="2019-11-06T09:20:00Z">
                <w:pPr>
                  <w:pStyle w:val="Prrafodelista"/>
                  <w:numPr>
                    <w:numId w:val="36"/>
                  </w:numPr>
                  <w:ind w:hanging="360"/>
                  <w:jc w:val="both"/>
                </w:pPr>
              </w:pPrChange>
            </w:pPr>
          </w:p>
        </w:tc>
      </w:tr>
      <w:tr w:rsidR="005808D1" w:rsidRPr="00563768" w14:paraId="2A9EB0CA" w14:textId="77777777" w:rsidTr="00DA4A60">
        <w:trPr>
          <w:ins w:id="2002" w:author="Javier Kachuka" w:date="2019-11-06T09:21:00Z"/>
        </w:trPr>
        <w:tc>
          <w:tcPr>
            <w:tcW w:w="4540" w:type="dxa"/>
            <w:gridSpan w:val="2"/>
          </w:tcPr>
          <w:p w14:paraId="54EA4AF3" w14:textId="77777777" w:rsidR="005808D1" w:rsidRPr="005808D1" w:rsidRDefault="005808D1">
            <w:pPr>
              <w:jc w:val="both"/>
              <w:rPr>
                <w:ins w:id="2003" w:author="Javier Kachuka" w:date="2019-11-06T09:21:00Z"/>
                <w:rFonts w:cs="Arial"/>
                <w:sz w:val="24"/>
                <w:szCs w:val="24"/>
                <w:lang w:val="es-ES"/>
                <w:rPrChange w:id="2004" w:author="Javier Kachuka" w:date="2019-11-06T09:21:00Z">
                  <w:rPr>
                    <w:ins w:id="2005" w:author="Javier Kachuka" w:date="2019-11-06T09:21:00Z"/>
                    <w:lang w:val="es-ES"/>
                  </w:rPr>
                </w:rPrChange>
              </w:rPr>
              <w:pPrChange w:id="2006" w:author="Javier Kachuka" w:date="2019-11-06T09:21:00Z">
                <w:pPr>
                  <w:pStyle w:val="Prrafodelista"/>
                  <w:numPr>
                    <w:numId w:val="36"/>
                  </w:numPr>
                  <w:ind w:hanging="360"/>
                  <w:jc w:val="both"/>
                </w:pPr>
              </w:pPrChange>
            </w:pPr>
          </w:p>
        </w:tc>
        <w:tc>
          <w:tcPr>
            <w:tcW w:w="4288" w:type="dxa"/>
          </w:tcPr>
          <w:p w14:paraId="3B4A40A4" w14:textId="7F41DF30" w:rsidR="005808D1" w:rsidRPr="005808D1" w:rsidRDefault="005808D1">
            <w:pPr>
              <w:pStyle w:val="Prrafodelista"/>
              <w:numPr>
                <w:ilvl w:val="0"/>
                <w:numId w:val="36"/>
              </w:numPr>
              <w:jc w:val="both"/>
              <w:rPr>
                <w:ins w:id="2007" w:author="Javier Kachuka" w:date="2019-11-06T09:21:00Z"/>
                <w:rFonts w:cs="Arial"/>
                <w:sz w:val="24"/>
                <w:szCs w:val="24"/>
                <w:lang w:val="es-ES"/>
                <w:rPrChange w:id="2008" w:author="Javier Kachuka" w:date="2019-11-06T09:21:00Z">
                  <w:rPr>
                    <w:ins w:id="2009" w:author="Javier Kachuka" w:date="2019-11-06T09:21:00Z"/>
                    <w:lang w:val="es-ES"/>
                  </w:rPr>
                </w:rPrChange>
              </w:rPr>
              <w:pPrChange w:id="2010" w:author="Javier Kachuka" w:date="2019-11-06T09:21:00Z">
                <w:pPr>
                  <w:jc w:val="both"/>
                </w:pPr>
              </w:pPrChange>
            </w:pPr>
            <w:ins w:id="2011" w:author="Javier Kachuka" w:date="2019-11-06T09:21:00Z">
              <w:r>
                <w:rPr>
                  <w:rFonts w:cs="Arial"/>
                  <w:sz w:val="24"/>
                  <w:szCs w:val="24"/>
                  <w:lang w:val="es-ES"/>
                </w:rPr>
                <w:t>El sistema si los datos son correctos.</w:t>
              </w:r>
            </w:ins>
          </w:p>
        </w:tc>
      </w:tr>
      <w:tr w:rsidR="005808D1" w:rsidRPr="00563768" w14:paraId="5CC02AF7" w14:textId="77777777" w:rsidTr="00DA4A60">
        <w:trPr>
          <w:ins w:id="2012" w:author="Javier Kachuka" w:date="2019-11-06T09:18:00Z"/>
        </w:trPr>
        <w:tc>
          <w:tcPr>
            <w:tcW w:w="4540" w:type="dxa"/>
            <w:gridSpan w:val="2"/>
          </w:tcPr>
          <w:p w14:paraId="177E40E5" w14:textId="77777777" w:rsidR="005808D1" w:rsidRPr="00456A0E" w:rsidRDefault="005808D1" w:rsidP="00DA4A60">
            <w:pPr>
              <w:jc w:val="both"/>
              <w:rPr>
                <w:ins w:id="2013" w:author="Javier Kachuka" w:date="2019-11-06T09:18:00Z"/>
                <w:rFonts w:cs="Arial"/>
                <w:sz w:val="24"/>
                <w:szCs w:val="24"/>
                <w:lang w:val="es-ES"/>
              </w:rPr>
            </w:pPr>
          </w:p>
        </w:tc>
        <w:tc>
          <w:tcPr>
            <w:tcW w:w="4288" w:type="dxa"/>
          </w:tcPr>
          <w:p w14:paraId="618C41AB" w14:textId="77777777" w:rsidR="005808D1" w:rsidRPr="00456A0E" w:rsidRDefault="005808D1" w:rsidP="005808D1">
            <w:pPr>
              <w:pStyle w:val="Prrafodelista"/>
              <w:numPr>
                <w:ilvl w:val="0"/>
                <w:numId w:val="36"/>
              </w:numPr>
              <w:jc w:val="both"/>
              <w:rPr>
                <w:ins w:id="2014" w:author="Javier Kachuka" w:date="2019-11-06T09:18:00Z"/>
                <w:rFonts w:cs="Arial"/>
                <w:sz w:val="24"/>
                <w:szCs w:val="24"/>
                <w:lang w:val="es-ES"/>
              </w:rPr>
            </w:pPr>
            <w:ins w:id="2015" w:author="Javier Kachuka" w:date="2019-11-06T09:18:00Z">
              <w:r>
                <w:rPr>
                  <w:rFonts w:cs="Arial"/>
                  <w:sz w:val="24"/>
                  <w:szCs w:val="24"/>
                  <w:lang w:val="es-ES"/>
                </w:rPr>
                <w:t>El sistema guarda los datos del nuevo socio y finaliza el caso de uso.</w:t>
              </w:r>
            </w:ins>
          </w:p>
        </w:tc>
      </w:tr>
      <w:tr w:rsidR="005808D1" w:rsidRPr="00EC5FEE" w14:paraId="6C94A2D4" w14:textId="77777777" w:rsidTr="00DA4A60">
        <w:trPr>
          <w:ins w:id="2016" w:author="Javier Kachuka" w:date="2019-11-06T09:18:00Z"/>
        </w:trPr>
        <w:tc>
          <w:tcPr>
            <w:tcW w:w="8828" w:type="dxa"/>
            <w:gridSpan w:val="3"/>
            <w:shd w:val="clear" w:color="auto" w:fill="9CC2E5" w:themeFill="accent1" w:themeFillTint="99"/>
          </w:tcPr>
          <w:p w14:paraId="533D2A82" w14:textId="77777777" w:rsidR="005808D1" w:rsidRPr="00EC5FEE" w:rsidRDefault="005808D1" w:rsidP="00DA4A60">
            <w:pPr>
              <w:jc w:val="center"/>
              <w:rPr>
                <w:ins w:id="2017" w:author="Javier Kachuka" w:date="2019-11-06T09:18:00Z"/>
                <w:rFonts w:cs="Arial"/>
                <w:sz w:val="24"/>
                <w:szCs w:val="24"/>
                <w:lang w:val="es-ES"/>
              </w:rPr>
            </w:pPr>
            <w:ins w:id="2018" w:author="Javier Kachuka" w:date="2019-11-06T09:18:00Z">
              <w:r w:rsidRPr="00EC5FEE">
                <w:rPr>
                  <w:rFonts w:cs="Arial"/>
                  <w:b/>
                  <w:sz w:val="24"/>
                  <w:szCs w:val="24"/>
                  <w:lang w:val="es-ES"/>
                </w:rPr>
                <w:lastRenderedPageBreak/>
                <w:t>Curso Alternativo de Eventos</w:t>
              </w:r>
            </w:ins>
          </w:p>
        </w:tc>
      </w:tr>
      <w:tr w:rsidR="005808D1" w:rsidRPr="00563768" w14:paraId="5FEC86A3" w14:textId="77777777" w:rsidTr="00DA4A60">
        <w:trPr>
          <w:ins w:id="2019" w:author="Javier Kachuka" w:date="2019-11-06T09:18:00Z"/>
        </w:trPr>
        <w:tc>
          <w:tcPr>
            <w:tcW w:w="4540" w:type="dxa"/>
            <w:gridSpan w:val="2"/>
          </w:tcPr>
          <w:p w14:paraId="1D37848C" w14:textId="77777777" w:rsidR="005808D1" w:rsidRPr="00EC5FEE" w:rsidRDefault="005808D1" w:rsidP="00DA4A60">
            <w:pPr>
              <w:jc w:val="center"/>
              <w:rPr>
                <w:ins w:id="2020" w:author="Javier Kachuka" w:date="2019-11-06T09:18:00Z"/>
                <w:rFonts w:cs="Arial"/>
                <w:b/>
                <w:sz w:val="24"/>
                <w:szCs w:val="24"/>
                <w:lang w:val="es-ES"/>
              </w:rPr>
            </w:pPr>
          </w:p>
        </w:tc>
        <w:tc>
          <w:tcPr>
            <w:tcW w:w="4288" w:type="dxa"/>
          </w:tcPr>
          <w:p w14:paraId="75E4A721" w14:textId="4CD9BB2E" w:rsidR="005808D1" w:rsidRPr="00EC5FEE" w:rsidRDefault="005808D1" w:rsidP="00DA4A60">
            <w:pPr>
              <w:jc w:val="both"/>
              <w:rPr>
                <w:ins w:id="2021" w:author="Javier Kachuka" w:date="2019-11-06T09:18:00Z"/>
                <w:rFonts w:cs="Arial"/>
                <w:sz w:val="24"/>
                <w:szCs w:val="24"/>
                <w:lang w:val="es-ES"/>
              </w:rPr>
            </w:pPr>
            <w:ins w:id="2022" w:author="Javier Kachuka" w:date="2019-11-06T09:21:00Z">
              <w:r>
                <w:rPr>
                  <w:rFonts w:cs="Arial"/>
                  <w:sz w:val="24"/>
                  <w:szCs w:val="24"/>
                  <w:lang w:val="es-ES"/>
                </w:rPr>
                <w:t>6</w:t>
              </w:r>
            </w:ins>
            <w:ins w:id="2023" w:author="Javier Kachuka" w:date="2019-11-06T09:18:00Z">
              <w:r>
                <w:rPr>
                  <w:rFonts w:cs="Arial"/>
                  <w:sz w:val="24"/>
                  <w:szCs w:val="24"/>
                  <w:lang w:val="es-ES"/>
                </w:rPr>
                <w:t>.1 Si los datos no son correctos el sistema solicita que se vuelvan a ingresar.</w:t>
              </w:r>
            </w:ins>
          </w:p>
        </w:tc>
      </w:tr>
    </w:tbl>
    <w:p w14:paraId="5EBF2C43" w14:textId="59633B0A" w:rsidR="004E0B3C" w:rsidRDefault="004E0B3C" w:rsidP="00431D6D">
      <w:pPr>
        <w:rPr>
          <w:ins w:id="2024" w:author="Javier Kachuka" w:date="2019-11-06T09:21: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7056F881" w14:textId="77777777" w:rsidTr="00DA4A60">
        <w:trPr>
          <w:ins w:id="2025" w:author="Javier Kachuka" w:date="2019-11-06T09:21:00Z"/>
        </w:trPr>
        <w:tc>
          <w:tcPr>
            <w:tcW w:w="2391" w:type="dxa"/>
            <w:shd w:val="clear" w:color="auto" w:fill="9CC2E5" w:themeFill="accent1" w:themeFillTint="99"/>
          </w:tcPr>
          <w:p w14:paraId="079914E8" w14:textId="55E6BE52" w:rsidR="005808D1" w:rsidRPr="00EC5FEE" w:rsidRDefault="005808D1" w:rsidP="005808D1">
            <w:pPr>
              <w:rPr>
                <w:ins w:id="2026" w:author="Javier Kachuka" w:date="2019-11-06T09:21:00Z"/>
                <w:rFonts w:cs="Arial"/>
                <w:b/>
                <w:sz w:val="24"/>
                <w:szCs w:val="24"/>
                <w:lang w:val="es-ES"/>
              </w:rPr>
            </w:pPr>
            <w:ins w:id="2027" w:author="Javier Kachuka" w:date="2019-11-06T09:22:00Z">
              <w:r w:rsidRPr="00EC5FEE">
                <w:rPr>
                  <w:rFonts w:cs="Arial"/>
                  <w:b/>
                  <w:sz w:val="24"/>
                  <w:szCs w:val="24"/>
                  <w:lang w:val="es-ES"/>
                </w:rPr>
                <w:t>Caso de uso</w:t>
              </w:r>
            </w:ins>
          </w:p>
        </w:tc>
        <w:tc>
          <w:tcPr>
            <w:tcW w:w="6437" w:type="dxa"/>
            <w:gridSpan w:val="2"/>
          </w:tcPr>
          <w:p w14:paraId="16C3CB32" w14:textId="3EE6A045" w:rsidR="005808D1" w:rsidRPr="00EC5FEE" w:rsidRDefault="005808D1" w:rsidP="005808D1">
            <w:pPr>
              <w:rPr>
                <w:ins w:id="2028" w:author="Javier Kachuka" w:date="2019-11-06T09:21:00Z"/>
                <w:rFonts w:cs="Arial"/>
                <w:sz w:val="24"/>
                <w:szCs w:val="24"/>
                <w:lang w:val="es-ES"/>
              </w:rPr>
            </w:pPr>
            <w:ins w:id="2029" w:author="Javier Kachuka" w:date="2019-11-06T09:22:00Z">
              <w:r>
                <w:rPr>
                  <w:rFonts w:cs="Arial"/>
                  <w:sz w:val="24"/>
                  <w:szCs w:val="24"/>
                  <w:lang w:val="es-ES"/>
                </w:rPr>
                <w:t>Eliminar Conexión</w:t>
              </w:r>
            </w:ins>
          </w:p>
        </w:tc>
      </w:tr>
      <w:tr w:rsidR="005808D1" w:rsidRPr="00A51454" w14:paraId="555BD3F7" w14:textId="77777777" w:rsidTr="00DA4A60">
        <w:trPr>
          <w:ins w:id="2030" w:author="Javier Kachuka" w:date="2019-11-06T09:21:00Z"/>
        </w:trPr>
        <w:tc>
          <w:tcPr>
            <w:tcW w:w="2391" w:type="dxa"/>
            <w:shd w:val="clear" w:color="auto" w:fill="9CC2E5" w:themeFill="accent1" w:themeFillTint="99"/>
          </w:tcPr>
          <w:p w14:paraId="538867AB" w14:textId="6ACA47A2" w:rsidR="005808D1" w:rsidRPr="00EC5FEE" w:rsidRDefault="005808D1" w:rsidP="005808D1">
            <w:pPr>
              <w:rPr>
                <w:ins w:id="2031" w:author="Javier Kachuka" w:date="2019-11-06T09:21:00Z"/>
                <w:rFonts w:cs="Arial"/>
                <w:b/>
                <w:sz w:val="24"/>
                <w:szCs w:val="24"/>
                <w:lang w:val="es-ES"/>
              </w:rPr>
            </w:pPr>
            <w:ins w:id="2032" w:author="Javier Kachuka" w:date="2019-11-06T09:22:00Z">
              <w:r w:rsidRPr="00EC5FEE">
                <w:rPr>
                  <w:rFonts w:cs="Arial"/>
                  <w:b/>
                  <w:sz w:val="24"/>
                  <w:szCs w:val="24"/>
                  <w:lang w:val="es-ES"/>
                </w:rPr>
                <w:t>Actor</w:t>
              </w:r>
            </w:ins>
          </w:p>
        </w:tc>
        <w:tc>
          <w:tcPr>
            <w:tcW w:w="6437" w:type="dxa"/>
            <w:gridSpan w:val="2"/>
          </w:tcPr>
          <w:p w14:paraId="32FE003C" w14:textId="24D6FD7F" w:rsidR="005808D1" w:rsidRPr="00EC5FEE" w:rsidRDefault="005808D1" w:rsidP="005808D1">
            <w:pPr>
              <w:rPr>
                <w:ins w:id="2033" w:author="Javier Kachuka" w:date="2019-11-06T09:21:00Z"/>
                <w:rFonts w:cs="Arial"/>
                <w:sz w:val="24"/>
                <w:szCs w:val="24"/>
                <w:lang w:val="es-ES"/>
              </w:rPr>
            </w:pPr>
            <w:ins w:id="2034" w:author="Javier Kachuka" w:date="2019-11-06T09:22:00Z">
              <w:r>
                <w:rPr>
                  <w:rFonts w:cs="Arial"/>
                  <w:sz w:val="24"/>
                  <w:szCs w:val="24"/>
                  <w:lang w:val="es-ES"/>
                </w:rPr>
                <w:t>Oficinista, administrador</w:t>
              </w:r>
            </w:ins>
          </w:p>
        </w:tc>
      </w:tr>
      <w:tr w:rsidR="005808D1" w:rsidRPr="00563768" w14:paraId="7F2D6FD8" w14:textId="77777777" w:rsidTr="00DA4A60">
        <w:trPr>
          <w:ins w:id="2035" w:author="Javier Kachuka" w:date="2019-11-06T09:21:00Z"/>
        </w:trPr>
        <w:tc>
          <w:tcPr>
            <w:tcW w:w="2391" w:type="dxa"/>
            <w:shd w:val="clear" w:color="auto" w:fill="9CC2E5" w:themeFill="accent1" w:themeFillTint="99"/>
          </w:tcPr>
          <w:p w14:paraId="3EDF8039" w14:textId="18C5B5E0" w:rsidR="005808D1" w:rsidRPr="00EC5FEE" w:rsidRDefault="005808D1" w:rsidP="005808D1">
            <w:pPr>
              <w:rPr>
                <w:ins w:id="2036" w:author="Javier Kachuka" w:date="2019-11-06T09:21:00Z"/>
                <w:rFonts w:cs="Arial"/>
                <w:b/>
                <w:sz w:val="24"/>
                <w:szCs w:val="24"/>
                <w:lang w:val="es-ES"/>
              </w:rPr>
            </w:pPr>
            <w:ins w:id="2037" w:author="Javier Kachuka" w:date="2019-11-06T09:22:00Z">
              <w:r w:rsidRPr="00EC5FEE">
                <w:rPr>
                  <w:rFonts w:cs="Arial"/>
                  <w:b/>
                  <w:sz w:val="24"/>
                  <w:szCs w:val="24"/>
                  <w:lang w:val="es-ES"/>
                </w:rPr>
                <w:t xml:space="preserve">Descripción </w:t>
              </w:r>
            </w:ins>
          </w:p>
        </w:tc>
        <w:tc>
          <w:tcPr>
            <w:tcW w:w="6437" w:type="dxa"/>
            <w:gridSpan w:val="2"/>
          </w:tcPr>
          <w:p w14:paraId="1F46EE37" w14:textId="6700ED37" w:rsidR="005808D1" w:rsidRPr="00EC5FEE" w:rsidRDefault="005808D1" w:rsidP="005808D1">
            <w:pPr>
              <w:rPr>
                <w:ins w:id="2038" w:author="Javier Kachuka" w:date="2019-11-06T09:21:00Z"/>
                <w:rFonts w:cs="Arial"/>
                <w:sz w:val="24"/>
                <w:szCs w:val="24"/>
                <w:lang w:val="es-ES"/>
              </w:rPr>
            </w:pPr>
            <w:ins w:id="2039" w:author="Javier Kachuka" w:date="2019-11-06T09:22: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ins>
          </w:p>
        </w:tc>
      </w:tr>
      <w:tr w:rsidR="005808D1" w:rsidRPr="00EC5FEE" w14:paraId="7DBB7F55" w14:textId="77777777" w:rsidTr="00DA4A60">
        <w:trPr>
          <w:ins w:id="2040" w:author="Javier Kachuka" w:date="2019-11-06T09:21:00Z"/>
        </w:trPr>
        <w:tc>
          <w:tcPr>
            <w:tcW w:w="2391" w:type="dxa"/>
            <w:shd w:val="clear" w:color="auto" w:fill="9CC2E5" w:themeFill="accent1" w:themeFillTint="99"/>
          </w:tcPr>
          <w:p w14:paraId="0D28B6B2" w14:textId="787C3138" w:rsidR="005808D1" w:rsidRPr="00EC5FEE" w:rsidRDefault="005808D1" w:rsidP="005808D1">
            <w:pPr>
              <w:rPr>
                <w:ins w:id="2041" w:author="Javier Kachuka" w:date="2019-11-06T09:21:00Z"/>
                <w:rFonts w:cs="Arial"/>
                <w:b/>
                <w:sz w:val="24"/>
                <w:szCs w:val="24"/>
                <w:lang w:val="es-ES"/>
              </w:rPr>
            </w:pPr>
            <w:ins w:id="2042" w:author="Javier Kachuka" w:date="2019-11-06T09:22:00Z">
              <w:r w:rsidRPr="00EC5FEE">
                <w:rPr>
                  <w:rFonts w:cs="Arial"/>
                  <w:b/>
                  <w:sz w:val="24"/>
                  <w:szCs w:val="24"/>
                  <w:lang w:val="es-ES"/>
                </w:rPr>
                <w:t>Referencia Cruzada</w:t>
              </w:r>
            </w:ins>
          </w:p>
        </w:tc>
        <w:tc>
          <w:tcPr>
            <w:tcW w:w="6437" w:type="dxa"/>
            <w:gridSpan w:val="2"/>
          </w:tcPr>
          <w:p w14:paraId="6DF57CA4" w14:textId="1432A961" w:rsidR="005808D1" w:rsidRPr="00EC5FEE" w:rsidRDefault="005808D1" w:rsidP="005808D1">
            <w:pPr>
              <w:rPr>
                <w:ins w:id="2043" w:author="Javier Kachuka" w:date="2019-11-06T09:21:00Z"/>
                <w:rFonts w:cs="Arial"/>
                <w:sz w:val="24"/>
                <w:szCs w:val="24"/>
                <w:lang w:val="es-ES"/>
              </w:rPr>
            </w:pPr>
            <w:ins w:id="2044" w:author="Javier Kachuka" w:date="2019-11-06T09:22:00Z">
              <w:r w:rsidRPr="00EC5FEE">
                <w:rPr>
                  <w:rFonts w:cs="Arial"/>
                  <w:sz w:val="24"/>
                  <w:szCs w:val="24"/>
                  <w:lang w:val="es-ES"/>
                </w:rPr>
                <w:t>RF</w:t>
              </w:r>
              <w:r>
                <w:rPr>
                  <w:rFonts w:cs="Arial"/>
                  <w:sz w:val="24"/>
                  <w:szCs w:val="24"/>
                  <w:lang w:val="es-ES"/>
                </w:rPr>
                <w:t>2.5</w:t>
              </w:r>
            </w:ins>
          </w:p>
        </w:tc>
      </w:tr>
      <w:tr w:rsidR="005808D1" w:rsidRPr="00563768" w14:paraId="39FFA65C" w14:textId="77777777" w:rsidTr="00DA4A60">
        <w:trPr>
          <w:ins w:id="2045" w:author="Javier Kachuka" w:date="2019-11-06T09:21:00Z"/>
        </w:trPr>
        <w:tc>
          <w:tcPr>
            <w:tcW w:w="2391" w:type="dxa"/>
            <w:shd w:val="clear" w:color="auto" w:fill="9CC2E5" w:themeFill="accent1" w:themeFillTint="99"/>
          </w:tcPr>
          <w:p w14:paraId="1D10E57A" w14:textId="77777777" w:rsidR="005808D1" w:rsidRPr="00EC5FEE" w:rsidRDefault="005808D1" w:rsidP="00DA4A60">
            <w:pPr>
              <w:rPr>
                <w:ins w:id="2046" w:author="Javier Kachuka" w:date="2019-11-06T09:21:00Z"/>
                <w:rFonts w:cs="Arial"/>
                <w:b/>
                <w:sz w:val="24"/>
                <w:szCs w:val="24"/>
                <w:lang w:val="es-ES"/>
              </w:rPr>
            </w:pPr>
            <w:ins w:id="2047" w:author="Javier Kachuka" w:date="2019-11-06T09:21:00Z">
              <w:r w:rsidRPr="00EC5FEE">
                <w:rPr>
                  <w:rFonts w:cs="Arial"/>
                  <w:b/>
                  <w:sz w:val="24"/>
                  <w:szCs w:val="24"/>
                  <w:lang w:val="es-ES"/>
                </w:rPr>
                <w:t xml:space="preserve">Precondición </w:t>
              </w:r>
            </w:ins>
          </w:p>
        </w:tc>
        <w:tc>
          <w:tcPr>
            <w:tcW w:w="6437" w:type="dxa"/>
            <w:gridSpan w:val="2"/>
          </w:tcPr>
          <w:p w14:paraId="2C404E11" w14:textId="50D20543" w:rsidR="005808D1" w:rsidRPr="00EC5FEE" w:rsidRDefault="005808D1" w:rsidP="00DA4A60">
            <w:pPr>
              <w:rPr>
                <w:ins w:id="2048" w:author="Javier Kachuka" w:date="2019-11-06T09:21:00Z"/>
                <w:rFonts w:cs="Arial"/>
                <w:sz w:val="24"/>
                <w:szCs w:val="24"/>
                <w:lang w:val="es-ES"/>
              </w:rPr>
            </w:pPr>
            <w:ins w:id="2049" w:author="Javier Kachuka" w:date="2019-11-06T09:22:00Z">
              <w:r>
                <w:rPr>
                  <w:rFonts w:cs="Arial"/>
                  <w:sz w:val="24"/>
                  <w:szCs w:val="24"/>
                  <w:lang w:val="es-ES"/>
                </w:rPr>
                <w:t xml:space="preserve">Existan dos o </w:t>
              </w:r>
            </w:ins>
            <w:ins w:id="2050" w:author="Javier Kachuka" w:date="2019-11-06T09:26:00Z">
              <w:r>
                <w:rPr>
                  <w:rFonts w:cs="Arial"/>
                  <w:sz w:val="24"/>
                  <w:szCs w:val="24"/>
                  <w:lang w:val="es-ES"/>
                </w:rPr>
                <w:t>más</w:t>
              </w:r>
            </w:ins>
            <w:ins w:id="2051" w:author="Javier Kachuka" w:date="2019-11-06T09:22:00Z">
              <w:r>
                <w:rPr>
                  <w:rFonts w:cs="Arial"/>
                  <w:sz w:val="24"/>
                  <w:szCs w:val="24"/>
                  <w:lang w:val="es-ES"/>
                </w:rPr>
                <w:t xml:space="preserve"> conexiones para un socio.</w:t>
              </w:r>
            </w:ins>
          </w:p>
        </w:tc>
      </w:tr>
      <w:tr w:rsidR="005808D1" w:rsidRPr="00563768" w14:paraId="31347D14" w14:textId="77777777" w:rsidTr="00DA4A60">
        <w:trPr>
          <w:ins w:id="2052" w:author="Javier Kachuka" w:date="2019-11-06T09:21:00Z"/>
        </w:trPr>
        <w:tc>
          <w:tcPr>
            <w:tcW w:w="2391" w:type="dxa"/>
            <w:shd w:val="clear" w:color="auto" w:fill="9CC2E5" w:themeFill="accent1" w:themeFillTint="99"/>
          </w:tcPr>
          <w:p w14:paraId="1F9DFC81" w14:textId="77777777" w:rsidR="005808D1" w:rsidRPr="00EC5FEE" w:rsidRDefault="005808D1" w:rsidP="00DA4A60">
            <w:pPr>
              <w:rPr>
                <w:ins w:id="2053" w:author="Javier Kachuka" w:date="2019-11-06T09:21:00Z"/>
                <w:rFonts w:cs="Arial"/>
                <w:b/>
                <w:sz w:val="24"/>
                <w:szCs w:val="24"/>
                <w:lang w:val="es-ES"/>
              </w:rPr>
            </w:pPr>
            <w:ins w:id="2054" w:author="Javier Kachuka" w:date="2019-11-06T09:21:00Z">
              <w:r w:rsidRPr="00EC5FEE">
                <w:rPr>
                  <w:rFonts w:cs="Arial"/>
                  <w:b/>
                  <w:sz w:val="24"/>
                  <w:szCs w:val="24"/>
                  <w:lang w:val="es-ES"/>
                </w:rPr>
                <w:t xml:space="preserve">Poscondición </w:t>
              </w:r>
            </w:ins>
          </w:p>
        </w:tc>
        <w:tc>
          <w:tcPr>
            <w:tcW w:w="6437" w:type="dxa"/>
            <w:gridSpan w:val="2"/>
          </w:tcPr>
          <w:p w14:paraId="0AEC959E" w14:textId="27770C40" w:rsidR="005808D1" w:rsidRPr="00EC5FEE" w:rsidRDefault="005808D1">
            <w:pPr>
              <w:rPr>
                <w:ins w:id="2055" w:author="Javier Kachuka" w:date="2019-11-06T09:21:00Z"/>
                <w:rFonts w:cs="Arial"/>
                <w:sz w:val="24"/>
                <w:szCs w:val="24"/>
                <w:lang w:val="es-ES"/>
              </w:rPr>
            </w:pPr>
            <w:ins w:id="2056" w:author="Javier Kachuka" w:date="2019-11-06T09:21:00Z">
              <w:r>
                <w:rPr>
                  <w:rFonts w:cs="Arial"/>
                  <w:sz w:val="24"/>
                  <w:szCs w:val="24"/>
                  <w:lang w:val="es-ES"/>
                </w:rPr>
                <w:t xml:space="preserve">Se </w:t>
              </w:r>
            </w:ins>
            <w:ins w:id="2057" w:author="Javier Kachuka" w:date="2019-11-06T09:22:00Z">
              <w:r>
                <w:rPr>
                  <w:rFonts w:cs="Arial"/>
                  <w:sz w:val="24"/>
                  <w:szCs w:val="24"/>
                  <w:lang w:val="es-ES"/>
                </w:rPr>
                <w:t xml:space="preserve">eliminó </w:t>
              </w:r>
            </w:ins>
            <w:ins w:id="2058" w:author="Javier Kachuka" w:date="2019-11-06T09:21:00Z">
              <w:r>
                <w:rPr>
                  <w:rFonts w:cs="Arial"/>
                  <w:sz w:val="24"/>
                  <w:szCs w:val="24"/>
                  <w:lang w:val="es-ES"/>
                </w:rPr>
                <w:t>una conexión de un socio.</w:t>
              </w:r>
            </w:ins>
          </w:p>
        </w:tc>
      </w:tr>
      <w:tr w:rsidR="005808D1" w:rsidRPr="00EC5FEE" w14:paraId="70766CBE" w14:textId="77777777" w:rsidTr="00DA4A60">
        <w:trPr>
          <w:ins w:id="2059" w:author="Javier Kachuka" w:date="2019-11-06T09:21:00Z"/>
        </w:trPr>
        <w:tc>
          <w:tcPr>
            <w:tcW w:w="8828" w:type="dxa"/>
            <w:gridSpan w:val="3"/>
            <w:shd w:val="clear" w:color="auto" w:fill="9CC2E5" w:themeFill="accent1" w:themeFillTint="99"/>
          </w:tcPr>
          <w:p w14:paraId="45AF4853" w14:textId="77777777" w:rsidR="005808D1" w:rsidRPr="00EC5FEE" w:rsidRDefault="005808D1" w:rsidP="00DA4A60">
            <w:pPr>
              <w:jc w:val="center"/>
              <w:rPr>
                <w:ins w:id="2060" w:author="Javier Kachuka" w:date="2019-11-06T09:21:00Z"/>
                <w:rFonts w:cs="Arial"/>
                <w:b/>
                <w:sz w:val="24"/>
                <w:szCs w:val="24"/>
                <w:lang w:val="es-ES"/>
              </w:rPr>
            </w:pPr>
            <w:ins w:id="2061" w:author="Javier Kachuka" w:date="2019-11-06T09:21:00Z">
              <w:r w:rsidRPr="00EC5FEE">
                <w:rPr>
                  <w:rFonts w:cs="Arial"/>
                  <w:b/>
                  <w:sz w:val="24"/>
                  <w:szCs w:val="24"/>
                  <w:lang w:val="es-ES"/>
                </w:rPr>
                <w:t>Curso Típico de Eventos</w:t>
              </w:r>
            </w:ins>
          </w:p>
        </w:tc>
      </w:tr>
      <w:tr w:rsidR="005808D1" w:rsidRPr="00563768" w14:paraId="0707F75F" w14:textId="77777777" w:rsidTr="00DA4A60">
        <w:trPr>
          <w:ins w:id="2062" w:author="Javier Kachuka" w:date="2019-11-06T09:21:00Z"/>
        </w:trPr>
        <w:tc>
          <w:tcPr>
            <w:tcW w:w="4540" w:type="dxa"/>
            <w:gridSpan w:val="2"/>
          </w:tcPr>
          <w:p w14:paraId="0A36B800" w14:textId="76F2CB5C" w:rsidR="005808D1" w:rsidRPr="00EC5FEE" w:rsidRDefault="005808D1">
            <w:pPr>
              <w:pStyle w:val="Prrafodelista"/>
              <w:numPr>
                <w:ilvl w:val="0"/>
                <w:numId w:val="37"/>
              </w:numPr>
              <w:jc w:val="both"/>
              <w:rPr>
                <w:ins w:id="2063" w:author="Javier Kachuka" w:date="2019-11-06T09:21:00Z"/>
                <w:rFonts w:cs="Arial"/>
                <w:sz w:val="24"/>
                <w:szCs w:val="24"/>
                <w:lang w:val="es-ES"/>
              </w:rPr>
            </w:pPr>
            <w:ins w:id="2064" w:author="Javier Kachuka" w:date="2019-11-06T09:21:00Z">
              <w:r>
                <w:rPr>
                  <w:rFonts w:cs="Arial"/>
                  <w:sz w:val="24"/>
                  <w:szCs w:val="24"/>
                  <w:lang w:val="es-ES"/>
                </w:rPr>
                <w:t>El caso de uso comienza cuando el</w:t>
              </w:r>
              <w:commentRangeStart w:id="2065"/>
              <w:r>
                <w:rPr>
                  <w:rFonts w:cs="Arial"/>
                  <w:sz w:val="24"/>
                  <w:szCs w:val="24"/>
                  <w:lang w:val="es-ES"/>
                </w:rPr>
                <w:t xml:space="preserve"> oficinista</w:t>
              </w:r>
              <w:commentRangeEnd w:id="2065"/>
              <w:r>
                <w:rPr>
                  <w:rFonts w:cs="Arial"/>
                  <w:sz w:val="24"/>
                  <w:szCs w:val="24"/>
                  <w:lang w:val="es-ES"/>
                </w:rPr>
                <w:t xml:space="preserve"> o administrador</w:t>
              </w:r>
              <w:r>
                <w:rPr>
                  <w:rStyle w:val="Refdecomentario"/>
                </w:rPr>
                <w:commentReference w:id="2065"/>
              </w:r>
              <w:r>
                <w:rPr>
                  <w:rFonts w:cs="Arial"/>
                  <w:sz w:val="24"/>
                  <w:szCs w:val="24"/>
                  <w:lang w:val="es-ES"/>
                </w:rPr>
                <w:t xml:space="preserve"> solicita</w:t>
              </w:r>
            </w:ins>
            <w:ins w:id="2066" w:author="Javier Kachuka" w:date="2019-11-06T09:24:00Z">
              <w:r>
                <w:rPr>
                  <w:rFonts w:cs="Arial"/>
                  <w:sz w:val="24"/>
                  <w:szCs w:val="24"/>
                  <w:lang w:val="es-ES"/>
                </w:rPr>
                <w:t xml:space="preserve"> eliminar una</w:t>
              </w:r>
            </w:ins>
            <w:ins w:id="2067" w:author="Javier Kachuka" w:date="2019-11-06T09:21:00Z">
              <w:r>
                <w:rPr>
                  <w:rFonts w:cs="Arial"/>
                  <w:sz w:val="24"/>
                  <w:szCs w:val="24"/>
                  <w:lang w:val="es-ES"/>
                </w:rPr>
                <w:t xml:space="preserve"> conexión.</w:t>
              </w:r>
            </w:ins>
          </w:p>
        </w:tc>
        <w:tc>
          <w:tcPr>
            <w:tcW w:w="4288" w:type="dxa"/>
          </w:tcPr>
          <w:p w14:paraId="703D9EF4" w14:textId="77777777" w:rsidR="005808D1" w:rsidRPr="00EC5FEE" w:rsidRDefault="005808D1" w:rsidP="00DA4A60">
            <w:pPr>
              <w:jc w:val="both"/>
              <w:rPr>
                <w:ins w:id="2068" w:author="Javier Kachuka" w:date="2019-11-06T09:21:00Z"/>
                <w:rFonts w:cs="Arial"/>
                <w:sz w:val="24"/>
                <w:szCs w:val="24"/>
                <w:lang w:val="es-ES"/>
              </w:rPr>
            </w:pPr>
          </w:p>
        </w:tc>
      </w:tr>
      <w:tr w:rsidR="005808D1" w:rsidRPr="00563768" w14:paraId="39D8D305" w14:textId="77777777" w:rsidTr="00DA4A60">
        <w:trPr>
          <w:ins w:id="2069" w:author="Javier Kachuka" w:date="2019-11-06T09:21:00Z"/>
        </w:trPr>
        <w:tc>
          <w:tcPr>
            <w:tcW w:w="4540" w:type="dxa"/>
            <w:gridSpan w:val="2"/>
          </w:tcPr>
          <w:p w14:paraId="57A9AD62" w14:textId="77777777" w:rsidR="005808D1" w:rsidRPr="00EC5FEE" w:rsidRDefault="005808D1" w:rsidP="00DA4A60">
            <w:pPr>
              <w:jc w:val="both"/>
              <w:rPr>
                <w:ins w:id="2070" w:author="Javier Kachuka" w:date="2019-11-06T09:21:00Z"/>
                <w:rFonts w:cs="Arial"/>
                <w:sz w:val="24"/>
                <w:szCs w:val="24"/>
                <w:lang w:val="es-ES"/>
              </w:rPr>
            </w:pPr>
          </w:p>
        </w:tc>
        <w:tc>
          <w:tcPr>
            <w:tcW w:w="4288" w:type="dxa"/>
          </w:tcPr>
          <w:p w14:paraId="236D7972" w14:textId="77777777" w:rsidR="005808D1" w:rsidRPr="00EC5FEE" w:rsidRDefault="005808D1" w:rsidP="005808D1">
            <w:pPr>
              <w:pStyle w:val="Prrafodelista"/>
              <w:numPr>
                <w:ilvl w:val="0"/>
                <w:numId w:val="37"/>
              </w:numPr>
              <w:jc w:val="both"/>
              <w:rPr>
                <w:ins w:id="2071" w:author="Javier Kachuka" w:date="2019-11-06T09:21:00Z"/>
                <w:rFonts w:cs="Arial"/>
                <w:sz w:val="24"/>
                <w:szCs w:val="24"/>
                <w:lang w:val="es-ES"/>
              </w:rPr>
            </w:pPr>
            <w:ins w:id="2072" w:author="Javier Kachuka" w:date="2019-11-06T09:21:00Z">
              <w:r>
                <w:rPr>
                  <w:rFonts w:cs="Arial"/>
                  <w:sz w:val="24"/>
                  <w:szCs w:val="24"/>
                  <w:lang w:val="es-ES"/>
                </w:rPr>
                <w:t>El sistema solicita que seleccione el socio.</w:t>
              </w:r>
            </w:ins>
          </w:p>
        </w:tc>
      </w:tr>
      <w:tr w:rsidR="005808D1" w:rsidRPr="00563768" w14:paraId="20BF6A3C" w14:textId="77777777" w:rsidTr="00DA4A60">
        <w:trPr>
          <w:ins w:id="2073" w:author="Javier Kachuka" w:date="2019-11-06T09:21:00Z"/>
        </w:trPr>
        <w:tc>
          <w:tcPr>
            <w:tcW w:w="4540" w:type="dxa"/>
            <w:gridSpan w:val="2"/>
          </w:tcPr>
          <w:p w14:paraId="4E244108" w14:textId="38286A37" w:rsidR="005808D1" w:rsidRPr="00EC5FEE" w:rsidRDefault="005808D1" w:rsidP="005808D1">
            <w:pPr>
              <w:pStyle w:val="Prrafodelista"/>
              <w:numPr>
                <w:ilvl w:val="0"/>
                <w:numId w:val="37"/>
              </w:numPr>
              <w:jc w:val="both"/>
              <w:rPr>
                <w:ins w:id="2074" w:author="Javier Kachuka" w:date="2019-11-06T09:21:00Z"/>
                <w:rFonts w:cs="Arial"/>
                <w:sz w:val="24"/>
                <w:szCs w:val="24"/>
                <w:lang w:val="es-ES"/>
              </w:rPr>
            </w:pPr>
            <w:ins w:id="2075" w:author="Javier Kachuka" w:date="2019-11-06T09:21:00Z">
              <w:r>
                <w:rPr>
                  <w:rFonts w:cs="Arial"/>
                  <w:sz w:val="24"/>
                  <w:szCs w:val="24"/>
                  <w:lang w:val="es-ES"/>
                </w:rPr>
                <w:t>El oficinista o administrador selecciona al socio</w:t>
              </w:r>
            </w:ins>
            <w:ins w:id="2076" w:author="Javier Kachuka" w:date="2019-11-06T09:25:00Z">
              <w:r>
                <w:rPr>
                  <w:rFonts w:cs="Arial"/>
                  <w:sz w:val="24"/>
                  <w:szCs w:val="24"/>
                  <w:lang w:val="es-ES"/>
                </w:rPr>
                <w:t xml:space="preserve"> y confirma la operación</w:t>
              </w:r>
            </w:ins>
            <w:ins w:id="2077" w:author="Javier Kachuka" w:date="2019-11-06T09:21:00Z">
              <w:r>
                <w:rPr>
                  <w:rFonts w:cs="Arial"/>
                  <w:sz w:val="24"/>
                  <w:szCs w:val="24"/>
                  <w:lang w:val="es-ES"/>
                </w:rPr>
                <w:t>.</w:t>
              </w:r>
            </w:ins>
          </w:p>
        </w:tc>
        <w:tc>
          <w:tcPr>
            <w:tcW w:w="4288" w:type="dxa"/>
          </w:tcPr>
          <w:p w14:paraId="5FDF9E0E" w14:textId="77777777" w:rsidR="005808D1" w:rsidRPr="00EC5FEE" w:rsidRDefault="005808D1" w:rsidP="00DA4A60">
            <w:pPr>
              <w:jc w:val="both"/>
              <w:rPr>
                <w:ins w:id="2078" w:author="Javier Kachuka" w:date="2019-11-06T09:21:00Z"/>
                <w:rFonts w:cs="Arial"/>
                <w:sz w:val="24"/>
                <w:szCs w:val="24"/>
                <w:lang w:val="es-ES"/>
              </w:rPr>
            </w:pPr>
          </w:p>
        </w:tc>
      </w:tr>
      <w:tr w:rsidR="005808D1" w:rsidRPr="00563768" w14:paraId="58967F11" w14:textId="77777777" w:rsidTr="00DA4A60">
        <w:trPr>
          <w:ins w:id="2079" w:author="Javier Kachuka" w:date="2019-11-06T09:21:00Z"/>
        </w:trPr>
        <w:tc>
          <w:tcPr>
            <w:tcW w:w="4540" w:type="dxa"/>
            <w:gridSpan w:val="2"/>
          </w:tcPr>
          <w:p w14:paraId="6A5B4FE5" w14:textId="77777777" w:rsidR="005808D1" w:rsidRPr="00A51454" w:rsidRDefault="005808D1" w:rsidP="00DA4A60">
            <w:pPr>
              <w:jc w:val="both"/>
              <w:rPr>
                <w:ins w:id="2080" w:author="Javier Kachuka" w:date="2019-11-06T09:21:00Z"/>
                <w:rFonts w:cs="Arial"/>
                <w:sz w:val="24"/>
                <w:szCs w:val="24"/>
                <w:lang w:val="es-ES"/>
              </w:rPr>
            </w:pPr>
          </w:p>
        </w:tc>
        <w:tc>
          <w:tcPr>
            <w:tcW w:w="4288" w:type="dxa"/>
          </w:tcPr>
          <w:p w14:paraId="4C14E4B3" w14:textId="6D3A342C" w:rsidR="005808D1" w:rsidRPr="00A51454" w:rsidRDefault="005808D1">
            <w:pPr>
              <w:pStyle w:val="Prrafodelista"/>
              <w:numPr>
                <w:ilvl w:val="0"/>
                <w:numId w:val="37"/>
              </w:numPr>
              <w:jc w:val="both"/>
              <w:rPr>
                <w:ins w:id="2081" w:author="Javier Kachuka" w:date="2019-11-06T09:21:00Z"/>
                <w:rFonts w:cs="Arial"/>
                <w:sz w:val="24"/>
                <w:szCs w:val="24"/>
                <w:lang w:val="es-ES"/>
              </w:rPr>
            </w:pPr>
            <w:ins w:id="2082" w:author="Javier Kachuka" w:date="2019-11-06T09:21:00Z">
              <w:r>
                <w:rPr>
                  <w:rFonts w:cs="Arial"/>
                  <w:sz w:val="24"/>
                  <w:szCs w:val="24"/>
                  <w:lang w:val="es-ES"/>
                </w:rPr>
                <w:t>El sistema</w:t>
              </w:r>
            </w:ins>
            <w:ins w:id="2083" w:author="Javier Kachuka" w:date="2019-11-06T09:25:00Z">
              <w:r>
                <w:rPr>
                  <w:rFonts w:cs="Arial"/>
                  <w:sz w:val="24"/>
                  <w:szCs w:val="24"/>
                  <w:lang w:val="es-ES"/>
                </w:rPr>
                <w:t xml:space="preserve"> verifica si no es la única conexión</w:t>
              </w:r>
            </w:ins>
            <w:ins w:id="2084" w:author="Javier Kachuka" w:date="2019-11-06T09:21:00Z">
              <w:r>
                <w:rPr>
                  <w:rFonts w:cs="Arial"/>
                  <w:sz w:val="24"/>
                  <w:szCs w:val="24"/>
                  <w:lang w:val="es-ES"/>
                </w:rPr>
                <w:t>.</w:t>
              </w:r>
            </w:ins>
          </w:p>
        </w:tc>
      </w:tr>
      <w:tr w:rsidR="005808D1" w:rsidRPr="00563768" w14:paraId="14319CFB" w14:textId="77777777" w:rsidTr="00DA4A60">
        <w:trPr>
          <w:ins w:id="2085" w:author="Javier Kachuka" w:date="2019-11-06T09:21:00Z"/>
        </w:trPr>
        <w:tc>
          <w:tcPr>
            <w:tcW w:w="4540" w:type="dxa"/>
            <w:gridSpan w:val="2"/>
          </w:tcPr>
          <w:p w14:paraId="71DB755A" w14:textId="77777777" w:rsidR="005808D1" w:rsidRPr="00456A0E" w:rsidRDefault="005808D1" w:rsidP="00DA4A60">
            <w:pPr>
              <w:jc w:val="both"/>
              <w:rPr>
                <w:ins w:id="2086" w:author="Javier Kachuka" w:date="2019-11-06T09:21:00Z"/>
                <w:rFonts w:cs="Arial"/>
                <w:sz w:val="24"/>
                <w:szCs w:val="24"/>
                <w:lang w:val="es-ES"/>
              </w:rPr>
            </w:pPr>
          </w:p>
        </w:tc>
        <w:tc>
          <w:tcPr>
            <w:tcW w:w="4288" w:type="dxa"/>
          </w:tcPr>
          <w:p w14:paraId="0B31E52D" w14:textId="56D708FC" w:rsidR="005808D1" w:rsidRPr="00456A0E" w:rsidRDefault="005808D1">
            <w:pPr>
              <w:pStyle w:val="Prrafodelista"/>
              <w:numPr>
                <w:ilvl w:val="0"/>
                <w:numId w:val="37"/>
              </w:numPr>
              <w:jc w:val="both"/>
              <w:rPr>
                <w:ins w:id="2087" w:author="Javier Kachuka" w:date="2019-11-06T09:21:00Z"/>
                <w:rFonts w:cs="Arial"/>
                <w:sz w:val="24"/>
                <w:szCs w:val="24"/>
                <w:lang w:val="es-ES"/>
              </w:rPr>
            </w:pPr>
            <w:ins w:id="2088" w:author="Javier Kachuka" w:date="2019-11-06T09:21:00Z">
              <w:r>
                <w:rPr>
                  <w:rFonts w:cs="Arial"/>
                  <w:sz w:val="24"/>
                  <w:szCs w:val="24"/>
                  <w:lang w:val="es-ES"/>
                </w:rPr>
                <w:t>El sistema</w:t>
              </w:r>
            </w:ins>
            <w:ins w:id="2089" w:author="Javier Kachuka" w:date="2019-11-06T09:26:00Z">
              <w:r>
                <w:rPr>
                  <w:rFonts w:cs="Arial"/>
                  <w:sz w:val="24"/>
                  <w:szCs w:val="24"/>
                  <w:lang w:val="es-ES"/>
                </w:rPr>
                <w:t xml:space="preserve"> elimina la conexión y finaliza el caso de uso</w:t>
              </w:r>
            </w:ins>
            <w:ins w:id="2090" w:author="Javier Kachuka" w:date="2019-11-06T09:21:00Z">
              <w:r>
                <w:rPr>
                  <w:rFonts w:cs="Arial"/>
                  <w:sz w:val="24"/>
                  <w:szCs w:val="24"/>
                  <w:lang w:val="es-ES"/>
                </w:rPr>
                <w:t>.</w:t>
              </w:r>
            </w:ins>
          </w:p>
        </w:tc>
      </w:tr>
      <w:tr w:rsidR="005808D1" w:rsidRPr="00EC5FEE" w14:paraId="56FBE812" w14:textId="77777777" w:rsidTr="00DA4A60">
        <w:trPr>
          <w:ins w:id="2091" w:author="Javier Kachuka" w:date="2019-11-06T09:21:00Z"/>
        </w:trPr>
        <w:tc>
          <w:tcPr>
            <w:tcW w:w="8828" w:type="dxa"/>
            <w:gridSpan w:val="3"/>
            <w:shd w:val="clear" w:color="auto" w:fill="9CC2E5" w:themeFill="accent1" w:themeFillTint="99"/>
          </w:tcPr>
          <w:p w14:paraId="4E601469" w14:textId="77777777" w:rsidR="005808D1" w:rsidRPr="00EC5FEE" w:rsidRDefault="005808D1" w:rsidP="00DA4A60">
            <w:pPr>
              <w:jc w:val="center"/>
              <w:rPr>
                <w:ins w:id="2092" w:author="Javier Kachuka" w:date="2019-11-06T09:21:00Z"/>
                <w:rFonts w:cs="Arial"/>
                <w:sz w:val="24"/>
                <w:szCs w:val="24"/>
                <w:lang w:val="es-ES"/>
              </w:rPr>
            </w:pPr>
            <w:ins w:id="2093" w:author="Javier Kachuka" w:date="2019-11-06T09:21:00Z">
              <w:r w:rsidRPr="00EC5FEE">
                <w:rPr>
                  <w:rFonts w:cs="Arial"/>
                  <w:b/>
                  <w:sz w:val="24"/>
                  <w:szCs w:val="24"/>
                  <w:lang w:val="es-ES"/>
                </w:rPr>
                <w:t>Curso Alternativo de Eventos</w:t>
              </w:r>
            </w:ins>
          </w:p>
        </w:tc>
      </w:tr>
      <w:tr w:rsidR="005808D1" w:rsidRPr="00563768" w14:paraId="322443A5" w14:textId="77777777" w:rsidTr="00DA4A60">
        <w:trPr>
          <w:ins w:id="2094" w:author="Javier Kachuka" w:date="2019-11-06T09:21:00Z"/>
        </w:trPr>
        <w:tc>
          <w:tcPr>
            <w:tcW w:w="4540" w:type="dxa"/>
            <w:gridSpan w:val="2"/>
          </w:tcPr>
          <w:p w14:paraId="1902D1E8" w14:textId="77777777" w:rsidR="005808D1" w:rsidRPr="00EC5FEE" w:rsidRDefault="005808D1" w:rsidP="00DA4A60">
            <w:pPr>
              <w:jc w:val="center"/>
              <w:rPr>
                <w:ins w:id="2095" w:author="Javier Kachuka" w:date="2019-11-06T09:21:00Z"/>
                <w:rFonts w:cs="Arial"/>
                <w:b/>
                <w:sz w:val="24"/>
                <w:szCs w:val="24"/>
                <w:lang w:val="es-ES"/>
              </w:rPr>
            </w:pPr>
          </w:p>
        </w:tc>
        <w:tc>
          <w:tcPr>
            <w:tcW w:w="4288" w:type="dxa"/>
          </w:tcPr>
          <w:p w14:paraId="1C3B832E" w14:textId="202DD289" w:rsidR="005808D1" w:rsidRPr="00EC5FEE" w:rsidRDefault="005808D1">
            <w:pPr>
              <w:jc w:val="both"/>
              <w:rPr>
                <w:ins w:id="2096" w:author="Javier Kachuka" w:date="2019-11-06T09:21:00Z"/>
                <w:rFonts w:cs="Arial"/>
                <w:sz w:val="24"/>
                <w:szCs w:val="24"/>
                <w:lang w:val="es-ES"/>
              </w:rPr>
            </w:pPr>
            <w:ins w:id="2097" w:author="Javier Kachuka" w:date="2019-11-06T09:26:00Z">
              <w:r>
                <w:rPr>
                  <w:rFonts w:cs="Arial"/>
                  <w:sz w:val="24"/>
                  <w:szCs w:val="24"/>
                  <w:lang w:val="es-ES"/>
                </w:rPr>
                <w:t>4</w:t>
              </w:r>
            </w:ins>
            <w:ins w:id="2098" w:author="Javier Kachuka" w:date="2019-11-06T09:21:00Z">
              <w:r>
                <w:rPr>
                  <w:rFonts w:cs="Arial"/>
                  <w:sz w:val="24"/>
                  <w:szCs w:val="24"/>
                  <w:lang w:val="es-ES"/>
                </w:rPr>
                <w:t xml:space="preserve">.1 Si </w:t>
              </w:r>
            </w:ins>
            <w:ins w:id="2099" w:author="Javier Kachuka" w:date="2019-11-06T09:26:00Z">
              <w:r>
                <w:rPr>
                  <w:rFonts w:cs="Arial"/>
                  <w:sz w:val="24"/>
                  <w:szCs w:val="24"/>
                  <w:lang w:val="es-ES"/>
                </w:rPr>
                <w:t>es la única conexión el sistema cancela la operación y finaliza el caso de uso</w:t>
              </w:r>
            </w:ins>
            <w:ins w:id="2100" w:author="Javier Kachuka" w:date="2019-11-06T09:21:00Z">
              <w:r>
                <w:rPr>
                  <w:rFonts w:cs="Arial"/>
                  <w:sz w:val="24"/>
                  <w:szCs w:val="24"/>
                  <w:lang w:val="es-ES"/>
                </w:rPr>
                <w:t>.</w:t>
              </w:r>
            </w:ins>
          </w:p>
        </w:tc>
      </w:tr>
    </w:tbl>
    <w:p w14:paraId="4EDCCC5E" w14:textId="3C6FFFCB" w:rsidR="005808D1" w:rsidRDefault="005808D1" w:rsidP="00431D6D">
      <w:pPr>
        <w:rPr>
          <w:ins w:id="2101" w:author="Javier Kachuka" w:date="2019-11-06T09:28: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27405BC9" w14:textId="77777777" w:rsidTr="00DA4A60">
        <w:tc>
          <w:tcPr>
            <w:tcW w:w="2122" w:type="dxa"/>
            <w:shd w:val="clear" w:color="auto" w:fill="9CC2E5" w:themeFill="accent1" w:themeFillTint="99"/>
          </w:tcPr>
          <w:p w14:paraId="49B33B05" w14:textId="62C65055" w:rsidR="009C1096" w:rsidRPr="00EC5FEE" w:rsidRDefault="009C1096" w:rsidP="009C1096">
            <w:pPr>
              <w:rPr>
                <w:ins w:id="2102" w:author="Javier Kachuka" w:date="2019-11-06T09:28:00Z"/>
                <w:rFonts w:cs="Arial"/>
                <w:b/>
                <w:sz w:val="24"/>
                <w:szCs w:val="24"/>
                <w:lang w:val="es-ES"/>
              </w:rPr>
            </w:pPr>
            <w:ins w:id="2103" w:author="Javier Kachuka" w:date="2019-11-06T09:29:00Z">
              <w:r w:rsidRPr="00EC5FEE">
                <w:rPr>
                  <w:rFonts w:cs="Arial"/>
                  <w:b/>
                  <w:sz w:val="24"/>
                  <w:szCs w:val="24"/>
                  <w:lang w:val="es-ES"/>
                </w:rPr>
                <w:t>Caso de uso</w:t>
              </w:r>
            </w:ins>
          </w:p>
        </w:tc>
        <w:tc>
          <w:tcPr>
            <w:tcW w:w="6706" w:type="dxa"/>
            <w:gridSpan w:val="2"/>
          </w:tcPr>
          <w:p w14:paraId="7BEBFC70" w14:textId="6B481B4B" w:rsidR="009C1096" w:rsidRPr="00EC5FEE" w:rsidRDefault="009C1096" w:rsidP="009C1096">
            <w:pPr>
              <w:rPr>
                <w:ins w:id="2104" w:author="Javier Kachuka" w:date="2019-11-06T09:28:00Z"/>
                <w:rFonts w:cs="Arial"/>
                <w:sz w:val="24"/>
                <w:szCs w:val="24"/>
                <w:lang w:val="es-ES"/>
              </w:rPr>
            </w:pPr>
            <w:ins w:id="2105" w:author="Javier Kachuka" w:date="2019-11-06T09:29:00Z">
              <w:r>
                <w:rPr>
                  <w:rFonts w:cs="Arial"/>
                  <w:sz w:val="24"/>
                  <w:szCs w:val="24"/>
                  <w:lang w:val="es-ES"/>
                </w:rPr>
                <w:t>Registrar Ingreso</w:t>
              </w:r>
            </w:ins>
          </w:p>
        </w:tc>
      </w:tr>
      <w:tr w:rsidR="009C1096" w:rsidRPr="00563768" w14:paraId="226040C0" w14:textId="77777777" w:rsidTr="00DA4A60">
        <w:tc>
          <w:tcPr>
            <w:tcW w:w="2122" w:type="dxa"/>
            <w:shd w:val="clear" w:color="auto" w:fill="9CC2E5" w:themeFill="accent1" w:themeFillTint="99"/>
          </w:tcPr>
          <w:p w14:paraId="6B0DF4AD" w14:textId="2378E3B9" w:rsidR="009C1096" w:rsidRPr="00EC5FEE" w:rsidRDefault="009C1096" w:rsidP="009C1096">
            <w:pPr>
              <w:rPr>
                <w:ins w:id="2106" w:author="Javier Kachuka" w:date="2019-11-06T09:28:00Z"/>
                <w:rFonts w:cs="Arial"/>
                <w:b/>
                <w:sz w:val="24"/>
                <w:szCs w:val="24"/>
                <w:lang w:val="es-ES"/>
              </w:rPr>
            </w:pPr>
            <w:ins w:id="2107" w:author="Javier Kachuka" w:date="2019-11-06T09:29:00Z">
              <w:r w:rsidRPr="00EC5FEE">
                <w:rPr>
                  <w:rFonts w:cs="Arial"/>
                  <w:b/>
                  <w:sz w:val="24"/>
                  <w:szCs w:val="24"/>
                  <w:lang w:val="es-ES"/>
                </w:rPr>
                <w:t>Actor</w:t>
              </w:r>
            </w:ins>
          </w:p>
        </w:tc>
        <w:tc>
          <w:tcPr>
            <w:tcW w:w="6706" w:type="dxa"/>
            <w:gridSpan w:val="2"/>
          </w:tcPr>
          <w:p w14:paraId="117075B4" w14:textId="724DC07D" w:rsidR="009C1096" w:rsidRPr="00EC5FEE" w:rsidRDefault="009C1096" w:rsidP="009C1096">
            <w:pPr>
              <w:rPr>
                <w:ins w:id="2108" w:author="Javier Kachuka" w:date="2019-11-06T09:28:00Z"/>
                <w:rFonts w:cs="Arial"/>
                <w:sz w:val="24"/>
                <w:szCs w:val="24"/>
                <w:lang w:val="es-ES"/>
              </w:rPr>
            </w:pPr>
            <w:ins w:id="2109" w:author="Javier Kachuka" w:date="2019-11-06T09:29: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563768" w14:paraId="1AFC8409" w14:textId="77777777" w:rsidTr="00DA4A60">
        <w:tc>
          <w:tcPr>
            <w:tcW w:w="2122" w:type="dxa"/>
            <w:shd w:val="clear" w:color="auto" w:fill="9CC2E5" w:themeFill="accent1" w:themeFillTint="99"/>
          </w:tcPr>
          <w:p w14:paraId="61A0CEBA" w14:textId="10F40AE4" w:rsidR="009C1096" w:rsidRPr="00EC5FEE" w:rsidRDefault="009C1096" w:rsidP="009C1096">
            <w:pPr>
              <w:rPr>
                <w:ins w:id="2110" w:author="Javier Kachuka" w:date="2019-11-06T09:28:00Z"/>
                <w:rFonts w:cs="Arial"/>
                <w:b/>
                <w:sz w:val="24"/>
                <w:szCs w:val="24"/>
                <w:lang w:val="es-ES"/>
              </w:rPr>
            </w:pPr>
            <w:ins w:id="2111" w:author="Javier Kachuka" w:date="2019-11-06T09:29:00Z">
              <w:r w:rsidRPr="00EC5FEE">
                <w:rPr>
                  <w:rFonts w:cs="Arial"/>
                  <w:b/>
                  <w:sz w:val="24"/>
                  <w:szCs w:val="24"/>
                  <w:lang w:val="es-ES"/>
                </w:rPr>
                <w:t xml:space="preserve">Descripción </w:t>
              </w:r>
            </w:ins>
          </w:p>
        </w:tc>
        <w:tc>
          <w:tcPr>
            <w:tcW w:w="6706" w:type="dxa"/>
            <w:gridSpan w:val="2"/>
          </w:tcPr>
          <w:p w14:paraId="7127B29F" w14:textId="530B844B" w:rsidR="009C1096" w:rsidRPr="00EC5FEE" w:rsidRDefault="009C1096" w:rsidP="009C1096">
            <w:pPr>
              <w:rPr>
                <w:ins w:id="2112" w:author="Javier Kachuka" w:date="2019-11-06T09:28:00Z"/>
                <w:rFonts w:cs="Arial"/>
                <w:sz w:val="24"/>
                <w:szCs w:val="24"/>
                <w:lang w:val="es-ES"/>
              </w:rPr>
            </w:pPr>
            <w:ins w:id="2113" w:author="Javier Kachuka" w:date="2019-11-06T09:29: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ingreso al sistema</w:t>
              </w:r>
            </w:ins>
          </w:p>
        </w:tc>
      </w:tr>
      <w:tr w:rsidR="009C1096" w:rsidRPr="00EC5FEE" w14:paraId="113F09DA" w14:textId="77777777" w:rsidTr="00DA4A60">
        <w:tc>
          <w:tcPr>
            <w:tcW w:w="2122" w:type="dxa"/>
            <w:shd w:val="clear" w:color="auto" w:fill="9CC2E5" w:themeFill="accent1" w:themeFillTint="99"/>
          </w:tcPr>
          <w:p w14:paraId="646213ED" w14:textId="3A4853AB" w:rsidR="009C1096" w:rsidRPr="00EC5FEE" w:rsidRDefault="009C1096" w:rsidP="009C1096">
            <w:pPr>
              <w:rPr>
                <w:ins w:id="2114" w:author="Javier Kachuka" w:date="2019-11-06T09:28:00Z"/>
                <w:rFonts w:cs="Arial"/>
                <w:b/>
                <w:sz w:val="24"/>
                <w:szCs w:val="24"/>
                <w:lang w:val="es-ES"/>
              </w:rPr>
            </w:pPr>
            <w:ins w:id="2115" w:author="Javier Kachuka" w:date="2019-11-06T09:29:00Z">
              <w:r w:rsidRPr="00EC5FEE">
                <w:rPr>
                  <w:rFonts w:cs="Arial"/>
                  <w:b/>
                  <w:sz w:val="24"/>
                  <w:szCs w:val="24"/>
                  <w:lang w:val="es-ES"/>
                </w:rPr>
                <w:t>Referencia Cruzada</w:t>
              </w:r>
            </w:ins>
          </w:p>
        </w:tc>
        <w:tc>
          <w:tcPr>
            <w:tcW w:w="6706" w:type="dxa"/>
            <w:gridSpan w:val="2"/>
          </w:tcPr>
          <w:p w14:paraId="21A34FF4" w14:textId="42D5D32D" w:rsidR="009C1096" w:rsidRPr="00EC5FEE" w:rsidRDefault="009C1096" w:rsidP="009C1096">
            <w:pPr>
              <w:rPr>
                <w:ins w:id="2116" w:author="Javier Kachuka" w:date="2019-11-06T09:28:00Z"/>
                <w:rFonts w:cs="Arial"/>
                <w:sz w:val="24"/>
                <w:szCs w:val="24"/>
                <w:lang w:val="es-ES"/>
              </w:rPr>
            </w:pPr>
            <w:ins w:id="2117" w:author="Javier Kachuka" w:date="2019-11-06T09:29:00Z">
              <w:r w:rsidRPr="00EC5FEE">
                <w:rPr>
                  <w:rFonts w:cs="Arial"/>
                  <w:sz w:val="24"/>
                  <w:szCs w:val="24"/>
                  <w:lang w:val="es-ES"/>
                </w:rPr>
                <w:t>RF3.</w:t>
              </w:r>
              <w:r>
                <w:rPr>
                  <w:rFonts w:cs="Arial"/>
                  <w:sz w:val="24"/>
                  <w:szCs w:val="24"/>
                  <w:lang w:val="es-ES"/>
                </w:rPr>
                <w:t>4</w:t>
              </w:r>
            </w:ins>
          </w:p>
        </w:tc>
      </w:tr>
      <w:tr w:rsidR="009C1096" w:rsidRPr="00563768" w14:paraId="2BB7D1E1" w14:textId="77777777" w:rsidTr="00DA4A60">
        <w:tc>
          <w:tcPr>
            <w:tcW w:w="2122" w:type="dxa"/>
            <w:shd w:val="clear" w:color="auto" w:fill="9CC2E5" w:themeFill="accent1" w:themeFillTint="99"/>
          </w:tcPr>
          <w:p w14:paraId="3A69AB3D" w14:textId="77777777" w:rsidR="009C1096" w:rsidRPr="00EC5FEE" w:rsidRDefault="009C1096" w:rsidP="00DA4A60">
            <w:pPr>
              <w:rPr>
                <w:ins w:id="2118" w:author="Javier Kachuka" w:date="2019-11-06T09:28:00Z"/>
                <w:rFonts w:cs="Arial"/>
                <w:b/>
                <w:sz w:val="24"/>
                <w:szCs w:val="24"/>
                <w:lang w:val="es-ES"/>
              </w:rPr>
            </w:pPr>
            <w:ins w:id="2119" w:author="Javier Kachuka" w:date="2019-11-06T09:28:00Z">
              <w:r w:rsidRPr="00EC5FEE">
                <w:rPr>
                  <w:rFonts w:cs="Arial"/>
                  <w:b/>
                  <w:sz w:val="24"/>
                  <w:szCs w:val="24"/>
                  <w:lang w:val="es-ES"/>
                </w:rPr>
                <w:t xml:space="preserve">Precondición </w:t>
              </w:r>
            </w:ins>
          </w:p>
        </w:tc>
        <w:tc>
          <w:tcPr>
            <w:tcW w:w="6706" w:type="dxa"/>
            <w:gridSpan w:val="2"/>
          </w:tcPr>
          <w:p w14:paraId="02DB2219" w14:textId="4EFE0AA8" w:rsidR="009C1096" w:rsidRPr="00EC5FEE" w:rsidRDefault="009C1096">
            <w:pPr>
              <w:rPr>
                <w:ins w:id="2120" w:author="Javier Kachuka" w:date="2019-11-06T09:28:00Z"/>
                <w:rFonts w:cs="Arial"/>
                <w:sz w:val="24"/>
                <w:szCs w:val="24"/>
                <w:lang w:val="es-ES"/>
              </w:rPr>
            </w:pPr>
            <w:ins w:id="2121" w:author="Javier Kachuka" w:date="2019-11-06T09:29:00Z">
              <w:r>
                <w:rPr>
                  <w:rFonts w:cs="Arial"/>
                  <w:sz w:val="24"/>
                  <w:szCs w:val="24"/>
                  <w:lang w:val="es-ES"/>
                </w:rPr>
                <w:t>Que existan productos y proveedores cargados.</w:t>
              </w:r>
            </w:ins>
            <w:ins w:id="2122" w:author="Javier Kachuka" w:date="2019-11-06T09:28:00Z">
              <w:del w:id="2123" w:author="Javier Kachuka" w:date="2019-11-06T09:29:00Z">
                <w:r w:rsidDel="009C1096">
                  <w:rPr>
                    <w:rFonts w:cs="Arial"/>
                    <w:sz w:val="24"/>
                    <w:szCs w:val="24"/>
                    <w:lang w:val="es-ES"/>
                  </w:rPr>
                  <w:delText>Que el empleado se encuentre logueado.</w:delText>
                </w:r>
              </w:del>
            </w:ins>
          </w:p>
        </w:tc>
      </w:tr>
      <w:tr w:rsidR="009C1096" w:rsidRPr="00563768" w14:paraId="040DA917" w14:textId="77777777" w:rsidTr="00DA4A60">
        <w:tc>
          <w:tcPr>
            <w:tcW w:w="2122" w:type="dxa"/>
            <w:shd w:val="clear" w:color="auto" w:fill="9CC2E5" w:themeFill="accent1" w:themeFillTint="99"/>
          </w:tcPr>
          <w:p w14:paraId="45FB7271" w14:textId="77777777" w:rsidR="009C1096" w:rsidRPr="00EC5FEE" w:rsidRDefault="009C1096" w:rsidP="00DA4A60">
            <w:pPr>
              <w:rPr>
                <w:ins w:id="2124" w:author="Javier Kachuka" w:date="2019-11-06T09:28:00Z"/>
                <w:rFonts w:cs="Arial"/>
                <w:b/>
                <w:sz w:val="24"/>
                <w:szCs w:val="24"/>
                <w:lang w:val="es-ES"/>
              </w:rPr>
            </w:pPr>
            <w:ins w:id="2125" w:author="Javier Kachuka" w:date="2019-11-06T09:28:00Z">
              <w:r w:rsidRPr="00EC5FEE">
                <w:rPr>
                  <w:rFonts w:cs="Arial"/>
                  <w:b/>
                  <w:sz w:val="24"/>
                  <w:szCs w:val="24"/>
                  <w:lang w:val="es-ES"/>
                </w:rPr>
                <w:t xml:space="preserve">Poscondición </w:t>
              </w:r>
            </w:ins>
          </w:p>
        </w:tc>
        <w:tc>
          <w:tcPr>
            <w:tcW w:w="6706" w:type="dxa"/>
            <w:gridSpan w:val="2"/>
          </w:tcPr>
          <w:p w14:paraId="5A623164" w14:textId="77777777" w:rsidR="009C1096" w:rsidRPr="00CC2B8E" w:rsidRDefault="009C1096" w:rsidP="00DA4A60">
            <w:pPr>
              <w:rPr>
                <w:ins w:id="2126" w:author="Javier Kachuka" w:date="2019-11-06T09:28:00Z"/>
                <w:rFonts w:cs="Arial"/>
                <w:sz w:val="24"/>
                <w:szCs w:val="24"/>
                <w:lang w:val="es-ES"/>
              </w:rPr>
            </w:pPr>
            <w:ins w:id="2127" w:author="Javier Kachuka" w:date="2019-11-06T09:28:00Z">
              <w:r>
                <w:rPr>
                  <w:rFonts w:cs="Arial"/>
                  <w:sz w:val="24"/>
                  <w:szCs w:val="24"/>
                  <w:lang w:val="es-ES"/>
                </w:rPr>
                <w:t>Se registró una nueva cantidad disponible de un producto.</w:t>
              </w:r>
            </w:ins>
          </w:p>
        </w:tc>
      </w:tr>
      <w:tr w:rsidR="009C1096" w:rsidRPr="00CC2B8E" w14:paraId="31D01600" w14:textId="77777777" w:rsidTr="00DA4A60">
        <w:tc>
          <w:tcPr>
            <w:tcW w:w="8828" w:type="dxa"/>
            <w:gridSpan w:val="3"/>
            <w:shd w:val="clear" w:color="auto" w:fill="9CC2E5" w:themeFill="accent1" w:themeFillTint="99"/>
          </w:tcPr>
          <w:p w14:paraId="1B1C9014" w14:textId="77777777" w:rsidR="009C1096" w:rsidRPr="00EC5FEE" w:rsidRDefault="009C1096" w:rsidP="00DA4A60">
            <w:pPr>
              <w:jc w:val="center"/>
              <w:rPr>
                <w:ins w:id="2128" w:author="Javier Kachuka" w:date="2019-11-06T09:28:00Z"/>
                <w:rFonts w:cs="Arial"/>
                <w:b/>
                <w:sz w:val="24"/>
                <w:szCs w:val="24"/>
                <w:lang w:val="es-ES"/>
              </w:rPr>
            </w:pPr>
            <w:ins w:id="2129" w:author="Javier Kachuka" w:date="2019-11-06T09:28:00Z">
              <w:r w:rsidRPr="00EC5FEE">
                <w:rPr>
                  <w:rFonts w:cs="Arial"/>
                  <w:b/>
                  <w:sz w:val="24"/>
                  <w:szCs w:val="24"/>
                  <w:lang w:val="es-ES"/>
                </w:rPr>
                <w:t>Curso Típico de Eventos</w:t>
              </w:r>
            </w:ins>
          </w:p>
        </w:tc>
      </w:tr>
      <w:tr w:rsidR="009C1096" w:rsidRPr="00563768" w14:paraId="4B983D6C" w14:textId="77777777" w:rsidTr="00DA4A60">
        <w:tc>
          <w:tcPr>
            <w:tcW w:w="4414" w:type="dxa"/>
            <w:gridSpan w:val="2"/>
          </w:tcPr>
          <w:p w14:paraId="16E8C376" w14:textId="6BDE695F" w:rsidR="009C1096" w:rsidRPr="00EC5FEE" w:rsidRDefault="009C1096">
            <w:pPr>
              <w:pStyle w:val="Prrafodelista"/>
              <w:numPr>
                <w:ilvl w:val="0"/>
                <w:numId w:val="13"/>
              </w:numPr>
              <w:jc w:val="both"/>
              <w:rPr>
                <w:ins w:id="2130" w:author="Javier Kachuka" w:date="2019-11-06T09:28:00Z"/>
                <w:rFonts w:cs="Arial"/>
                <w:sz w:val="24"/>
                <w:szCs w:val="24"/>
                <w:lang w:val="es-ES"/>
              </w:rPr>
            </w:pPr>
            <w:ins w:id="2131" w:author="Javier Kachuka" w:date="2019-11-06T09:28:00Z">
              <w:r>
                <w:rPr>
                  <w:rFonts w:cs="Arial"/>
                  <w:sz w:val="24"/>
                  <w:szCs w:val="24"/>
                  <w:lang w:val="es-ES"/>
                </w:rPr>
                <w:t>El caso de uso comienza cuando el empleado</w:t>
              </w:r>
            </w:ins>
            <w:ins w:id="2132" w:author="Javier Kachuka" w:date="2019-11-06T09:30:00Z">
              <w:r>
                <w:rPr>
                  <w:rFonts w:cs="Arial"/>
                  <w:sz w:val="24"/>
                  <w:szCs w:val="24"/>
                  <w:lang w:val="es-ES"/>
                </w:rPr>
                <w:t xml:space="preserve"> de planta, oficinista </w:t>
              </w:r>
              <w:r>
                <w:rPr>
                  <w:rFonts w:cs="Arial"/>
                  <w:sz w:val="24"/>
                  <w:szCs w:val="24"/>
                  <w:lang w:val="es-ES"/>
                </w:rPr>
                <w:lastRenderedPageBreak/>
                <w:t>o administrador</w:t>
              </w:r>
            </w:ins>
            <w:ins w:id="2133" w:author="Javier Kachuka" w:date="2019-11-06T09:28:00Z">
              <w:r>
                <w:rPr>
                  <w:rFonts w:cs="Arial"/>
                  <w:sz w:val="24"/>
                  <w:szCs w:val="24"/>
                  <w:lang w:val="es-ES"/>
                </w:rPr>
                <w:t xml:space="preserve"> selecciona </w:t>
              </w:r>
            </w:ins>
            <w:ins w:id="2134" w:author="Javier Kachuka" w:date="2019-11-06T09:35:00Z">
              <w:r>
                <w:rPr>
                  <w:rFonts w:cs="Arial"/>
                  <w:sz w:val="24"/>
                  <w:szCs w:val="24"/>
                  <w:lang w:val="es-ES"/>
                </w:rPr>
                <w:t>registrar ingreso</w:t>
              </w:r>
            </w:ins>
            <w:ins w:id="2135" w:author="Javier Kachuka" w:date="2019-11-06T09:28:00Z">
              <w:del w:id="2136"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7A9F47F3" w14:textId="77777777" w:rsidR="009C1096" w:rsidRPr="00EC5FEE" w:rsidRDefault="009C1096" w:rsidP="00DA4A60">
            <w:pPr>
              <w:jc w:val="both"/>
              <w:rPr>
                <w:ins w:id="2137" w:author="Javier Kachuka" w:date="2019-11-06T09:28:00Z"/>
                <w:rFonts w:cs="Arial"/>
                <w:sz w:val="24"/>
                <w:szCs w:val="24"/>
                <w:lang w:val="es-ES"/>
              </w:rPr>
            </w:pPr>
          </w:p>
        </w:tc>
      </w:tr>
      <w:tr w:rsidR="009C1096" w:rsidRPr="00563768" w14:paraId="5E2EFE63" w14:textId="77777777" w:rsidTr="00DA4A60">
        <w:tc>
          <w:tcPr>
            <w:tcW w:w="4414" w:type="dxa"/>
            <w:gridSpan w:val="2"/>
          </w:tcPr>
          <w:p w14:paraId="2A7933B9" w14:textId="77777777" w:rsidR="009C1096" w:rsidRPr="00EC5FEE" w:rsidRDefault="009C1096" w:rsidP="00DA4A60">
            <w:pPr>
              <w:jc w:val="both"/>
              <w:rPr>
                <w:ins w:id="2138" w:author="Javier Kachuka" w:date="2019-11-06T09:28:00Z"/>
                <w:rFonts w:cs="Arial"/>
                <w:sz w:val="24"/>
                <w:szCs w:val="24"/>
                <w:lang w:val="es-ES"/>
              </w:rPr>
            </w:pPr>
          </w:p>
        </w:tc>
        <w:tc>
          <w:tcPr>
            <w:tcW w:w="4414" w:type="dxa"/>
          </w:tcPr>
          <w:p w14:paraId="06C211BC" w14:textId="5C729CF5" w:rsidR="009C1096" w:rsidRPr="00EC5FEE" w:rsidRDefault="009C1096">
            <w:pPr>
              <w:pStyle w:val="Prrafodelista"/>
              <w:numPr>
                <w:ilvl w:val="0"/>
                <w:numId w:val="13"/>
              </w:numPr>
              <w:jc w:val="both"/>
              <w:rPr>
                <w:ins w:id="2139" w:author="Javier Kachuka" w:date="2019-11-06T09:28:00Z"/>
                <w:rFonts w:cs="Arial"/>
                <w:sz w:val="24"/>
                <w:szCs w:val="24"/>
                <w:lang w:val="es-ES"/>
              </w:rPr>
            </w:pPr>
            <w:ins w:id="2140" w:author="Javier Kachuka" w:date="2019-11-06T09:28:00Z">
              <w:r>
                <w:rPr>
                  <w:rFonts w:cs="Arial"/>
                  <w:sz w:val="24"/>
                  <w:szCs w:val="24"/>
                  <w:lang w:val="es-ES"/>
                </w:rPr>
                <w:t xml:space="preserve">El sistema solicita que el empleado </w:t>
              </w:r>
            </w:ins>
            <w:ins w:id="2141" w:author="Javier Kachuka" w:date="2019-11-06T09:36:00Z">
              <w:r>
                <w:rPr>
                  <w:rFonts w:cs="Arial"/>
                  <w:sz w:val="24"/>
                  <w:szCs w:val="24"/>
                  <w:lang w:val="es-ES"/>
                </w:rPr>
                <w:t xml:space="preserve">de planta, oficinista o administrador </w:t>
              </w:r>
            </w:ins>
            <w:ins w:id="2142" w:author="Javier Kachuka" w:date="2019-11-06T09:28:00Z">
              <w:r>
                <w:rPr>
                  <w:rFonts w:cs="Arial"/>
                  <w:sz w:val="24"/>
                  <w:szCs w:val="24"/>
                  <w:lang w:val="es-ES"/>
                </w:rPr>
                <w:t>ingrese el número de identificación del producto, la cantidad que ingresa de ese producto</w:t>
              </w:r>
            </w:ins>
            <w:ins w:id="2143" w:author="Javier Kachuka" w:date="2019-11-06T09:31:00Z">
              <w:r>
                <w:rPr>
                  <w:rFonts w:cs="Arial"/>
                  <w:sz w:val="24"/>
                  <w:szCs w:val="24"/>
                  <w:lang w:val="es-ES"/>
                </w:rPr>
                <w:t xml:space="preserve">, el </w:t>
              </w:r>
            </w:ins>
            <w:ins w:id="2144" w:author="Javier Kachuka" w:date="2019-11-06T09:28:00Z">
              <w:del w:id="2145" w:author="Javier Kachuka" w:date="2019-11-06T09:31:00Z">
                <w:r w:rsidDel="009C1096">
                  <w:rPr>
                    <w:rFonts w:cs="Arial"/>
                    <w:sz w:val="24"/>
                    <w:szCs w:val="24"/>
                    <w:lang w:val="es-ES"/>
                  </w:rPr>
                  <w:delText xml:space="preserve"> y a que </w:delText>
                </w:r>
              </w:del>
              <w:r>
                <w:rPr>
                  <w:rFonts w:cs="Arial"/>
                  <w:sz w:val="24"/>
                  <w:szCs w:val="24"/>
                  <w:lang w:val="es-ES"/>
                </w:rPr>
                <w:t>almacén</w:t>
              </w:r>
            </w:ins>
            <w:ins w:id="2146" w:author="Javier Kachuka" w:date="2019-11-06T09:31:00Z">
              <w:r>
                <w:rPr>
                  <w:rFonts w:cs="Arial"/>
                  <w:sz w:val="24"/>
                  <w:szCs w:val="24"/>
                  <w:lang w:val="es-ES"/>
                </w:rPr>
                <w:t xml:space="preserve"> al que corresponde y el proveedor</w:t>
              </w:r>
            </w:ins>
            <w:ins w:id="2147" w:author="Javier Kachuka" w:date="2019-11-06T09:28:00Z">
              <w:del w:id="2148" w:author="Javier Kachuka" w:date="2019-11-06T09:31:00Z">
                <w:r w:rsidDel="009C1096">
                  <w:rPr>
                    <w:rFonts w:cs="Arial"/>
                    <w:sz w:val="24"/>
                    <w:szCs w:val="24"/>
                    <w:lang w:val="es-ES"/>
                  </w:rPr>
                  <w:delText xml:space="preserve"> corresponde</w:delText>
                </w:r>
              </w:del>
              <w:r>
                <w:rPr>
                  <w:rFonts w:cs="Arial"/>
                  <w:sz w:val="24"/>
                  <w:szCs w:val="24"/>
                  <w:lang w:val="es-ES"/>
                </w:rPr>
                <w:t xml:space="preserve">. </w:t>
              </w:r>
            </w:ins>
          </w:p>
        </w:tc>
      </w:tr>
      <w:tr w:rsidR="009C1096" w:rsidRPr="00563768" w14:paraId="45090489" w14:textId="77777777" w:rsidTr="00DA4A60">
        <w:tc>
          <w:tcPr>
            <w:tcW w:w="4414" w:type="dxa"/>
            <w:gridSpan w:val="2"/>
          </w:tcPr>
          <w:p w14:paraId="4BE1F26F" w14:textId="6EBAD220" w:rsidR="009C1096" w:rsidRPr="005C326A" w:rsidRDefault="009C1096" w:rsidP="00DA4A60">
            <w:pPr>
              <w:pStyle w:val="Prrafodelista"/>
              <w:numPr>
                <w:ilvl w:val="0"/>
                <w:numId w:val="13"/>
              </w:numPr>
              <w:jc w:val="both"/>
              <w:rPr>
                <w:ins w:id="2149" w:author="Javier Kachuka" w:date="2019-11-06T09:28:00Z"/>
                <w:rFonts w:cs="Arial"/>
                <w:sz w:val="24"/>
                <w:szCs w:val="24"/>
                <w:lang w:val="es-ES"/>
              </w:rPr>
            </w:pPr>
            <w:ins w:id="2150" w:author="Javier Kachuka" w:date="2019-11-06T09:28:00Z">
              <w:r>
                <w:rPr>
                  <w:rFonts w:cs="Arial"/>
                  <w:sz w:val="24"/>
                  <w:szCs w:val="24"/>
                  <w:lang w:val="es-ES"/>
                </w:rPr>
                <w:t>El empleado</w:t>
              </w:r>
            </w:ins>
            <w:ins w:id="2151" w:author="Javier Kachuka" w:date="2019-11-06T09:33:00Z">
              <w:r>
                <w:rPr>
                  <w:rFonts w:cs="Arial"/>
                  <w:sz w:val="24"/>
                  <w:szCs w:val="24"/>
                  <w:lang w:val="es-ES"/>
                </w:rPr>
                <w:t xml:space="preserve"> de planta, oficinista o administrador</w:t>
              </w:r>
            </w:ins>
            <w:ins w:id="2152" w:author="Javier Kachuka" w:date="2019-11-06T09:28:00Z">
              <w:r>
                <w:rPr>
                  <w:rFonts w:cs="Arial"/>
                  <w:sz w:val="24"/>
                  <w:szCs w:val="24"/>
                  <w:lang w:val="es-ES"/>
                </w:rPr>
                <w:t xml:space="preserve"> ingresa el número de identificación, la cantidad</w:t>
              </w:r>
            </w:ins>
            <w:ins w:id="2153" w:author="Javier Kachuka" w:date="2019-11-06T09:31:00Z">
              <w:r>
                <w:rPr>
                  <w:rFonts w:cs="Arial"/>
                  <w:sz w:val="24"/>
                  <w:szCs w:val="24"/>
                  <w:lang w:val="es-ES"/>
                </w:rPr>
                <w:t xml:space="preserve">, </w:t>
              </w:r>
            </w:ins>
            <w:ins w:id="2154" w:author="Javier Kachuka" w:date="2019-11-06T09:28:00Z">
              <w:del w:id="2155" w:author="Javier Kachuka" w:date="2019-11-06T09:31:00Z">
                <w:r w:rsidDel="009C1096">
                  <w:rPr>
                    <w:rFonts w:cs="Arial"/>
                    <w:sz w:val="24"/>
                    <w:szCs w:val="24"/>
                    <w:lang w:val="es-ES"/>
                  </w:rPr>
                  <w:delText xml:space="preserve"> y </w:delText>
                </w:r>
              </w:del>
              <w:r>
                <w:rPr>
                  <w:rFonts w:cs="Arial"/>
                  <w:sz w:val="24"/>
                  <w:szCs w:val="24"/>
                  <w:lang w:val="es-ES"/>
                </w:rPr>
                <w:t>el almacén correspondiente</w:t>
              </w:r>
            </w:ins>
            <w:ins w:id="2156" w:author="Javier Kachuka" w:date="2019-11-06T09:31:00Z">
              <w:r>
                <w:rPr>
                  <w:rFonts w:cs="Arial"/>
                  <w:sz w:val="24"/>
                  <w:szCs w:val="24"/>
                  <w:lang w:val="es-ES"/>
                </w:rPr>
                <w:t xml:space="preserve"> y el proveedor</w:t>
              </w:r>
            </w:ins>
            <w:ins w:id="2157" w:author="Javier Kachuka" w:date="2019-11-06T09:28:00Z">
              <w:r>
                <w:rPr>
                  <w:rFonts w:cs="Arial"/>
                  <w:sz w:val="24"/>
                  <w:szCs w:val="24"/>
                  <w:lang w:val="es-ES"/>
                </w:rPr>
                <w:t xml:space="preserve">. </w:t>
              </w:r>
            </w:ins>
          </w:p>
        </w:tc>
        <w:tc>
          <w:tcPr>
            <w:tcW w:w="4414" w:type="dxa"/>
          </w:tcPr>
          <w:p w14:paraId="361E5754" w14:textId="77777777" w:rsidR="009C1096" w:rsidRPr="005C326A" w:rsidRDefault="009C1096" w:rsidP="00DA4A60">
            <w:pPr>
              <w:jc w:val="both"/>
              <w:rPr>
                <w:ins w:id="2158" w:author="Javier Kachuka" w:date="2019-11-06T09:28:00Z"/>
                <w:rFonts w:cs="Arial"/>
                <w:sz w:val="24"/>
                <w:szCs w:val="24"/>
                <w:lang w:val="es-ES"/>
              </w:rPr>
            </w:pPr>
          </w:p>
        </w:tc>
      </w:tr>
      <w:tr w:rsidR="009C1096" w:rsidRPr="00563768" w14:paraId="341A09ED" w14:textId="77777777" w:rsidTr="00DA4A60">
        <w:tc>
          <w:tcPr>
            <w:tcW w:w="4414" w:type="dxa"/>
            <w:gridSpan w:val="2"/>
          </w:tcPr>
          <w:p w14:paraId="05FFDF81" w14:textId="77777777" w:rsidR="009C1096" w:rsidRPr="005C326A" w:rsidRDefault="009C1096" w:rsidP="00DA4A60">
            <w:pPr>
              <w:jc w:val="both"/>
              <w:rPr>
                <w:ins w:id="2159" w:author="Javier Kachuka" w:date="2019-11-06T09:28:00Z"/>
                <w:rFonts w:cs="Arial"/>
                <w:sz w:val="24"/>
                <w:szCs w:val="24"/>
                <w:lang w:val="es-ES"/>
              </w:rPr>
            </w:pPr>
          </w:p>
        </w:tc>
        <w:tc>
          <w:tcPr>
            <w:tcW w:w="4414" w:type="dxa"/>
          </w:tcPr>
          <w:p w14:paraId="442E0246" w14:textId="0D10BEDA" w:rsidR="009C1096" w:rsidRPr="005C326A" w:rsidRDefault="009C1096" w:rsidP="00DA4A60">
            <w:pPr>
              <w:pStyle w:val="Prrafodelista"/>
              <w:numPr>
                <w:ilvl w:val="0"/>
                <w:numId w:val="13"/>
              </w:numPr>
              <w:jc w:val="both"/>
              <w:rPr>
                <w:ins w:id="2160" w:author="Javier Kachuka" w:date="2019-11-06T09:28:00Z"/>
                <w:rFonts w:cs="Arial"/>
                <w:sz w:val="24"/>
                <w:szCs w:val="24"/>
                <w:lang w:val="es-ES"/>
              </w:rPr>
            </w:pPr>
            <w:ins w:id="2161" w:author="Javier Kachuka" w:date="2019-11-06T09:32:00Z">
              <w:r>
                <w:rPr>
                  <w:rFonts w:cs="Arial"/>
                  <w:sz w:val="24"/>
                  <w:szCs w:val="24"/>
                  <w:lang w:val="es-ES"/>
                </w:rPr>
                <w:t>El sistema verifica que sea una cantidad valida.</w:t>
              </w:r>
            </w:ins>
            <w:ins w:id="2162" w:author="Javier Kachuka" w:date="2019-11-06T09:28:00Z">
              <w:del w:id="2163" w:author="Javier Kachuka" w:date="2019-11-06T09:32:00Z">
                <w:r w:rsidDel="009C1096">
                  <w:rPr>
                    <w:rFonts w:cs="Arial"/>
                    <w:sz w:val="24"/>
                    <w:szCs w:val="24"/>
                    <w:lang w:val="es-ES"/>
                  </w:rPr>
                  <w:delText>El sistema verifica que el producto exista en el sistema.</w:delText>
                </w:r>
              </w:del>
            </w:ins>
          </w:p>
        </w:tc>
      </w:tr>
      <w:tr w:rsidR="009C1096" w:rsidRPr="00563768" w14:paraId="6CD5C613" w14:textId="77777777" w:rsidTr="00DA4A60">
        <w:tc>
          <w:tcPr>
            <w:tcW w:w="4414" w:type="dxa"/>
            <w:gridSpan w:val="2"/>
          </w:tcPr>
          <w:p w14:paraId="65FBA269" w14:textId="77777777" w:rsidR="009C1096" w:rsidRPr="005C326A" w:rsidRDefault="009C1096" w:rsidP="00DA4A60">
            <w:pPr>
              <w:jc w:val="both"/>
              <w:rPr>
                <w:ins w:id="2164" w:author="Javier Kachuka" w:date="2019-11-06T09:28:00Z"/>
                <w:rFonts w:cs="Arial"/>
                <w:sz w:val="24"/>
                <w:szCs w:val="24"/>
                <w:lang w:val="es-ES"/>
              </w:rPr>
            </w:pPr>
          </w:p>
        </w:tc>
        <w:tc>
          <w:tcPr>
            <w:tcW w:w="4414" w:type="dxa"/>
          </w:tcPr>
          <w:p w14:paraId="019283C5" w14:textId="77777777" w:rsidR="009C1096" w:rsidRDefault="009C1096" w:rsidP="00DA4A60">
            <w:pPr>
              <w:pStyle w:val="Prrafodelista"/>
              <w:numPr>
                <w:ilvl w:val="0"/>
                <w:numId w:val="13"/>
              </w:numPr>
              <w:jc w:val="both"/>
              <w:rPr>
                <w:ins w:id="2165" w:author="Javier Kachuka" w:date="2019-11-06T09:28:00Z"/>
                <w:rFonts w:cs="Arial"/>
                <w:sz w:val="24"/>
                <w:szCs w:val="24"/>
                <w:lang w:val="es-ES"/>
              </w:rPr>
            </w:pPr>
            <w:ins w:id="2166" w:author="Javier Kachuka" w:date="2019-11-06T09:28:00Z">
              <w:r>
                <w:rPr>
                  <w:rFonts w:cs="Arial"/>
                  <w:sz w:val="24"/>
                  <w:szCs w:val="24"/>
                  <w:lang w:val="es-ES"/>
                </w:rPr>
                <w:t>El sistema actualiza el stock de ese producto y finaliza el caso de uso.</w:t>
              </w:r>
            </w:ins>
          </w:p>
        </w:tc>
      </w:tr>
      <w:tr w:rsidR="009C1096" w:rsidRPr="00EC5FEE" w14:paraId="48ED0CAA" w14:textId="77777777" w:rsidTr="00DA4A60">
        <w:tc>
          <w:tcPr>
            <w:tcW w:w="8828" w:type="dxa"/>
            <w:gridSpan w:val="3"/>
            <w:shd w:val="clear" w:color="auto" w:fill="9CC2E5" w:themeFill="accent1" w:themeFillTint="99"/>
          </w:tcPr>
          <w:p w14:paraId="601CB8DE" w14:textId="77777777" w:rsidR="009C1096" w:rsidRPr="00EC5FEE" w:rsidRDefault="009C1096" w:rsidP="00DA4A60">
            <w:pPr>
              <w:jc w:val="center"/>
              <w:rPr>
                <w:ins w:id="2167" w:author="Javier Kachuka" w:date="2019-11-06T09:28:00Z"/>
                <w:rFonts w:cs="Arial"/>
                <w:sz w:val="24"/>
                <w:szCs w:val="24"/>
                <w:lang w:val="es-ES"/>
              </w:rPr>
            </w:pPr>
            <w:ins w:id="2168" w:author="Javier Kachuka" w:date="2019-11-06T09:28:00Z">
              <w:r>
                <w:rPr>
                  <w:rFonts w:cs="Arial"/>
                  <w:b/>
                  <w:sz w:val="24"/>
                  <w:szCs w:val="24"/>
                  <w:lang w:val="es-ES"/>
                </w:rPr>
                <w:t>C</w:t>
              </w:r>
              <w:r w:rsidRPr="00EC5FEE">
                <w:rPr>
                  <w:rFonts w:cs="Arial"/>
                  <w:b/>
                  <w:sz w:val="24"/>
                  <w:szCs w:val="24"/>
                  <w:lang w:val="es-ES"/>
                </w:rPr>
                <w:t>urso Alternativo de Eventos</w:t>
              </w:r>
            </w:ins>
          </w:p>
        </w:tc>
      </w:tr>
      <w:tr w:rsidR="009C1096" w:rsidRPr="00563768" w14:paraId="38A37010" w14:textId="77777777" w:rsidTr="00DA4A60">
        <w:tc>
          <w:tcPr>
            <w:tcW w:w="4414" w:type="dxa"/>
            <w:gridSpan w:val="2"/>
          </w:tcPr>
          <w:p w14:paraId="490BC4CD" w14:textId="77777777" w:rsidR="009C1096" w:rsidRPr="00EC5FEE" w:rsidRDefault="009C1096" w:rsidP="00DA4A60">
            <w:pPr>
              <w:jc w:val="center"/>
              <w:rPr>
                <w:ins w:id="2169" w:author="Javier Kachuka" w:date="2019-11-06T09:28:00Z"/>
                <w:rFonts w:cs="Arial"/>
                <w:b/>
                <w:sz w:val="24"/>
                <w:szCs w:val="24"/>
                <w:lang w:val="es-ES"/>
              </w:rPr>
            </w:pPr>
          </w:p>
        </w:tc>
        <w:tc>
          <w:tcPr>
            <w:tcW w:w="4414" w:type="dxa"/>
          </w:tcPr>
          <w:p w14:paraId="6389CDA7" w14:textId="5811611B" w:rsidR="009C1096" w:rsidRPr="00EC5FEE" w:rsidRDefault="009C1096">
            <w:pPr>
              <w:jc w:val="both"/>
              <w:rPr>
                <w:ins w:id="2170" w:author="Javier Kachuka" w:date="2019-11-06T09:28:00Z"/>
                <w:rFonts w:cs="Arial"/>
                <w:sz w:val="24"/>
                <w:szCs w:val="24"/>
                <w:lang w:val="es-ES"/>
              </w:rPr>
            </w:pPr>
            <w:ins w:id="2171" w:author="Javier Kachuka" w:date="2019-11-06T09:28:00Z">
              <w:r>
                <w:rPr>
                  <w:rFonts w:cs="Arial"/>
                  <w:sz w:val="24"/>
                  <w:szCs w:val="24"/>
                  <w:lang w:val="es-ES"/>
                </w:rPr>
                <w:t xml:space="preserve">4.1 </w:t>
              </w:r>
            </w:ins>
            <w:ins w:id="2172" w:author="Javier Kachuka" w:date="2019-11-06T09:33:00Z">
              <w:r>
                <w:rPr>
                  <w:rFonts w:cs="Arial"/>
                  <w:sz w:val="24"/>
                  <w:szCs w:val="24"/>
                  <w:lang w:val="es-ES"/>
                </w:rPr>
                <w:t>Si la cantidad no es válida el sistema solicita que se vuelva a ingresar y finaliza el caso de uso.</w:t>
              </w:r>
            </w:ins>
            <w:ins w:id="2173" w:author="Javier Kachuka" w:date="2019-11-06T09:28:00Z">
              <w:del w:id="2174" w:author="Javier Kachuka" w:date="2019-11-06T09:33:00Z">
                <w:r w:rsidDel="009C1096">
                  <w:rPr>
                    <w:rFonts w:cs="Arial"/>
                    <w:sz w:val="24"/>
                    <w:szCs w:val="24"/>
                    <w:lang w:val="es-ES"/>
                  </w:rPr>
                  <w:delText>Si</w:delText>
                </w:r>
              </w:del>
              <w:del w:id="2175" w:author="Javier Kachuka" w:date="2019-11-06T09:32:00Z">
                <w:r w:rsidDel="009C1096">
                  <w:rPr>
                    <w:rFonts w:cs="Arial"/>
                    <w:sz w:val="24"/>
                    <w:szCs w:val="24"/>
                    <w:lang w:val="es-ES"/>
                  </w:rPr>
                  <w:delText xml:space="preserve"> </w:delText>
                </w:r>
              </w:del>
            </w:ins>
            <w:ins w:id="2176" w:author="Javier Kachuka" w:date="2019-11-06T09:32:00Z">
              <w:r>
                <w:rPr>
                  <w:rFonts w:cs="Arial"/>
                  <w:sz w:val="24"/>
                  <w:szCs w:val="24"/>
                  <w:lang w:val="es-ES"/>
                </w:rPr>
                <w:t xml:space="preserve"> </w:t>
              </w:r>
            </w:ins>
            <w:ins w:id="2177" w:author="Javier Kachuka" w:date="2019-11-06T09:28:00Z">
              <w:del w:id="2178" w:author="Javier Kachuka" w:date="2019-11-06T09:32:00Z">
                <w:r w:rsidDel="009C1096">
                  <w:rPr>
                    <w:rFonts w:cs="Arial"/>
                    <w:sz w:val="24"/>
                    <w:szCs w:val="24"/>
                    <w:lang w:val="es-ES"/>
                  </w:rPr>
                  <w:delText>el producto no existe finaliza el caso de uso</w:delText>
                </w:r>
              </w:del>
              <w:del w:id="2179" w:author="Javier Kachuka" w:date="2019-11-06T09:33:00Z">
                <w:r w:rsidDel="009C1096">
                  <w:rPr>
                    <w:rFonts w:cs="Arial"/>
                    <w:sz w:val="24"/>
                    <w:szCs w:val="24"/>
                    <w:lang w:val="es-ES"/>
                  </w:rPr>
                  <w:delText>.</w:delText>
                </w:r>
              </w:del>
            </w:ins>
          </w:p>
        </w:tc>
      </w:tr>
    </w:tbl>
    <w:p w14:paraId="16CBD29E" w14:textId="1EB13214" w:rsidR="009C1096" w:rsidRDefault="009C1096" w:rsidP="00431D6D">
      <w:pPr>
        <w:rPr>
          <w:ins w:id="2180" w:author="Javier Kachuka" w:date="2019-11-06T09:34: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6236AD18" w14:textId="77777777" w:rsidTr="00DA4A60">
        <w:trPr>
          <w:ins w:id="2181" w:author="Javier Kachuka" w:date="2019-11-06T09:34:00Z"/>
        </w:trPr>
        <w:tc>
          <w:tcPr>
            <w:tcW w:w="2122" w:type="dxa"/>
            <w:shd w:val="clear" w:color="auto" w:fill="9CC2E5" w:themeFill="accent1" w:themeFillTint="99"/>
          </w:tcPr>
          <w:p w14:paraId="3A7C1E1B" w14:textId="0E749105" w:rsidR="009C1096" w:rsidRPr="00EC5FEE" w:rsidRDefault="009C1096" w:rsidP="009C1096">
            <w:pPr>
              <w:rPr>
                <w:ins w:id="2182" w:author="Javier Kachuka" w:date="2019-11-06T09:34:00Z"/>
                <w:rFonts w:cs="Arial"/>
                <w:b/>
                <w:sz w:val="24"/>
                <w:szCs w:val="24"/>
                <w:lang w:val="es-ES"/>
              </w:rPr>
            </w:pPr>
            <w:ins w:id="2183" w:author="Javier Kachuka" w:date="2019-11-06T09:34:00Z">
              <w:r w:rsidRPr="00EC5FEE">
                <w:rPr>
                  <w:rFonts w:cs="Arial"/>
                  <w:b/>
                  <w:sz w:val="24"/>
                  <w:szCs w:val="24"/>
                  <w:lang w:val="es-ES"/>
                </w:rPr>
                <w:t>Caso de uso</w:t>
              </w:r>
            </w:ins>
          </w:p>
        </w:tc>
        <w:tc>
          <w:tcPr>
            <w:tcW w:w="6706" w:type="dxa"/>
            <w:gridSpan w:val="2"/>
          </w:tcPr>
          <w:p w14:paraId="469BCDE5" w14:textId="074C0727" w:rsidR="009C1096" w:rsidRPr="00EC5FEE" w:rsidRDefault="009C1096" w:rsidP="009C1096">
            <w:pPr>
              <w:rPr>
                <w:ins w:id="2184" w:author="Javier Kachuka" w:date="2019-11-06T09:34:00Z"/>
                <w:rFonts w:cs="Arial"/>
                <w:sz w:val="24"/>
                <w:szCs w:val="24"/>
                <w:lang w:val="es-ES"/>
              </w:rPr>
            </w:pPr>
            <w:ins w:id="2185" w:author="Javier Kachuka" w:date="2019-11-06T09:34:00Z">
              <w:r>
                <w:rPr>
                  <w:rFonts w:cs="Arial"/>
                  <w:sz w:val="24"/>
                  <w:szCs w:val="24"/>
                  <w:lang w:val="es-ES"/>
                </w:rPr>
                <w:t>Registrar Transferencia</w:t>
              </w:r>
            </w:ins>
          </w:p>
        </w:tc>
      </w:tr>
      <w:tr w:rsidR="009C1096" w:rsidRPr="00563768" w14:paraId="130E984B" w14:textId="77777777" w:rsidTr="00DA4A60">
        <w:trPr>
          <w:ins w:id="2186" w:author="Javier Kachuka" w:date="2019-11-06T09:34:00Z"/>
        </w:trPr>
        <w:tc>
          <w:tcPr>
            <w:tcW w:w="2122" w:type="dxa"/>
            <w:shd w:val="clear" w:color="auto" w:fill="9CC2E5" w:themeFill="accent1" w:themeFillTint="99"/>
          </w:tcPr>
          <w:p w14:paraId="669B68ED" w14:textId="4878A17E" w:rsidR="009C1096" w:rsidRPr="00EC5FEE" w:rsidRDefault="009C1096" w:rsidP="009C1096">
            <w:pPr>
              <w:rPr>
                <w:ins w:id="2187" w:author="Javier Kachuka" w:date="2019-11-06T09:34:00Z"/>
                <w:rFonts w:cs="Arial"/>
                <w:b/>
                <w:sz w:val="24"/>
                <w:szCs w:val="24"/>
                <w:lang w:val="es-ES"/>
              </w:rPr>
            </w:pPr>
            <w:ins w:id="2188" w:author="Javier Kachuka" w:date="2019-11-06T09:34:00Z">
              <w:r w:rsidRPr="00EC5FEE">
                <w:rPr>
                  <w:rFonts w:cs="Arial"/>
                  <w:b/>
                  <w:sz w:val="24"/>
                  <w:szCs w:val="24"/>
                  <w:lang w:val="es-ES"/>
                </w:rPr>
                <w:t>Actor</w:t>
              </w:r>
            </w:ins>
          </w:p>
        </w:tc>
        <w:tc>
          <w:tcPr>
            <w:tcW w:w="6706" w:type="dxa"/>
            <w:gridSpan w:val="2"/>
          </w:tcPr>
          <w:p w14:paraId="73154BEC" w14:textId="1C79A4CA" w:rsidR="009C1096" w:rsidRPr="00EC5FEE" w:rsidRDefault="009C1096" w:rsidP="009C1096">
            <w:pPr>
              <w:rPr>
                <w:ins w:id="2189" w:author="Javier Kachuka" w:date="2019-11-06T09:34:00Z"/>
                <w:rFonts w:cs="Arial"/>
                <w:sz w:val="24"/>
                <w:szCs w:val="24"/>
                <w:lang w:val="es-ES"/>
              </w:rPr>
            </w:pPr>
            <w:ins w:id="2190" w:author="Javier Kachuka" w:date="2019-11-06T09:34: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563768" w14:paraId="5BACC99B" w14:textId="77777777" w:rsidTr="00DA4A60">
        <w:trPr>
          <w:ins w:id="2191" w:author="Javier Kachuka" w:date="2019-11-06T09:34:00Z"/>
        </w:trPr>
        <w:tc>
          <w:tcPr>
            <w:tcW w:w="2122" w:type="dxa"/>
            <w:shd w:val="clear" w:color="auto" w:fill="9CC2E5" w:themeFill="accent1" w:themeFillTint="99"/>
          </w:tcPr>
          <w:p w14:paraId="31F53CF4" w14:textId="632F2310" w:rsidR="009C1096" w:rsidRPr="00EC5FEE" w:rsidRDefault="009C1096" w:rsidP="009C1096">
            <w:pPr>
              <w:rPr>
                <w:ins w:id="2192" w:author="Javier Kachuka" w:date="2019-11-06T09:34:00Z"/>
                <w:rFonts w:cs="Arial"/>
                <w:b/>
                <w:sz w:val="24"/>
                <w:szCs w:val="24"/>
                <w:lang w:val="es-ES"/>
              </w:rPr>
            </w:pPr>
            <w:ins w:id="2193" w:author="Javier Kachuka" w:date="2019-11-06T09:34:00Z">
              <w:r w:rsidRPr="00EC5FEE">
                <w:rPr>
                  <w:rFonts w:cs="Arial"/>
                  <w:b/>
                  <w:sz w:val="24"/>
                  <w:szCs w:val="24"/>
                  <w:lang w:val="es-ES"/>
                </w:rPr>
                <w:t xml:space="preserve">Descripción </w:t>
              </w:r>
            </w:ins>
          </w:p>
        </w:tc>
        <w:tc>
          <w:tcPr>
            <w:tcW w:w="6706" w:type="dxa"/>
            <w:gridSpan w:val="2"/>
          </w:tcPr>
          <w:p w14:paraId="28302FF6" w14:textId="5A1E3348" w:rsidR="009C1096" w:rsidRPr="00EC5FEE" w:rsidRDefault="009C1096" w:rsidP="009C1096">
            <w:pPr>
              <w:rPr>
                <w:ins w:id="2194" w:author="Javier Kachuka" w:date="2019-11-06T09:34:00Z"/>
                <w:rFonts w:cs="Arial"/>
                <w:sz w:val="24"/>
                <w:szCs w:val="24"/>
                <w:lang w:val="es-ES"/>
              </w:rPr>
            </w:pPr>
            <w:ins w:id="2195" w:author="Javier Kachuka" w:date="2019-11-06T09:34: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 desde un almacén de origen a uno destino</w:t>
              </w:r>
            </w:ins>
          </w:p>
        </w:tc>
      </w:tr>
      <w:tr w:rsidR="009C1096" w:rsidRPr="00EC5FEE" w14:paraId="29D31504" w14:textId="77777777" w:rsidTr="00DA4A60">
        <w:trPr>
          <w:ins w:id="2196" w:author="Javier Kachuka" w:date="2019-11-06T09:34:00Z"/>
        </w:trPr>
        <w:tc>
          <w:tcPr>
            <w:tcW w:w="2122" w:type="dxa"/>
            <w:shd w:val="clear" w:color="auto" w:fill="9CC2E5" w:themeFill="accent1" w:themeFillTint="99"/>
          </w:tcPr>
          <w:p w14:paraId="0EBF25F7" w14:textId="135D5C03" w:rsidR="009C1096" w:rsidRPr="00EC5FEE" w:rsidRDefault="009C1096" w:rsidP="009C1096">
            <w:pPr>
              <w:rPr>
                <w:ins w:id="2197" w:author="Javier Kachuka" w:date="2019-11-06T09:34:00Z"/>
                <w:rFonts w:cs="Arial"/>
                <w:b/>
                <w:sz w:val="24"/>
                <w:szCs w:val="24"/>
                <w:lang w:val="es-ES"/>
              </w:rPr>
            </w:pPr>
            <w:ins w:id="2198" w:author="Javier Kachuka" w:date="2019-11-06T09:34:00Z">
              <w:r w:rsidRPr="00EC5FEE">
                <w:rPr>
                  <w:rFonts w:cs="Arial"/>
                  <w:b/>
                  <w:sz w:val="24"/>
                  <w:szCs w:val="24"/>
                  <w:lang w:val="es-ES"/>
                </w:rPr>
                <w:t>Referencia Cruzada</w:t>
              </w:r>
            </w:ins>
          </w:p>
        </w:tc>
        <w:tc>
          <w:tcPr>
            <w:tcW w:w="6706" w:type="dxa"/>
            <w:gridSpan w:val="2"/>
          </w:tcPr>
          <w:p w14:paraId="5620225C" w14:textId="33533022" w:rsidR="009C1096" w:rsidRPr="00EC5FEE" w:rsidRDefault="009C1096" w:rsidP="009C1096">
            <w:pPr>
              <w:rPr>
                <w:ins w:id="2199" w:author="Javier Kachuka" w:date="2019-11-06T09:34:00Z"/>
                <w:rFonts w:cs="Arial"/>
                <w:sz w:val="24"/>
                <w:szCs w:val="24"/>
                <w:lang w:val="es-ES"/>
              </w:rPr>
            </w:pPr>
            <w:ins w:id="2200" w:author="Javier Kachuka" w:date="2019-11-06T09:34:00Z">
              <w:r w:rsidRPr="00EC5FEE">
                <w:rPr>
                  <w:rFonts w:cs="Arial"/>
                  <w:sz w:val="24"/>
                  <w:szCs w:val="24"/>
                  <w:lang w:val="es-ES"/>
                </w:rPr>
                <w:t>RF3.</w:t>
              </w:r>
              <w:r>
                <w:rPr>
                  <w:rFonts w:cs="Arial"/>
                  <w:sz w:val="24"/>
                  <w:szCs w:val="24"/>
                  <w:lang w:val="es-ES"/>
                </w:rPr>
                <w:t>5</w:t>
              </w:r>
            </w:ins>
          </w:p>
        </w:tc>
      </w:tr>
      <w:tr w:rsidR="009C1096" w:rsidRPr="00A51454" w14:paraId="74E0D62F" w14:textId="77777777" w:rsidTr="00DA4A60">
        <w:trPr>
          <w:ins w:id="2201" w:author="Javier Kachuka" w:date="2019-11-06T09:34:00Z"/>
        </w:trPr>
        <w:tc>
          <w:tcPr>
            <w:tcW w:w="2122" w:type="dxa"/>
            <w:shd w:val="clear" w:color="auto" w:fill="9CC2E5" w:themeFill="accent1" w:themeFillTint="99"/>
          </w:tcPr>
          <w:p w14:paraId="21D9FC04" w14:textId="77777777" w:rsidR="009C1096" w:rsidRPr="00EC5FEE" w:rsidRDefault="009C1096" w:rsidP="00DA4A60">
            <w:pPr>
              <w:rPr>
                <w:ins w:id="2202" w:author="Javier Kachuka" w:date="2019-11-06T09:34:00Z"/>
                <w:rFonts w:cs="Arial"/>
                <w:b/>
                <w:sz w:val="24"/>
                <w:szCs w:val="24"/>
                <w:lang w:val="es-ES"/>
              </w:rPr>
            </w:pPr>
            <w:ins w:id="2203" w:author="Javier Kachuka" w:date="2019-11-06T09:34:00Z">
              <w:r w:rsidRPr="00EC5FEE">
                <w:rPr>
                  <w:rFonts w:cs="Arial"/>
                  <w:b/>
                  <w:sz w:val="24"/>
                  <w:szCs w:val="24"/>
                  <w:lang w:val="es-ES"/>
                </w:rPr>
                <w:t xml:space="preserve">Precondición </w:t>
              </w:r>
            </w:ins>
          </w:p>
        </w:tc>
        <w:tc>
          <w:tcPr>
            <w:tcW w:w="6706" w:type="dxa"/>
            <w:gridSpan w:val="2"/>
          </w:tcPr>
          <w:p w14:paraId="42A5FCD2" w14:textId="3375B584" w:rsidR="009C1096" w:rsidRPr="00EC5FEE" w:rsidRDefault="009C1096">
            <w:pPr>
              <w:rPr>
                <w:ins w:id="2204" w:author="Javier Kachuka" w:date="2019-11-06T09:34:00Z"/>
                <w:rFonts w:cs="Arial"/>
                <w:sz w:val="24"/>
                <w:szCs w:val="24"/>
                <w:lang w:val="es-ES"/>
              </w:rPr>
            </w:pPr>
            <w:ins w:id="2205" w:author="Javier Kachuka" w:date="2019-11-06T09:34:00Z">
              <w:r>
                <w:rPr>
                  <w:rFonts w:cs="Arial"/>
                  <w:sz w:val="24"/>
                  <w:szCs w:val="24"/>
                  <w:lang w:val="es-ES"/>
                </w:rPr>
                <w:t>Que existan productos cargados.</w:t>
              </w:r>
              <w:del w:id="2206" w:author="Javier Kachuka" w:date="2019-11-06T09:29:00Z">
                <w:r w:rsidDel="009C1096">
                  <w:rPr>
                    <w:rFonts w:cs="Arial"/>
                    <w:sz w:val="24"/>
                    <w:szCs w:val="24"/>
                    <w:lang w:val="es-ES"/>
                  </w:rPr>
                  <w:delText>Que el empleado se encuentre logueado.</w:delText>
                </w:r>
              </w:del>
            </w:ins>
          </w:p>
        </w:tc>
      </w:tr>
      <w:tr w:rsidR="009C1096" w:rsidRPr="00563768" w14:paraId="0FB524D4" w14:textId="77777777" w:rsidTr="00DA4A60">
        <w:trPr>
          <w:ins w:id="2207" w:author="Javier Kachuka" w:date="2019-11-06T09:34:00Z"/>
        </w:trPr>
        <w:tc>
          <w:tcPr>
            <w:tcW w:w="2122" w:type="dxa"/>
            <w:shd w:val="clear" w:color="auto" w:fill="9CC2E5" w:themeFill="accent1" w:themeFillTint="99"/>
          </w:tcPr>
          <w:p w14:paraId="7085B75E" w14:textId="77777777" w:rsidR="009C1096" w:rsidRPr="00EC5FEE" w:rsidRDefault="009C1096" w:rsidP="00DA4A60">
            <w:pPr>
              <w:rPr>
                <w:ins w:id="2208" w:author="Javier Kachuka" w:date="2019-11-06T09:34:00Z"/>
                <w:rFonts w:cs="Arial"/>
                <w:b/>
                <w:sz w:val="24"/>
                <w:szCs w:val="24"/>
                <w:lang w:val="es-ES"/>
              </w:rPr>
            </w:pPr>
            <w:ins w:id="2209" w:author="Javier Kachuka" w:date="2019-11-06T09:34:00Z">
              <w:r w:rsidRPr="00EC5FEE">
                <w:rPr>
                  <w:rFonts w:cs="Arial"/>
                  <w:b/>
                  <w:sz w:val="24"/>
                  <w:szCs w:val="24"/>
                  <w:lang w:val="es-ES"/>
                </w:rPr>
                <w:t xml:space="preserve">Poscondición </w:t>
              </w:r>
            </w:ins>
          </w:p>
        </w:tc>
        <w:tc>
          <w:tcPr>
            <w:tcW w:w="6706" w:type="dxa"/>
            <w:gridSpan w:val="2"/>
          </w:tcPr>
          <w:p w14:paraId="54D8795F" w14:textId="39AD6B94" w:rsidR="009C1096" w:rsidRPr="00CC2B8E" w:rsidRDefault="009C1096">
            <w:pPr>
              <w:rPr>
                <w:ins w:id="2210" w:author="Javier Kachuka" w:date="2019-11-06T09:34:00Z"/>
                <w:rFonts w:cs="Arial"/>
                <w:sz w:val="24"/>
                <w:szCs w:val="24"/>
                <w:lang w:val="es-ES"/>
              </w:rPr>
            </w:pPr>
            <w:ins w:id="2211" w:author="Javier Kachuka" w:date="2019-11-06T09:34:00Z">
              <w:r>
                <w:rPr>
                  <w:rFonts w:cs="Arial"/>
                  <w:sz w:val="24"/>
                  <w:szCs w:val="24"/>
                  <w:lang w:val="es-ES"/>
                </w:rPr>
                <w:t xml:space="preserve">Se registró un nuevo movimiento y una nueva cantidad de un producto en un </w:t>
              </w:r>
            </w:ins>
            <w:ins w:id="2212" w:author="Javier Kachuka" w:date="2019-11-06T09:35:00Z">
              <w:r>
                <w:rPr>
                  <w:rFonts w:cs="Arial"/>
                  <w:sz w:val="24"/>
                  <w:szCs w:val="24"/>
                  <w:lang w:val="es-ES"/>
                </w:rPr>
                <w:t>almacén</w:t>
              </w:r>
            </w:ins>
            <w:ins w:id="2213" w:author="Javier Kachuka" w:date="2019-11-06T09:34:00Z">
              <w:r>
                <w:rPr>
                  <w:rFonts w:cs="Arial"/>
                  <w:sz w:val="24"/>
                  <w:szCs w:val="24"/>
                  <w:lang w:val="es-ES"/>
                </w:rPr>
                <w:t>.</w:t>
              </w:r>
            </w:ins>
          </w:p>
        </w:tc>
      </w:tr>
      <w:tr w:rsidR="009C1096" w:rsidRPr="00CC2B8E" w14:paraId="04068B5E" w14:textId="77777777" w:rsidTr="00DA4A60">
        <w:trPr>
          <w:ins w:id="2214" w:author="Javier Kachuka" w:date="2019-11-06T09:34:00Z"/>
        </w:trPr>
        <w:tc>
          <w:tcPr>
            <w:tcW w:w="8828" w:type="dxa"/>
            <w:gridSpan w:val="3"/>
            <w:shd w:val="clear" w:color="auto" w:fill="9CC2E5" w:themeFill="accent1" w:themeFillTint="99"/>
          </w:tcPr>
          <w:p w14:paraId="3352A166" w14:textId="77777777" w:rsidR="009C1096" w:rsidRPr="00EC5FEE" w:rsidRDefault="009C1096" w:rsidP="00DA4A60">
            <w:pPr>
              <w:jc w:val="center"/>
              <w:rPr>
                <w:ins w:id="2215" w:author="Javier Kachuka" w:date="2019-11-06T09:34:00Z"/>
                <w:rFonts w:cs="Arial"/>
                <w:b/>
                <w:sz w:val="24"/>
                <w:szCs w:val="24"/>
                <w:lang w:val="es-ES"/>
              </w:rPr>
            </w:pPr>
            <w:ins w:id="2216" w:author="Javier Kachuka" w:date="2019-11-06T09:34:00Z">
              <w:r w:rsidRPr="00EC5FEE">
                <w:rPr>
                  <w:rFonts w:cs="Arial"/>
                  <w:b/>
                  <w:sz w:val="24"/>
                  <w:szCs w:val="24"/>
                  <w:lang w:val="es-ES"/>
                </w:rPr>
                <w:t>Curso Típico de Eventos</w:t>
              </w:r>
            </w:ins>
          </w:p>
        </w:tc>
      </w:tr>
      <w:tr w:rsidR="009C1096" w:rsidRPr="00563768" w14:paraId="154A6B85" w14:textId="77777777" w:rsidTr="00DA4A60">
        <w:trPr>
          <w:ins w:id="2217" w:author="Javier Kachuka" w:date="2019-11-06T09:34:00Z"/>
        </w:trPr>
        <w:tc>
          <w:tcPr>
            <w:tcW w:w="4414" w:type="dxa"/>
            <w:gridSpan w:val="2"/>
          </w:tcPr>
          <w:p w14:paraId="0A1D494D" w14:textId="50BA9CF0" w:rsidR="009C1096" w:rsidRPr="00EC5FEE" w:rsidRDefault="009C1096">
            <w:pPr>
              <w:pStyle w:val="Prrafodelista"/>
              <w:numPr>
                <w:ilvl w:val="0"/>
                <w:numId w:val="38"/>
              </w:numPr>
              <w:jc w:val="both"/>
              <w:rPr>
                <w:ins w:id="2218" w:author="Javier Kachuka" w:date="2019-11-06T09:34:00Z"/>
                <w:rFonts w:cs="Arial"/>
                <w:sz w:val="24"/>
                <w:szCs w:val="24"/>
                <w:lang w:val="es-ES"/>
              </w:rPr>
              <w:pPrChange w:id="2219" w:author="Javier Kachuka" w:date="2019-11-06T09:30:00Z">
                <w:pPr>
                  <w:pStyle w:val="Prrafodelista"/>
                  <w:numPr>
                    <w:numId w:val="13"/>
                  </w:numPr>
                  <w:ind w:hanging="360"/>
                  <w:jc w:val="both"/>
                </w:pPr>
              </w:pPrChange>
            </w:pPr>
            <w:ins w:id="2220" w:author="Javier Kachuka" w:date="2019-11-06T09:34:00Z">
              <w:r>
                <w:rPr>
                  <w:rFonts w:cs="Arial"/>
                  <w:sz w:val="24"/>
                  <w:szCs w:val="24"/>
                  <w:lang w:val="es-ES"/>
                </w:rPr>
                <w:t xml:space="preserve">El caso de uso comienza cuando el empleado de planta, oficinista o administrador selecciona </w:t>
              </w:r>
            </w:ins>
            <w:ins w:id="2221" w:author="Javier Kachuka" w:date="2019-11-06T09:35:00Z">
              <w:r>
                <w:rPr>
                  <w:rFonts w:cs="Arial"/>
                  <w:sz w:val="24"/>
                  <w:szCs w:val="24"/>
                  <w:lang w:val="es-ES"/>
                </w:rPr>
                <w:t>registrar transferencia</w:t>
              </w:r>
            </w:ins>
            <w:ins w:id="2222" w:author="Javier Kachuka" w:date="2019-11-06T09:34:00Z">
              <w:del w:id="2223"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2091D2A3" w14:textId="77777777" w:rsidR="009C1096" w:rsidRPr="00EC5FEE" w:rsidRDefault="009C1096" w:rsidP="00DA4A60">
            <w:pPr>
              <w:jc w:val="both"/>
              <w:rPr>
                <w:ins w:id="2224" w:author="Javier Kachuka" w:date="2019-11-06T09:34:00Z"/>
                <w:rFonts w:cs="Arial"/>
                <w:sz w:val="24"/>
                <w:szCs w:val="24"/>
                <w:lang w:val="es-ES"/>
              </w:rPr>
            </w:pPr>
          </w:p>
        </w:tc>
      </w:tr>
      <w:tr w:rsidR="009C1096" w:rsidRPr="00563768" w14:paraId="44260B4A" w14:textId="77777777" w:rsidTr="00DA4A60">
        <w:trPr>
          <w:ins w:id="2225" w:author="Javier Kachuka" w:date="2019-11-06T09:34:00Z"/>
        </w:trPr>
        <w:tc>
          <w:tcPr>
            <w:tcW w:w="4414" w:type="dxa"/>
            <w:gridSpan w:val="2"/>
          </w:tcPr>
          <w:p w14:paraId="630B788C" w14:textId="77777777" w:rsidR="009C1096" w:rsidRPr="00EC5FEE" w:rsidRDefault="009C1096" w:rsidP="00DA4A60">
            <w:pPr>
              <w:jc w:val="both"/>
              <w:rPr>
                <w:ins w:id="2226" w:author="Javier Kachuka" w:date="2019-11-06T09:34:00Z"/>
                <w:rFonts w:cs="Arial"/>
                <w:sz w:val="24"/>
                <w:szCs w:val="24"/>
                <w:lang w:val="es-ES"/>
              </w:rPr>
            </w:pPr>
          </w:p>
        </w:tc>
        <w:tc>
          <w:tcPr>
            <w:tcW w:w="4414" w:type="dxa"/>
          </w:tcPr>
          <w:p w14:paraId="4A1C8BA5" w14:textId="016C18E3" w:rsidR="009C1096" w:rsidRPr="00EC5FEE" w:rsidRDefault="009C1096">
            <w:pPr>
              <w:pStyle w:val="Prrafodelista"/>
              <w:numPr>
                <w:ilvl w:val="0"/>
                <w:numId w:val="38"/>
              </w:numPr>
              <w:jc w:val="both"/>
              <w:rPr>
                <w:ins w:id="2227" w:author="Javier Kachuka" w:date="2019-11-06T09:34:00Z"/>
                <w:rFonts w:cs="Arial"/>
                <w:sz w:val="24"/>
                <w:szCs w:val="24"/>
                <w:lang w:val="es-ES"/>
              </w:rPr>
              <w:pPrChange w:id="2228" w:author="Javier Kachuka" w:date="2019-11-06T09:37:00Z">
                <w:pPr>
                  <w:pStyle w:val="Prrafodelista"/>
                  <w:numPr>
                    <w:numId w:val="13"/>
                  </w:numPr>
                  <w:ind w:hanging="360"/>
                  <w:jc w:val="both"/>
                </w:pPr>
              </w:pPrChange>
            </w:pPr>
            <w:ins w:id="2229" w:author="Javier Kachuka" w:date="2019-11-06T09:34:00Z">
              <w:r>
                <w:rPr>
                  <w:rFonts w:cs="Arial"/>
                  <w:sz w:val="24"/>
                  <w:szCs w:val="24"/>
                  <w:lang w:val="es-ES"/>
                </w:rPr>
                <w:t xml:space="preserve">El sistema solicita que el empleado </w:t>
              </w:r>
            </w:ins>
            <w:ins w:id="2230" w:author="Javier Kachuka" w:date="2019-11-06T09:36:00Z">
              <w:r>
                <w:rPr>
                  <w:rFonts w:cs="Arial"/>
                  <w:sz w:val="24"/>
                  <w:szCs w:val="24"/>
                  <w:lang w:val="es-ES"/>
                </w:rPr>
                <w:t xml:space="preserve">de planta, oficinista o administrador ingrese el </w:t>
              </w:r>
            </w:ins>
            <w:ins w:id="2231" w:author="Javier Kachuka" w:date="2019-11-06T09:37:00Z">
              <w:r>
                <w:rPr>
                  <w:rFonts w:cs="Arial"/>
                  <w:sz w:val="24"/>
                  <w:szCs w:val="24"/>
                  <w:lang w:val="es-ES"/>
                </w:rPr>
                <w:t>almacén</w:t>
              </w:r>
            </w:ins>
            <w:ins w:id="2232" w:author="Javier Kachuka" w:date="2019-11-06T09:36:00Z">
              <w:r>
                <w:rPr>
                  <w:rFonts w:cs="Arial"/>
                  <w:sz w:val="24"/>
                  <w:szCs w:val="24"/>
                  <w:lang w:val="es-ES"/>
                </w:rPr>
                <w:t xml:space="preserve"> de</w:t>
              </w:r>
            </w:ins>
            <w:ins w:id="2233" w:author="Javier Kachuka" w:date="2019-11-06T09:37:00Z">
              <w:r>
                <w:rPr>
                  <w:rFonts w:cs="Arial"/>
                  <w:sz w:val="24"/>
                  <w:szCs w:val="24"/>
                  <w:lang w:val="es-ES"/>
                </w:rPr>
                <w:t xml:space="preserve"> donde va a egresar </w:t>
              </w:r>
              <w:r>
                <w:rPr>
                  <w:rFonts w:cs="Arial"/>
                  <w:sz w:val="24"/>
                  <w:szCs w:val="24"/>
                  <w:lang w:val="es-ES"/>
                </w:rPr>
                <w:lastRenderedPageBreak/>
                <w:t>el producto, el producto correspondiente y la cantidad</w:t>
              </w:r>
            </w:ins>
            <w:ins w:id="2234" w:author="Javier Kachuka" w:date="2019-11-06T09:34:00Z">
              <w:del w:id="2235" w:author="Javier Kachuka" w:date="2019-11-06T09:31:00Z">
                <w:r w:rsidDel="009C1096">
                  <w:rPr>
                    <w:rFonts w:cs="Arial"/>
                    <w:sz w:val="24"/>
                    <w:szCs w:val="24"/>
                    <w:lang w:val="es-ES"/>
                  </w:rPr>
                  <w:delText>corresponde</w:delText>
                </w:r>
              </w:del>
              <w:r>
                <w:rPr>
                  <w:rFonts w:cs="Arial"/>
                  <w:sz w:val="24"/>
                  <w:szCs w:val="24"/>
                  <w:lang w:val="es-ES"/>
                </w:rPr>
                <w:t xml:space="preserve">. </w:t>
              </w:r>
            </w:ins>
          </w:p>
        </w:tc>
      </w:tr>
      <w:tr w:rsidR="009C1096" w:rsidRPr="00563768" w14:paraId="7AA0853B" w14:textId="77777777" w:rsidTr="00DA4A60">
        <w:trPr>
          <w:ins w:id="2236" w:author="Javier Kachuka" w:date="2019-11-06T09:34:00Z"/>
        </w:trPr>
        <w:tc>
          <w:tcPr>
            <w:tcW w:w="4414" w:type="dxa"/>
            <w:gridSpan w:val="2"/>
          </w:tcPr>
          <w:p w14:paraId="028BE144" w14:textId="55679C97" w:rsidR="009C1096" w:rsidRPr="005C326A" w:rsidRDefault="009C1096">
            <w:pPr>
              <w:pStyle w:val="Prrafodelista"/>
              <w:numPr>
                <w:ilvl w:val="0"/>
                <w:numId w:val="38"/>
              </w:numPr>
              <w:jc w:val="both"/>
              <w:rPr>
                <w:ins w:id="2237" w:author="Javier Kachuka" w:date="2019-11-06T09:34:00Z"/>
                <w:rFonts w:cs="Arial"/>
                <w:sz w:val="24"/>
                <w:szCs w:val="24"/>
                <w:lang w:val="es-ES"/>
              </w:rPr>
            </w:pPr>
            <w:ins w:id="2238" w:author="Javier Kachuka" w:date="2019-11-06T09:34:00Z">
              <w:r>
                <w:rPr>
                  <w:rFonts w:cs="Arial"/>
                  <w:sz w:val="24"/>
                  <w:szCs w:val="24"/>
                  <w:lang w:val="es-ES"/>
                </w:rPr>
                <w:lastRenderedPageBreak/>
                <w:t>El empleado de planta, oficinista o administrador</w:t>
              </w:r>
            </w:ins>
            <w:ins w:id="2239" w:author="Javier Kachuka" w:date="2019-11-06T09:38:00Z">
              <w:r>
                <w:rPr>
                  <w:rFonts w:cs="Arial"/>
                  <w:sz w:val="24"/>
                  <w:szCs w:val="24"/>
                  <w:lang w:val="es-ES"/>
                </w:rPr>
                <w:t xml:space="preserve"> ingresa los datos correspondientes</w:t>
              </w:r>
            </w:ins>
            <w:ins w:id="2240" w:author="Javier Kachuka" w:date="2019-11-06T09:34:00Z">
              <w:r>
                <w:rPr>
                  <w:rFonts w:cs="Arial"/>
                  <w:sz w:val="24"/>
                  <w:szCs w:val="24"/>
                  <w:lang w:val="es-ES"/>
                </w:rPr>
                <w:t xml:space="preserve">. </w:t>
              </w:r>
            </w:ins>
          </w:p>
        </w:tc>
        <w:tc>
          <w:tcPr>
            <w:tcW w:w="4414" w:type="dxa"/>
          </w:tcPr>
          <w:p w14:paraId="4B4D96D7" w14:textId="77777777" w:rsidR="009C1096" w:rsidRPr="005C326A" w:rsidRDefault="009C1096" w:rsidP="00DA4A60">
            <w:pPr>
              <w:jc w:val="both"/>
              <w:rPr>
                <w:ins w:id="2241" w:author="Javier Kachuka" w:date="2019-11-06T09:34:00Z"/>
                <w:rFonts w:cs="Arial"/>
                <w:sz w:val="24"/>
                <w:szCs w:val="24"/>
                <w:lang w:val="es-ES"/>
              </w:rPr>
            </w:pPr>
          </w:p>
        </w:tc>
      </w:tr>
      <w:tr w:rsidR="009C1096" w:rsidRPr="00563768" w14:paraId="0F110A96" w14:textId="77777777" w:rsidTr="00DA4A60">
        <w:trPr>
          <w:ins w:id="2242" w:author="Javier Kachuka" w:date="2019-11-06T09:34:00Z"/>
        </w:trPr>
        <w:tc>
          <w:tcPr>
            <w:tcW w:w="4414" w:type="dxa"/>
            <w:gridSpan w:val="2"/>
          </w:tcPr>
          <w:p w14:paraId="7B241214" w14:textId="77777777" w:rsidR="009C1096" w:rsidRPr="005C326A" w:rsidRDefault="009C1096" w:rsidP="00DA4A60">
            <w:pPr>
              <w:jc w:val="both"/>
              <w:rPr>
                <w:ins w:id="2243" w:author="Javier Kachuka" w:date="2019-11-06T09:34:00Z"/>
                <w:rFonts w:cs="Arial"/>
                <w:sz w:val="24"/>
                <w:szCs w:val="24"/>
                <w:lang w:val="es-ES"/>
              </w:rPr>
            </w:pPr>
          </w:p>
        </w:tc>
        <w:tc>
          <w:tcPr>
            <w:tcW w:w="4414" w:type="dxa"/>
          </w:tcPr>
          <w:p w14:paraId="31D68DF7" w14:textId="7614669F" w:rsidR="009C1096" w:rsidRPr="005C326A" w:rsidRDefault="009C1096" w:rsidP="009C1096">
            <w:pPr>
              <w:pStyle w:val="Prrafodelista"/>
              <w:numPr>
                <w:ilvl w:val="0"/>
                <w:numId w:val="38"/>
              </w:numPr>
              <w:jc w:val="both"/>
              <w:rPr>
                <w:ins w:id="2244" w:author="Javier Kachuka" w:date="2019-11-06T09:34:00Z"/>
                <w:rFonts w:cs="Arial"/>
                <w:sz w:val="24"/>
                <w:szCs w:val="24"/>
                <w:lang w:val="es-ES"/>
              </w:rPr>
            </w:pPr>
            <w:ins w:id="2245" w:author="Javier Kachuka" w:date="2019-11-06T09:34:00Z">
              <w:r>
                <w:rPr>
                  <w:rFonts w:cs="Arial"/>
                  <w:sz w:val="24"/>
                  <w:szCs w:val="24"/>
                  <w:lang w:val="es-ES"/>
                </w:rPr>
                <w:t xml:space="preserve">El sistema verifica que sea una cantidad </w:t>
              </w:r>
            </w:ins>
            <w:ins w:id="2246" w:author="Javier Kachuka" w:date="2019-11-06T09:38:00Z">
              <w:r w:rsidR="0070614D">
                <w:rPr>
                  <w:rFonts w:cs="Arial"/>
                  <w:sz w:val="24"/>
                  <w:szCs w:val="24"/>
                  <w:lang w:val="es-ES"/>
                </w:rPr>
                <w:t>válida y solicita que ingrese a que almacén de destino se va el producto</w:t>
              </w:r>
            </w:ins>
            <w:ins w:id="2247" w:author="Javier Kachuka" w:date="2019-11-06T09:34:00Z">
              <w:r>
                <w:rPr>
                  <w:rFonts w:cs="Arial"/>
                  <w:sz w:val="24"/>
                  <w:szCs w:val="24"/>
                  <w:lang w:val="es-ES"/>
                </w:rPr>
                <w:t>.</w:t>
              </w:r>
              <w:del w:id="2248" w:author="Javier Kachuka" w:date="2019-11-06T09:32:00Z">
                <w:r w:rsidDel="009C1096">
                  <w:rPr>
                    <w:rFonts w:cs="Arial"/>
                    <w:sz w:val="24"/>
                    <w:szCs w:val="24"/>
                    <w:lang w:val="es-ES"/>
                  </w:rPr>
                  <w:delText>El sistema verifica que el producto exista en el sistema.</w:delText>
                </w:r>
              </w:del>
            </w:ins>
          </w:p>
        </w:tc>
      </w:tr>
      <w:tr w:rsidR="0070614D" w:rsidRPr="00563768" w14:paraId="5AB2105E" w14:textId="77777777" w:rsidTr="00DA4A60">
        <w:trPr>
          <w:ins w:id="2249" w:author="Javier Kachuka" w:date="2019-11-06T09:38:00Z"/>
        </w:trPr>
        <w:tc>
          <w:tcPr>
            <w:tcW w:w="4414" w:type="dxa"/>
            <w:gridSpan w:val="2"/>
          </w:tcPr>
          <w:p w14:paraId="0935F18D" w14:textId="79F0DE8B" w:rsidR="0070614D" w:rsidRPr="0070614D" w:rsidRDefault="0070614D">
            <w:pPr>
              <w:pStyle w:val="Prrafodelista"/>
              <w:numPr>
                <w:ilvl w:val="0"/>
                <w:numId w:val="38"/>
              </w:numPr>
              <w:jc w:val="both"/>
              <w:rPr>
                <w:ins w:id="2250" w:author="Javier Kachuka" w:date="2019-11-06T09:38:00Z"/>
                <w:rFonts w:cs="Arial"/>
                <w:sz w:val="24"/>
                <w:szCs w:val="24"/>
                <w:lang w:val="es-ES"/>
                <w:rPrChange w:id="2251" w:author="Javier Kachuka" w:date="2019-11-06T09:39:00Z">
                  <w:rPr>
                    <w:ins w:id="2252" w:author="Javier Kachuka" w:date="2019-11-06T09:38:00Z"/>
                    <w:lang w:val="es-ES"/>
                  </w:rPr>
                </w:rPrChange>
              </w:rPr>
              <w:pPrChange w:id="2253" w:author="Javier Kachuka" w:date="2019-11-06T09:39:00Z">
                <w:pPr>
                  <w:jc w:val="both"/>
                </w:pPr>
              </w:pPrChange>
            </w:pPr>
            <w:ins w:id="2254" w:author="Javier Kachuka" w:date="2019-11-06T09:39:00Z">
              <w:r>
                <w:rPr>
                  <w:rFonts w:cs="Arial"/>
                  <w:sz w:val="24"/>
                  <w:szCs w:val="24"/>
                  <w:lang w:val="es-ES"/>
                </w:rPr>
                <w:t>El empleado de planta, oficinista o administrador ingresa el almacén.</w:t>
              </w:r>
            </w:ins>
          </w:p>
        </w:tc>
        <w:tc>
          <w:tcPr>
            <w:tcW w:w="4414" w:type="dxa"/>
          </w:tcPr>
          <w:p w14:paraId="75806BBC" w14:textId="77777777" w:rsidR="0070614D" w:rsidRPr="0070614D" w:rsidRDefault="0070614D">
            <w:pPr>
              <w:jc w:val="both"/>
              <w:rPr>
                <w:ins w:id="2255" w:author="Javier Kachuka" w:date="2019-11-06T09:38:00Z"/>
                <w:rFonts w:cs="Arial"/>
                <w:sz w:val="24"/>
                <w:szCs w:val="24"/>
                <w:lang w:val="es-ES"/>
                <w:rPrChange w:id="2256" w:author="Javier Kachuka" w:date="2019-11-06T09:39:00Z">
                  <w:rPr>
                    <w:ins w:id="2257" w:author="Javier Kachuka" w:date="2019-11-06T09:38:00Z"/>
                    <w:lang w:val="es-ES"/>
                  </w:rPr>
                </w:rPrChange>
              </w:rPr>
              <w:pPrChange w:id="2258" w:author="Javier Kachuka" w:date="2019-11-06T09:39:00Z">
                <w:pPr>
                  <w:pStyle w:val="Prrafodelista"/>
                  <w:numPr>
                    <w:numId w:val="38"/>
                  </w:numPr>
                  <w:ind w:hanging="360"/>
                  <w:jc w:val="both"/>
                </w:pPr>
              </w:pPrChange>
            </w:pPr>
          </w:p>
        </w:tc>
      </w:tr>
      <w:tr w:rsidR="009C1096" w:rsidRPr="00563768" w14:paraId="5DC89C02" w14:textId="77777777" w:rsidTr="00DA4A60">
        <w:trPr>
          <w:ins w:id="2259" w:author="Javier Kachuka" w:date="2019-11-06T09:34:00Z"/>
        </w:trPr>
        <w:tc>
          <w:tcPr>
            <w:tcW w:w="4414" w:type="dxa"/>
            <w:gridSpan w:val="2"/>
          </w:tcPr>
          <w:p w14:paraId="1BCFC568" w14:textId="77777777" w:rsidR="009C1096" w:rsidRPr="005C326A" w:rsidRDefault="009C1096" w:rsidP="00DA4A60">
            <w:pPr>
              <w:jc w:val="both"/>
              <w:rPr>
                <w:ins w:id="2260" w:author="Javier Kachuka" w:date="2019-11-06T09:34:00Z"/>
                <w:rFonts w:cs="Arial"/>
                <w:sz w:val="24"/>
                <w:szCs w:val="24"/>
                <w:lang w:val="es-ES"/>
              </w:rPr>
            </w:pPr>
          </w:p>
        </w:tc>
        <w:tc>
          <w:tcPr>
            <w:tcW w:w="4414" w:type="dxa"/>
          </w:tcPr>
          <w:p w14:paraId="0CD4E101" w14:textId="44C5DE3C" w:rsidR="009C1096" w:rsidRDefault="009C1096">
            <w:pPr>
              <w:pStyle w:val="Prrafodelista"/>
              <w:numPr>
                <w:ilvl w:val="0"/>
                <w:numId w:val="38"/>
              </w:numPr>
              <w:jc w:val="both"/>
              <w:rPr>
                <w:ins w:id="2261" w:author="Javier Kachuka" w:date="2019-11-06T09:34:00Z"/>
                <w:rFonts w:cs="Arial"/>
                <w:sz w:val="24"/>
                <w:szCs w:val="24"/>
                <w:lang w:val="es-ES"/>
              </w:rPr>
            </w:pPr>
            <w:ins w:id="2262" w:author="Javier Kachuka" w:date="2019-11-06T09:34:00Z">
              <w:r>
                <w:rPr>
                  <w:rFonts w:cs="Arial"/>
                  <w:sz w:val="24"/>
                  <w:szCs w:val="24"/>
                  <w:lang w:val="es-ES"/>
                </w:rPr>
                <w:t xml:space="preserve">El sistema </w:t>
              </w:r>
            </w:ins>
            <w:ins w:id="2263" w:author="Javier Kachuka" w:date="2019-11-06T09:39:00Z">
              <w:r w:rsidR="0070614D">
                <w:rPr>
                  <w:rFonts w:cs="Arial"/>
                  <w:sz w:val="24"/>
                  <w:szCs w:val="24"/>
                  <w:lang w:val="es-ES"/>
                </w:rPr>
                <w:t xml:space="preserve">descuenta la cantidad en el </w:t>
              </w:r>
            </w:ins>
            <w:ins w:id="2264" w:author="Javier Kachuka" w:date="2019-11-06T09:40:00Z">
              <w:r w:rsidR="0070614D">
                <w:rPr>
                  <w:rFonts w:cs="Arial"/>
                  <w:sz w:val="24"/>
                  <w:szCs w:val="24"/>
                  <w:lang w:val="es-ES"/>
                </w:rPr>
                <w:t>almacén</w:t>
              </w:r>
            </w:ins>
            <w:ins w:id="2265" w:author="Javier Kachuka" w:date="2019-11-06T09:39:00Z">
              <w:r w:rsidR="0070614D">
                <w:rPr>
                  <w:rFonts w:cs="Arial"/>
                  <w:sz w:val="24"/>
                  <w:szCs w:val="24"/>
                  <w:lang w:val="es-ES"/>
                </w:rPr>
                <w:t xml:space="preserve"> de origen</w:t>
              </w:r>
            </w:ins>
            <w:ins w:id="2266" w:author="Javier Kachuka" w:date="2019-11-06T09:40:00Z">
              <w:r w:rsidR="0070614D">
                <w:rPr>
                  <w:rFonts w:cs="Arial"/>
                  <w:sz w:val="24"/>
                  <w:szCs w:val="24"/>
                  <w:lang w:val="es-ES"/>
                </w:rPr>
                <w:t xml:space="preserve">, suma esa cantidad de producto al almacén de destino </w:t>
              </w:r>
            </w:ins>
            <w:ins w:id="2267" w:author="Javier Kachuka" w:date="2019-11-06T09:34:00Z">
              <w:r>
                <w:rPr>
                  <w:rFonts w:cs="Arial"/>
                  <w:sz w:val="24"/>
                  <w:szCs w:val="24"/>
                  <w:lang w:val="es-ES"/>
                </w:rPr>
                <w:t>y finaliza el caso de uso.</w:t>
              </w:r>
            </w:ins>
          </w:p>
        </w:tc>
      </w:tr>
      <w:tr w:rsidR="009C1096" w:rsidRPr="00EC5FEE" w14:paraId="06134124" w14:textId="77777777" w:rsidTr="00DA4A60">
        <w:trPr>
          <w:ins w:id="2268" w:author="Javier Kachuka" w:date="2019-11-06T09:34:00Z"/>
        </w:trPr>
        <w:tc>
          <w:tcPr>
            <w:tcW w:w="8828" w:type="dxa"/>
            <w:gridSpan w:val="3"/>
            <w:shd w:val="clear" w:color="auto" w:fill="9CC2E5" w:themeFill="accent1" w:themeFillTint="99"/>
          </w:tcPr>
          <w:p w14:paraId="7415DEDA" w14:textId="77777777" w:rsidR="009C1096" w:rsidRPr="00EC5FEE" w:rsidRDefault="009C1096" w:rsidP="00DA4A60">
            <w:pPr>
              <w:jc w:val="center"/>
              <w:rPr>
                <w:ins w:id="2269" w:author="Javier Kachuka" w:date="2019-11-06T09:34:00Z"/>
                <w:rFonts w:cs="Arial"/>
                <w:sz w:val="24"/>
                <w:szCs w:val="24"/>
                <w:lang w:val="es-ES"/>
              </w:rPr>
            </w:pPr>
            <w:ins w:id="2270" w:author="Javier Kachuka" w:date="2019-11-06T09:34:00Z">
              <w:r>
                <w:rPr>
                  <w:rFonts w:cs="Arial"/>
                  <w:b/>
                  <w:sz w:val="24"/>
                  <w:szCs w:val="24"/>
                  <w:lang w:val="es-ES"/>
                </w:rPr>
                <w:t>C</w:t>
              </w:r>
              <w:r w:rsidRPr="00EC5FEE">
                <w:rPr>
                  <w:rFonts w:cs="Arial"/>
                  <w:b/>
                  <w:sz w:val="24"/>
                  <w:szCs w:val="24"/>
                  <w:lang w:val="es-ES"/>
                </w:rPr>
                <w:t>urso Alternativo de Eventos</w:t>
              </w:r>
            </w:ins>
          </w:p>
        </w:tc>
      </w:tr>
      <w:tr w:rsidR="009C1096" w:rsidRPr="00563768" w14:paraId="7C145A5F" w14:textId="77777777" w:rsidTr="00DA4A60">
        <w:trPr>
          <w:ins w:id="2271" w:author="Javier Kachuka" w:date="2019-11-06T09:34:00Z"/>
        </w:trPr>
        <w:tc>
          <w:tcPr>
            <w:tcW w:w="4414" w:type="dxa"/>
            <w:gridSpan w:val="2"/>
          </w:tcPr>
          <w:p w14:paraId="2BB6C3F1" w14:textId="77777777" w:rsidR="009C1096" w:rsidRPr="00EC5FEE" w:rsidRDefault="009C1096" w:rsidP="00DA4A60">
            <w:pPr>
              <w:jc w:val="center"/>
              <w:rPr>
                <w:ins w:id="2272" w:author="Javier Kachuka" w:date="2019-11-06T09:34:00Z"/>
                <w:rFonts w:cs="Arial"/>
                <w:b/>
                <w:sz w:val="24"/>
                <w:szCs w:val="24"/>
                <w:lang w:val="es-ES"/>
              </w:rPr>
            </w:pPr>
          </w:p>
        </w:tc>
        <w:tc>
          <w:tcPr>
            <w:tcW w:w="4414" w:type="dxa"/>
          </w:tcPr>
          <w:p w14:paraId="1D87C16E" w14:textId="77777777" w:rsidR="009C1096" w:rsidRPr="00EC5FEE" w:rsidRDefault="009C1096">
            <w:pPr>
              <w:jc w:val="both"/>
              <w:rPr>
                <w:ins w:id="2273" w:author="Javier Kachuka" w:date="2019-11-06T09:34:00Z"/>
                <w:rFonts w:cs="Arial"/>
                <w:sz w:val="24"/>
                <w:szCs w:val="24"/>
                <w:lang w:val="es-ES"/>
              </w:rPr>
            </w:pPr>
            <w:ins w:id="2274" w:author="Javier Kachuka" w:date="2019-11-06T09:34:00Z">
              <w:r>
                <w:rPr>
                  <w:rFonts w:cs="Arial"/>
                  <w:sz w:val="24"/>
                  <w:szCs w:val="24"/>
                  <w:lang w:val="es-ES"/>
                </w:rPr>
                <w:t>4.1 Si la cantidad no es válida el sistema solicita que se vuelva a ingresar y finaliza el caso de uso.</w:t>
              </w:r>
              <w:del w:id="2275" w:author="Javier Kachuka" w:date="2019-11-06T09:33:00Z">
                <w:r w:rsidDel="009C1096">
                  <w:rPr>
                    <w:rFonts w:cs="Arial"/>
                    <w:sz w:val="24"/>
                    <w:szCs w:val="24"/>
                    <w:lang w:val="es-ES"/>
                  </w:rPr>
                  <w:delText>Si</w:delText>
                </w:r>
              </w:del>
              <w:del w:id="2276" w:author="Javier Kachuka" w:date="2019-11-06T09:32:00Z">
                <w:r w:rsidDel="009C1096">
                  <w:rPr>
                    <w:rFonts w:cs="Arial"/>
                    <w:sz w:val="24"/>
                    <w:szCs w:val="24"/>
                    <w:lang w:val="es-ES"/>
                  </w:rPr>
                  <w:delText xml:space="preserve"> </w:delText>
                </w:r>
              </w:del>
              <w:r>
                <w:rPr>
                  <w:rFonts w:cs="Arial"/>
                  <w:sz w:val="24"/>
                  <w:szCs w:val="24"/>
                  <w:lang w:val="es-ES"/>
                </w:rPr>
                <w:t xml:space="preserve"> </w:t>
              </w:r>
              <w:del w:id="2277" w:author="Javier Kachuka" w:date="2019-11-06T09:32:00Z">
                <w:r w:rsidDel="009C1096">
                  <w:rPr>
                    <w:rFonts w:cs="Arial"/>
                    <w:sz w:val="24"/>
                    <w:szCs w:val="24"/>
                    <w:lang w:val="es-ES"/>
                  </w:rPr>
                  <w:delText>el producto no existe finaliza el caso de uso</w:delText>
                </w:r>
              </w:del>
              <w:del w:id="2278" w:author="Javier Kachuka" w:date="2019-11-06T09:33:00Z">
                <w:r w:rsidDel="009C1096">
                  <w:rPr>
                    <w:rFonts w:cs="Arial"/>
                    <w:sz w:val="24"/>
                    <w:szCs w:val="24"/>
                    <w:lang w:val="es-ES"/>
                  </w:rPr>
                  <w:delText>.</w:delText>
                </w:r>
              </w:del>
            </w:ins>
          </w:p>
        </w:tc>
      </w:tr>
    </w:tbl>
    <w:p w14:paraId="46F4DAD6" w14:textId="506B7EE5" w:rsidR="000B59E3" w:rsidRDefault="000B59E3" w:rsidP="00431D6D">
      <w:pPr>
        <w:rPr>
          <w:ins w:id="2279" w:author="Javier Kachuka" w:date="2019-11-06T10:56:00Z"/>
          <w:lang w:val="es-ES"/>
        </w:rPr>
      </w:pPr>
    </w:p>
    <w:p w14:paraId="3EAB65C1" w14:textId="7EB4C6C9" w:rsidR="009C1096" w:rsidRDefault="009C1096" w:rsidP="00431D6D">
      <w:pPr>
        <w:rPr>
          <w:ins w:id="2280" w:author="Javier Kachuka" w:date="2019-11-06T09:43:00Z"/>
          <w:lang w:val="es-ES"/>
        </w:rPr>
      </w:pPr>
    </w:p>
    <w:tbl>
      <w:tblPr>
        <w:tblStyle w:val="Tablaconcuadrcula"/>
        <w:tblW w:w="0" w:type="auto"/>
        <w:tblLook w:val="04A0" w:firstRow="1" w:lastRow="0" w:firstColumn="1" w:lastColumn="0" w:noHBand="0" w:noVBand="1"/>
      </w:tblPr>
      <w:tblGrid>
        <w:gridCol w:w="2391"/>
        <w:gridCol w:w="2149"/>
        <w:gridCol w:w="4288"/>
      </w:tblGrid>
      <w:tr w:rsidR="0070614D" w:rsidRPr="00A51454" w14:paraId="3AD8C7DC" w14:textId="77777777" w:rsidTr="00DA4A60">
        <w:trPr>
          <w:ins w:id="2281" w:author="Javier Kachuka" w:date="2019-11-06T09:43:00Z"/>
        </w:trPr>
        <w:tc>
          <w:tcPr>
            <w:tcW w:w="2391" w:type="dxa"/>
            <w:shd w:val="clear" w:color="auto" w:fill="9CC2E5" w:themeFill="accent1" w:themeFillTint="99"/>
          </w:tcPr>
          <w:p w14:paraId="18A31716" w14:textId="576C045A" w:rsidR="0070614D" w:rsidRPr="00EC5FEE" w:rsidRDefault="0070614D" w:rsidP="0070614D">
            <w:pPr>
              <w:rPr>
                <w:ins w:id="2282" w:author="Javier Kachuka" w:date="2019-11-06T09:43:00Z"/>
                <w:rFonts w:cs="Arial"/>
                <w:b/>
                <w:sz w:val="24"/>
                <w:szCs w:val="24"/>
                <w:lang w:val="es-ES"/>
              </w:rPr>
            </w:pPr>
            <w:ins w:id="2283" w:author="Javier Kachuka" w:date="2019-11-06T09:43:00Z">
              <w:r w:rsidRPr="00EC5FEE">
                <w:rPr>
                  <w:rFonts w:cs="Arial"/>
                  <w:b/>
                  <w:sz w:val="24"/>
                  <w:szCs w:val="24"/>
                  <w:lang w:val="es-ES"/>
                </w:rPr>
                <w:t>Caso de uso</w:t>
              </w:r>
            </w:ins>
          </w:p>
        </w:tc>
        <w:tc>
          <w:tcPr>
            <w:tcW w:w="6437" w:type="dxa"/>
            <w:gridSpan w:val="2"/>
          </w:tcPr>
          <w:p w14:paraId="43B96808" w14:textId="3DC07E58" w:rsidR="0070614D" w:rsidRPr="00EC5FEE" w:rsidRDefault="0070614D" w:rsidP="0070614D">
            <w:pPr>
              <w:rPr>
                <w:ins w:id="2284" w:author="Javier Kachuka" w:date="2019-11-06T09:43:00Z"/>
                <w:rFonts w:cs="Arial"/>
                <w:sz w:val="24"/>
                <w:szCs w:val="24"/>
                <w:lang w:val="es-ES"/>
              </w:rPr>
            </w:pPr>
            <w:ins w:id="2285" w:author="Javier Kachuka" w:date="2019-11-06T09:43:00Z">
              <w:r>
                <w:rPr>
                  <w:rFonts w:cs="Arial"/>
                  <w:sz w:val="24"/>
                  <w:szCs w:val="24"/>
                  <w:lang w:val="es-ES"/>
                </w:rPr>
                <w:t>Eliminar Movimiento</w:t>
              </w:r>
            </w:ins>
          </w:p>
        </w:tc>
      </w:tr>
      <w:tr w:rsidR="0070614D" w:rsidRPr="00A51454" w14:paraId="78C5B874" w14:textId="77777777" w:rsidTr="00DA4A60">
        <w:trPr>
          <w:ins w:id="2286" w:author="Javier Kachuka" w:date="2019-11-06T09:43:00Z"/>
        </w:trPr>
        <w:tc>
          <w:tcPr>
            <w:tcW w:w="2391" w:type="dxa"/>
            <w:shd w:val="clear" w:color="auto" w:fill="9CC2E5" w:themeFill="accent1" w:themeFillTint="99"/>
          </w:tcPr>
          <w:p w14:paraId="29780B4E" w14:textId="6B14B5E5" w:rsidR="0070614D" w:rsidRPr="00EC5FEE" w:rsidRDefault="0070614D" w:rsidP="0070614D">
            <w:pPr>
              <w:rPr>
                <w:ins w:id="2287" w:author="Javier Kachuka" w:date="2019-11-06T09:43:00Z"/>
                <w:rFonts w:cs="Arial"/>
                <w:b/>
                <w:sz w:val="24"/>
                <w:szCs w:val="24"/>
                <w:lang w:val="es-ES"/>
              </w:rPr>
            </w:pPr>
            <w:ins w:id="2288" w:author="Javier Kachuka" w:date="2019-11-06T09:43:00Z">
              <w:r w:rsidRPr="00EC5FEE">
                <w:rPr>
                  <w:rFonts w:cs="Arial"/>
                  <w:b/>
                  <w:sz w:val="24"/>
                  <w:szCs w:val="24"/>
                  <w:lang w:val="es-ES"/>
                </w:rPr>
                <w:t>Actor</w:t>
              </w:r>
            </w:ins>
          </w:p>
        </w:tc>
        <w:tc>
          <w:tcPr>
            <w:tcW w:w="6437" w:type="dxa"/>
            <w:gridSpan w:val="2"/>
          </w:tcPr>
          <w:p w14:paraId="7D5674A4" w14:textId="6915DFC9" w:rsidR="0070614D" w:rsidRPr="00EC5FEE" w:rsidRDefault="0070614D" w:rsidP="0070614D">
            <w:pPr>
              <w:rPr>
                <w:ins w:id="2289" w:author="Javier Kachuka" w:date="2019-11-06T09:43:00Z"/>
                <w:rFonts w:cs="Arial"/>
                <w:sz w:val="24"/>
                <w:szCs w:val="24"/>
                <w:lang w:val="es-ES"/>
              </w:rPr>
            </w:pPr>
            <w:ins w:id="2290" w:author="Javier Kachuka" w:date="2019-11-06T09:43:00Z">
              <w:r>
                <w:rPr>
                  <w:rFonts w:cs="Arial"/>
                  <w:sz w:val="24"/>
                  <w:szCs w:val="24"/>
                  <w:lang w:val="es-ES"/>
                </w:rPr>
                <w:t>Administrador</w:t>
              </w:r>
            </w:ins>
          </w:p>
        </w:tc>
      </w:tr>
      <w:tr w:rsidR="0070614D" w:rsidRPr="00563768" w14:paraId="2127C434" w14:textId="77777777" w:rsidTr="00DA4A60">
        <w:trPr>
          <w:ins w:id="2291" w:author="Javier Kachuka" w:date="2019-11-06T09:43:00Z"/>
        </w:trPr>
        <w:tc>
          <w:tcPr>
            <w:tcW w:w="2391" w:type="dxa"/>
            <w:shd w:val="clear" w:color="auto" w:fill="9CC2E5" w:themeFill="accent1" w:themeFillTint="99"/>
          </w:tcPr>
          <w:p w14:paraId="5442242A" w14:textId="64630D57" w:rsidR="0070614D" w:rsidRPr="00EC5FEE" w:rsidRDefault="0070614D" w:rsidP="0070614D">
            <w:pPr>
              <w:rPr>
                <w:ins w:id="2292" w:author="Javier Kachuka" w:date="2019-11-06T09:43:00Z"/>
                <w:rFonts w:cs="Arial"/>
                <w:b/>
                <w:sz w:val="24"/>
                <w:szCs w:val="24"/>
                <w:lang w:val="es-ES"/>
              </w:rPr>
            </w:pPr>
            <w:ins w:id="2293" w:author="Javier Kachuka" w:date="2019-11-06T09:43:00Z">
              <w:r w:rsidRPr="00EC5FEE">
                <w:rPr>
                  <w:rFonts w:cs="Arial"/>
                  <w:b/>
                  <w:sz w:val="24"/>
                  <w:szCs w:val="24"/>
                  <w:lang w:val="es-ES"/>
                </w:rPr>
                <w:t xml:space="preserve">Descripción </w:t>
              </w:r>
            </w:ins>
          </w:p>
        </w:tc>
        <w:tc>
          <w:tcPr>
            <w:tcW w:w="6437" w:type="dxa"/>
            <w:gridSpan w:val="2"/>
          </w:tcPr>
          <w:p w14:paraId="08723A00" w14:textId="720F3269" w:rsidR="0070614D" w:rsidRPr="00EC5FEE" w:rsidRDefault="0070614D" w:rsidP="0070614D">
            <w:pPr>
              <w:rPr>
                <w:ins w:id="2294" w:author="Javier Kachuka" w:date="2019-11-06T09:43:00Z"/>
                <w:rFonts w:cs="Arial"/>
                <w:sz w:val="24"/>
                <w:szCs w:val="24"/>
                <w:lang w:val="es-ES"/>
              </w:rPr>
            </w:pPr>
            <w:ins w:id="2295" w:author="Javier Kachuka" w:date="2019-11-06T09:43: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movimiento del sistema</w:t>
              </w:r>
            </w:ins>
          </w:p>
        </w:tc>
      </w:tr>
      <w:tr w:rsidR="0070614D" w:rsidRPr="00EC5FEE" w14:paraId="51B81389" w14:textId="77777777" w:rsidTr="00DA4A60">
        <w:trPr>
          <w:ins w:id="2296" w:author="Javier Kachuka" w:date="2019-11-06T09:43:00Z"/>
        </w:trPr>
        <w:tc>
          <w:tcPr>
            <w:tcW w:w="2391" w:type="dxa"/>
            <w:shd w:val="clear" w:color="auto" w:fill="9CC2E5" w:themeFill="accent1" w:themeFillTint="99"/>
          </w:tcPr>
          <w:p w14:paraId="0D9ECD32" w14:textId="4D366B79" w:rsidR="0070614D" w:rsidRPr="00EC5FEE" w:rsidRDefault="0070614D" w:rsidP="0070614D">
            <w:pPr>
              <w:rPr>
                <w:ins w:id="2297" w:author="Javier Kachuka" w:date="2019-11-06T09:43:00Z"/>
                <w:rFonts w:cs="Arial"/>
                <w:b/>
                <w:sz w:val="24"/>
                <w:szCs w:val="24"/>
                <w:lang w:val="es-ES"/>
              </w:rPr>
            </w:pPr>
            <w:ins w:id="2298" w:author="Javier Kachuka" w:date="2019-11-06T09:43:00Z">
              <w:r w:rsidRPr="00EC5FEE">
                <w:rPr>
                  <w:rFonts w:cs="Arial"/>
                  <w:b/>
                  <w:sz w:val="24"/>
                  <w:szCs w:val="24"/>
                  <w:lang w:val="es-ES"/>
                </w:rPr>
                <w:t>Referencia Cruzada</w:t>
              </w:r>
            </w:ins>
          </w:p>
        </w:tc>
        <w:tc>
          <w:tcPr>
            <w:tcW w:w="6437" w:type="dxa"/>
            <w:gridSpan w:val="2"/>
          </w:tcPr>
          <w:p w14:paraId="2032A386" w14:textId="41CC78D2" w:rsidR="0070614D" w:rsidRPr="00EC5FEE" w:rsidRDefault="0070614D" w:rsidP="0070614D">
            <w:pPr>
              <w:rPr>
                <w:ins w:id="2299" w:author="Javier Kachuka" w:date="2019-11-06T09:43:00Z"/>
                <w:rFonts w:cs="Arial"/>
                <w:sz w:val="24"/>
                <w:szCs w:val="24"/>
                <w:lang w:val="es-ES"/>
              </w:rPr>
            </w:pPr>
            <w:ins w:id="2300" w:author="Javier Kachuka" w:date="2019-11-06T09:43:00Z">
              <w:r w:rsidRPr="00EC5FEE">
                <w:rPr>
                  <w:rFonts w:cs="Arial"/>
                  <w:sz w:val="24"/>
                  <w:szCs w:val="24"/>
                  <w:lang w:val="es-ES"/>
                </w:rPr>
                <w:t>RF3.</w:t>
              </w:r>
              <w:r>
                <w:rPr>
                  <w:rFonts w:cs="Arial"/>
                  <w:sz w:val="24"/>
                  <w:szCs w:val="24"/>
                  <w:lang w:val="es-ES"/>
                </w:rPr>
                <w:t>6</w:t>
              </w:r>
            </w:ins>
          </w:p>
        </w:tc>
      </w:tr>
      <w:tr w:rsidR="0070614D" w:rsidRPr="00A51454" w14:paraId="5D29AE88" w14:textId="77777777" w:rsidTr="00DA4A60">
        <w:trPr>
          <w:ins w:id="2301" w:author="Javier Kachuka" w:date="2019-11-06T09:43:00Z"/>
        </w:trPr>
        <w:tc>
          <w:tcPr>
            <w:tcW w:w="2391" w:type="dxa"/>
            <w:shd w:val="clear" w:color="auto" w:fill="9CC2E5" w:themeFill="accent1" w:themeFillTint="99"/>
          </w:tcPr>
          <w:p w14:paraId="1DD25007" w14:textId="77777777" w:rsidR="0070614D" w:rsidRPr="00EC5FEE" w:rsidRDefault="0070614D" w:rsidP="00DA4A60">
            <w:pPr>
              <w:rPr>
                <w:ins w:id="2302" w:author="Javier Kachuka" w:date="2019-11-06T09:43:00Z"/>
                <w:rFonts w:cs="Arial"/>
                <w:b/>
                <w:sz w:val="24"/>
                <w:szCs w:val="24"/>
                <w:lang w:val="es-ES"/>
              </w:rPr>
            </w:pPr>
            <w:ins w:id="2303" w:author="Javier Kachuka" w:date="2019-11-06T09:43:00Z">
              <w:r w:rsidRPr="00EC5FEE">
                <w:rPr>
                  <w:rFonts w:cs="Arial"/>
                  <w:b/>
                  <w:sz w:val="24"/>
                  <w:szCs w:val="24"/>
                  <w:lang w:val="es-ES"/>
                </w:rPr>
                <w:t xml:space="preserve">Precondición </w:t>
              </w:r>
            </w:ins>
          </w:p>
        </w:tc>
        <w:tc>
          <w:tcPr>
            <w:tcW w:w="6437" w:type="dxa"/>
            <w:gridSpan w:val="2"/>
          </w:tcPr>
          <w:p w14:paraId="2854ED8B" w14:textId="02023568" w:rsidR="0070614D" w:rsidRPr="00EC5FEE" w:rsidRDefault="0070614D">
            <w:pPr>
              <w:rPr>
                <w:ins w:id="2304" w:author="Javier Kachuka" w:date="2019-11-06T09:43:00Z"/>
                <w:rFonts w:cs="Arial"/>
                <w:sz w:val="24"/>
                <w:szCs w:val="24"/>
                <w:lang w:val="es-ES"/>
              </w:rPr>
            </w:pPr>
          </w:p>
        </w:tc>
      </w:tr>
      <w:tr w:rsidR="0070614D" w:rsidRPr="00563768" w14:paraId="5BEF9D2A" w14:textId="77777777" w:rsidTr="00DA4A60">
        <w:trPr>
          <w:ins w:id="2305" w:author="Javier Kachuka" w:date="2019-11-06T09:43:00Z"/>
        </w:trPr>
        <w:tc>
          <w:tcPr>
            <w:tcW w:w="2391" w:type="dxa"/>
            <w:shd w:val="clear" w:color="auto" w:fill="9CC2E5" w:themeFill="accent1" w:themeFillTint="99"/>
          </w:tcPr>
          <w:p w14:paraId="23198AB9" w14:textId="77777777" w:rsidR="0070614D" w:rsidRPr="00EC5FEE" w:rsidRDefault="0070614D" w:rsidP="00DA4A60">
            <w:pPr>
              <w:rPr>
                <w:ins w:id="2306" w:author="Javier Kachuka" w:date="2019-11-06T09:43:00Z"/>
                <w:rFonts w:cs="Arial"/>
                <w:b/>
                <w:sz w:val="24"/>
                <w:szCs w:val="24"/>
                <w:lang w:val="es-ES"/>
              </w:rPr>
            </w:pPr>
            <w:ins w:id="2307" w:author="Javier Kachuka" w:date="2019-11-06T09:43:00Z">
              <w:r w:rsidRPr="00EC5FEE">
                <w:rPr>
                  <w:rFonts w:cs="Arial"/>
                  <w:b/>
                  <w:sz w:val="24"/>
                  <w:szCs w:val="24"/>
                  <w:lang w:val="es-ES"/>
                </w:rPr>
                <w:t xml:space="preserve">Poscondición </w:t>
              </w:r>
            </w:ins>
          </w:p>
        </w:tc>
        <w:tc>
          <w:tcPr>
            <w:tcW w:w="6437" w:type="dxa"/>
            <w:gridSpan w:val="2"/>
          </w:tcPr>
          <w:p w14:paraId="25EBA397" w14:textId="726606AB" w:rsidR="0070614D" w:rsidRPr="00EC5FEE" w:rsidRDefault="0070614D">
            <w:pPr>
              <w:rPr>
                <w:ins w:id="2308" w:author="Javier Kachuka" w:date="2019-11-06T09:43:00Z"/>
                <w:rFonts w:cs="Arial"/>
                <w:sz w:val="24"/>
                <w:szCs w:val="24"/>
                <w:lang w:val="es-ES"/>
              </w:rPr>
            </w:pPr>
            <w:ins w:id="2309" w:author="Javier Kachuka" w:date="2019-11-06T09:43:00Z">
              <w:r>
                <w:rPr>
                  <w:rFonts w:cs="Arial"/>
                  <w:sz w:val="24"/>
                  <w:szCs w:val="24"/>
                  <w:lang w:val="es-ES"/>
                </w:rPr>
                <w:t xml:space="preserve">Se eliminó </w:t>
              </w:r>
            </w:ins>
            <w:ins w:id="2310" w:author="Javier Kachuka" w:date="2019-11-06T09:44:00Z">
              <w:r>
                <w:rPr>
                  <w:rFonts w:cs="Arial"/>
                  <w:sz w:val="24"/>
                  <w:szCs w:val="24"/>
                  <w:lang w:val="es-ES"/>
                </w:rPr>
                <w:t xml:space="preserve">un movimiento </w:t>
              </w:r>
            </w:ins>
            <w:ins w:id="2311" w:author="Javier Kachuka" w:date="2019-11-06T09:43:00Z">
              <w:r>
                <w:rPr>
                  <w:rFonts w:cs="Arial"/>
                  <w:sz w:val="24"/>
                  <w:szCs w:val="24"/>
                  <w:lang w:val="es-ES"/>
                </w:rPr>
                <w:t>de</w:t>
              </w:r>
            </w:ins>
            <w:ins w:id="2312" w:author="Javier Kachuka" w:date="2019-11-06T09:45:00Z">
              <w:r>
                <w:rPr>
                  <w:rFonts w:cs="Arial"/>
                  <w:sz w:val="24"/>
                  <w:szCs w:val="24"/>
                  <w:lang w:val="es-ES"/>
                </w:rPr>
                <w:t>l sistema</w:t>
              </w:r>
            </w:ins>
            <w:ins w:id="2313" w:author="Javier Kachuka" w:date="2019-11-06T09:43:00Z">
              <w:r>
                <w:rPr>
                  <w:rFonts w:cs="Arial"/>
                  <w:sz w:val="24"/>
                  <w:szCs w:val="24"/>
                  <w:lang w:val="es-ES"/>
                </w:rPr>
                <w:t>.</w:t>
              </w:r>
            </w:ins>
          </w:p>
        </w:tc>
      </w:tr>
      <w:tr w:rsidR="0070614D" w:rsidRPr="00EC5FEE" w14:paraId="01A82598" w14:textId="77777777" w:rsidTr="00DA4A60">
        <w:trPr>
          <w:ins w:id="2314" w:author="Javier Kachuka" w:date="2019-11-06T09:43:00Z"/>
        </w:trPr>
        <w:tc>
          <w:tcPr>
            <w:tcW w:w="8828" w:type="dxa"/>
            <w:gridSpan w:val="3"/>
            <w:shd w:val="clear" w:color="auto" w:fill="9CC2E5" w:themeFill="accent1" w:themeFillTint="99"/>
          </w:tcPr>
          <w:p w14:paraId="126D2EC6" w14:textId="77777777" w:rsidR="0070614D" w:rsidRPr="00EC5FEE" w:rsidRDefault="0070614D" w:rsidP="00DA4A60">
            <w:pPr>
              <w:jc w:val="center"/>
              <w:rPr>
                <w:ins w:id="2315" w:author="Javier Kachuka" w:date="2019-11-06T09:43:00Z"/>
                <w:rFonts w:cs="Arial"/>
                <w:b/>
                <w:sz w:val="24"/>
                <w:szCs w:val="24"/>
                <w:lang w:val="es-ES"/>
              </w:rPr>
            </w:pPr>
            <w:ins w:id="2316" w:author="Javier Kachuka" w:date="2019-11-06T09:43:00Z">
              <w:r w:rsidRPr="00EC5FEE">
                <w:rPr>
                  <w:rFonts w:cs="Arial"/>
                  <w:b/>
                  <w:sz w:val="24"/>
                  <w:szCs w:val="24"/>
                  <w:lang w:val="es-ES"/>
                </w:rPr>
                <w:t>Curso Típico de Eventos</w:t>
              </w:r>
            </w:ins>
          </w:p>
        </w:tc>
      </w:tr>
      <w:tr w:rsidR="0070614D" w:rsidRPr="00563768" w14:paraId="7C4A9DED" w14:textId="77777777" w:rsidTr="00DA4A60">
        <w:trPr>
          <w:ins w:id="2317" w:author="Javier Kachuka" w:date="2019-11-06T09:43:00Z"/>
        </w:trPr>
        <w:tc>
          <w:tcPr>
            <w:tcW w:w="4540" w:type="dxa"/>
            <w:gridSpan w:val="2"/>
          </w:tcPr>
          <w:p w14:paraId="2AB6EC85" w14:textId="5E2D6AE8" w:rsidR="0070614D" w:rsidRPr="00EC5FEE" w:rsidRDefault="0070614D">
            <w:pPr>
              <w:pStyle w:val="Prrafodelista"/>
              <w:numPr>
                <w:ilvl w:val="0"/>
                <w:numId w:val="39"/>
              </w:numPr>
              <w:jc w:val="both"/>
              <w:rPr>
                <w:ins w:id="2318" w:author="Javier Kachuka" w:date="2019-11-06T09:43:00Z"/>
                <w:rFonts w:cs="Arial"/>
                <w:sz w:val="24"/>
                <w:szCs w:val="24"/>
                <w:lang w:val="es-ES"/>
              </w:rPr>
            </w:pPr>
            <w:ins w:id="2319" w:author="Javier Kachuka" w:date="2019-11-06T09:43:00Z">
              <w:r>
                <w:rPr>
                  <w:rFonts w:cs="Arial"/>
                  <w:sz w:val="24"/>
                  <w:szCs w:val="24"/>
                  <w:lang w:val="es-ES"/>
                </w:rPr>
                <w:t>El caso de uso comienza cuando el</w:t>
              </w:r>
              <w:commentRangeStart w:id="2320"/>
              <w:r>
                <w:rPr>
                  <w:rFonts w:cs="Arial"/>
                  <w:sz w:val="24"/>
                  <w:szCs w:val="24"/>
                  <w:lang w:val="es-ES"/>
                </w:rPr>
                <w:t xml:space="preserve"> </w:t>
              </w:r>
              <w:commentRangeEnd w:id="2320"/>
              <w:r>
                <w:rPr>
                  <w:rFonts w:cs="Arial"/>
                  <w:sz w:val="24"/>
                  <w:szCs w:val="24"/>
                  <w:lang w:val="es-ES"/>
                </w:rPr>
                <w:t>administrador</w:t>
              </w:r>
              <w:r>
                <w:rPr>
                  <w:rStyle w:val="Refdecomentario"/>
                </w:rPr>
                <w:commentReference w:id="2320"/>
              </w:r>
              <w:r>
                <w:rPr>
                  <w:rFonts w:cs="Arial"/>
                  <w:sz w:val="24"/>
                  <w:szCs w:val="24"/>
                  <w:lang w:val="es-ES"/>
                </w:rPr>
                <w:t xml:space="preserve"> solicita eliminar una</w:t>
              </w:r>
            </w:ins>
            <w:ins w:id="2321" w:author="Javier Kachuka" w:date="2019-11-06T09:45:00Z">
              <w:r>
                <w:rPr>
                  <w:rFonts w:cs="Arial"/>
                  <w:sz w:val="24"/>
                  <w:szCs w:val="24"/>
                  <w:lang w:val="es-ES"/>
                </w:rPr>
                <w:t xml:space="preserve"> movimiento</w:t>
              </w:r>
            </w:ins>
            <w:ins w:id="2322" w:author="Javier Kachuka" w:date="2019-11-06T09:43:00Z">
              <w:r>
                <w:rPr>
                  <w:rFonts w:cs="Arial"/>
                  <w:sz w:val="24"/>
                  <w:szCs w:val="24"/>
                  <w:lang w:val="es-ES"/>
                </w:rPr>
                <w:t>.</w:t>
              </w:r>
            </w:ins>
          </w:p>
        </w:tc>
        <w:tc>
          <w:tcPr>
            <w:tcW w:w="4288" w:type="dxa"/>
          </w:tcPr>
          <w:p w14:paraId="469C7BEA" w14:textId="77777777" w:rsidR="0070614D" w:rsidRPr="00EC5FEE" w:rsidRDefault="0070614D" w:rsidP="00DA4A60">
            <w:pPr>
              <w:jc w:val="both"/>
              <w:rPr>
                <w:ins w:id="2323" w:author="Javier Kachuka" w:date="2019-11-06T09:43:00Z"/>
                <w:rFonts w:cs="Arial"/>
                <w:sz w:val="24"/>
                <w:szCs w:val="24"/>
                <w:lang w:val="es-ES"/>
              </w:rPr>
            </w:pPr>
          </w:p>
        </w:tc>
      </w:tr>
      <w:tr w:rsidR="0070614D" w:rsidRPr="00563768" w14:paraId="425062AF" w14:textId="77777777" w:rsidTr="00DA4A60">
        <w:trPr>
          <w:ins w:id="2324" w:author="Javier Kachuka" w:date="2019-11-06T09:43:00Z"/>
        </w:trPr>
        <w:tc>
          <w:tcPr>
            <w:tcW w:w="4540" w:type="dxa"/>
            <w:gridSpan w:val="2"/>
          </w:tcPr>
          <w:p w14:paraId="5599946B" w14:textId="77777777" w:rsidR="0070614D" w:rsidRPr="00EC5FEE" w:rsidRDefault="0070614D" w:rsidP="00DA4A60">
            <w:pPr>
              <w:jc w:val="both"/>
              <w:rPr>
                <w:ins w:id="2325" w:author="Javier Kachuka" w:date="2019-11-06T09:43:00Z"/>
                <w:rFonts w:cs="Arial"/>
                <w:sz w:val="24"/>
                <w:szCs w:val="24"/>
                <w:lang w:val="es-ES"/>
              </w:rPr>
            </w:pPr>
          </w:p>
        </w:tc>
        <w:tc>
          <w:tcPr>
            <w:tcW w:w="4288" w:type="dxa"/>
          </w:tcPr>
          <w:p w14:paraId="7FDFA881" w14:textId="602BE1FB" w:rsidR="0070614D" w:rsidRPr="00EC5FEE" w:rsidRDefault="0070614D">
            <w:pPr>
              <w:pStyle w:val="Prrafodelista"/>
              <w:numPr>
                <w:ilvl w:val="0"/>
                <w:numId w:val="39"/>
              </w:numPr>
              <w:jc w:val="both"/>
              <w:rPr>
                <w:ins w:id="2326" w:author="Javier Kachuka" w:date="2019-11-06T09:43:00Z"/>
                <w:rFonts w:cs="Arial"/>
                <w:sz w:val="24"/>
                <w:szCs w:val="24"/>
                <w:lang w:val="es-ES"/>
              </w:rPr>
            </w:pPr>
            <w:ins w:id="2327" w:author="Javier Kachuka" w:date="2019-11-06T09:43:00Z">
              <w:r>
                <w:rPr>
                  <w:rFonts w:cs="Arial"/>
                  <w:sz w:val="24"/>
                  <w:szCs w:val="24"/>
                  <w:lang w:val="es-ES"/>
                </w:rPr>
                <w:t>El sistema solicita que seleccione el</w:t>
              </w:r>
            </w:ins>
            <w:ins w:id="2328" w:author="Javier Kachuka" w:date="2019-11-06T09:45:00Z">
              <w:r>
                <w:rPr>
                  <w:rFonts w:cs="Arial"/>
                  <w:sz w:val="24"/>
                  <w:szCs w:val="24"/>
                  <w:lang w:val="es-ES"/>
                </w:rPr>
                <w:t xml:space="preserve"> movimiento</w:t>
              </w:r>
            </w:ins>
            <w:ins w:id="2329" w:author="Javier Kachuka" w:date="2019-11-06T09:43:00Z">
              <w:r>
                <w:rPr>
                  <w:rFonts w:cs="Arial"/>
                  <w:sz w:val="24"/>
                  <w:szCs w:val="24"/>
                  <w:lang w:val="es-ES"/>
                </w:rPr>
                <w:t>.</w:t>
              </w:r>
            </w:ins>
          </w:p>
        </w:tc>
      </w:tr>
      <w:tr w:rsidR="0070614D" w:rsidRPr="00563768" w14:paraId="3F5FA7EC" w14:textId="77777777" w:rsidTr="00DA4A60">
        <w:trPr>
          <w:ins w:id="2330" w:author="Javier Kachuka" w:date="2019-11-06T09:43:00Z"/>
        </w:trPr>
        <w:tc>
          <w:tcPr>
            <w:tcW w:w="4540" w:type="dxa"/>
            <w:gridSpan w:val="2"/>
          </w:tcPr>
          <w:p w14:paraId="20E6BD4D" w14:textId="6A2CD099" w:rsidR="0070614D" w:rsidRPr="00EC5FEE" w:rsidRDefault="0070614D">
            <w:pPr>
              <w:pStyle w:val="Prrafodelista"/>
              <w:numPr>
                <w:ilvl w:val="0"/>
                <w:numId w:val="39"/>
              </w:numPr>
              <w:jc w:val="both"/>
              <w:rPr>
                <w:ins w:id="2331" w:author="Javier Kachuka" w:date="2019-11-06T09:43:00Z"/>
                <w:rFonts w:cs="Arial"/>
                <w:sz w:val="24"/>
                <w:szCs w:val="24"/>
                <w:lang w:val="es-ES"/>
              </w:rPr>
            </w:pPr>
            <w:ins w:id="2332" w:author="Javier Kachuka" w:date="2019-11-06T09:43:00Z">
              <w:r>
                <w:rPr>
                  <w:rFonts w:cs="Arial"/>
                  <w:sz w:val="24"/>
                  <w:szCs w:val="24"/>
                  <w:lang w:val="es-ES"/>
                </w:rPr>
                <w:t>El administrador selecciona el movimiento y confirma la operación.</w:t>
              </w:r>
            </w:ins>
          </w:p>
        </w:tc>
        <w:tc>
          <w:tcPr>
            <w:tcW w:w="4288" w:type="dxa"/>
          </w:tcPr>
          <w:p w14:paraId="4EF8F1C3" w14:textId="77777777" w:rsidR="0070614D" w:rsidRPr="00EC5FEE" w:rsidRDefault="0070614D" w:rsidP="00DA4A60">
            <w:pPr>
              <w:jc w:val="both"/>
              <w:rPr>
                <w:ins w:id="2333" w:author="Javier Kachuka" w:date="2019-11-06T09:43:00Z"/>
                <w:rFonts w:cs="Arial"/>
                <w:sz w:val="24"/>
                <w:szCs w:val="24"/>
                <w:lang w:val="es-ES"/>
              </w:rPr>
            </w:pPr>
          </w:p>
        </w:tc>
      </w:tr>
      <w:tr w:rsidR="0070614D" w:rsidRPr="00563768" w14:paraId="76FFC04D" w14:textId="77777777" w:rsidTr="00DA4A60">
        <w:trPr>
          <w:ins w:id="2334" w:author="Javier Kachuka" w:date="2019-11-06T09:43:00Z"/>
        </w:trPr>
        <w:tc>
          <w:tcPr>
            <w:tcW w:w="4540" w:type="dxa"/>
            <w:gridSpan w:val="2"/>
          </w:tcPr>
          <w:p w14:paraId="53B9D9A8" w14:textId="77777777" w:rsidR="0070614D" w:rsidRPr="00A51454" w:rsidRDefault="0070614D" w:rsidP="00DA4A60">
            <w:pPr>
              <w:jc w:val="both"/>
              <w:rPr>
                <w:ins w:id="2335" w:author="Javier Kachuka" w:date="2019-11-06T09:43:00Z"/>
                <w:rFonts w:cs="Arial"/>
                <w:sz w:val="24"/>
                <w:szCs w:val="24"/>
                <w:lang w:val="es-ES"/>
              </w:rPr>
            </w:pPr>
          </w:p>
        </w:tc>
        <w:tc>
          <w:tcPr>
            <w:tcW w:w="4288" w:type="dxa"/>
          </w:tcPr>
          <w:p w14:paraId="1BDFE277" w14:textId="7A64EAB6" w:rsidR="0070614D" w:rsidRPr="00A51454" w:rsidRDefault="0070614D">
            <w:pPr>
              <w:pStyle w:val="Prrafodelista"/>
              <w:numPr>
                <w:ilvl w:val="0"/>
                <w:numId w:val="39"/>
              </w:numPr>
              <w:jc w:val="both"/>
              <w:rPr>
                <w:ins w:id="2336" w:author="Javier Kachuka" w:date="2019-11-06T09:43:00Z"/>
                <w:rFonts w:cs="Arial"/>
                <w:sz w:val="24"/>
                <w:szCs w:val="24"/>
                <w:lang w:val="es-ES"/>
              </w:rPr>
            </w:pPr>
            <w:ins w:id="2337" w:author="Javier Kachuka" w:date="2019-11-06T09:43:00Z">
              <w:r>
                <w:rPr>
                  <w:rFonts w:cs="Arial"/>
                  <w:sz w:val="24"/>
                  <w:szCs w:val="24"/>
                  <w:lang w:val="es-ES"/>
                </w:rPr>
                <w:t>El sistema verifica si los productos que conforman al movimiento no fueron utilizados.</w:t>
              </w:r>
            </w:ins>
          </w:p>
        </w:tc>
      </w:tr>
      <w:tr w:rsidR="0070614D" w:rsidRPr="00563768" w14:paraId="0E3A711A" w14:textId="77777777" w:rsidTr="00DA4A60">
        <w:trPr>
          <w:ins w:id="2338" w:author="Javier Kachuka" w:date="2019-11-06T09:43:00Z"/>
        </w:trPr>
        <w:tc>
          <w:tcPr>
            <w:tcW w:w="4540" w:type="dxa"/>
            <w:gridSpan w:val="2"/>
          </w:tcPr>
          <w:p w14:paraId="4C813857" w14:textId="77777777" w:rsidR="0070614D" w:rsidRPr="00456A0E" w:rsidRDefault="0070614D" w:rsidP="00DA4A60">
            <w:pPr>
              <w:jc w:val="both"/>
              <w:rPr>
                <w:ins w:id="2339" w:author="Javier Kachuka" w:date="2019-11-06T09:43:00Z"/>
                <w:rFonts w:cs="Arial"/>
                <w:sz w:val="24"/>
                <w:szCs w:val="24"/>
                <w:lang w:val="es-ES"/>
              </w:rPr>
            </w:pPr>
          </w:p>
        </w:tc>
        <w:tc>
          <w:tcPr>
            <w:tcW w:w="4288" w:type="dxa"/>
          </w:tcPr>
          <w:p w14:paraId="145B50E1" w14:textId="4AD15DDC" w:rsidR="0070614D" w:rsidRPr="00456A0E" w:rsidRDefault="0070614D">
            <w:pPr>
              <w:pStyle w:val="Prrafodelista"/>
              <w:numPr>
                <w:ilvl w:val="0"/>
                <w:numId w:val="39"/>
              </w:numPr>
              <w:jc w:val="both"/>
              <w:rPr>
                <w:ins w:id="2340" w:author="Javier Kachuka" w:date="2019-11-06T09:43:00Z"/>
                <w:rFonts w:cs="Arial"/>
                <w:sz w:val="24"/>
                <w:szCs w:val="24"/>
                <w:lang w:val="es-ES"/>
              </w:rPr>
            </w:pPr>
            <w:ins w:id="2341" w:author="Javier Kachuka" w:date="2019-11-06T09:43:00Z">
              <w:r>
                <w:rPr>
                  <w:rFonts w:cs="Arial"/>
                  <w:sz w:val="24"/>
                  <w:szCs w:val="24"/>
                  <w:lang w:val="es-ES"/>
                </w:rPr>
                <w:t>El sistema elimina</w:t>
              </w:r>
            </w:ins>
            <w:ins w:id="2342" w:author="Javier Kachuka" w:date="2019-11-06T09:46:00Z">
              <w:r>
                <w:rPr>
                  <w:rFonts w:cs="Arial"/>
                  <w:sz w:val="24"/>
                  <w:szCs w:val="24"/>
                  <w:lang w:val="es-ES"/>
                </w:rPr>
                <w:t xml:space="preserve"> el movimiento</w:t>
              </w:r>
            </w:ins>
            <w:ins w:id="2343" w:author="Javier Kachuka" w:date="2019-11-06T09:43:00Z">
              <w:r>
                <w:rPr>
                  <w:rFonts w:cs="Arial"/>
                  <w:sz w:val="24"/>
                  <w:szCs w:val="24"/>
                  <w:lang w:val="es-ES"/>
                </w:rPr>
                <w:t xml:space="preserve"> y finaliza el caso de uso.</w:t>
              </w:r>
            </w:ins>
          </w:p>
        </w:tc>
      </w:tr>
      <w:tr w:rsidR="0070614D" w:rsidRPr="00EC5FEE" w14:paraId="089E0ED2" w14:textId="77777777" w:rsidTr="00DA4A60">
        <w:trPr>
          <w:ins w:id="2344" w:author="Javier Kachuka" w:date="2019-11-06T09:43:00Z"/>
        </w:trPr>
        <w:tc>
          <w:tcPr>
            <w:tcW w:w="8828" w:type="dxa"/>
            <w:gridSpan w:val="3"/>
            <w:shd w:val="clear" w:color="auto" w:fill="9CC2E5" w:themeFill="accent1" w:themeFillTint="99"/>
          </w:tcPr>
          <w:p w14:paraId="7311B01C" w14:textId="77777777" w:rsidR="0070614D" w:rsidRPr="00EC5FEE" w:rsidRDefault="0070614D" w:rsidP="00DA4A60">
            <w:pPr>
              <w:jc w:val="center"/>
              <w:rPr>
                <w:ins w:id="2345" w:author="Javier Kachuka" w:date="2019-11-06T09:43:00Z"/>
                <w:rFonts w:cs="Arial"/>
                <w:sz w:val="24"/>
                <w:szCs w:val="24"/>
                <w:lang w:val="es-ES"/>
              </w:rPr>
            </w:pPr>
            <w:ins w:id="2346" w:author="Javier Kachuka" w:date="2019-11-06T09:43:00Z">
              <w:r w:rsidRPr="00EC5FEE">
                <w:rPr>
                  <w:rFonts w:cs="Arial"/>
                  <w:b/>
                  <w:sz w:val="24"/>
                  <w:szCs w:val="24"/>
                  <w:lang w:val="es-ES"/>
                </w:rPr>
                <w:t>Curso Alternativo de Eventos</w:t>
              </w:r>
            </w:ins>
          </w:p>
        </w:tc>
      </w:tr>
      <w:tr w:rsidR="0070614D" w:rsidRPr="00563768" w14:paraId="60FDF655" w14:textId="77777777" w:rsidTr="00DA4A60">
        <w:trPr>
          <w:ins w:id="2347" w:author="Javier Kachuka" w:date="2019-11-06T09:43:00Z"/>
        </w:trPr>
        <w:tc>
          <w:tcPr>
            <w:tcW w:w="4540" w:type="dxa"/>
            <w:gridSpan w:val="2"/>
          </w:tcPr>
          <w:p w14:paraId="32AB5074" w14:textId="77777777" w:rsidR="0070614D" w:rsidRPr="00EC5FEE" w:rsidRDefault="0070614D" w:rsidP="00DA4A60">
            <w:pPr>
              <w:jc w:val="center"/>
              <w:rPr>
                <w:ins w:id="2348" w:author="Javier Kachuka" w:date="2019-11-06T09:43:00Z"/>
                <w:rFonts w:cs="Arial"/>
                <w:b/>
                <w:sz w:val="24"/>
                <w:szCs w:val="24"/>
                <w:lang w:val="es-ES"/>
              </w:rPr>
            </w:pPr>
          </w:p>
        </w:tc>
        <w:tc>
          <w:tcPr>
            <w:tcW w:w="4288" w:type="dxa"/>
          </w:tcPr>
          <w:p w14:paraId="713A3486" w14:textId="32495CA6" w:rsidR="0070614D" w:rsidRPr="00EC5FEE" w:rsidRDefault="0070614D">
            <w:pPr>
              <w:jc w:val="both"/>
              <w:rPr>
                <w:ins w:id="2349" w:author="Javier Kachuka" w:date="2019-11-06T09:43:00Z"/>
                <w:rFonts w:cs="Arial"/>
                <w:sz w:val="24"/>
                <w:szCs w:val="24"/>
                <w:lang w:val="es-ES"/>
              </w:rPr>
            </w:pPr>
            <w:ins w:id="2350" w:author="Javier Kachuka" w:date="2019-11-06T09:43:00Z">
              <w:r>
                <w:rPr>
                  <w:rFonts w:cs="Arial"/>
                  <w:sz w:val="24"/>
                  <w:szCs w:val="24"/>
                  <w:lang w:val="es-ES"/>
                </w:rPr>
                <w:t xml:space="preserve">4.1 Si </w:t>
              </w:r>
            </w:ins>
            <w:ins w:id="2351" w:author="Javier Kachuka" w:date="2019-11-06T09:46:00Z">
              <w:r>
                <w:rPr>
                  <w:rFonts w:cs="Arial"/>
                  <w:sz w:val="24"/>
                  <w:szCs w:val="24"/>
                  <w:lang w:val="es-ES"/>
                </w:rPr>
                <w:t xml:space="preserve">los productos ya fueron utilizados el sistema cancela la </w:t>
              </w:r>
            </w:ins>
            <w:ins w:id="2352" w:author="Javier Kachuka" w:date="2019-11-06T09:47:00Z">
              <w:r>
                <w:rPr>
                  <w:rFonts w:cs="Arial"/>
                  <w:sz w:val="24"/>
                  <w:szCs w:val="24"/>
                  <w:lang w:val="es-ES"/>
                </w:rPr>
                <w:t>operación</w:t>
              </w:r>
            </w:ins>
            <w:ins w:id="2353" w:author="Javier Kachuka" w:date="2019-11-06T09:46:00Z">
              <w:r>
                <w:rPr>
                  <w:rFonts w:cs="Arial"/>
                  <w:sz w:val="24"/>
                  <w:szCs w:val="24"/>
                  <w:lang w:val="es-ES"/>
                </w:rPr>
                <w:t xml:space="preserve"> </w:t>
              </w:r>
            </w:ins>
            <w:ins w:id="2354" w:author="Javier Kachuka" w:date="2019-11-06T09:47:00Z">
              <w:r>
                <w:rPr>
                  <w:rFonts w:cs="Arial"/>
                  <w:sz w:val="24"/>
                  <w:szCs w:val="24"/>
                  <w:lang w:val="es-ES"/>
                </w:rPr>
                <w:t>y finaliza el caso de uso</w:t>
              </w:r>
            </w:ins>
            <w:ins w:id="2355" w:author="Javier Kachuka" w:date="2019-11-06T09:43:00Z">
              <w:r>
                <w:rPr>
                  <w:rFonts w:cs="Arial"/>
                  <w:sz w:val="24"/>
                  <w:szCs w:val="24"/>
                  <w:lang w:val="es-ES"/>
                </w:rPr>
                <w:t>.</w:t>
              </w:r>
            </w:ins>
          </w:p>
        </w:tc>
      </w:tr>
    </w:tbl>
    <w:p w14:paraId="26A8110E" w14:textId="77777777" w:rsidR="0070614D" w:rsidRDefault="0070614D" w:rsidP="00431D6D">
      <w:pPr>
        <w:rPr>
          <w:ins w:id="2356" w:author="Javier Kachuka" w:date="2019-11-06T09:17:00Z"/>
          <w:lang w:val="es-ES"/>
        </w:rPr>
      </w:pPr>
    </w:p>
    <w:tbl>
      <w:tblPr>
        <w:tblStyle w:val="Tablaconcuadrcula"/>
        <w:tblW w:w="0" w:type="auto"/>
        <w:tblLook w:val="04A0" w:firstRow="1" w:lastRow="0" w:firstColumn="1" w:lastColumn="0" w:noHBand="0" w:noVBand="1"/>
      </w:tblPr>
      <w:tblGrid>
        <w:gridCol w:w="2391"/>
        <w:gridCol w:w="2149"/>
        <w:gridCol w:w="4288"/>
      </w:tblGrid>
      <w:tr w:rsidR="00924F0F" w:rsidRPr="00563768" w14:paraId="7CF1663D" w14:textId="77777777" w:rsidTr="00DA4A60">
        <w:trPr>
          <w:ins w:id="2357" w:author="Javier Kachuka" w:date="2019-11-06T09:48:00Z"/>
        </w:trPr>
        <w:tc>
          <w:tcPr>
            <w:tcW w:w="2391" w:type="dxa"/>
            <w:shd w:val="clear" w:color="auto" w:fill="9CC2E5" w:themeFill="accent1" w:themeFillTint="99"/>
          </w:tcPr>
          <w:p w14:paraId="427447CF" w14:textId="19B965B4" w:rsidR="00924F0F" w:rsidRPr="00EC5FEE" w:rsidRDefault="00924F0F" w:rsidP="00924F0F">
            <w:pPr>
              <w:rPr>
                <w:ins w:id="2358" w:author="Javier Kachuka" w:date="2019-11-06T09:48:00Z"/>
                <w:rFonts w:cs="Arial"/>
                <w:b/>
                <w:sz w:val="24"/>
                <w:szCs w:val="24"/>
                <w:lang w:val="es-ES"/>
              </w:rPr>
            </w:pPr>
            <w:ins w:id="2359" w:author="Javier Kachuka" w:date="2019-11-06T09:49:00Z">
              <w:r w:rsidRPr="00EC5FEE">
                <w:rPr>
                  <w:rFonts w:cs="Arial"/>
                  <w:b/>
                  <w:sz w:val="24"/>
                  <w:szCs w:val="24"/>
                  <w:lang w:val="es-ES"/>
                </w:rPr>
                <w:t>Caso de uso</w:t>
              </w:r>
            </w:ins>
          </w:p>
        </w:tc>
        <w:tc>
          <w:tcPr>
            <w:tcW w:w="6437" w:type="dxa"/>
            <w:gridSpan w:val="2"/>
          </w:tcPr>
          <w:p w14:paraId="01F3B19C" w14:textId="057B8CA8" w:rsidR="00924F0F" w:rsidRPr="00EC5FEE" w:rsidRDefault="00924F0F" w:rsidP="00924F0F">
            <w:pPr>
              <w:rPr>
                <w:ins w:id="2360" w:author="Javier Kachuka" w:date="2019-11-06T09:48:00Z"/>
                <w:rFonts w:cs="Arial"/>
                <w:sz w:val="24"/>
                <w:szCs w:val="24"/>
                <w:lang w:val="es-ES"/>
              </w:rPr>
            </w:pPr>
            <w:ins w:id="2361" w:author="Javier Kachuka" w:date="2019-11-06T09:49:00Z">
              <w:r>
                <w:rPr>
                  <w:rFonts w:cs="Arial"/>
                  <w:sz w:val="24"/>
                  <w:szCs w:val="24"/>
                  <w:lang w:val="es-ES"/>
                </w:rPr>
                <w:t>Registrar Pedido (ABM de Pedido)</w:t>
              </w:r>
            </w:ins>
          </w:p>
        </w:tc>
      </w:tr>
      <w:tr w:rsidR="00924F0F" w:rsidRPr="00A51454" w14:paraId="18D6774D" w14:textId="77777777" w:rsidTr="00DA4A60">
        <w:trPr>
          <w:ins w:id="2362" w:author="Javier Kachuka" w:date="2019-11-06T09:48:00Z"/>
        </w:trPr>
        <w:tc>
          <w:tcPr>
            <w:tcW w:w="2391" w:type="dxa"/>
            <w:shd w:val="clear" w:color="auto" w:fill="9CC2E5" w:themeFill="accent1" w:themeFillTint="99"/>
          </w:tcPr>
          <w:p w14:paraId="53EC37AF" w14:textId="0FE43460" w:rsidR="00924F0F" w:rsidRPr="00EC5FEE" w:rsidRDefault="00924F0F" w:rsidP="00924F0F">
            <w:pPr>
              <w:rPr>
                <w:ins w:id="2363" w:author="Javier Kachuka" w:date="2019-11-06T09:48:00Z"/>
                <w:rFonts w:cs="Arial"/>
                <w:b/>
                <w:sz w:val="24"/>
                <w:szCs w:val="24"/>
                <w:lang w:val="es-ES"/>
              </w:rPr>
            </w:pPr>
            <w:ins w:id="2364" w:author="Javier Kachuka" w:date="2019-11-06T09:49:00Z">
              <w:r w:rsidRPr="00EC5FEE">
                <w:rPr>
                  <w:rFonts w:cs="Arial"/>
                  <w:b/>
                  <w:sz w:val="24"/>
                  <w:szCs w:val="24"/>
                  <w:lang w:val="es-ES"/>
                </w:rPr>
                <w:t>Actor</w:t>
              </w:r>
            </w:ins>
          </w:p>
        </w:tc>
        <w:tc>
          <w:tcPr>
            <w:tcW w:w="6437" w:type="dxa"/>
            <w:gridSpan w:val="2"/>
          </w:tcPr>
          <w:p w14:paraId="2821195B" w14:textId="7AC06748" w:rsidR="00924F0F" w:rsidRPr="00EC5FEE" w:rsidRDefault="00924F0F" w:rsidP="00924F0F">
            <w:pPr>
              <w:rPr>
                <w:ins w:id="2365" w:author="Javier Kachuka" w:date="2019-11-06T09:48:00Z"/>
                <w:rFonts w:cs="Arial"/>
                <w:sz w:val="24"/>
                <w:szCs w:val="24"/>
                <w:lang w:val="es-ES"/>
              </w:rPr>
            </w:pPr>
            <w:ins w:id="2366" w:author="Javier Kachuka" w:date="2019-11-06T09:49:00Z">
              <w:r>
                <w:rPr>
                  <w:rFonts w:cs="Arial"/>
                  <w:sz w:val="24"/>
                  <w:szCs w:val="24"/>
                  <w:lang w:val="es-ES"/>
                </w:rPr>
                <w:t>Encargado de compras, administrador</w:t>
              </w:r>
            </w:ins>
          </w:p>
        </w:tc>
      </w:tr>
      <w:tr w:rsidR="00924F0F" w:rsidRPr="00563768" w14:paraId="6A188D42" w14:textId="77777777" w:rsidTr="00DA4A60">
        <w:trPr>
          <w:ins w:id="2367" w:author="Javier Kachuka" w:date="2019-11-06T09:48:00Z"/>
        </w:trPr>
        <w:tc>
          <w:tcPr>
            <w:tcW w:w="2391" w:type="dxa"/>
            <w:shd w:val="clear" w:color="auto" w:fill="9CC2E5" w:themeFill="accent1" w:themeFillTint="99"/>
          </w:tcPr>
          <w:p w14:paraId="76AB8422" w14:textId="3FB1A95C" w:rsidR="00924F0F" w:rsidRPr="00EC5FEE" w:rsidRDefault="00924F0F" w:rsidP="00924F0F">
            <w:pPr>
              <w:rPr>
                <w:ins w:id="2368" w:author="Javier Kachuka" w:date="2019-11-06T09:48:00Z"/>
                <w:rFonts w:cs="Arial"/>
                <w:b/>
                <w:sz w:val="24"/>
                <w:szCs w:val="24"/>
                <w:lang w:val="es-ES"/>
              </w:rPr>
            </w:pPr>
            <w:ins w:id="2369" w:author="Javier Kachuka" w:date="2019-11-06T09:49:00Z">
              <w:r w:rsidRPr="00EC5FEE">
                <w:rPr>
                  <w:rFonts w:cs="Arial"/>
                  <w:b/>
                  <w:sz w:val="24"/>
                  <w:szCs w:val="24"/>
                  <w:lang w:val="es-ES"/>
                </w:rPr>
                <w:t xml:space="preserve">Descripción </w:t>
              </w:r>
            </w:ins>
          </w:p>
        </w:tc>
        <w:tc>
          <w:tcPr>
            <w:tcW w:w="6437" w:type="dxa"/>
            <w:gridSpan w:val="2"/>
          </w:tcPr>
          <w:p w14:paraId="2CF91147" w14:textId="78E110D3" w:rsidR="00924F0F" w:rsidRPr="00EC5FEE" w:rsidRDefault="00924F0F" w:rsidP="00924F0F">
            <w:pPr>
              <w:rPr>
                <w:ins w:id="2370" w:author="Javier Kachuka" w:date="2019-11-06T09:48:00Z"/>
                <w:rFonts w:cs="Arial"/>
                <w:sz w:val="24"/>
                <w:szCs w:val="24"/>
                <w:lang w:val="es-ES"/>
              </w:rPr>
            </w:pPr>
            <w:ins w:id="2371" w:author="Javier Kachuka" w:date="2019-11-06T09:49:00Z">
              <w:r>
                <w:rPr>
                  <w:rFonts w:cs="Arial"/>
                  <w:sz w:val="24"/>
                  <w:szCs w:val="24"/>
                  <w:lang w:val="es-ES"/>
                </w:rPr>
                <w:t>El encargado de compras o administrador registra un nuevo pedido de ciertos productos para un proveedor</w:t>
              </w:r>
            </w:ins>
          </w:p>
        </w:tc>
      </w:tr>
      <w:tr w:rsidR="00924F0F" w:rsidRPr="00EC5FEE" w14:paraId="5CA25147" w14:textId="77777777" w:rsidTr="00DA4A60">
        <w:trPr>
          <w:ins w:id="2372" w:author="Javier Kachuka" w:date="2019-11-06T09:48:00Z"/>
        </w:trPr>
        <w:tc>
          <w:tcPr>
            <w:tcW w:w="2391" w:type="dxa"/>
            <w:shd w:val="clear" w:color="auto" w:fill="9CC2E5" w:themeFill="accent1" w:themeFillTint="99"/>
          </w:tcPr>
          <w:p w14:paraId="4AF00D38" w14:textId="1B84D77F" w:rsidR="00924F0F" w:rsidRPr="00EC5FEE" w:rsidRDefault="00924F0F" w:rsidP="00924F0F">
            <w:pPr>
              <w:rPr>
                <w:ins w:id="2373" w:author="Javier Kachuka" w:date="2019-11-06T09:48:00Z"/>
                <w:rFonts w:cs="Arial"/>
                <w:b/>
                <w:sz w:val="24"/>
                <w:szCs w:val="24"/>
                <w:lang w:val="es-ES"/>
              </w:rPr>
            </w:pPr>
            <w:ins w:id="2374" w:author="Javier Kachuka" w:date="2019-11-06T09:49:00Z">
              <w:r w:rsidRPr="00EC5FEE">
                <w:rPr>
                  <w:rFonts w:cs="Arial"/>
                  <w:b/>
                  <w:sz w:val="24"/>
                  <w:szCs w:val="24"/>
                  <w:lang w:val="es-ES"/>
                </w:rPr>
                <w:t>Referencia Cruzada</w:t>
              </w:r>
            </w:ins>
          </w:p>
        </w:tc>
        <w:tc>
          <w:tcPr>
            <w:tcW w:w="6437" w:type="dxa"/>
            <w:gridSpan w:val="2"/>
          </w:tcPr>
          <w:p w14:paraId="7637FAED" w14:textId="73066DBF" w:rsidR="00924F0F" w:rsidRPr="00EC5FEE" w:rsidRDefault="00924F0F" w:rsidP="00924F0F">
            <w:pPr>
              <w:rPr>
                <w:ins w:id="2375" w:author="Javier Kachuka" w:date="2019-11-06T09:48:00Z"/>
                <w:rFonts w:cs="Arial"/>
                <w:sz w:val="24"/>
                <w:szCs w:val="24"/>
                <w:lang w:val="es-ES"/>
              </w:rPr>
            </w:pPr>
            <w:ins w:id="2376" w:author="Javier Kachuka" w:date="2019-11-06T09:49:00Z">
              <w:r w:rsidRPr="00EC5FEE">
                <w:rPr>
                  <w:rFonts w:cs="Arial"/>
                  <w:sz w:val="24"/>
                  <w:szCs w:val="24"/>
                  <w:lang w:val="es-ES"/>
                </w:rPr>
                <w:t>RF</w:t>
              </w:r>
              <w:r>
                <w:rPr>
                  <w:rFonts w:cs="Arial"/>
                  <w:sz w:val="24"/>
                  <w:szCs w:val="24"/>
                  <w:lang w:val="es-ES"/>
                </w:rPr>
                <w:t>3.7</w:t>
              </w:r>
            </w:ins>
          </w:p>
        </w:tc>
      </w:tr>
      <w:tr w:rsidR="00924F0F" w:rsidRPr="00EC5FEE" w14:paraId="59431584" w14:textId="77777777" w:rsidTr="00DA4A60">
        <w:trPr>
          <w:ins w:id="2377" w:author="Javier Kachuka" w:date="2019-11-06T09:48:00Z"/>
        </w:trPr>
        <w:tc>
          <w:tcPr>
            <w:tcW w:w="2391" w:type="dxa"/>
            <w:shd w:val="clear" w:color="auto" w:fill="9CC2E5" w:themeFill="accent1" w:themeFillTint="99"/>
          </w:tcPr>
          <w:p w14:paraId="5A15024F" w14:textId="77777777" w:rsidR="00924F0F" w:rsidRPr="00EC5FEE" w:rsidRDefault="00924F0F" w:rsidP="00DA4A60">
            <w:pPr>
              <w:rPr>
                <w:ins w:id="2378" w:author="Javier Kachuka" w:date="2019-11-06T09:48:00Z"/>
                <w:rFonts w:cs="Arial"/>
                <w:b/>
                <w:sz w:val="24"/>
                <w:szCs w:val="24"/>
                <w:lang w:val="es-ES"/>
              </w:rPr>
            </w:pPr>
            <w:ins w:id="2379" w:author="Javier Kachuka" w:date="2019-11-06T09:48:00Z">
              <w:r w:rsidRPr="00EC5FEE">
                <w:rPr>
                  <w:rFonts w:cs="Arial"/>
                  <w:b/>
                  <w:sz w:val="24"/>
                  <w:szCs w:val="24"/>
                  <w:lang w:val="es-ES"/>
                </w:rPr>
                <w:t xml:space="preserve">Precondición </w:t>
              </w:r>
            </w:ins>
          </w:p>
        </w:tc>
        <w:tc>
          <w:tcPr>
            <w:tcW w:w="6437" w:type="dxa"/>
            <w:gridSpan w:val="2"/>
          </w:tcPr>
          <w:p w14:paraId="730671A7" w14:textId="77777777" w:rsidR="00924F0F" w:rsidRPr="00EC5FEE" w:rsidRDefault="00924F0F" w:rsidP="00DA4A60">
            <w:pPr>
              <w:rPr>
                <w:ins w:id="2380" w:author="Javier Kachuka" w:date="2019-11-06T09:48:00Z"/>
                <w:rFonts w:cs="Arial"/>
                <w:sz w:val="24"/>
                <w:szCs w:val="24"/>
                <w:lang w:val="es-ES"/>
              </w:rPr>
            </w:pPr>
          </w:p>
        </w:tc>
      </w:tr>
      <w:tr w:rsidR="00924F0F" w:rsidRPr="00563768" w14:paraId="07A52550" w14:textId="77777777" w:rsidTr="00DA4A60">
        <w:trPr>
          <w:ins w:id="2381" w:author="Javier Kachuka" w:date="2019-11-06T09:48:00Z"/>
        </w:trPr>
        <w:tc>
          <w:tcPr>
            <w:tcW w:w="2391" w:type="dxa"/>
            <w:shd w:val="clear" w:color="auto" w:fill="9CC2E5" w:themeFill="accent1" w:themeFillTint="99"/>
          </w:tcPr>
          <w:p w14:paraId="7D9D60E9" w14:textId="77777777" w:rsidR="00924F0F" w:rsidRPr="00EC5FEE" w:rsidRDefault="00924F0F" w:rsidP="00DA4A60">
            <w:pPr>
              <w:rPr>
                <w:ins w:id="2382" w:author="Javier Kachuka" w:date="2019-11-06T09:48:00Z"/>
                <w:rFonts w:cs="Arial"/>
                <w:b/>
                <w:sz w:val="24"/>
                <w:szCs w:val="24"/>
                <w:lang w:val="es-ES"/>
              </w:rPr>
            </w:pPr>
            <w:ins w:id="2383" w:author="Javier Kachuka" w:date="2019-11-06T09:48:00Z">
              <w:r w:rsidRPr="00EC5FEE">
                <w:rPr>
                  <w:rFonts w:cs="Arial"/>
                  <w:b/>
                  <w:sz w:val="24"/>
                  <w:szCs w:val="24"/>
                  <w:lang w:val="es-ES"/>
                </w:rPr>
                <w:t xml:space="preserve">Poscondición </w:t>
              </w:r>
            </w:ins>
          </w:p>
        </w:tc>
        <w:tc>
          <w:tcPr>
            <w:tcW w:w="6437" w:type="dxa"/>
            <w:gridSpan w:val="2"/>
          </w:tcPr>
          <w:p w14:paraId="199BC36E" w14:textId="353E2B65" w:rsidR="00924F0F" w:rsidRPr="00EC5FEE" w:rsidRDefault="00924F0F">
            <w:pPr>
              <w:rPr>
                <w:ins w:id="2384" w:author="Javier Kachuka" w:date="2019-11-06T09:48:00Z"/>
                <w:rFonts w:cs="Arial"/>
                <w:sz w:val="24"/>
                <w:szCs w:val="24"/>
                <w:lang w:val="es-ES"/>
              </w:rPr>
            </w:pPr>
            <w:ins w:id="2385" w:author="Javier Kachuka" w:date="2019-11-06T09:48:00Z">
              <w:r>
                <w:rPr>
                  <w:rFonts w:cs="Arial"/>
                  <w:sz w:val="24"/>
                  <w:szCs w:val="24"/>
                  <w:lang w:val="es-ES"/>
                </w:rPr>
                <w:t>Se registró un nuevo</w:t>
              </w:r>
            </w:ins>
            <w:ins w:id="2386" w:author="Javier Kachuka" w:date="2019-11-06T09:49:00Z">
              <w:r>
                <w:rPr>
                  <w:rFonts w:cs="Arial"/>
                  <w:sz w:val="24"/>
                  <w:szCs w:val="24"/>
                  <w:lang w:val="es-ES"/>
                </w:rPr>
                <w:t xml:space="preserve"> pedido</w:t>
              </w:r>
            </w:ins>
            <w:ins w:id="2387" w:author="Javier Kachuka" w:date="2019-11-06T09:48:00Z">
              <w:r>
                <w:rPr>
                  <w:rFonts w:cs="Arial"/>
                  <w:sz w:val="24"/>
                  <w:szCs w:val="24"/>
                  <w:lang w:val="es-ES"/>
                </w:rPr>
                <w:t>.</w:t>
              </w:r>
            </w:ins>
          </w:p>
        </w:tc>
      </w:tr>
      <w:tr w:rsidR="00924F0F" w:rsidRPr="00EC5FEE" w14:paraId="2309B5C4" w14:textId="77777777" w:rsidTr="00DA4A60">
        <w:trPr>
          <w:ins w:id="2388" w:author="Javier Kachuka" w:date="2019-11-06T09:48:00Z"/>
        </w:trPr>
        <w:tc>
          <w:tcPr>
            <w:tcW w:w="8828" w:type="dxa"/>
            <w:gridSpan w:val="3"/>
            <w:shd w:val="clear" w:color="auto" w:fill="9CC2E5" w:themeFill="accent1" w:themeFillTint="99"/>
          </w:tcPr>
          <w:p w14:paraId="65951313" w14:textId="77777777" w:rsidR="00924F0F" w:rsidRPr="00EC5FEE" w:rsidRDefault="00924F0F" w:rsidP="00DA4A60">
            <w:pPr>
              <w:jc w:val="center"/>
              <w:rPr>
                <w:ins w:id="2389" w:author="Javier Kachuka" w:date="2019-11-06T09:48:00Z"/>
                <w:rFonts w:cs="Arial"/>
                <w:b/>
                <w:sz w:val="24"/>
                <w:szCs w:val="24"/>
                <w:lang w:val="es-ES"/>
              </w:rPr>
            </w:pPr>
            <w:ins w:id="2390" w:author="Javier Kachuka" w:date="2019-11-06T09:48:00Z">
              <w:r w:rsidRPr="00EC5FEE">
                <w:rPr>
                  <w:rFonts w:cs="Arial"/>
                  <w:b/>
                  <w:sz w:val="24"/>
                  <w:szCs w:val="24"/>
                  <w:lang w:val="es-ES"/>
                </w:rPr>
                <w:t>Curso Típico de Eventos</w:t>
              </w:r>
            </w:ins>
          </w:p>
        </w:tc>
      </w:tr>
      <w:tr w:rsidR="00924F0F" w:rsidRPr="00563768" w14:paraId="7690D825" w14:textId="77777777" w:rsidTr="00DA4A60">
        <w:trPr>
          <w:ins w:id="2391" w:author="Javier Kachuka" w:date="2019-11-06T09:48:00Z"/>
        </w:trPr>
        <w:tc>
          <w:tcPr>
            <w:tcW w:w="4540" w:type="dxa"/>
            <w:gridSpan w:val="2"/>
          </w:tcPr>
          <w:p w14:paraId="468EEF54" w14:textId="4623BE0E" w:rsidR="00924F0F" w:rsidRPr="00EC5FEE" w:rsidRDefault="00924F0F">
            <w:pPr>
              <w:pStyle w:val="Prrafodelista"/>
              <w:numPr>
                <w:ilvl w:val="0"/>
                <w:numId w:val="40"/>
              </w:numPr>
              <w:jc w:val="both"/>
              <w:rPr>
                <w:ins w:id="2392" w:author="Javier Kachuka" w:date="2019-11-06T09:48:00Z"/>
                <w:rFonts w:cs="Arial"/>
                <w:sz w:val="24"/>
                <w:szCs w:val="24"/>
                <w:lang w:val="es-ES"/>
              </w:rPr>
            </w:pPr>
            <w:ins w:id="2393" w:author="Javier Kachuka" w:date="2019-11-06T09:48:00Z">
              <w:r>
                <w:rPr>
                  <w:rFonts w:cs="Arial"/>
                  <w:sz w:val="24"/>
                  <w:szCs w:val="24"/>
                  <w:lang w:val="es-ES"/>
                </w:rPr>
                <w:t>El caso de uso comienza cuando el</w:t>
              </w:r>
              <w:commentRangeStart w:id="2394"/>
              <w:r>
                <w:rPr>
                  <w:rFonts w:cs="Arial"/>
                  <w:sz w:val="24"/>
                  <w:szCs w:val="24"/>
                  <w:lang w:val="es-ES"/>
                </w:rPr>
                <w:t xml:space="preserve"> </w:t>
              </w:r>
            </w:ins>
            <w:commentRangeEnd w:id="2394"/>
            <w:ins w:id="2395" w:author="Javier Kachuka" w:date="2019-11-06T09:49:00Z">
              <w:r>
                <w:rPr>
                  <w:rFonts w:cs="Arial"/>
                  <w:sz w:val="24"/>
                  <w:szCs w:val="24"/>
                  <w:lang w:val="es-ES"/>
                </w:rPr>
                <w:t xml:space="preserve">encargado de compras o </w:t>
              </w:r>
            </w:ins>
            <w:ins w:id="2396" w:author="Javier Kachuka" w:date="2019-11-06T09:48:00Z">
              <w:r>
                <w:rPr>
                  <w:rFonts w:cs="Arial"/>
                  <w:sz w:val="24"/>
                  <w:szCs w:val="24"/>
                  <w:lang w:val="es-ES"/>
                </w:rPr>
                <w:t>administrador</w:t>
              </w:r>
              <w:r>
                <w:rPr>
                  <w:rStyle w:val="Refdecomentario"/>
                </w:rPr>
                <w:commentReference w:id="2394"/>
              </w:r>
              <w:r>
                <w:rPr>
                  <w:rFonts w:cs="Arial"/>
                  <w:sz w:val="24"/>
                  <w:szCs w:val="24"/>
                  <w:lang w:val="es-ES"/>
                </w:rPr>
                <w:t xml:space="preserve"> solicita registrar un nuevo</w:t>
              </w:r>
            </w:ins>
            <w:ins w:id="2397" w:author="Javier Kachuka" w:date="2019-11-06T09:50:00Z">
              <w:r>
                <w:rPr>
                  <w:rFonts w:cs="Arial"/>
                  <w:sz w:val="24"/>
                  <w:szCs w:val="24"/>
                  <w:lang w:val="es-ES"/>
                </w:rPr>
                <w:t xml:space="preserve"> pedido</w:t>
              </w:r>
            </w:ins>
            <w:ins w:id="2398" w:author="Javier Kachuka" w:date="2019-11-06T09:48:00Z">
              <w:r>
                <w:rPr>
                  <w:rFonts w:cs="Arial"/>
                  <w:sz w:val="24"/>
                  <w:szCs w:val="24"/>
                  <w:lang w:val="es-ES"/>
                </w:rPr>
                <w:t>.</w:t>
              </w:r>
            </w:ins>
          </w:p>
        </w:tc>
        <w:tc>
          <w:tcPr>
            <w:tcW w:w="4288" w:type="dxa"/>
          </w:tcPr>
          <w:p w14:paraId="74803C29" w14:textId="77777777" w:rsidR="00924F0F" w:rsidRPr="00EC5FEE" w:rsidRDefault="00924F0F" w:rsidP="00DA4A60">
            <w:pPr>
              <w:jc w:val="both"/>
              <w:rPr>
                <w:ins w:id="2399" w:author="Javier Kachuka" w:date="2019-11-06T09:48:00Z"/>
                <w:rFonts w:cs="Arial"/>
                <w:sz w:val="24"/>
                <w:szCs w:val="24"/>
                <w:lang w:val="es-ES"/>
              </w:rPr>
            </w:pPr>
          </w:p>
        </w:tc>
      </w:tr>
      <w:tr w:rsidR="00924F0F" w:rsidRPr="00563768" w14:paraId="5943D938" w14:textId="77777777" w:rsidTr="00DA4A60">
        <w:trPr>
          <w:ins w:id="2400" w:author="Javier Kachuka" w:date="2019-11-06T09:48:00Z"/>
        </w:trPr>
        <w:tc>
          <w:tcPr>
            <w:tcW w:w="4540" w:type="dxa"/>
            <w:gridSpan w:val="2"/>
          </w:tcPr>
          <w:p w14:paraId="2DC0E8F8" w14:textId="77777777" w:rsidR="00924F0F" w:rsidRPr="00EC5FEE" w:rsidRDefault="00924F0F" w:rsidP="00DA4A60">
            <w:pPr>
              <w:jc w:val="both"/>
              <w:rPr>
                <w:ins w:id="2401" w:author="Javier Kachuka" w:date="2019-11-06T09:48:00Z"/>
                <w:rFonts w:cs="Arial"/>
                <w:sz w:val="24"/>
                <w:szCs w:val="24"/>
                <w:lang w:val="es-ES"/>
              </w:rPr>
            </w:pPr>
          </w:p>
        </w:tc>
        <w:tc>
          <w:tcPr>
            <w:tcW w:w="4288" w:type="dxa"/>
          </w:tcPr>
          <w:p w14:paraId="5CB650BA" w14:textId="1AFF3F1F" w:rsidR="00924F0F" w:rsidRPr="00EC5FEE" w:rsidRDefault="00924F0F">
            <w:pPr>
              <w:pStyle w:val="Prrafodelista"/>
              <w:numPr>
                <w:ilvl w:val="0"/>
                <w:numId w:val="40"/>
              </w:numPr>
              <w:jc w:val="both"/>
              <w:rPr>
                <w:ins w:id="2402" w:author="Javier Kachuka" w:date="2019-11-06T09:48:00Z"/>
                <w:rFonts w:cs="Arial"/>
                <w:sz w:val="24"/>
                <w:szCs w:val="24"/>
                <w:lang w:val="es-ES"/>
              </w:rPr>
            </w:pPr>
            <w:ins w:id="2403" w:author="Javier Kachuka" w:date="2019-11-06T09:48:00Z">
              <w:r>
                <w:rPr>
                  <w:rFonts w:cs="Arial"/>
                  <w:sz w:val="24"/>
                  <w:szCs w:val="24"/>
                  <w:lang w:val="es-ES"/>
                </w:rPr>
                <w:t xml:space="preserve">El sistema solicita que se ingrese </w:t>
              </w:r>
            </w:ins>
            <w:ins w:id="2404" w:author="Javier Kachuka" w:date="2019-11-06T09:50:00Z">
              <w:r w:rsidR="004321A4">
                <w:rPr>
                  <w:rFonts w:cs="Arial"/>
                  <w:sz w:val="24"/>
                  <w:szCs w:val="24"/>
                  <w:lang w:val="es-ES"/>
                </w:rPr>
                <w:t>el proveedor al que va dirigido y los productos con sus respectivas cantidades</w:t>
              </w:r>
            </w:ins>
            <w:ins w:id="2405" w:author="Javier Kachuka" w:date="2019-11-06T09:48:00Z">
              <w:r>
                <w:rPr>
                  <w:rFonts w:cs="Arial"/>
                  <w:sz w:val="24"/>
                  <w:szCs w:val="24"/>
                  <w:lang w:val="es-ES"/>
                </w:rPr>
                <w:t>.</w:t>
              </w:r>
            </w:ins>
          </w:p>
        </w:tc>
      </w:tr>
      <w:tr w:rsidR="00924F0F" w:rsidRPr="00563768" w14:paraId="2F4B4D70" w14:textId="77777777" w:rsidTr="00DA4A60">
        <w:trPr>
          <w:ins w:id="2406" w:author="Javier Kachuka" w:date="2019-11-06T09:48:00Z"/>
        </w:trPr>
        <w:tc>
          <w:tcPr>
            <w:tcW w:w="4540" w:type="dxa"/>
            <w:gridSpan w:val="2"/>
          </w:tcPr>
          <w:p w14:paraId="1AF11788" w14:textId="3DA6B1AB" w:rsidR="00924F0F" w:rsidRPr="00EC5FEE" w:rsidRDefault="00924F0F">
            <w:pPr>
              <w:pStyle w:val="Prrafodelista"/>
              <w:numPr>
                <w:ilvl w:val="0"/>
                <w:numId w:val="40"/>
              </w:numPr>
              <w:jc w:val="both"/>
              <w:rPr>
                <w:ins w:id="2407" w:author="Javier Kachuka" w:date="2019-11-06T09:48:00Z"/>
                <w:rFonts w:cs="Arial"/>
                <w:sz w:val="24"/>
                <w:szCs w:val="24"/>
                <w:lang w:val="es-ES"/>
              </w:rPr>
            </w:pPr>
            <w:ins w:id="2408" w:author="Javier Kachuka" w:date="2019-11-06T09:48:00Z">
              <w:r>
                <w:rPr>
                  <w:rFonts w:cs="Arial"/>
                  <w:sz w:val="24"/>
                  <w:szCs w:val="24"/>
                  <w:lang w:val="es-ES"/>
                </w:rPr>
                <w:t xml:space="preserve">El </w:t>
              </w:r>
            </w:ins>
            <w:ins w:id="2409" w:author="Javier Kachuka" w:date="2019-11-06T09:50:00Z">
              <w:r w:rsidR="004321A4">
                <w:rPr>
                  <w:rFonts w:cs="Arial"/>
                  <w:sz w:val="24"/>
                  <w:szCs w:val="24"/>
                  <w:lang w:val="es-ES"/>
                </w:rPr>
                <w:t xml:space="preserve">encargado de compras o </w:t>
              </w:r>
            </w:ins>
            <w:ins w:id="2410" w:author="Javier Kachuka" w:date="2019-11-06T09:48:00Z">
              <w:r>
                <w:rPr>
                  <w:rFonts w:cs="Arial"/>
                  <w:sz w:val="24"/>
                  <w:szCs w:val="24"/>
                  <w:lang w:val="es-ES"/>
                </w:rPr>
                <w:t>administrador ingresa los datos correspondientes.</w:t>
              </w:r>
            </w:ins>
          </w:p>
        </w:tc>
        <w:tc>
          <w:tcPr>
            <w:tcW w:w="4288" w:type="dxa"/>
          </w:tcPr>
          <w:p w14:paraId="2E207C3F" w14:textId="77777777" w:rsidR="00924F0F" w:rsidRPr="00EC5FEE" w:rsidRDefault="00924F0F" w:rsidP="00DA4A60">
            <w:pPr>
              <w:jc w:val="both"/>
              <w:rPr>
                <w:ins w:id="2411" w:author="Javier Kachuka" w:date="2019-11-06T09:48:00Z"/>
                <w:rFonts w:cs="Arial"/>
                <w:sz w:val="24"/>
                <w:szCs w:val="24"/>
                <w:lang w:val="es-ES"/>
              </w:rPr>
            </w:pPr>
          </w:p>
        </w:tc>
      </w:tr>
      <w:tr w:rsidR="00924F0F" w:rsidRPr="00563768" w14:paraId="38BE642A" w14:textId="77777777" w:rsidTr="00DA4A60">
        <w:trPr>
          <w:ins w:id="2412" w:author="Javier Kachuka" w:date="2019-11-06T09:48:00Z"/>
        </w:trPr>
        <w:tc>
          <w:tcPr>
            <w:tcW w:w="4540" w:type="dxa"/>
            <w:gridSpan w:val="2"/>
          </w:tcPr>
          <w:p w14:paraId="76E67F47" w14:textId="77777777" w:rsidR="00924F0F" w:rsidRPr="00A51454" w:rsidRDefault="00924F0F" w:rsidP="00DA4A60">
            <w:pPr>
              <w:jc w:val="both"/>
              <w:rPr>
                <w:ins w:id="2413" w:author="Javier Kachuka" w:date="2019-11-06T09:48:00Z"/>
                <w:rFonts w:cs="Arial"/>
                <w:sz w:val="24"/>
                <w:szCs w:val="24"/>
                <w:lang w:val="es-ES"/>
              </w:rPr>
            </w:pPr>
          </w:p>
        </w:tc>
        <w:tc>
          <w:tcPr>
            <w:tcW w:w="4288" w:type="dxa"/>
          </w:tcPr>
          <w:p w14:paraId="03ADAC7A" w14:textId="4A9EBC0A" w:rsidR="00924F0F" w:rsidRPr="00A51454" w:rsidRDefault="00924F0F">
            <w:pPr>
              <w:pStyle w:val="Prrafodelista"/>
              <w:numPr>
                <w:ilvl w:val="0"/>
                <w:numId w:val="40"/>
              </w:numPr>
              <w:jc w:val="both"/>
              <w:rPr>
                <w:ins w:id="2414" w:author="Javier Kachuka" w:date="2019-11-06T09:48:00Z"/>
                <w:rFonts w:cs="Arial"/>
                <w:sz w:val="24"/>
                <w:szCs w:val="24"/>
                <w:lang w:val="es-ES"/>
              </w:rPr>
            </w:pPr>
            <w:ins w:id="2415" w:author="Javier Kachuka" w:date="2019-11-06T09:48:00Z">
              <w:r>
                <w:rPr>
                  <w:rFonts w:cs="Arial"/>
                  <w:sz w:val="24"/>
                  <w:szCs w:val="24"/>
                  <w:lang w:val="es-ES"/>
                </w:rPr>
                <w:t>El sistema comprueba los datos del</w:t>
              </w:r>
            </w:ins>
            <w:ins w:id="2416" w:author="Javier Kachuka" w:date="2019-11-06T09:50:00Z">
              <w:r w:rsidR="004321A4">
                <w:rPr>
                  <w:rFonts w:cs="Arial"/>
                  <w:sz w:val="24"/>
                  <w:szCs w:val="24"/>
                  <w:lang w:val="es-ES"/>
                </w:rPr>
                <w:t xml:space="preserve"> pedido</w:t>
              </w:r>
            </w:ins>
            <w:ins w:id="2417" w:author="Javier Kachuka" w:date="2019-11-06T09:48:00Z">
              <w:r>
                <w:rPr>
                  <w:rFonts w:cs="Arial"/>
                  <w:sz w:val="24"/>
                  <w:szCs w:val="24"/>
                  <w:lang w:val="es-ES"/>
                </w:rPr>
                <w:t xml:space="preserve"> sean correctos.</w:t>
              </w:r>
            </w:ins>
          </w:p>
        </w:tc>
      </w:tr>
      <w:tr w:rsidR="00924F0F" w:rsidRPr="00563768" w14:paraId="2C86DD89" w14:textId="77777777" w:rsidTr="00DA4A60">
        <w:trPr>
          <w:ins w:id="2418" w:author="Javier Kachuka" w:date="2019-11-06T09:48:00Z"/>
        </w:trPr>
        <w:tc>
          <w:tcPr>
            <w:tcW w:w="4540" w:type="dxa"/>
            <w:gridSpan w:val="2"/>
          </w:tcPr>
          <w:p w14:paraId="7B1580A9" w14:textId="77777777" w:rsidR="00924F0F" w:rsidRPr="00456A0E" w:rsidRDefault="00924F0F" w:rsidP="00DA4A60">
            <w:pPr>
              <w:jc w:val="both"/>
              <w:rPr>
                <w:ins w:id="2419" w:author="Javier Kachuka" w:date="2019-11-06T09:48:00Z"/>
                <w:rFonts w:cs="Arial"/>
                <w:sz w:val="24"/>
                <w:szCs w:val="24"/>
                <w:lang w:val="es-ES"/>
              </w:rPr>
            </w:pPr>
          </w:p>
        </w:tc>
        <w:tc>
          <w:tcPr>
            <w:tcW w:w="4288" w:type="dxa"/>
          </w:tcPr>
          <w:p w14:paraId="02F5D8B2" w14:textId="7A498AB7" w:rsidR="00924F0F" w:rsidRPr="00456A0E" w:rsidRDefault="00924F0F">
            <w:pPr>
              <w:pStyle w:val="Prrafodelista"/>
              <w:numPr>
                <w:ilvl w:val="0"/>
                <w:numId w:val="40"/>
              </w:numPr>
              <w:jc w:val="both"/>
              <w:rPr>
                <w:ins w:id="2420" w:author="Javier Kachuka" w:date="2019-11-06T09:48:00Z"/>
                <w:rFonts w:cs="Arial"/>
                <w:sz w:val="24"/>
                <w:szCs w:val="24"/>
                <w:lang w:val="es-ES"/>
              </w:rPr>
            </w:pPr>
            <w:ins w:id="2421" w:author="Javier Kachuka" w:date="2019-11-06T09:48:00Z">
              <w:r>
                <w:rPr>
                  <w:rFonts w:cs="Arial"/>
                  <w:sz w:val="24"/>
                  <w:szCs w:val="24"/>
                  <w:lang w:val="es-ES"/>
                </w:rPr>
                <w:t>El sistema guarda los datos del</w:t>
              </w:r>
            </w:ins>
            <w:ins w:id="2422" w:author="Javier Kachuka" w:date="2019-11-06T09:51:00Z">
              <w:r w:rsidR="004321A4">
                <w:rPr>
                  <w:rFonts w:cs="Arial"/>
                  <w:sz w:val="24"/>
                  <w:szCs w:val="24"/>
                  <w:lang w:val="es-ES"/>
                </w:rPr>
                <w:t xml:space="preserve"> pedido</w:t>
              </w:r>
            </w:ins>
            <w:ins w:id="2423" w:author="Javier Kachuka" w:date="2019-11-06T09:48:00Z">
              <w:r>
                <w:rPr>
                  <w:rFonts w:cs="Arial"/>
                  <w:sz w:val="24"/>
                  <w:szCs w:val="24"/>
                  <w:lang w:val="es-ES"/>
                </w:rPr>
                <w:t xml:space="preserve"> y finaliza el caso de uso.</w:t>
              </w:r>
            </w:ins>
          </w:p>
        </w:tc>
      </w:tr>
      <w:tr w:rsidR="00924F0F" w:rsidRPr="00EC5FEE" w14:paraId="53F0B445" w14:textId="77777777" w:rsidTr="00DA4A60">
        <w:trPr>
          <w:ins w:id="2424" w:author="Javier Kachuka" w:date="2019-11-06T09:48:00Z"/>
        </w:trPr>
        <w:tc>
          <w:tcPr>
            <w:tcW w:w="8828" w:type="dxa"/>
            <w:gridSpan w:val="3"/>
            <w:shd w:val="clear" w:color="auto" w:fill="9CC2E5" w:themeFill="accent1" w:themeFillTint="99"/>
          </w:tcPr>
          <w:p w14:paraId="4CEDA571" w14:textId="77777777" w:rsidR="00924F0F" w:rsidRPr="00EC5FEE" w:rsidRDefault="00924F0F" w:rsidP="00DA4A60">
            <w:pPr>
              <w:jc w:val="center"/>
              <w:rPr>
                <w:ins w:id="2425" w:author="Javier Kachuka" w:date="2019-11-06T09:48:00Z"/>
                <w:rFonts w:cs="Arial"/>
                <w:sz w:val="24"/>
                <w:szCs w:val="24"/>
                <w:lang w:val="es-ES"/>
              </w:rPr>
            </w:pPr>
            <w:ins w:id="2426" w:author="Javier Kachuka" w:date="2019-11-06T09:48:00Z">
              <w:r w:rsidRPr="00EC5FEE">
                <w:rPr>
                  <w:rFonts w:cs="Arial"/>
                  <w:b/>
                  <w:sz w:val="24"/>
                  <w:szCs w:val="24"/>
                  <w:lang w:val="es-ES"/>
                </w:rPr>
                <w:t>Curso Alternativo de Eventos</w:t>
              </w:r>
            </w:ins>
          </w:p>
        </w:tc>
      </w:tr>
      <w:tr w:rsidR="00924F0F" w:rsidRPr="00563768" w14:paraId="7AAB7DD8" w14:textId="77777777" w:rsidTr="00DA4A60">
        <w:trPr>
          <w:ins w:id="2427" w:author="Javier Kachuka" w:date="2019-11-06T09:48:00Z"/>
        </w:trPr>
        <w:tc>
          <w:tcPr>
            <w:tcW w:w="4540" w:type="dxa"/>
            <w:gridSpan w:val="2"/>
          </w:tcPr>
          <w:p w14:paraId="54409B33" w14:textId="77777777" w:rsidR="00924F0F" w:rsidRPr="00EC5FEE" w:rsidRDefault="00924F0F" w:rsidP="00DA4A60">
            <w:pPr>
              <w:jc w:val="center"/>
              <w:rPr>
                <w:ins w:id="2428" w:author="Javier Kachuka" w:date="2019-11-06T09:48:00Z"/>
                <w:rFonts w:cs="Arial"/>
                <w:b/>
                <w:sz w:val="24"/>
                <w:szCs w:val="24"/>
                <w:lang w:val="es-ES"/>
              </w:rPr>
            </w:pPr>
          </w:p>
        </w:tc>
        <w:tc>
          <w:tcPr>
            <w:tcW w:w="4288" w:type="dxa"/>
          </w:tcPr>
          <w:p w14:paraId="4D8ECF17" w14:textId="77777777" w:rsidR="00924F0F" w:rsidRPr="00EC5FEE" w:rsidRDefault="00924F0F" w:rsidP="00DA4A60">
            <w:pPr>
              <w:jc w:val="both"/>
              <w:rPr>
                <w:ins w:id="2429" w:author="Javier Kachuka" w:date="2019-11-06T09:48:00Z"/>
                <w:rFonts w:cs="Arial"/>
                <w:sz w:val="24"/>
                <w:szCs w:val="24"/>
                <w:lang w:val="es-ES"/>
              </w:rPr>
            </w:pPr>
            <w:ins w:id="2430" w:author="Javier Kachuka" w:date="2019-11-06T09:48:00Z">
              <w:r>
                <w:rPr>
                  <w:rFonts w:cs="Arial"/>
                  <w:sz w:val="24"/>
                  <w:szCs w:val="24"/>
                  <w:lang w:val="es-ES"/>
                </w:rPr>
                <w:t>4.1 Si los datos no son correctos el sistema solicita que se vuelvan a ingresar.</w:t>
              </w:r>
            </w:ins>
          </w:p>
        </w:tc>
      </w:tr>
    </w:tbl>
    <w:p w14:paraId="2C7ABC85" w14:textId="77EA847B" w:rsidR="005808D1" w:rsidRDefault="005808D1" w:rsidP="00431D6D">
      <w:pPr>
        <w:rPr>
          <w:ins w:id="2431"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563768" w14:paraId="7B46BF02" w14:textId="77777777" w:rsidTr="00DA4A60">
        <w:trPr>
          <w:ins w:id="2432" w:author="Javier Kachuka" w:date="2019-11-06T09:48:00Z"/>
        </w:trPr>
        <w:tc>
          <w:tcPr>
            <w:tcW w:w="2122" w:type="dxa"/>
            <w:shd w:val="clear" w:color="auto" w:fill="9CC2E5" w:themeFill="accent1" w:themeFillTint="99"/>
          </w:tcPr>
          <w:p w14:paraId="63B1F098" w14:textId="203E167D" w:rsidR="004321A4" w:rsidRPr="00EC5FEE" w:rsidRDefault="004321A4" w:rsidP="004321A4">
            <w:pPr>
              <w:rPr>
                <w:ins w:id="2433" w:author="Javier Kachuka" w:date="2019-11-06T09:48:00Z"/>
                <w:rFonts w:cs="Arial"/>
                <w:b/>
                <w:sz w:val="24"/>
                <w:szCs w:val="24"/>
                <w:lang w:val="es-ES"/>
              </w:rPr>
            </w:pPr>
            <w:ins w:id="2434" w:author="Javier Kachuka" w:date="2019-11-06T09:51:00Z">
              <w:r w:rsidRPr="00EC5FEE">
                <w:rPr>
                  <w:rFonts w:cs="Arial"/>
                  <w:b/>
                  <w:sz w:val="24"/>
                  <w:szCs w:val="24"/>
                  <w:lang w:val="es-ES"/>
                </w:rPr>
                <w:t>Caso de uso</w:t>
              </w:r>
            </w:ins>
          </w:p>
        </w:tc>
        <w:tc>
          <w:tcPr>
            <w:tcW w:w="6706" w:type="dxa"/>
            <w:gridSpan w:val="2"/>
          </w:tcPr>
          <w:p w14:paraId="3C67F5A0" w14:textId="0DE2953D" w:rsidR="004321A4" w:rsidRPr="00EC5FEE" w:rsidRDefault="004321A4" w:rsidP="004321A4">
            <w:pPr>
              <w:rPr>
                <w:ins w:id="2435" w:author="Javier Kachuka" w:date="2019-11-06T09:48:00Z"/>
                <w:rFonts w:cs="Arial"/>
                <w:sz w:val="24"/>
                <w:szCs w:val="24"/>
                <w:lang w:val="es-ES"/>
              </w:rPr>
            </w:pPr>
            <w:ins w:id="2436" w:author="Javier Kachuka" w:date="2019-11-06T09:51:00Z">
              <w:r w:rsidRPr="00EC5FEE">
                <w:rPr>
                  <w:rFonts w:cs="Arial"/>
                  <w:sz w:val="24"/>
                  <w:szCs w:val="24"/>
                  <w:lang w:val="es-ES"/>
                </w:rPr>
                <w:t>Modificar</w:t>
              </w:r>
              <w:r>
                <w:rPr>
                  <w:rFonts w:cs="Arial"/>
                  <w:sz w:val="24"/>
                  <w:szCs w:val="24"/>
                  <w:lang w:val="es-ES"/>
                </w:rPr>
                <w:t xml:space="preserve"> Pedido (ABM de Pedido)</w:t>
              </w:r>
            </w:ins>
          </w:p>
        </w:tc>
      </w:tr>
      <w:tr w:rsidR="004321A4" w:rsidRPr="00EC5FEE" w14:paraId="6A3070E2" w14:textId="77777777" w:rsidTr="00DA4A60">
        <w:trPr>
          <w:ins w:id="2437" w:author="Javier Kachuka" w:date="2019-11-06T09:48:00Z"/>
        </w:trPr>
        <w:tc>
          <w:tcPr>
            <w:tcW w:w="2122" w:type="dxa"/>
            <w:shd w:val="clear" w:color="auto" w:fill="9CC2E5" w:themeFill="accent1" w:themeFillTint="99"/>
          </w:tcPr>
          <w:p w14:paraId="641A9F4B" w14:textId="0C4A9B58" w:rsidR="004321A4" w:rsidRPr="00EC5FEE" w:rsidRDefault="004321A4" w:rsidP="004321A4">
            <w:pPr>
              <w:rPr>
                <w:ins w:id="2438" w:author="Javier Kachuka" w:date="2019-11-06T09:48:00Z"/>
                <w:rFonts w:cs="Arial"/>
                <w:b/>
                <w:sz w:val="24"/>
                <w:szCs w:val="24"/>
                <w:lang w:val="es-ES"/>
              </w:rPr>
            </w:pPr>
            <w:ins w:id="2439" w:author="Javier Kachuka" w:date="2019-11-06T09:51:00Z">
              <w:r w:rsidRPr="00EC5FEE">
                <w:rPr>
                  <w:rFonts w:cs="Arial"/>
                  <w:b/>
                  <w:sz w:val="24"/>
                  <w:szCs w:val="24"/>
                  <w:lang w:val="es-ES"/>
                </w:rPr>
                <w:t>Actor</w:t>
              </w:r>
            </w:ins>
          </w:p>
        </w:tc>
        <w:tc>
          <w:tcPr>
            <w:tcW w:w="6706" w:type="dxa"/>
            <w:gridSpan w:val="2"/>
          </w:tcPr>
          <w:p w14:paraId="6C5DEBEA" w14:textId="090082FC" w:rsidR="004321A4" w:rsidRPr="00EC5FEE" w:rsidRDefault="004321A4" w:rsidP="004321A4">
            <w:pPr>
              <w:rPr>
                <w:ins w:id="2440" w:author="Javier Kachuka" w:date="2019-11-06T09:48:00Z"/>
                <w:rFonts w:cs="Arial"/>
                <w:sz w:val="24"/>
                <w:szCs w:val="24"/>
                <w:lang w:val="es-ES"/>
              </w:rPr>
            </w:pPr>
            <w:ins w:id="2441" w:author="Javier Kachuka" w:date="2019-11-06T09:51:00Z">
              <w:r>
                <w:rPr>
                  <w:rFonts w:cs="Arial"/>
                  <w:sz w:val="24"/>
                  <w:szCs w:val="24"/>
                  <w:lang w:val="es-ES"/>
                </w:rPr>
                <w:t>Encargado de compras, administrador</w:t>
              </w:r>
            </w:ins>
          </w:p>
        </w:tc>
      </w:tr>
      <w:tr w:rsidR="004321A4" w:rsidRPr="00563768" w14:paraId="62FA6E7A" w14:textId="77777777" w:rsidTr="00DA4A60">
        <w:trPr>
          <w:ins w:id="2442" w:author="Javier Kachuka" w:date="2019-11-06T09:48:00Z"/>
        </w:trPr>
        <w:tc>
          <w:tcPr>
            <w:tcW w:w="2122" w:type="dxa"/>
            <w:shd w:val="clear" w:color="auto" w:fill="9CC2E5" w:themeFill="accent1" w:themeFillTint="99"/>
          </w:tcPr>
          <w:p w14:paraId="5F677820" w14:textId="6708C065" w:rsidR="004321A4" w:rsidRPr="00EC5FEE" w:rsidRDefault="004321A4" w:rsidP="004321A4">
            <w:pPr>
              <w:rPr>
                <w:ins w:id="2443" w:author="Javier Kachuka" w:date="2019-11-06T09:48:00Z"/>
                <w:rFonts w:cs="Arial"/>
                <w:b/>
                <w:sz w:val="24"/>
                <w:szCs w:val="24"/>
                <w:lang w:val="es-ES"/>
              </w:rPr>
            </w:pPr>
            <w:ins w:id="2444" w:author="Javier Kachuka" w:date="2019-11-06T09:51:00Z">
              <w:r w:rsidRPr="00EC5FEE">
                <w:rPr>
                  <w:rFonts w:cs="Arial"/>
                  <w:b/>
                  <w:sz w:val="24"/>
                  <w:szCs w:val="24"/>
                  <w:lang w:val="es-ES"/>
                </w:rPr>
                <w:t xml:space="preserve">Descripción </w:t>
              </w:r>
            </w:ins>
          </w:p>
        </w:tc>
        <w:tc>
          <w:tcPr>
            <w:tcW w:w="6706" w:type="dxa"/>
            <w:gridSpan w:val="2"/>
          </w:tcPr>
          <w:p w14:paraId="1F783E4A" w14:textId="3E2BEF2F" w:rsidR="004321A4" w:rsidRPr="00EC5FEE" w:rsidRDefault="004321A4" w:rsidP="004321A4">
            <w:pPr>
              <w:rPr>
                <w:ins w:id="2445" w:author="Javier Kachuka" w:date="2019-11-06T09:48:00Z"/>
                <w:rFonts w:cs="Arial"/>
                <w:sz w:val="24"/>
                <w:szCs w:val="24"/>
                <w:lang w:val="es-ES"/>
              </w:rPr>
            </w:pPr>
            <w:ins w:id="2446" w:author="Javier Kachuka" w:date="2019-11-06T09:51:00Z">
              <w:r w:rsidRPr="00EC5FEE">
                <w:rPr>
                  <w:rFonts w:cs="Arial"/>
                  <w:sz w:val="24"/>
                  <w:szCs w:val="24"/>
                  <w:lang w:val="es-ES"/>
                </w:rPr>
                <w:t xml:space="preserve">El </w:t>
              </w:r>
              <w:r>
                <w:rPr>
                  <w:rFonts w:cs="Arial"/>
                  <w:sz w:val="24"/>
                  <w:szCs w:val="24"/>
                  <w:lang w:val="es-ES"/>
                </w:rPr>
                <w:t>encargado de compras o administrador modifica los todos los detalles de un pedido</w:t>
              </w:r>
            </w:ins>
          </w:p>
        </w:tc>
      </w:tr>
      <w:tr w:rsidR="004321A4" w:rsidRPr="00EC5FEE" w14:paraId="0D829EEA" w14:textId="77777777" w:rsidTr="00DA4A60">
        <w:trPr>
          <w:ins w:id="2447" w:author="Javier Kachuka" w:date="2019-11-06T09:48:00Z"/>
        </w:trPr>
        <w:tc>
          <w:tcPr>
            <w:tcW w:w="2122" w:type="dxa"/>
            <w:shd w:val="clear" w:color="auto" w:fill="9CC2E5" w:themeFill="accent1" w:themeFillTint="99"/>
          </w:tcPr>
          <w:p w14:paraId="3C6D371B" w14:textId="75F9E043" w:rsidR="004321A4" w:rsidRPr="00EC5FEE" w:rsidRDefault="004321A4" w:rsidP="004321A4">
            <w:pPr>
              <w:rPr>
                <w:ins w:id="2448" w:author="Javier Kachuka" w:date="2019-11-06T09:48:00Z"/>
                <w:rFonts w:cs="Arial"/>
                <w:b/>
                <w:sz w:val="24"/>
                <w:szCs w:val="24"/>
                <w:lang w:val="es-ES"/>
              </w:rPr>
            </w:pPr>
            <w:ins w:id="2449" w:author="Javier Kachuka" w:date="2019-11-06T09:51:00Z">
              <w:r w:rsidRPr="00EC5FEE">
                <w:rPr>
                  <w:rFonts w:cs="Arial"/>
                  <w:b/>
                  <w:sz w:val="24"/>
                  <w:szCs w:val="24"/>
                  <w:lang w:val="es-ES"/>
                </w:rPr>
                <w:t>Referencia Cruzada</w:t>
              </w:r>
            </w:ins>
          </w:p>
        </w:tc>
        <w:tc>
          <w:tcPr>
            <w:tcW w:w="6706" w:type="dxa"/>
            <w:gridSpan w:val="2"/>
          </w:tcPr>
          <w:p w14:paraId="44E7D928" w14:textId="7E8EA739" w:rsidR="004321A4" w:rsidRPr="00EC5FEE" w:rsidRDefault="004321A4" w:rsidP="004321A4">
            <w:pPr>
              <w:rPr>
                <w:ins w:id="2450" w:author="Javier Kachuka" w:date="2019-11-06T09:48:00Z"/>
                <w:rFonts w:cs="Arial"/>
                <w:sz w:val="24"/>
                <w:szCs w:val="24"/>
                <w:lang w:val="es-ES"/>
              </w:rPr>
            </w:pPr>
            <w:ins w:id="2451" w:author="Javier Kachuka" w:date="2019-11-06T09:51:00Z">
              <w:r w:rsidRPr="00EC5FEE">
                <w:rPr>
                  <w:rFonts w:cs="Arial"/>
                  <w:sz w:val="24"/>
                  <w:szCs w:val="24"/>
                  <w:lang w:val="es-ES"/>
                </w:rPr>
                <w:t>RF</w:t>
              </w:r>
              <w:r>
                <w:rPr>
                  <w:rFonts w:cs="Arial"/>
                  <w:sz w:val="24"/>
                  <w:szCs w:val="24"/>
                  <w:lang w:val="es-ES"/>
                </w:rPr>
                <w:t>3.8</w:t>
              </w:r>
            </w:ins>
          </w:p>
        </w:tc>
      </w:tr>
      <w:tr w:rsidR="00924F0F" w:rsidRPr="00EC5FEE" w14:paraId="0DF15F53" w14:textId="77777777" w:rsidTr="00DA4A60">
        <w:trPr>
          <w:ins w:id="2452" w:author="Javier Kachuka" w:date="2019-11-06T09:48:00Z"/>
        </w:trPr>
        <w:tc>
          <w:tcPr>
            <w:tcW w:w="2122" w:type="dxa"/>
            <w:shd w:val="clear" w:color="auto" w:fill="9CC2E5" w:themeFill="accent1" w:themeFillTint="99"/>
          </w:tcPr>
          <w:p w14:paraId="67172024" w14:textId="77777777" w:rsidR="00924F0F" w:rsidRPr="00EC5FEE" w:rsidRDefault="00924F0F" w:rsidP="00DA4A60">
            <w:pPr>
              <w:rPr>
                <w:ins w:id="2453" w:author="Javier Kachuka" w:date="2019-11-06T09:48:00Z"/>
                <w:rFonts w:cs="Arial"/>
                <w:b/>
                <w:sz w:val="24"/>
                <w:szCs w:val="24"/>
                <w:lang w:val="es-ES"/>
              </w:rPr>
            </w:pPr>
            <w:ins w:id="2454" w:author="Javier Kachuka" w:date="2019-11-06T09:48:00Z">
              <w:r w:rsidRPr="00EC5FEE">
                <w:rPr>
                  <w:rFonts w:cs="Arial"/>
                  <w:b/>
                  <w:sz w:val="24"/>
                  <w:szCs w:val="24"/>
                  <w:lang w:val="es-ES"/>
                </w:rPr>
                <w:lastRenderedPageBreak/>
                <w:t xml:space="preserve">Precondición </w:t>
              </w:r>
            </w:ins>
          </w:p>
        </w:tc>
        <w:tc>
          <w:tcPr>
            <w:tcW w:w="6706" w:type="dxa"/>
            <w:gridSpan w:val="2"/>
          </w:tcPr>
          <w:p w14:paraId="7D38FA90" w14:textId="77777777" w:rsidR="00924F0F" w:rsidRPr="00EC5FEE" w:rsidRDefault="00924F0F" w:rsidP="00DA4A60">
            <w:pPr>
              <w:rPr>
                <w:ins w:id="2455" w:author="Javier Kachuka" w:date="2019-11-06T09:48:00Z"/>
                <w:rFonts w:cs="Arial"/>
                <w:sz w:val="24"/>
                <w:szCs w:val="24"/>
                <w:lang w:val="es-ES"/>
              </w:rPr>
            </w:pPr>
          </w:p>
        </w:tc>
      </w:tr>
      <w:tr w:rsidR="00924F0F" w:rsidRPr="00563768" w14:paraId="146FB2C2" w14:textId="77777777" w:rsidTr="00DA4A60">
        <w:trPr>
          <w:ins w:id="2456" w:author="Javier Kachuka" w:date="2019-11-06T09:48:00Z"/>
        </w:trPr>
        <w:tc>
          <w:tcPr>
            <w:tcW w:w="2122" w:type="dxa"/>
            <w:shd w:val="clear" w:color="auto" w:fill="9CC2E5" w:themeFill="accent1" w:themeFillTint="99"/>
          </w:tcPr>
          <w:p w14:paraId="7FE2B41D" w14:textId="77777777" w:rsidR="00924F0F" w:rsidRPr="00EC5FEE" w:rsidRDefault="00924F0F" w:rsidP="00DA4A60">
            <w:pPr>
              <w:rPr>
                <w:ins w:id="2457" w:author="Javier Kachuka" w:date="2019-11-06T09:48:00Z"/>
                <w:rFonts w:cs="Arial"/>
                <w:b/>
                <w:sz w:val="24"/>
                <w:szCs w:val="24"/>
                <w:lang w:val="es-ES"/>
              </w:rPr>
            </w:pPr>
            <w:ins w:id="2458" w:author="Javier Kachuka" w:date="2019-11-06T09:48:00Z">
              <w:r w:rsidRPr="00EC5FEE">
                <w:rPr>
                  <w:rFonts w:cs="Arial"/>
                  <w:b/>
                  <w:sz w:val="24"/>
                  <w:szCs w:val="24"/>
                  <w:lang w:val="es-ES"/>
                </w:rPr>
                <w:t xml:space="preserve">Poscondición </w:t>
              </w:r>
            </w:ins>
          </w:p>
        </w:tc>
        <w:tc>
          <w:tcPr>
            <w:tcW w:w="6706" w:type="dxa"/>
            <w:gridSpan w:val="2"/>
          </w:tcPr>
          <w:p w14:paraId="3724A8E2" w14:textId="7327546D" w:rsidR="00924F0F" w:rsidRPr="00EC5FEE" w:rsidRDefault="00924F0F">
            <w:pPr>
              <w:rPr>
                <w:ins w:id="2459" w:author="Javier Kachuka" w:date="2019-11-06T09:48:00Z"/>
                <w:rFonts w:cs="Arial"/>
                <w:sz w:val="24"/>
                <w:szCs w:val="24"/>
                <w:lang w:val="es-ES"/>
              </w:rPr>
            </w:pPr>
            <w:ins w:id="2460" w:author="Javier Kachuka" w:date="2019-11-06T09:48:00Z">
              <w:r>
                <w:rPr>
                  <w:rFonts w:cs="Arial"/>
                  <w:sz w:val="24"/>
                  <w:szCs w:val="24"/>
                  <w:lang w:val="es-ES"/>
                </w:rPr>
                <w:t>Se modificaron los detalles de un</w:t>
              </w:r>
            </w:ins>
            <w:ins w:id="2461" w:author="Javier Kachuka" w:date="2019-11-06T09:52:00Z">
              <w:r w:rsidR="004321A4">
                <w:rPr>
                  <w:rFonts w:cs="Arial"/>
                  <w:sz w:val="24"/>
                  <w:szCs w:val="24"/>
                  <w:lang w:val="es-ES"/>
                </w:rPr>
                <w:t xml:space="preserve"> pedido</w:t>
              </w:r>
            </w:ins>
            <w:ins w:id="2462" w:author="Javier Kachuka" w:date="2019-11-06T09:48:00Z">
              <w:r>
                <w:rPr>
                  <w:rFonts w:cs="Arial"/>
                  <w:sz w:val="24"/>
                  <w:szCs w:val="24"/>
                  <w:lang w:val="es-ES"/>
                </w:rPr>
                <w:t xml:space="preserve">. </w:t>
              </w:r>
            </w:ins>
          </w:p>
        </w:tc>
      </w:tr>
      <w:tr w:rsidR="00924F0F" w:rsidRPr="00A51454" w14:paraId="7BAD6156" w14:textId="77777777" w:rsidTr="00DA4A60">
        <w:trPr>
          <w:ins w:id="2463" w:author="Javier Kachuka" w:date="2019-11-06T09:48:00Z"/>
        </w:trPr>
        <w:tc>
          <w:tcPr>
            <w:tcW w:w="8828" w:type="dxa"/>
            <w:gridSpan w:val="3"/>
            <w:shd w:val="clear" w:color="auto" w:fill="9CC2E5" w:themeFill="accent1" w:themeFillTint="99"/>
          </w:tcPr>
          <w:p w14:paraId="1C2968FD" w14:textId="77777777" w:rsidR="00924F0F" w:rsidRPr="00EC5FEE" w:rsidRDefault="00924F0F" w:rsidP="00DA4A60">
            <w:pPr>
              <w:jc w:val="center"/>
              <w:rPr>
                <w:ins w:id="2464" w:author="Javier Kachuka" w:date="2019-11-06T09:48:00Z"/>
                <w:rFonts w:cs="Arial"/>
                <w:b/>
                <w:sz w:val="24"/>
                <w:szCs w:val="24"/>
                <w:lang w:val="es-ES"/>
              </w:rPr>
            </w:pPr>
            <w:ins w:id="2465" w:author="Javier Kachuka" w:date="2019-11-06T09:48:00Z">
              <w:r w:rsidRPr="00EC5FEE">
                <w:rPr>
                  <w:rFonts w:cs="Arial"/>
                  <w:b/>
                  <w:sz w:val="24"/>
                  <w:szCs w:val="24"/>
                  <w:lang w:val="es-ES"/>
                </w:rPr>
                <w:t>Curso Típico de Eventos</w:t>
              </w:r>
            </w:ins>
          </w:p>
        </w:tc>
      </w:tr>
      <w:tr w:rsidR="00924F0F" w:rsidRPr="00563768" w14:paraId="3A45A396" w14:textId="77777777" w:rsidTr="00DA4A60">
        <w:trPr>
          <w:ins w:id="2466" w:author="Javier Kachuka" w:date="2019-11-06T09:48:00Z"/>
        </w:trPr>
        <w:tc>
          <w:tcPr>
            <w:tcW w:w="4414" w:type="dxa"/>
            <w:gridSpan w:val="2"/>
          </w:tcPr>
          <w:p w14:paraId="457C1F9F" w14:textId="1E389E79" w:rsidR="00924F0F" w:rsidRPr="00EC5FEE" w:rsidRDefault="00924F0F">
            <w:pPr>
              <w:pStyle w:val="Prrafodelista"/>
              <w:numPr>
                <w:ilvl w:val="0"/>
                <w:numId w:val="41"/>
              </w:numPr>
              <w:jc w:val="both"/>
              <w:rPr>
                <w:ins w:id="2467" w:author="Javier Kachuka" w:date="2019-11-06T09:48:00Z"/>
                <w:rFonts w:cs="Arial"/>
                <w:sz w:val="24"/>
                <w:szCs w:val="24"/>
                <w:lang w:val="es-ES"/>
              </w:rPr>
            </w:pPr>
            <w:ins w:id="2468" w:author="Javier Kachuka" w:date="2019-11-06T09:48:00Z">
              <w:r>
                <w:rPr>
                  <w:rFonts w:cs="Arial"/>
                  <w:sz w:val="24"/>
                  <w:szCs w:val="24"/>
                  <w:lang w:val="es-ES"/>
                </w:rPr>
                <w:t xml:space="preserve">El caso de uso comienza cuando el </w:t>
              </w:r>
            </w:ins>
            <w:ins w:id="2469" w:author="Javier Kachuka" w:date="2019-11-06T09:52:00Z">
              <w:r w:rsidR="004321A4">
                <w:rPr>
                  <w:rFonts w:cs="Arial"/>
                  <w:sz w:val="24"/>
                  <w:szCs w:val="24"/>
                  <w:lang w:val="es-ES"/>
                </w:rPr>
                <w:t xml:space="preserve">encargado de compras o </w:t>
              </w:r>
            </w:ins>
            <w:ins w:id="2470" w:author="Javier Kachuka" w:date="2019-11-06T09:48:00Z">
              <w:r>
                <w:rPr>
                  <w:rFonts w:cs="Arial"/>
                  <w:sz w:val="24"/>
                  <w:szCs w:val="24"/>
                  <w:lang w:val="es-ES"/>
                </w:rPr>
                <w:t>administrador solicita modificar</w:t>
              </w:r>
            </w:ins>
            <w:ins w:id="2471" w:author="Javier Kachuka" w:date="2019-11-06T09:52:00Z">
              <w:r w:rsidR="004321A4">
                <w:rPr>
                  <w:rFonts w:cs="Arial"/>
                  <w:sz w:val="24"/>
                  <w:szCs w:val="24"/>
                  <w:lang w:val="es-ES"/>
                </w:rPr>
                <w:t xml:space="preserve"> un pedido</w:t>
              </w:r>
            </w:ins>
            <w:ins w:id="2472" w:author="Javier Kachuka" w:date="2019-11-06T09:48:00Z">
              <w:r>
                <w:rPr>
                  <w:rFonts w:cs="Arial"/>
                  <w:sz w:val="24"/>
                  <w:szCs w:val="24"/>
                  <w:lang w:val="es-ES"/>
                </w:rPr>
                <w:t>.</w:t>
              </w:r>
            </w:ins>
          </w:p>
        </w:tc>
        <w:tc>
          <w:tcPr>
            <w:tcW w:w="4414" w:type="dxa"/>
          </w:tcPr>
          <w:p w14:paraId="45D5E882" w14:textId="77777777" w:rsidR="00924F0F" w:rsidRPr="00EC5FEE" w:rsidRDefault="00924F0F" w:rsidP="00DA4A60">
            <w:pPr>
              <w:jc w:val="both"/>
              <w:rPr>
                <w:ins w:id="2473" w:author="Javier Kachuka" w:date="2019-11-06T09:48:00Z"/>
                <w:rFonts w:cs="Arial"/>
                <w:sz w:val="24"/>
                <w:szCs w:val="24"/>
                <w:lang w:val="es-ES"/>
              </w:rPr>
            </w:pPr>
          </w:p>
        </w:tc>
      </w:tr>
      <w:tr w:rsidR="00924F0F" w:rsidRPr="00563768" w14:paraId="3C30D693" w14:textId="77777777" w:rsidTr="00DA4A60">
        <w:trPr>
          <w:ins w:id="2474" w:author="Javier Kachuka" w:date="2019-11-06T09:48:00Z"/>
        </w:trPr>
        <w:tc>
          <w:tcPr>
            <w:tcW w:w="4414" w:type="dxa"/>
            <w:gridSpan w:val="2"/>
          </w:tcPr>
          <w:p w14:paraId="1CA17B99" w14:textId="77777777" w:rsidR="00924F0F" w:rsidRPr="00572E70" w:rsidRDefault="00924F0F" w:rsidP="00DA4A60">
            <w:pPr>
              <w:jc w:val="both"/>
              <w:rPr>
                <w:ins w:id="2475" w:author="Javier Kachuka" w:date="2019-11-06T09:48:00Z"/>
                <w:rFonts w:cs="Arial"/>
                <w:sz w:val="24"/>
                <w:szCs w:val="24"/>
                <w:lang w:val="es-ES"/>
              </w:rPr>
            </w:pPr>
          </w:p>
        </w:tc>
        <w:tc>
          <w:tcPr>
            <w:tcW w:w="4414" w:type="dxa"/>
          </w:tcPr>
          <w:p w14:paraId="7A0F68B5" w14:textId="7295C0EA" w:rsidR="00924F0F" w:rsidRPr="00572E70" w:rsidRDefault="00924F0F">
            <w:pPr>
              <w:pStyle w:val="Prrafodelista"/>
              <w:numPr>
                <w:ilvl w:val="0"/>
                <w:numId w:val="41"/>
              </w:numPr>
              <w:jc w:val="both"/>
              <w:rPr>
                <w:ins w:id="2476" w:author="Javier Kachuka" w:date="2019-11-06T09:48:00Z"/>
                <w:rFonts w:cs="Arial"/>
                <w:sz w:val="24"/>
                <w:szCs w:val="24"/>
                <w:lang w:val="es-ES"/>
              </w:rPr>
            </w:pPr>
            <w:ins w:id="2477" w:author="Javier Kachuka" w:date="2019-11-06T09:48:00Z">
              <w:r>
                <w:rPr>
                  <w:rFonts w:cs="Arial"/>
                  <w:sz w:val="24"/>
                  <w:szCs w:val="24"/>
                  <w:lang w:val="es-ES"/>
                </w:rPr>
                <w:t>El sistema muestra todos los datos correspondientes a ese</w:t>
              </w:r>
            </w:ins>
            <w:ins w:id="2478" w:author="Javier Kachuka" w:date="2019-11-06T09:52:00Z">
              <w:r w:rsidR="004321A4">
                <w:rPr>
                  <w:rFonts w:cs="Arial"/>
                  <w:sz w:val="24"/>
                  <w:szCs w:val="24"/>
                  <w:lang w:val="es-ES"/>
                </w:rPr>
                <w:t xml:space="preserve"> pedido</w:t>
              </w:r>
            </w:ins>
            <w:ins w:id="2479" w:author="Javier Kachuka" w:date="2019-11-06T09:48:00Z">
              <w:r>
                <w:rPr>
                  <w:rFonts w:cs="Arial"/>
                  <w:sz w:val="24"/>
                  <w:szCs w:val="24"/>
                  <w:lang w:val="es-ES"/>
                </w:rPr>
                <w:t>.</w:t>
              </w:r>
            </w:ins>
          </w:p>
        </w:tc>
      </w:tr>
      <w:tr w:rsidR="00924F0F" w:rsidRPr="00563768" w14:paraId="5465E63C" w14:textId="77777777" w:rsidTr="00DA4A60">
        <w:trPr>
          <w:ins w:id="2480" w:author="Javier Kachuka" w:date="2019-11-06T09:48:00Z"/>
        </w:trPr>
        <w:tc>
          <w:tcPr>
            <w:tcW w:w="4414" w:type="dxa"/>
            <w:gridSpan w:val="2"/>
          </w:tcPr>
          <w:p w14:paraId="38A491C1" w14:textId="5CE93265" w:rsidR="00924F0F" w:rsidRPr="00572E70" w:rsidRDefault="00924F0F">
            <w:pPr>
              <w:pStyle w:val="Prrafodelista"/>
              <w:numPr>
                <w:ilvl w:val="0"/>
                <w:numId w:val="41"/>
              </w:numPr>
              <w:jc w:val="both"/>
              <w:rPr>
                <w:ins w:id="2481" w:author="Javier Kachuka" w:date="2019-11-06T09:48:00Z"/>
                <w:rFonts w:cs="Arial"/>
                <w:sz w:val="24"/>
                <w:szCs w:val="24"/>
                <w:lang w:val="es-ES"/>
              </w:rPr>
            </w:pPr>
            <w:ins w:id="2482" w:author="Javier Kachuka" w:date="2019-11-06T09:48:00Z">
              <w:r>
                <w:rPr>
                  <w:rFonts w:cs="Arial"/>
                  <w:sz w:val="24"/>
                  <w:szCs w:val="24"/>
                  <w:lang w:val="es-ES"/>
                </w:rPr>
                <w:t>El</w:t>
              </w:r>
            </w:ins>
            <w:ins w:id="2483" w:author="Javier Kachuka" w:date="2019-11-06T10:14:00Z">
              <w:r w:rsidR="00630C05">
                <w:rPr>
                  <w:rFonts w:cs="Arial"/>
                  <w:sz w:val="24"/>
                  <w:szCs w:val="24"/>
                  <w:lang w:val="es-ES"/>
                </w:rPr>
                <w:t xml:space="preserve"> encargado de compras o</w:t>
              </w:r>
            </w:ins>
            <w:ins w:id="2484" w:author="Javier Kachuka" w:date="2019-11-06T09:48:00Z">
              <w:r>
                <w:rPr>
                  <w:rFonts w:cs="Arial"/>
                  <w:sz w:val="24"/>
                  <w:szCs w:val="24"/>
                  <w:lang w:val="es-ES"/>
                </w:rPr>
                <w:t xml:space="preserve"> administrador modifica los datos correspondientes.</w:t>
              </w:r>
            </w:ins>
          </w:p>
        </w:tc>
        <w:tc>
          <w:tcPr>
            <w:tcW w:w="4414" w:type="dxa"/>
          </w:tcPr>
          <w:p w14:paraId="1C78767A" w14:textId="77777777" w:rsidR="00924F0F" w:rsidRPr="00572E70" w:rsidRDefault="00924F0F" w:rsidP="00DA4A60">
            <w:pPr>
              <w:jc w:val="both"/>
              <w:rPr>
                <w:ins w:id="2485" w:author="Javier Kachuka" w:date="2019-11-06T09:48:00Z"/>
                <w:rFonts w:cs="Arial"/>
                <w:sz w:val="24"/>
                <w:szCs w:val="24"/>
                <w:lang w:val="es-ES"/>
              </w:rPr>
            </w:pPr>
          </w:p>
        </w:tc>
      </w:tr>
      <w:tr w:rsidR="00924F0F" w:rsidRPr="00563768" w14:paraId="44F1DE3E" w14:textId="77777777" w:rsidTr="00DA4A60">
        <w:trPr>
          <w:ins w:id="2486" w:author="Javier Kachuka" w:date="2019-11-06T09:48:00Z"/>
        </w:trPr>
        <w:tc>
          <w:tcPr>
            <w:tcW w:w="4414" w:type="dxa"/>
            <w:gridSpan w:val="2"/>
          </w:tcPr>
          <w:p w14:paraId="643E6350" w14:textId="77777777" w:rsidR="00924F0F" w:rsidRPr="00572E70" w:rsidRDefault="00924F0F" w:rsidP="00DA4A60">
            <w:pPr>
              <w:jc w:val="both"/>
              <w:rPr>
                <w:ins w:id="2487" w:author="Javier Kachuka" w:date="2019-11-06T09:48:00Z"/>
                <w:rFonts w:cs="Arial"/>
                <w:sz w:val="24"/>
                <w:szCs w:val="24"/>
                <w:lang w:val="es-ES"/>
              </w:rPr>
            </w:pPr>
          </w:p>
        </w:tc>
        <w:tc>
          <w:tcPr>
            <w:tcW w:w="4414" w:type="dxa"/>
          </w:tcPr>
          <w:p w14:paraId="4874D3E5" w14:textId="77777777" w:rsidR="00924F0F" w:rsidRPr="00572E70" w:rsidRDefault="00924F0F" w:rsidP="00924F0F">
            <w:pPr>
              <w:pStyle w:val="Prrafodelista"/>
              <w:numPr>
                <w:ilvl w:val="0"/>
                <w:numId w:val="41"/>
              </w:numPr>
              <w:jc w:val="both"/>
              <w:rPr>
                <w:ins w:id="2488" w:author="Javier Kachuka" w:date="2019-11-06T09:48:00Z"/>
                <w:rFonts w:cs="Arial"/>
                <w:sz w:val="24"/>
                <w:szCs w:val="24"/>
                <w:lang w:val="es-ES"/>
              </w:rPr>
            </w:pPr>
            <w:ins w:id="2489" w:author="Javier Kachuka" w:date="2019-11-06T09:48:00Z">
              <w:r>
                <w:rPr>
                  <w:rFonts w:cs="Arial"/>
                  <w:sz w:val="24"/>
                  <w:szCs w:val="24"/>
                  <w:lang w:val="es-ES"/>
                </w:rPr>
                <w:t>El sistema comprueba los datos, guarda los cambios y finaliza el caso de uso.</w:t>
              </w:r>
            </w:ins>
          </w:p>
        </w:tc>
      </w:tr>
      <w:tr w:rsidR="00924F0F" w:rsidRPr="00EC5FEE" w14:paraId="128FC956" w14:textId="77777777" w:rsidTr="00DA4A60">
        <w:trPr>
          <w:ins w:id="2490" w:author="Javier Kachuka" w:date="2019-11-06T09:48:00Z"/>
        </w:trPr>
        <w:tc>
          <w:tcPr>
            <w:tcW w:w="8828" w:type="dxa"/>
            <w:gridSpan w:val="3"/>
            <w:shd w:val="clear" w:color="auto" w:fill="9CC2E5" w:themeFill="accent1" w:themeFillTint="99"/>
          </w:tcPr>
          <w:p w14:paraId="0DE7D980" w14:textId="77777777" w:rsidR="00924F0F" w:rsidRPr="00EC5FEE" w:rsidRDefault="00924F0F" w:rsidP="00DA4A60">
            <w:pPr>
              <w:jc w:val="center"/>
              <w:rPr>
                <w:ins w:id="2491" w:author="Javier Kachuka" w:date="2019-11-06T09:48:00Z"/>
                <w:rFonts w:cs="Arial"/>
                <w:sz w:val="24"/>
                <w:szCs w:val="24"/>
                <w:lang w:val="es-ES"/>
              </w:rPr>
            </w:pPr>
            <w:ins w:id="2492"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563768" w14:paraId="2A05E02A" w14:textId="77777777" w:rsidTr="00DA4A60">
        <w:trPr>
          <w:ins w:id="2493" w:author="Javier Kachuka" w:date="2019-11-06T09:48:00Z"/>
        </w:trPr>
        <w:tc>
          <w:tcPr>
            <w:tcW w:w="4414" w:type="dxa"/>
            <w:gridSpan w:val="2"/>
          </w:tcPr>
          <w:p w14:paraId="312BA6CF" w14:textId="77777777" w:rsidR="00924F0F" w:rsidRPr="00EC5FEE" w:rsidRDefault="00924F0F" w:rsidP="00DA4A60">
            <w:pPr>
              <w:jc w:val="both"/>
              <w:rPr>
                <w:ins w:id="2494" w:author="Javier Kachuka" w:date="2019-11-06T09:48:00Z"/>
                <w:rFonts w:cs="Arial"/>
                <w:b/>
                <w:sz w:val="24"/>
                <w:szCs w:val="24"/>
                <w:lang w:val="es-ES"/>
              </w:rPr>
            </w:pPr>
          </w:p>
        </w:tc>
        <w:tc>
          <w:tcPr>
            <w:tcW w:w="4414" w:type="dxa"/>
          </w:tcPr>
          <w:p w14:paraId="72AB205F" w14:textId="77777777" w:rsidR="00924F0F" w:rsidRPr="00EC5FEE" w:rsidRDefault="00924F0F" w:rsidP="00DA4A60">
            <w:pPr>
              <w:jc w:val="both"/>
              <w:rPr>
                <w:ins w:id="2495" w:author="Javier Kachuka" w:date="2019-11-06T09:48:00Z"/>
                <w:rFonts w:cs="Arial"/>
                <w:sz w:val="24"/>
                <w:szCs w:val="24"/>
                <w:lang w:val="es-ES"/>
              </w:rPr>
            </w:pPr>
            <w:ins w:id="2496" w:author="Javier Kachuka" w:date="2019-11-06T09:48:00Z">
              <w:r>
                <w:rPr>
                  <w:rFonts w:cs="Arial"/>
                  <w:sz w:val="24"/>
                  <w:szCs w:val="24"/>
                  <w:lang w:val="es-ES"/>
                </w:rPr>
                <w:t>4.1 Si los datos no son correctos el sistema solicita que se vuelvan a ingresar.</w:t>
              </w:r>
            </w:ins>
          </w:p>
        </w:tc>
      </w:tr>
    </w:tbl>
    <w:p w14:paraId="1A81B3B1" w14:textId="6B41286B" w:rsidR="00930009" w:rsidRDefault="00930009" w:rsidP="00431D6D">
      <w:pPr>
        <w:rPr>
          <w:lang w:val="es-ES"/>
        </w:rPr>
      </w:pPr>
    </w:p>
    <w:p w14:paraId="3DB86EE8" w14:textId="77777777" w:rsidR="00930009" w:rsidRDefault="00930009" w:rsidP="00431D6D">
      <w:pPr>
        <w:rPr>
          <w:ins w:id="2497"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563768" w14:paraId="0F210B51" w14:textId="77777777" w:rsidTr="00DA4A60">
        <w:trPr>
          <w:ins w:id="2498" w:author="Javier Kachuka" w:date="2019-11-06T09:48:00Z"/>
        </w:trPr>
        <w:tc>
          <w:tcPr>
            <w:tcW w:w="2122" w:type="dxa"/>
            <w:shd w:val="clear" w:color="auto" w:fill="9CC2E5" w:themeFill="accent1" w:themeFillTint="99"/>
          </w:tcPr>
          <w:p w14:paraId="3F4F6CD6" w14:textId="4B8E51E2" w:rsidR="004321A4" w:rsidRPr="00EC5FEE" w:rsidRDefault="004321A4" w:rsidP="004321A4">
            <w:pPr>
              <w:rPr>
                <w:ins w:id="2499" w:author="Javier Kachuka" w:date="2019-11-06T09:48:00Z"/>
                <w:rFonts w:cs="Arial"/>
                <w:b/>
                <w:sz w:val="24"/>
                <w:szCs w:val="24"/>
                <w:lang w:val="es-ES"/>
              </w:rPr>
            </w:pPr>
            <w:ins w:id="2500" w:author="Javier Kachuka" w:date="2019-11-06T09:53:00Z">
              <w:r w:rsidRPr="00EC5FEE">
                <w:rPr>
                  <w:rFonts w:cs="Arial"/>
                  <w:b/>
                  <w:sz w:val="24"/>
                  <w:szCs w:val="24"/>
                  <w:lang w:val="es-ES"/>
                </w:rPr>
                <w:t>Caso de uso</w:t>
              </w:r>
            </w:ins>
          </w:p>
        </w:tc>
        <w:tc>
          <w:tcPr>
            <w:tcW w:w="6706" w:type="dxa"/>
            <w:gridSpan w:val="2"/>
          </w:tcPr>
          <w:p w14:paraId="650F1838" w14:textId="4ACF6C11" w:rsidR="004321A4" w:rsidRPr="00EC5FEE" w:rsidRDefault="004321A4" w:rsidP="004321A4">
            <w:pPr>
              <w:rPr>
                <w:ins w:id="2501" w:author="Javier Kachuka" w:date="2019-11-06T09:48:00Z"/>
                <w:rFonts w:cs="Arial"/>
                <w:sz w:val="24"/>
                <w:szCs w:val="24"/>
                <w:lang w:val="es-ES"/>
              </w:rPr>
            </w:pPr>
            <w:ins w:id="2502" w:author="Javier Kachuka" w:date="2019-11-06T09:53:00Z">
              <w:r>
                <w:rPr>
                  <w:rFonts w:cs="Arial"/>
                  <w:sz w:val="24"/>
                  <w:szCs w:val="24"/>
                  <w:lang w:val="es-ES"/>
                </w:rPr>
                <w:t>Eliminar Pedido (ABM de Pedido)</w:t>
              </w:r>
            </w:ins>
          </w:p>
        </w:tc>
      </w:tr>
      <w:tr w:rsidR="004321A4" w:rsidRPr="00A51454" w14:paraId="20F41BB4" w14:textId="77777777" w:rsidTr="00DA4A60">
        <w:trPr>
          <w:ins w:id="2503" w:author="Javier Kachuka" w:date="2019-11-06T09:48:00Z"/>
        </w:trPr>
        <w:tc>
          <w:tcPr>
            <w:tcW w:w="2122" w:type="dxa"/>
            <w:shd w:val="clear" w:color="auto" w:fill="9CC2E5" w:themeFill="accent1" w:themeFillTint="99"/>
          </w:tcPr>
          <w:p w14:paraId="01BBD648" w14:textId="2DB195FF" w:rsidR="004321A4" w:rsidRPr="00EC5FEE" w:rsidRDefault="004321A4" w:rsidP="004321A4">
            <w:pPr>
              <w:rPr>
                <w:ins w:id="2504" w:author="Javier Kachuka" w:date="2019-11-06T09:48:00Z"/>
                <w:rFonts w:cs="Arial"/>
                <w:b/>
                <w:sz w:val="24"/>
                <w:szCs w:val="24"/>
                <w:lang w:val="es-ES"/>
              </w:rPr>
            </w:pPr>
            <w:ins w:id="2505" w:author="Javier Kachuka" w:date="2019-11-06T09:53:00Z">
              <w:r w:rsidRPr="00EC5FEE">
                <w:rPr>
                  <w:rFonts w:cs="Arial"/>
                  <w:b/>
                  <w:sz w:val="24"/>
                  <w:szCs w:val="24"/>
                  <w:lang w:val="es-ES"/>
                </w:rPr>
                <w:t>Actor</w:t>
              </w:r>
            </w:ins>
          </w:p>
        </w:tc>
        <w:tc>
          <w:tcPr>
            <w:tcW w:w="6706" w:type="dxa"/>
            <w:gridSpan w:val="2"/>
          </w:tcPr>
          <w:p w14:paraId="1E182FF2" w14:textId="114B9E24" w:rsidR="004321A4" w:rsidRPr="00EC5FEE" w:rsidRDefault="004321A4" w:rsidP="004321A4">
            <w:pPr>
              <w:rPr>
                <w:ins w:id="2506" w:author="Javier Kachuka" w:date="2019-11-06T09:48:00Z"/>
                <w:rFonts w:cs="Arial"/>
                <w:sz w:val="24"/>
                <w:szCs w:val="24"/>
                <w:lang w:val="es-ES"/>
              </w:rPr>
            </w:pPr>
            <w:ins w:id="2507" w:author="Javier Kachuka" w:date="2019-11-06T09:53:00Z">
              <w:r>
                <w:rPr>
                  <w:rFonts w:cs="Arial"/>
                  <w:sz w:val="24"/>
                  <w:szCs w:val="24"/>
                  <w:lang w:val="es-ES"/>
                </w:rPr>
                <w:t>Encargado de compras, administrador</w:t>
              </w:r>
            </w:ins>
          </w:p>
        </w:tc>
      </w:tr>
      <w:tr w:rsidR="004321A4" w:rsidRPr="00563768" w14:paraId="1BC8EAD4" w14:textId="77777777" w:rsidTr="00DA4A60">
        <w:trPr>
          <w:ins w:id="2508" w:author="Javier Kachuka" w:date="2019-11-06T09:48:00Z"/>
        </w:trPr>
        <w:tc>
          <w:tcPr>
            <w:tcW w:w="2122" w:type="dxa"/>
            <w:shd w:val="clear" w:color="auto" w:fill="9CC2E5" w:themeFill="accent1" w:themeFillTint="99"/>
          </w:tcPr>
          <w:p w14:paraId="4FD78921" w14:textId="691EECB5" w:rsidR="004321A4" w:rsidRPr="00EC5FEE" w:rsidRDefault="004321A4" w:rsidP="004321A4">
            <w:pPr>
              <w:rPr>
                <w:ins w:id="2509" w:author="Javier Kachuka" w:date="2019-11-06T09:48:00Z"/>
                <w:rFonts w:cs="Arial"/>
                <w:b/>
                <w:sz w:val="24"/>
                <w:szCs w:val="24"/>
                <w:lang w:val="es-ES"/>
              </w:rPr>
            </w:pPr>
            <w:ins w:id="2510" w:author="Javier Kachuka" w:date="2019-11-06T09:53:00Z">
              <w:r w:rsidRPr="00EC5FEE">
                <w:rPr>
                  <w:rFonts w:cs="Arial"/>
                  <w:b/>
                  <w:sz w:val="24"/>
                  <w:szCs w:val="24"/>
                  <w:lang w:val="es-ES"/>
                </w:rPr>
                <w:t xml:space="preserve">Descripción </w:t>
              </w:r>
            </w:ins>
          </w:p>
        </w:tc>
        <w:tc>
          <w:tcPr>
            <w:tcW w:w="6706" w:type="dxa"/>
            <w:gridSpan w:val="2"/>
          </w:tcPr>
          <w:p w14:paraId="1AB48E6F" w14:textId="2ED8B40D" w:rsidR="004321A4" w:rsidRPr="00EC5FEE" w:rsidRDefault="004321A4" w:rsidP="004321A4">
            <w:pPr>
              <w:rPr>
                <w:ins w:id="2511" w:author="Javier Kachuka" w:date="2019-11-06T09:48:00Z"/>
                <w:rFonts w:cs="Arial"/>
                <w:sz w:val="24"/>
                <w:szCs w:val="24"/>
                <w:lang w:val="es-ES"/>
              </w:rPr>
            </w:pPr>
            <w:ins w:id="2512" w:author="Javier Kachuka" w:date="2019-11-06T09:53:00Z">
              <w:r w:rsidRPr="00EC5FEE">
                <w:rPr>
                  <w:rFonts w:cs="Arial"/>
                  <w:sz w:val="24"/>
                  <w:szCs w:val="24"/>
                  <w:lang w:val="es-ES"/>
                </w:rPr>
                <w:t>El</w:t>
              </w:r>
              <w:r>
                <w:rPr>
                  <w:rFonts w:cs="Arial"/>
                  <w:sz w:val="24"/>
                  <w:szCs w:val="24"/>
                  <w:lang w:val="es-ES"/>
                </w:rPr>
                <w:t xml:space="preserve"> encargado de compras o administrador puede eliminar un pedido del sistema</w:t>
              </w:r>
            </w:ins>
          </w:p>
        </w:tc>
      </w:tr>
      <w:tr w:rsidR="004321A4" w:rsidRPr="00EC5FEE" w14:paraId="2468EBF8" w14:textId="77777777" w:rsidTr="00DA4A60">
        <w:trPr>
          <w:ins w:id="2513" w:author="Javier Kachuka" w:date="2019-11-06T09:48:00Z"/>
        </w:trPr>
        <w:tc>
          <w:tcPr>
            <w:tcW w:w="2122" w:type="dxa"/>
            <w:shd w:val="clear" w:color="auto" w:fill="9CC2E5" w:themeFill="accent1" w:themeFillTint="99"/>
          </w:tcPr>
          <w:p w14:paraId="05E58AD4" w14:textId="58D55E91" w:rsidR="004321A4" w:rsidRPr="00EC5FEE" w:rsidRDefault="004321A4" w:rsidP="004321A4">
            <w:pPr>
              <w:rPr>
                <w:ins w:id="2514" w:author="Javier Kachuka" w:date="2019-11-06T09:48:00Z"/>
                <w:rFonts w:cs="Arial"/>
                <w:b/>
                <w:sz w:val="24"/>
                <w:szCs w:val="24"/>
                <w:lang w:val="es-ES"/>
              </w:rPr>
            </w:pPr>
            <w:ins w:id="2515" w:author="Javier Kachuka" w:date="2019-11-06T09:53:00Z">
              <w:r w:rsidRPr="00EC5FEE">
                <w:rPr>
                  <w:rFonts w:cs="Arial"/>
                  <w:b/>
                  <w:sz w:val="24"/>
                  <w:szCs w:val="24"/>
                  <w:lang w:val="es-ES"/>
                </w:rPr>
                <w:t>Referencia Cruzada</w:t>
              </w:r>
            </w:ins>
          </w:p>
        </w:tc>
        <w:tc>
          <w:tcPr>
            <w:tcW w:w="6706" w:type="dxa"/>
            <w:gridSpan w:val="2"/>
          </w:tcPr>
          <w:p w14:paraId="520BA940" w14:textId="00E290B0" w:rsidR="004321A4" w:rsidRPr="00EC5FEE" w:rsidRDefault="004321A4" w:rsidP="004321A4">
            <w:pPr>
              <w:rPr>
                <w:ins w:id="2516" w:author="Javier Kachuka" w:date="2019-11-06T09:48:00Z"/>
                <w:rFonts w:cs="Arial"/>
                <w:sz w:val="24"/>
                <w:szCs w:val="24"/>
                <w:lang w:val="es-ES"/>
              </w:rPr>
            </w:pPr>
            <w:ins w:id="2517" w:author="Javier Kachuka" w:date="2019-11-06T09:53:00Z">
              <w:r w:rsidRPr="00EC5FEE">
                <w:rPr>
                  <w:rFonts w:cs="Arial"/>
                  <w:sz w:val="24"/>
                  <w:szCs w:val="24"/>
                  <w:lang w:val="es-ES"/>
                </w:rPr>
                <w:t>RF</w:t>
              </w:r>
              <w:r>
                <w:rPr>
                  <w:rFonts w:cs="Arial"/>
                  <w:sz w:val="24"/>
                  <w:szCs w:val="24"/>
                  <w:lang w:val="es-ES"/>
                </w:rPr>
                <w:t>3.9</w:t>
              </w:r>
            </w:ins>
          </w:p>
        </w:tc>
      </w:tr>
      <w:tr w:rsidR="00924F0F" w:rsidRPr="00A51454" w14:paraId="3F7BDD42" w14:textId="77777777" w:rsidTr="00DA4A60">
        <w:trPr>
          <w:ins w:id="2518" w:author="Javier Kachuka" w:date="2019-11-06T09:48:00Z"/>
        </w:trPr>
        <w:tc>
          <w:tcPr>
            <w:tcW w:w="2122" w:type="dxa"/>
            <w:shd w:val="clear" w:color="auto" w:fill="9CC2E5" w:themeFill="accent1" w:themeFillTint="99"/>
          </w:tcPr>
          <w:p w14:paraId="68315C43" w14:textId="77777777" w:rsidR="00924F0F" w:rsidRPr="00EC5FEE" w:rsidRDefault="00924F0F" w:rsidP="00DA4A60">
            <w:pPr>
              <w:rPr>
                <w:ins w:id="2519" w:author="Javier Kachuka" w:date="2019-11-06T09:48:00Z"/>
                <w:rFonts w:cs="Arial"/>
                <w:b/>
                <w:sz w:val="24"/>
                <w:szCs w:val="24"/>
                <w:lang w:val="es-ES"/>
              </w:rPr>
            </w:pPr>
            <w:ins w:id="2520" w:author="Javier Kachuka" w:date="2019-11-06T09:48:00Z">
              <w:r w:rsidRPr="00EC5FEE">
                <w:rPr>
                  <w:rFonts w:cs="Arial"/>
                  <w:b/>
                  <w:sz w:val="24"/>
                  <w:szCs w:val="24"/>
                  <w:lang w:val="es-ES"/>
                </w:rPr>
                <w:t xml:space="preserve">Precondición </w:t>
              </w:r>
            </w:ins>
          </w:p>
        </w:tc>
        <w:tc>
          <w:tcPr>
            <w:tcW w:w="6706" w:type="dxa"/>
            <w:gridSpan w:val="2"/>
          </w:tcPr>
          <w:p w14:paraId="48AD6801" w14:textId="28B24DF2" w:rsidR="00924F0F" w:rsidRPr="00EC5FEE" w:rsidRDefault="00924F0F">
            <w:pPr>
              <w:rPr>
                <w:ins w:id="2521" w:author="Javier Kachuka" w:date="2019-11-06T09:48:00Z"/>
                <w:rFonts w:cs="Arial"/>
                <w:sz w:val="24"/>
                <w:szCs w:val="24"/>
                <w:lang w:val="es-ES"/>
              </w:rPr>
            </w:pPr>
            <w:ins w:id="2522" w:author="Javier Kachuka" w:date="2019-11-06T09:48:00Z">
              <w:r>
                <w:rPr>
                  <w:rFonts w:cs="Arial"/>
                  <w:sz w:val="24"/>
                  <w:szCs w:val="24"/>
                  <w:lang w:val="es-ES"/>
                </w:rPr>
                <w:t>Debe existir un</w:t>
              </w:r>
            </w:ins>
            <w:ins w:id="2523" w:author="Javier Kachuka" w:date="2019-11-06T09:53:00Z">
              <w:r w:rsidR="004321A4">
                <w:rPr>
                  <w:rFonts w:cs="Arial"/>
                  <w:sz w:val="24"/>
                  <w:szCs w:val="24"/>
                  <w:lang w:val="es-ES"/>
                </w:rPr>
                <w:t xml:space="preserve"> pedido</w:t>
              </w:r>
            </w:ins>
            <w:ins w:id="2524" w:author="Javier Kachuka" w:date="2019-11-06T09:48:00Z">
              <w:r>
                <w:rPr>
                  <w:rFonts w:cs="Arial"/>
                  <w:sz w:val="24"/>
                  <w:szCs w:val="24"/>
                  <w:lang w:val="es-ES"/>
                </w:rPr>
                <w:t>.</w:t>
              </w:r>
            </w:ins>
          </w:p>
        </w:tc>
      </w:tr>
      <w:tr w:rsidR="00924F0F" w:rsidRPr="00563768" w14:paraId="59A0CD98" w14:textId="77777777" w:rsidTr="00DA4A60">
        <w:trPr>
          <w:ins w:id="2525" w:author="Javier Kachuka" w:date="2019-11-06T09:48:00Z"/>
        </w:trPr>
        <w:tc>
          <w:tcPr>
            <w:tcW w:w="2122" w:type="dxa"/>
            <w:shd w:val="clear" w:color="auto" w:fill="9CC2E5" w:themeFill="accent1" w:themeFillTint="99"/>
          </w:tcPr>
          <w:p w14:paraId="0DE4003A" w14:textId="77777777" w:rsidR="00924F0F" w:rsidRPr="00EC5FEE" w:rsidRDefault="00924F0F" w:rsidP="00DA4A60">
            <w:pPr>
              <w:rPr>
                <w:ins w:id="2526" w:author="Javier Kachuka" w:date="2019-11-06T09:48:00Z"/>
                <w:rFonts w:cs="Arial"/>
                <w:b/>
                <w:sz w:val="24"/>
                <w:szCs w:val="24"/>
                <w:lang w:val="es-ES"/>
              </w:rPr>
            </w:pPr>
            <w:ins w:id="2527" w:author="Javier Kachuka" w:date="2019-11-06T09:48:00Z">
              <w:r w:rsidRPr="00EC5FEE">
                <w:rPr>
                  <w:rFonts w:cs="Arial"/>
                  <w:b/>
                  <w:sz w:val="24"/>
                  <w:szCs w:val="24"/>
                  <w:lang w:val="es-ES"/>
                </w:rPr>
                <w:t xml:space="preserve">Poscondición </w:t>
              </w:r>
            </w:ins>
          </w:p>
        </w:tc>
        <w:tc>
          <w:tcPr>
            <w:tcW w:w="6706" w:type="dxa"/>
            <w:gridSpan w:val="2"/>
          </w:tcPr>
          <w:p w14:paraId="7EE95CFA" w14:textId="3A0E4A3B" w:rsidR="00924F0F" w:rsidRPr="003003BF" w:rsidRDefault="00924F0F">
            <w:pPr>
              <w:rPr>
                <w:ins w:id="2528" w:author="Javier Kachuka" w:date="2019-11-06T09:48:00Z"/>
                <w:rFonts w:cs="Arial"/>
                <w:sz w:val="24"/>
                <w:szCs w:val="24"/>
                <w:lang w:val="es-ES"/>
              </w:rPr>
            </w:pPr>
            <w:ins w:id="2529" w:author="Javier Kachuka" w:date="2019-11-06T09:48:00Z">
              <w:r>
                <w:rPr>
                  <w:rFonts w:cs="Arial"/>
                  <w:sz w:val="24"/>
                  <w:szCs w:val="24"/>
                  <w:lang w:val="es-ES"/>
                </w:rPr>
                <w:t>Se eliminó un</w:t>
              </w:r>
            </w:ins>
            <w:ins w:id="2530" w:author="Javier Kachuka" w:date="2019-11-06T09:53:00Z">
              <w:r w:rsidR="004321A4">
                <w:rPr>
                  <w:rFonts w:cs="Arial"/>
                  <w:sz w:val="24"/>
                  <w:szCs w:val="24"/>
                  <w:lang w:val="es-ES"/>
                </w:rPr>
                <w:t xml:space="preserve"> pedido</w:t>
              </w:r>
            </w:ins>
            <w:ins w:id="2531" w:author="Javier Kachuka" w:date="2019-11-06T09:48:00Z">
              <w:r>
                <w:rPr>
                  <w:rFonts w:cs="Arial"/>
                  <w:sz w:val="24"/>
                  <w:szCs w:val="24"/>
                  <w:lang w:val="es-ES"/>
                </w:rPr>
                <w:t xml:space="preserve"> del sistema.</w:t>
              </w:r>
            </w:ins>
          </w:p>
        </w:tc>
      </w:tr>
      <w:tr w:rsidR="00924F0F" w:rsidRPr="00EC5FEE" w14:paraId="4994CDBA" w14:textId="77777777" w:rsidTr="00DA4A60">
        <w:trPr>
          <w:ins w:id="2532" w:author="Javier Kachuka" w:date="2019-11-06T09:48:00Z"/>
        </w:trPr>
        <w:tc>
          <w:tcPr>
            <w:tcW w:w="8828" w:type="dxa"/>
            <w:gridSpan w:val="3"/>
            <w:shd w:val="clear" w:color="auto" w:fill="9CC2E5" w:themeFill="accent1" w:themeFillTint="99"/>
          </w:tcPr>
          <w:p w14:paraId="08FC13EB" w14:textId="77777777" w:rsidR="00924F0F" w:rsidRPr="00EC5FEE" w:rsidRDefault="00924F0F" w:rsidP="00DA4A60">
            <w:pPr>
              <w:jc w:val="center"/>
              <w:rPr>
                <w:ins w:id="2533" w:author="Javier Kachuka" w:date="2019-11-06T09:48:00Z"/>
                <w:rFonts w:cs="Arial"/>
                <w:b/>
                <w:sz w:val="24"/>
                <w:szCs w:val="24"/>
                <w:lang w:val="es-ES"/>
              </w:rPr>
            </w:pPr>
            <w:ins w:id="2534" w:author="Javier Kachuka" w:date="2019-11-06T09:48:00Z">
              <w:r w:rsidRPr="00EC5FEE">
                <w:rPr>
                  <w:rFonts w:cs="Arial"/>
                  <w:b/>
                  <w:sz w:val="24"/>
                  <w:szCs w:val="24"/>
                  <w:lang w:val="es-ES"/>
                </w:rPr>
                <w:t>Curso Típico de Eventos</w:t>
              </w:r>
            </w:ins>
          </w:p>
        </w:tc>
      </w:tr>
      <w:tr w:rsidR="00924F0F" w:rsidRPr="00563768" w14:paraId="767CA1D5" w14:textId="77777777" w:rsidTr="00DA4A60">
        <w:trPr>
          <w:ins w:id="2535" w:author="Javier Kachuka" w:date="2019-11-06T09:48:00Z"/>
        </w:trPr>
        <w:tc>
          <w:tcPr>
            <w:tcW w:w="4414" w:type="dxa"/>
            <w:gridSpan w:val="2"/>
          </w:tcPr>
          <w:p w14:paraId="6CA52A9D" w14:textId="4AD17389" w:rsidR="00924F0F" w:rsidRPr="00A51454" w:rsidRDefault="00924F0F">
            <w:pPr>
              <w:pStyle w:val="Prrafodelista"/>
              <w:numPr>
                <w:ilvl w:val="0"/>
                <w:numId w:val="42"/>
              </w:numPr>
              <w:jc w:val="both"/>
              <w:rPr>
                <w:ins w:id="2536" w:author="Javier Kachuka" w:date="2019-11-06T09:48:00Z"/>
                <w:rFonts w:cs="Arial"/>
                <w:sz w:val="24"/>
                <w:szCs w:val="24"/>
                <w:lang w:val="es-ES"/>
              </w:rPr>
            </w:pPr>
            <w:ins w:id="2537" w:author="Javier Kachuka" w:date="2019-11-06T09:48:00Z">
              <w:r w:rsidRPr="00A51454">
                <w:rPr>
                  <w:rFonts w:cs="Arial"/>
                  <w:sz w:val="24"/>
                  <w:szCs w:val="24"/>
                  <w:lang w:val="es-ES"/>
                </w:rPr>
                <w:t xml:space="preserve">El caso de uso comienza cuando el </w:t>
              </w:r>
            </w:ins>
            <w:ins w:id="2538" w:author="Javier Kachuka" w:date="2019-11-06T09:53:00Z">
              <w:r w:rsidR="004321A4">
                <w:rPr>
                  <w:rFonts w:cs="Arial"/>
                  <w:sz w:val="24"/>
                  <w:szCs w:val="24"/>
                  <w:lang w:val="es-ES"/>
                </w:rPr>
                <w:t xml:space="preserve">encargado de compras o </w:t>
              </w:r>
            </w:ins>
            <w:ins w:id="2539" w:author="Javier Kachuka" w:date="2019-11-06T09:48:00Z">
              <w:r w:rsidRPr="00A51454">
                <w:rPr>
                  <w:rFonts w:cs="Arial"/>
                  <w:sz w:val="24"/>
                  <w:szCs w:val="24"/>
                  <w:lang w:val="es-ES"/>
                </w:rPr>
                <w:t xml:space="preserve">administrador </w:t>
              </w:r>
              <w:r>
                <w:rPr>
                  <w:rFonts w:cs="Arial"/>
                  <w:sz w:val="24"/>
                  <w:szCs w:val="24"/>
                  <w:lang w:val="es-ES"/>
                </w:rPr>
                <w:t>solicita eliminar un</w:t>
              </w:r>
            </w:ins>
            <w:ins w:id="2540" w:author="Javier Kachuka" w:date="2019-11-06T09:53:00Z">
              <w:r w:rsidR="004321A4">
                <w:rPr>
                  <w:rFonts w:cs="Arial"/>
                  <w:sz w:val="24"/>
                  <w:szCs w:val="24"/>
                  <w:lang w:val="es-ES"/>
                </w:rPr>
                <w:t xml:space="preserve"> pedido</w:t>
              </w:r>
            </w:ins>
            <w:ins w:id="2541" w:author="Javier Kachuka" w:date="2019-11-06T09:48:00Z">
              <w:r>
                <w:rPr>
                  <w:rFonts w:cs="Arial"/>
                  <w:sz w:val="24"/>
                  <w:szCs w:val="24"/>
                  <w:lang w:val="es-ES"/>
                </w:rPr>
                <w:t>.</w:t>
              </w:r>
            </w:ins>
          </w:p>
        </w:tc>
        <w:tc>
          <w:tcPr>
            <w:tcW w:w="4414" w:type="dxa"/>
          </w:tcPr>
          <w:p w14:paraId="1760C545" w14:textId="77777777" w:rsidR="00924F0F" w:rsidRPr="00EC5FEE" w:rsidRDefault="00924F0F" w:rsidP="00DA4A60">
            <w:pPr>
              <w:jc w:val="both"/>
              <w:rPr>
                <w:ins w:id="2542" w:author="Javier Kachuka" w:date="2019-11-06T09:48:00Z"/>
                <w:rFonts w:cs="Arial"/>
                <w:sz w:val="24"/>
                <w:szCs w:val="24"/>
                <w:lang w:val="es-ES"/>
              </w:rPr>
            </w:pPr>
          </w:p>
        </w:tc>
      </w:tr>
      <w:tr w:rsidR="00924F0F" w:rsidRPr="00563768" w14:paraId="7FA6E487" w14:textId="77777777" w:rsidTr="00DA4A60">
        <w:trPr>
          <w:ins w:id="2543" w:author="Javier Kachuka" w:date="2019-11-06T09:48:00Z"/>
        </w:trPr>
        <w:tc>
          <w:tcPr>
            <w:tcW w:w="4414" w:type="dxa"/>
            <w:gridSpan w:val="2"/>
          </w:tcPr>
          <w:p w14:paraId="46D7B6F5" w14:textId="77777777" w:rsidR="00924F0F" w:rsidRPr="009F649C" w:rsidRDefault="00924F0F" w:rsidP="00DA4A60">
            <w:pPr>
              <w:jc w:val="both"/>
              <w:rPr>
                <w:ins w:id="2544" w:author="Javier Kachuka" w:date="2019-11-06T09:48:00Z"/>
                <w:rFonts w:cs="Arial"/>
                <w:sz w:val="24"/>
                <w:szCs w:val="24"/>
                <w:lang w:val="es-ES"/>
              </w:rPr>
            </w:pPr>
          </w:p>
        </w:tc>
        <w:tc>
          <w:tcPr>
            <w:tcW w:w="4414" w:type="dxa"/>
          </w:tcPr>
          <w:p w14:paraId="5C929D3C" w14:textId="2DB7C72D" w:rsidR="00924F0F" w:rsidRPr="009F649C" w:rsidRDefault="00924F0F">
            <w:pPr>
              <w:pStyle w:val="Prrafodelista"/>
              <w:numPr>
                <w:ilvl w:val="0"/>
                <w:numId w:val="42"/>
              </w:numPr>
              <w:jc w:val="both"/>
              <w:rPr>
                <w:ins w:id="2545" w:author="Javier Kachuka" w:date="2019-11-06T09:48:00Z"/>
                <w:rFonts w:cs="Arial"/>
                <w:sz w:val="24"/>
                <w:szCs w:val="24"/>
                <w:lang w:val="es-ES"/>
              </w:rPr>
            </w:pPr>
            <w:ins w:id="2546" w:author="Javier Kachuka" w:date="2019-11-06T09:48:00Z">
              <w:r>
                <w:rPr>
                  <w:rFonts w:cs="Arial"/>
                  <w:sz w:val="24"/>
                  <w:szCs w:val="24"/>
                  <w:lang w:val="es-ES"/>
                </w:rPr>
                <w:t xml:space="preserve">El sistema elimina el </w:t>
              </w:r>
            </w:ins>
            <w:ins w:id="2547" w:author="Javier Kachuka" w:date="2019-11-06T09:54:00Z">
              <w:r w:rsidR="004321A4">
                <w:rPr>
                  <w:rFonts w:cs="Arial"/>
                  <w:sz w:val="24"/>
                  <w:szCs w:val="24"/>
                  <w:lang w:val="es-ES"/>
                </w:rPr>
                <w:t>pedido</w:t>
              </w:r>
            </w:ins>
            <w:ins w:id="2548" w:author="Javier Kachuka" w:date="2019-11-06T09:48:00Z">
              <w:r>
                <w:rPr>
                  <w:rFonts w:cs="Arial"/>
                  <w:sz w:val="24"/>
                  <w:szCs w:val="24"/>
                  <w:lang w:val="es-ES"/>
                </w:rPr>
                <w:t xml:space="preserve"> y finaliza el caso de uso.</w:t>
              </w:r>
            </w:ins>
          </w:p>
        </w:tc>
      </w:tr>
      <w:tr w:rsidR="00924F0F" w:rsidRPr="00EC5FEE" w14:paraId="729DC651" w14:textId="77777777" w:rsidTr="00DA4A60">
        <w:trPr>
          <w:ins w:id="2549" w:author="Javier Kachuka" w:date="2019-11-06T09:48:00Z"/>
        </w:trPr>
        <w:tc>
          <w:tcPr>
            <w:tcW w:w="8828" w:type="dxa"/>
            <w:gridSpan w:val="3"/>
            <w:shd w:val="clear" w:color="auto" w:fill="9CC2E5" w:themeFill="accent1" w:themeFillTint="99"/>
          </w:tcPr>
          <w:p w14:paraId="409A1829" w14:textId="77777777" w:rsidR="00924F0F" w:rsidRPr="00EC5FEE" w:rsidRDefault="00924F0F" w:rsidP="00DA4A60">
            <w:pPr>
              <w:jc w:val="center"/>
              <w:rPr>
                <w:ins w:id="2550" w:author="Javier Kachuka" w:date="2019-11-06T09:48:00Z"/>
                <w:rFonts w:cs="Arial"/>
                <w:sz w:val="24"/>
                <w:szCs w:val="24"/>
                <w:lang w:val="es-ES"/>
              </w:rPr>
            </w:pPr>
            <w:ins w:id="2551"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A51454" w14:paraId="64FF9730" w14:textId="77777777" w:rsidTr="00DA4A60">
        <w:trPr>
          <w:ins w:id="2552" w:author="Javier Kachuka" w:date="2019-11-06T09:48:00Z"/>
        </w:trPr>
        <w:tc>
          <w:tcPr>
            <w:tcW w:w="4414" w:type="dxa"/>
            <w:gridSpan w:val="2"/>
          </w:tcPr>
          <w:p w14:paraId="29CE0112" w14:textId="77777777" w:rsidR="00924F0F" w:rsidRPr="00EC5FEE" w:rsidRDefault="00924F0F" w:rsidP="00DA4A60">
            <w:pPr>
              <w:jc w:val="center"/>
              <w:rPr>
                <w:ins w:id="2553" w:author="Javier Kachuka" w:date="2019-11-06T09:48:00Z"/>
                <w:rFonts w:cs="Arial"/>
                <w:b/>
                <w:sz w:val="24"/>
                <w:szCs w:val="24"/>
                <w:lang w:val="es-ES"/>
              </w:rPr>
            </w:pPr>
          </w:p>
        </w:tc>
        <w:tc>
          <w:tcPr>
            <w:tcW w:w="4414" w:type="dxa"/>
          </w:tcPr>
          <w:p w14:paraId="5F0BDBE4" w14:textId="3B92FA94" w:rsidR="00924F0F" w:rsidRPr="00EC5FEE" w:rsidRDefault="00924F0F" w:rsidP="00DA4A60">
            <w:pPr>
              <w:jc w:val="both"/>
              <w:rPr>
                <w:ins w:id="2554" w:author="Javier Kachuka" w:date="2019-11-06T09:48:00Z"/>
                <w:rFonts w:cs="Arial"/>
                <w:sz w:val="24"/>
                <w:szCs w:val="24"/>
                <w:lang w:val="es-ES"/>
              </w:rPr>
            </w:pPr>
          </w:p>
        </w:tc>
      </w:tr>
    </w:tbl>
    <w:p w14:paraId="02FFBEAD" w14:textId="411F7667" w:rsidR="00930009" w:rsidRDefault="00930009" w:rsidP="00431D6D">
      <w:pPr>
        <w:rPr>
          <w:lang w:val="es-ES"/>
        </w:rPr>
      </w:pPr>
    </w:p>
    <w:p w14:paraId="3D9CBD85" w14:textId="37079FA7" w:rsidR="00583CDF" w:rsidRDefault="00930009" w:rsidP="00431D6D">
      <w:pPr>
        <w:rPr>
          <w:ins w:id="2555" w:author="Javier Kachuka" w:date="2019-11-06T10:11: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630C05" w:rsidRPr="00563768" w14:paraId="4F575F72" w14:textId="77777777" w:rsidTr="00DA4A60">
        <w:trPr>
          <w:ins w:id="2556" w:author="Javier Kachuka" w:date="2019-11-06T10:11:00Z"/>
        </w:trPr>
        <w:tc>
          <w:tcPr>
            <w:tcW w:w="2122" w:type="dxa"/>
            <w:shd w:val="clear" w:color="auto" w:fill="9CC2E5" w:themeFill="accent1" w:themeFillTint="99"/>
          </w:tcPr>
          <w:p w14:paraId="3F0F40C6" w14:textId="77777777" w:rsidR="00630C05" w:rsidRPr="00EC5FEE" w:rsidRDefault="00630C05" w:rsidP="00DA4A60">
            <w:pPr>
              <w:rPr>
                <w:ins w:id="2557" w:author="Javier Kachuka" w:date="2019-11-06T10:11:00Z"/>
                <w:rFonts w:cs="Arial"/>
                <w:b/>
                <w:sz w:val="24"/>
                <w:szCs w:val="24"/>
                <w:lang w:val="es-ES"/>
              </w:rPr>
            </w:pPr>
            <w:ins w:id="2558" w:author="Javier Kachuka" w:date="2019-11-06T10:11:00Z">
              <w:r w:rsidRPr="00EC5FEE">
                <w:rPr>
                  <w:rFonts w:cs="Arial"/>
                  <w:b/>
                  <w:sz w:val="24"/>
                  <w:szCs w:val="24"/>
                  <w:lang w:val="es-ES"/>
                </w:rPr>
                <w:lastRenderedPageBreak/>
                <w:t>Caso de uso</w:t>
              </w:r>
            </w:ins>
          </w:p>
        </w:tc>
        <w:tc>
          <w:tcPr>
            <w:tcW w:w="6706" w:type="dxa"/>
            <w:gridSpan w:val="2"/>
          </w:tcPr>
          <w:p w14:paraId="4734CADD" w14:textId="77777777" w:rsidR="00630C05" w:rsidRPr="00EC5FEE" w:rsidRDefault="00630C05" w:rsidP="00DA4A60">
            <w:pPr>
              <w:rPr>
                <w:ins w:id="2559" w:author="Javier Kachuka" w:date="2019-11-06T10:11:00Z"/>
                <w:rFonts w:cs="Arial"/>
                <w:sz w:val="24"/>
                <w:szCs w:val="24"/>
                <w:lang w:val="es-ES"/>
              </w:rPr>
            </w:pPr>
            <w:ins w:id="2560" w:author="Javier Kachuka" w:date="2019-11-06T10:11:00Z">
              <w:r>
                <w:rPr>
                  <w:rFonts w:cs="Arial"/>
                  <w:sz w:val="24"/>
                  <w:szCs w:val="24"/>
                  <w:lang w:val="es-ES"/>
                </w:rPr>
                <w:t>Cargar Producto (ABM de Producto)</w:t>
              </w:r>
            </w:ins>
          </w:p>
        </w:tc>
      </w:tr>
      <w:tr w:rsidR="00630C05" w:rsidRPr="00563768" w14:paraId="53D53C9F" w14:textId="77777777" w:rsidTr="00DA4A60">
        <w:trPr>
          <w:ins w:id="2561" w:author="Javier Kachuka" w:date="2019-11-06T10:11:00Z"/>
        </w:trPr>
        <w:tc>
          <w:tcPr>
            <w:tcW w:w="2122" w:type="dxa"/>
            <w:shd w:val="clear" w:color="auto" w:fill="9CC2E5" w:themeFill="accent1" w:themeFillTint="99"/>
          </w:tcPr>
          <w:p w14:paraId="65F5661D" w14:textId="77777777" w:rsidR="00630C05" w:rsidRPr="00EC5FEE" w:rsidRDefault="00630C05" w:rsidP="00DA4A60">
            <w:pPr>
              <w:rPr>
                <w:ins w:id="2562" w:author="Javier Kachuka" w:date="2019-11-06T10:11:00Z"/>
                <w:rFonts w:cs="Arial"/>
                <w:b/>
                <w:sz w:val="24"/>
                <w:szCs w:val="24"/>
                <w:lang w:val="es-ES"/>
              </w:rPr>
            </w:pPr>
            <w:ins w:id="2563" w:author="Javier Kachuka" w:date="2019-11-06T10:11:00Z">
              <w:r w:rsidRPr="00EC5FEE">
                <w:rPr>
                  <w:rFonts w:cs="Arial"/>
                  <w:b/>
                  <w:sz w:val="24"/>
                  <w:szCs w:val="24"/>
                  <w:lang w:val="es-ES"/>
                </w:rPr>
                <w:t>Actor</w:t>
              </w:r>
            </w:ins>
          </w:p>
        </w:tc>
        <w:tc>
          <w:tcPr>
            <w:tcW w:w="6706" w:type="dxa"/>
            <w:gridSpan w:val="2"/>
          </w:tcPr>
          <w:p w14:paraId="125B4E3D" w14:textId="77777777" w:rsidR="00630C05" w:rsidRPr="00EC5FEE" w:rsidRDefault="00630C05" w:rsidP="00DA4A60">
            <w:pPr>
              <w:rPr>
                <w:ins w:id="2564" w:author="Javier Kachuka" w:date="2019-11-06T10:11:00Z"/>
                <w:rFonts w:cs="Arial"/>
                <w:sz w:val="24"/>
                <w:szCs w:val="24"/>
                <w:lang w:val="es-ES"/>
              </w:rPr>
            </w:pPr>
            <w:ins w:id="2565" w:author="Javier Kachuka" w:date="2019-11-06T10:11:00Z">
              <w:r w:rsidRPr="00EC5FEE">
                <w:rPr>
                  <w:rFonts w:cs="Arial"/>
                  <w:sz w:val="24"/>
                  <w:szCs w:val="24"/>
                  <w:lang w:val="es-ES"/>
                </w:rPr>
                <w:t xml:space="preserve">Empleado </w:t>
              </w:r>
              <w:r>
                <w:rPr>
                  <w:rFonts w:cs="Arial"/>
                  <w:sz w:val="24"/>
                  <w:szCs w:val="24"/>
                  <w:lang w:val="es-ES"/>
                </w:rPr>
                <w:t>de planta, oficinista, administrador</w:t>
              </w:r>
            </w:ins>
          </w:p>
        </w:tc>
      </w:tr>
      <w:tr w:rsidR="00630C05" w:rsidRPr="00563768" w14:paraId="59F62056" w14:textId="77777777" w:rsidTr="00DA4A60">
        <w:trPr>
          <w:ins w:id="2566" w:author="Javier Kachuka" w:date="2019-11-06T10:11:00Z"/>
        </w:trPr>
        <w:tc>
          <w:tcPr>
            <w:tcW w:w="2122" w:type="dxa"/>
            <w:shd w:val="clear" w:color="auto" w:fill="9CC2E5" w:themeFill="accent1" w:themeFillTint="99"/>
          </w:tcPr>
          <w:p w14:paraId="36837E06" w14:textId="77777777" w:rsidR="00630C05" w:rsidRPr="00EC5FEE" w:rsidRDefault="00630C05" w:rsidP="00DA4A60">
            <w:pPr>
              <w:rPr>
                <w:ins w:id="2567" w:author="Javier Kachuka" w:date="2019-11-06T10:11:00Z"/>
                <w:rFonts w:cs="Arial"/>
                <w:b/>
                <w:sz w:val="24"/>
                <w:szCs w:val="24"/>
                <w:lang w:val="es-ES"/>
              </w:rPr>
            </w:pPr>
            <w:ins w:id="2568" w:author="Javier Kachuka" w:date="2019-11-06T10:11:00Z">
              <w:r w:rsidRPr="00EC5FEE">
                <w:rPr>
                  <w:rFonts w:cs="Arial"/>
                  <w:b/>
                  <w:sz w:val="24"/>
                  <w:szCs w:val="24"/>
                  <w:lang w:val="es-ES"/>
                </w:rPr>
                <w:t xml:space="preserve">Descripción </w:t>
              </w:r>
            </w:ins>
          </w:p>
        </w:tc>
        <w:tc>
          <w:tcPr>
            <w:tcW w:w="6706" w:type="dxa"/>
            <w:gridSpan w:val="2"/>
          </w:tcPr>
          <w:p w14:paraId="6D8672FC" w14:textId="77777777" w:rsidR="00630C05" w:rsidRPr="00EC5FEE" w:rsidRDefault="00630C05" w:rsidP="00DA4A60">
            <w:pPr>
              <w:rPr>
                <w:ins w:id="2569" w:author="Javier Kachuka" w:date="2019-11-06T10:11:00Z"/>
                <w:rFonts w:cs="Arial"/>
                <w:sz w:val="24"/>
                <w:szCs w:val="24"/>
                <w:lang w:val="es-ES"/>
              </w:rPr>
            </w:pPr>
            <w:ins w:id="2570" w:author="Javier Kachuka" w:date="2019-11-06T10:11: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 xml:space="preserve">crea un nuevo producto en el sistema </w:t>
              </w:r>
            </w:ins>
          </w:p>
        </w:tc>
      </w:tr>
      <w:tr w:rsidR="00630C05" w:rsidRPr="00EC5FEE" w14:paraId="529E0C0E" w14:textId="77777777" w:rsidTr="00DA4A60">
        <w:trPr>
          <w:ins w:id="2571" w:author="Javier Kachuka" w:date="2019-11-06T10:11:00Z"/>
        </w:trPr>
        <w:tc>
          <w:tcPr>
            <w:tcW w:w="2122" w:type="dxa"/>
            <w:shd w:val="clear" w:color="auto" w:fill="9CC2E5" w:themeFill="accent1" w:themeFillTint="99"/>
          </w:tcPr>
          <w:p w14:paraId="52436792" w14:textId="77777777" w:rsidR="00630C05" w:rsidRPr="00EC5FEE" w:rsidRDefault="00630C05" w:rsidP="00DA4A60">
            <w:pPr>
              <w:rPr>
                <w:ins w:id="2572" w:author="Javier Kachuka" w:date="2019-11-06T10:11:00Z"/>
                <w:rFonts w:cs="Arial"/>
                <w:b/>
                <w:sz w:val="24"/>
                <w:szCs w:val="24"/>
                <w:lang w:val="es-ES"/>
              </w:rPr>
            </w:pPr>
            <w:ins w:id="2573" w:author="Javier Kachuka" w:date="2019-11-06T10:11:00Z">
              <w:r w:rsidRPr="00EC5FEE">
                <w:rPr>
                  <w:rFonts w:cs="Arial"/>
                  <w:b/>
                  <w:sz w:val="24"/>
                  <w:szCs w:val="24"/>
                  <w:lang w:val="es-ES"/>
                </w:rPr>
                <w:t>Referencia Cruzada</w:t>
              </w:r>
            </w:ins>
          </w:p>
        </w:tc>
        <w:tc>
          <w:tcPr>
            <w:tcW w:w="6706" w:type="dxa"/>
            <w:gridSpan w:val="2"/>
          </w:tcPr>
          <w:p w14:paraId="7EE92E31" w14:textId="77777777" w:rsidR="00630C05" w:rsidRPr="00EC5FEE" w:rsidRDefault="00630C05" w:rsidP="00DA4A60">
            <w:pPr>
              <w:rPr>
                <w:ins w:id="2574" w:author="Javier Kachuka" w:date="2019-11-06T10:11:00Z"/>
                <w:rFonts w:cs="Arial"/>
                <w:sz w:val="24"/>
                <w:szCs w:val="24"/>
                <w:lang w:val="es-ES"/>
              </w:rPr>
            </w:pPr>
            <w:ins w:id="2575" w:author="Javier Kachuka" w:date="2019-11-06T10:11:00Z">
              <w:r w:rsidRPr="00EC5FEE">
                <w:rPr>
                  <w:rFonts w:cs="Arial"/>
                  <w:sz w:val="24"/>
                  <w:szCs w:val="24"/>
                  <w:lang w:val="es-ES"/>
                </w:rPr>
                <w:t>RF</w:t>
              </w:r>
              <w:r>
                <w:rPr>
                  <w:rFonts w:cs="Arial"/>
                  <w:sz w:val="24"/>
                  <w:szCs w:val="24"/>
                  <w:lang w:val="es-ES"/>
                </w:rPr>
                <w:t>3.1</w:t>
              </w:r>
            </w:ins>
          </w:p>
        </w:tc>
      </w:tr>
      <w:tr w:rsidR="00630C05" w:rsidRPr="00A51454" w14:paraId="1D8D8E3E" w14:textId="77777777" w:rsidTr="00DA4A60">
        <w:trPr>
          <w:ins w:id="2576" w:author="Javier Kachuka" w:date="2019-11-06T10:11:00Z"/>
        </w:trPr>
        <w:tc>
          <w:tcPr>
            <w:tcW w:w="2122" w:type="dxa"/>
            <w:shd w:val="clear" w:color="auto" w:fill="9CC2E5" w:themeFill="accent1" w:themeFillTint="99"/>
          </w:tcPr>
          <w:p w14:paraId="1441517A" w14:textId="77777777" w:rsidR="00630C05" w:rsidRPr="00EC5FEE" w:rsidRDefault="00630C05" w:rsidP="00DA4A60">
            <w:pPr>
              <w:rPr>
                <w:ins w:id="2577" w:author="Javier Kachuka" w:date="2019-11-06T10:11:00Z"/>
                <w:rFonts w:cs="Arial"/>
                <w:b/>
                <w:sz w:val="24"/>
                <w:szCs w:val="24"/>
                <w:lang w:val="es-ES"/>
              </w:rPr>
            </w:pPr>
            <w:ins w:id="2578" w:author="Javier Kachuka" w:date="2019-11-06T10:11:00Z">
              <w:r w:rsidRPr="00EC5FEE">
                <w:rPr>
                  <w:rFonts w:cs="Arial"/>
                  <w:b/>
                  <w:sz w:val="24"/>
                  <w:szCs w:val="24"/>
                  <w:lang w:val="es-ES"/>
                </w:rPr>
                <w:t xml:space="preserve">Precondición </w:t>
              </w:r>
            </w:ins>
          </w:p>
        </w:tc>
        <w:tc>
          <w:tcPr>
            <w:tcW w:w="6706" w:type="dxa"/>
            <w:gridSpan w:val="2"/>
          </w:tcPr>
          <w:p w14:paraId="28DF6760" w14:textId="77777777" w:rsidR="00630C05" w:rsidRPr="00EC5FEE" w:rsidRDefault="00630C05" w:rsidP="00DA4A60">
            <w:pPr>
              <w:rPr>
                <w:ins w:id="2579" w:author="Javier Kachuka" w:date="2019-11-06T10:11:00Z"/>
                <w:rFonts w:cs="Arial"/>
                <w:sz w:val="24"/>
                <w:szCs w:val="24"/>
                <w:lang w:val="es-ES"/>
              </w:rPr>
            </w:pPr>
          </w:p>
        </w:tc>
      </w:tr>
      <w:tr w:rsidR="00630C05" w:rsidRPr="00563768" w14:paraId="0372F53D" w14:textId="77777777" w:rsidTr="00DA4A60">
        <w:trPr>
          <w:ins w:id="2580" w:author="Javier Kachuka" w:date="2019-11-06T10:11:00Z"/>
        </w:trPr>
        <w:tc>
          <w:tcPr>
            <w:tcW w:w="2122" w:type="dxa"/>
            <w:shd w:val="clear" w:color="auto" w:fill="9CC2E5" w:themeFill="accent1" w:themeFillTint="99"/>
          </w:tcPr>
          <w:p w14:paraId="5A96951F" w14:textId="77777777" w:rsidR="00630C05" w:rsidRPr="00EC5FEE" w:rsidRDefault="00630C05" w:rsidP="00DA4A60">
            <w:pPr>
              <w:rPr>
                <w:ins w:id="2581" w:author="Javier Kachuka" w:date="2019-11-06T10:11:00Z"/>
                <w:rFonts w:cs="Arial"/>
                <w:b/>
                <w:sz w:val="24"/>
                <w:szCs w:val="24"/>
                <w:lang w:val="es-ES"/>
              </w:rPr>
            </w:pPr>
            <w:ins w:id="2582" w:author="Javier Kachuka" w:date="2019-11-06T10:11:00Z">
              <w:r w:rsidRPr="00EC5FEE">
                <w:rPr>
                  <w:rFonts w:cs="Arial"/>
                  <w:b/>
                  <w:sz w:val="24"/>
                  <w:szCs w:val="24"/>
                  <w:lang w:val="es-ES"/>
                </w:rPr>
                <w:t xml:space="preserve">Poscondición </w:t>
              </w:r>
            </w:ins>
          </w:p>
        </w:tc>
        <w:tc>
          <w:tcPr>
            <w:tcW w:w="6706" w:type="dxa"/>
            <w:gridSpan w:val="2"/>
          </w:tcPr>
          <w:p w14:paraId="5DE3B3BB" w14:textId="77777777" w:rsidR="00630C05" w:rsidRPr="00CC2B8E" w:rsidRDefault="00630C05" w:rsidP="00DA4A60">
            <w:pPr>
              <w:rPr>
                <w:ins w:id="2583" w:author="Javier Kachuka" w:date="2019-11-06T10:11:00Z"/>
                <w:rFonts w:cs="Arial"/>
                <w:sz w:val="24"/>
                <w:szCs w:val="24"/>
                <w:lang w:val="es-ES"/>
              </w:rPr>
            </w:pPr>
            <w:ins w:id="2584" w:author="Javier Kachuka" w:date="2019-11-06T10:11:00Z">
              <w:r>
                <w:rPr>
                  <w:rFonts w:cs="Arial"/>
                  <w:sz w:val="24"/>
                  <w:szCs w:val="24"/>
                  <w:lang w:val="es-ES"/>
                </w:rPr>
                <w:t>Se registró un nuevo producto en el sistema.</w:t>
              </w:r>
            </w:ins>
          </w:p>
        </w:tc>
      </w:tr>
      <w:tr w:rsidR="00630C05" w:rsidRPr="00CC2B8E" w14:paraId="0E3BC13C" w14:textId="77777777" w:rsidTr="00DA4A60">
        <w:trPr>
          <w:ins w:id="2585" w:author="Javier Kachuka" w:date="2019-11-06T10:11:00Z"/>
        </w:trPr>
        <w:tc>
          <w:tcPr>
            <w:tcW w:w="8828" w:type="dxa"/>
            <w:gridSpan w:val="3"/>
            <w:shd w:val="clear" w:color="auto" w:fill="9CC2E5" w:themeFill="accent1" w:themeFillTint="99"/>
          </w:tcPr>
          <w:p w14:paraId="6C36D2A4" w14:textId="77777777" w:rsidR="00630C05" w:rsidRPr="00EC5FEE" w:rsidRDefault="00630C05" w:rsidP="00DA4A60">
            <w:pPr>
              <w:jc w:val="center"/>
              <w:rPr>
                <w:ins w:id="2586" w:author="Javier Kachuka" w:date="2019-11-06T10:11:00Z"/>
                <w:rFonts w:cs="Arial"/>
                <w:b/>
                <w:sz w:val="24"/>
                <w:szCs w:val="24"/>
                <w:lang w:val="es-ES"/>
              </w:rPr>
            </w:pPr>
            <w:ins w:id="2587" w:author="Javier Kachuka" w:date="2019-11-06T10:11:00Z">
              <w:r w:rsidRPr="00EC5FEE">
                <w:rPr>
                  <w:rFonts w:cs="Arial"/>
                  <w:b/>
                  <w:sz w:val="24"/>
                  <w:szCs w:val="24"/>
                  <w:lang w:val="es-ES"/>
                </w:rPr>
                <w:t>Curso Típico de Eventos</w:t>
              </w:r>
            </w:ins>
          </w:p>
        </w:tc>
      </w:tr>
      <w:tr w:rsidR="00630C05" w:rsidRPr="00563768" w14:paraId="026E470A" w14:textId="77777777" w:rsidTr="00DA4A60">
        <w:trPr>
          <w:ins w:id="2588" w:author="Javier Kachuka" w:date="2019-11-06T10:11:00Z"/>
        </w:trPr>
        <w:tc>
          <w:tcPr>
            <w:tcW w:w="4414" w:type="dxa"/>
            <w:gridSpan w:val="2"/>
          </w:tcPr>
          <w:p w14:paraId="2570E4C1" w14:textId="267D65CC" w:rsidR="00630C05" w:rsidRPr="00EC5FEE" w:rsidRDefault="00630C05" w:rsidP="00DA4A60">
            <w:pPr>
              <w:pStyle w:val="Prrafodelista"/>
              <w:numPr>
                <w:ilvl w:val="0"/>
                <w:numId w:val="12"/>
              </w:numPr>
              <w:jc w:val="both"/>
              <w:rPr>
                <w:ins w:id="2589" w:author="Javier Kachuka" w:date="2019-11-06T10:11:00Z"/>
                <w:rFonts w:cs="Arial"/>
                <w:sz w:val="24"/>
                <w:szCs w:val="24"/>
                <w:lang w:val="es-ES"/>
              </w:rPr>
            </w:pPr>
            <w:ins w:id="2590" w:author="Javier Kachuka" w:date="2019-11-06T10:11:00Z">
              <w:r>
                <w:rPr>
                  <w:rFonts w:cs="Arial"/>
                  <w:sz w:val="24"/>
                  <w:szCs w:val="24"/>
                  <w:lang w:val="es-ES"/>
                </w:rPr>
                <w:t>El caso de uso comienza cuando el empleado</w:t>
              </w:r>
            </w:ins>
            <w:ins w:id="2591" w:author="Javier Kachuka" w:date="2019-11-06T10:12:00Z">
              <w:r>
                <w:rPr>
                  <w:rFonts w:cs="Arial"/>
                  <w:sz w:val="24"/>
                  <w:szCs w:val="24"/>
                  <w:lang w:val="es-ES"/>
                </w:rPr>
                <w:t xml:space="preserve"> de planta, oficinista o administrador</w:t>
              </w:r>
            </w:ins>
            <w:ins w:id="2592" w:author="Javier Kachuka" w:date="2019-11-06T10:11:00Z">
              <w:r>
                <w:rPr>
                  <w:rFonts w:cs="Arial"/>
                  <w:sz w:val="24"/>
                  <w:szCs w:val="24"/>
                  <w:lang w:val="es-ES"/>
                </w:rPr>
                <w:t xml:space="preserve"> desea crear un nuevo producto. </w:t>
              </w:r>
            </w:ins>
          </w:p>
        </w:tc>
        <w:tc>
          <w:tcPr>
            <w:tcW w:w="4414" w:type="dxa"/>
          </w:tcPr>
          <w:p w14:paraId="77047E4D" w14:textId="77777777" w:rsidR="00630C05" w:rsidRPr="00EC5FEE" w:rsidRDefault="00630C05" w:rsidP="00DA4A60">
            <w:pPr>
              <w:jc w:val="both"/>
              <w:rPr>
                <w:ins w:id="2593" w:author="Javier Kachuka" w:date="2019-11-06T10:11:00Z"/>
                <w:rFonts w:cs="Arial"/>
                <w:sz w:val="24"/>
                <w:szCs w:val="24"/>
                <w:lang w:val="es-ES"/>
              </w:rPr>
            </w:pPr>
          </w:p>
        </w:tc>
      </w:tr>
      <w:tr w:rsidR="00630C05" w:rsidRPr="00563768" w14:paraId="1DF73CA3" w14:textId="77777777" w:rsidTr="00DA4A60">
        <w:trPr>
          <w:ins w:id="2594" w:author="Javier Kachuka" w:date="2019-11-06T10:11:00Z"/>
        </w:trPr>
        <w:tc>
          <w:tcPr>
            <w:tcW w:w="4414" w:type="dxa"/>
            <w:gridSpan w:val="2"/>
          </w:tcPr>
          <w:p w14:paraId="5BA7EFDF" w14:textId="77777777" w:rsidR="00630C05" w:rsidRPr="00EC5FEE" w:rsidRDefault="00630C05" w:rsidP="00DA4A60">
            <w:pPr>
              <w:jc w:val="both"/>
              <w:rPr>
                <w:ins w:id="2595" w:author="Javier Kachuka" w:date="2019-11-06T10:11:00Z"/>
                <w:rFonts w:cs="Arial"/>
                <w:sz w:val="24"/>
                <w:szCs w:val="24"/>
                <w:lang w:val="es-ES"/>
              </w:rPr>
            </w:pPr>
          </w:p>
        </w:tc>
        <w:tc>
          <w:tcPr>
            <w:tcW w:w="4414" w:type="dxa"/>
          </w:tcPr>
          <w:p w14:paraId="54AA226B" w14:textId="77777777" w:rsidR="00630C05" w:rsidRPr="00EC5FEE" w:rsidRDefault="00630C05" w:rsidP="00DA4A60">
            <w:pPr>
              <w:pStyle w:val="Prrafodelista"/>
              <w:numPr>
                <w:ilvl w:val="0"/>
                <w:numId w:val="12"/>
              </w:numPr>
              <w:jc w:val="both"/>
              <w:rPr>
                <w:ins w:id="2596" w:author="Javier Kachuka" w:date="2019-11-06T10:11:00Z"/>
                <w:rFonts w:cs="Arial"/>
                <w:sz w:val="24"/>
                <w:szCs w:val="24"/>
                <w:lang w:val="es-ES"/>
              </w:rPr>
            </w:pPr>
            <w:ins w:id="2597" w:author="Javier Kachuka" w:date="2019-11-06T10:11:00Z">
              <w:r>
                <w:rPr>
                  <w:rFonts w:cs="Arial"/>
                  <w:sz w:val="24"/>
                  <w:szCs w:val="24"/>
                  <w:lang w:val="es-ES"/>
                </w:rPr>
                <w:t xml:space="preserve">El sistema solicita que se ingrese la denominación del producto, un código de identificación y un rubro al cual va a pertenecer. </w:t>
              </w:r>
            </w:ins>
          </w:p>
        </w:tc>
      </w:tr>
      <w:tr w:rsidR="00630C05" w:rsidRPr="00563768" w14:paraId="22254AF4" w14:textId="77777777" w:rsidTr="00DA4A60">
        <w:trPr>
          <w:ins w:id="2598" w:author="Javier Kachuka" w:date="2019-11-06T10:11:00Z"/>
        </w:trPr>
        <w:tc>
          <w:tcPr>
            <w:tcW w:w="4414" w:type="dxa"/>
            <w:gridSpan w:val="2"/>
          </w:tcPr>
          <w:p w14:paraId="30DE03EB" w14:textId="019CED91" w:rsidR="00630C05" w:rsidRPr="005C326A" w:rsidRDefault="00630C05" w:rsidP="00DA4A60">
            <w:pPr>
              <w:pStyle w:val="Prrafodelista"/>
              <w:numPr>
                <w:ilvl w:val="0"/>
                <w:numId w:val="12"/>
              </w:numPr>
              <w:jc w:val="both"/>
              <w:rPr>
                <w:ins w:id="2599" w:author="Javier Kachuka" w:date="2019-11-06T10:11:00Z"/>
                <w:rFonts w:cs="Arial"/>
                <w:sz w:val="24"/>
                <w:szCs w:val="24"/>
                <w:lang w:val="es-ES"/>
              </w:rPr>
            </w:pPr>
            <w:ins w:id="2600" w:author="Javier Kachuka" w:date="2019-11-06T10:11:00Z">
              <w:r>
                <w:rPr>
                  <w:rFonts w:cs="Arial"/>
                  <w:sz w:val="24"/>
                  <w:szCs w:val="24"/>
                  <w:lang w:val="es-ES"/>
                </w:rPr>
                <w:t xml:space="preserve">El </w:t>
              </w:r>
            </w:ins>
            <w:ins w:id="2601" w:author="Javier Kachuka" w:date="2019-11-06T10:12:00Z">
              <w:r>
                <w:rPr>
                  <w:rFonts w:cs="Arial"/>
                  <w:sz w:val="24"/>
                  <w:szCs w:val="24"/>
                  <w:lang w:val="es-ES"/>
                </w:rPr>
                <w:t>empleado de planta, oficinista o administrador</w:t>
              </w:r>
            </w:ins>
            <w:ins w:id="2602" w:author="Javier Kachuka" w:date="2019-11-06T10:11:00Z">
              <w:r>
                <w:rPr>
                  <w:rFonts w:cs="Arial"/>
                  <w:sz w:val="24"/>
                  <w:szCs w:val="24"/>
                  <w:lang w:val="es-ES"/>
                </w:rPr>
                <w:t xml:space="preserve"> ingresa los datos correspondientes y confirma la operación. </w:t>
              </w:r>
            </w:ins>
          </w:p>
        </w:tc>
        <w:tc>
          <w:tcPr>
            <w:tcW w:w="4414" w:type="dxa"/>
          </w:tcPr>
          <w:p w14:paraId="50492BE2" w14:textId="77777777" w:rsidR="00630C05" w:rsidRPr="005C326A" w:rsidRDefault="00630C05" w:rsidP="00DA4A60">
            <w:pPr>
              <w:jc w:val="both"/>
              <w:rPr>
                <w:ins w:id="2603" w:author="Javier Kachuka" w:date="2019-11-06T10:11:00Z"/>
                <w:rFonts w:cs="Arial"/>
                <w:sz w:val="24"/>
                <w:szCs w:val="24"/>
                <w:lang w:val="es-ES"/>
              </w:rPr>
            </w:pPr>
          </w:p>
        </w:tc>
      </w:tr>
      <w:tr w:rsidR="00630C05" w:rsidRPr="00563768" w14:paraId="11C515DE" w14:textId="77777777" w:rsidTr="00DA4A60">
        <w:trPr>
          <w:ins w:id="2604" w:author="Javier Kachuka" w:date="2019-11-06T10:11:00Z"/>
        </w:trPr>
        <w:tc>
          <w:tcPr>
            <w:tcW w:w="4414" w:type="dxa"/>
            <w:gridSpan w:val="2"/>
          </w:tcPr>
          <w:p w14:paraId="0BB941EB" w14:textId="77777777" w:rsidR="00630C05" w:rsidRPr="005C326A" w:rsidRDefault="00630C05" w:rsidP="00DA4A60">
            <w:pPr>
              <w:jc w:val="both"/>
              <w:rPr>
                <w:ins w:id="2605" w:author="Javier Kachuka" w:date="2019-11-06T10:11:00Z"/>
                <w:rFonts w:cs="Arial"/>
                <w:sz w:val="24"/>
                <w:szCs w:val="24"/>
                <w:lang w:val="es-ES"/>
              </w:rPr>
            </w:pPr>
          </w:p>
        </w:tc>
        <w:tc>
          <w:tcPr>
            <w:tcW w:w="4414" w:type="dxa"/>
          </w:tcPr>
          <w:p w14:paraId="5D228E97" w14:textId="77777777" w:rsidR="00630C05" w:rsidRPr="005C326A" w:rsidRDefault="00630C05" w:rsidP="00DA4A60">
            <w:pPr>
              <w:pStyle w:val="Prrafodelista"/>
              <w:numPr>
                <w:ilvl w:val="0"/>
                <w:numId w:val="12"/>
              </w:numPr>
              <w:jc w:val="both"/>
              <w:rPr>
                <w:ins w:id="2606" w:author="Javier Kachuka" w:date="2019-11-06T10:11:00Z"/>
                <w:rFonts w:cs="Arial"/>
                <w:sz w:val="24"/>
                <w:szCs w:val="24"/>
                <w:lang w:val="es-ES"/>
              </w:rPr>
            </w:pPr>
            <w:ins w:id="2607" w:author="Javier Kachuka" w:date="2019-11-06T10:11:00Z">
              <w:r>
                <w:rPr>
                  <w:rFonts w:cs="Arial"/>
                  <w:sz w:val="24"/>
                  <w:szCs w:val="24"/>
                  <w:lang w:val="es-ES"/>
                </w:rPr>
                <w:t>El sistema verifica que los datos y los campos obligatorios sean correctos.</w:t>
              </w:r>
            </w:ins>
          </w:p>
        </w:tc>
      </w:tr>
      <w:tr w:rsidR="00630C05" w:rsidRPr="00563768" w14:paraId="22593D12" w14:textId="77777777" w:rsidTr="00DA4A60">
        <w:trPr>
          <w:ins w:id="2608" w:author="Javier Kachuka" w:date="2019-11-06T10:11:00Z"/>
        </w:trPr>
        <w:tc>
          <w:tcPr>
            <w:tcW w:w="4414" w:type="dxa"/>
            <w:gridSpan w:val="2"/>
          </w:tcPr>
          <w:p w14:paraId="50E4A569" w14:textId="77777777" w:rsidR="00630C05" w:rsidRPr="005C326A" w:rsidRDefault="00630C05" w:rsidP="00DA4A60">
            <w:pPr>
              <w:jc w:val="both"/>
              <w:rPr>
                <w:ins w:id="2609" w:author="Javier Kachuka" w:date="2019-11-06T10:11:00Z"/>
                <w:rFonts w:cs="Arial"/>
                <w:sz w:val="24"/>
                <w:szCs w:val="24"/>
                <w:lang w:val="es-ES"/>
              </w:rPr>
            </w:pPr>
          </w:p>
        </w:tc>
        <w:tc>
          <w:tcPr>
            <w:tcW w:w="4414" w:type="dxa"/>
          </w:tcPr>
          <w:p w14:paraId="6EAA9D16" w14:textId="77777777" w:rsidR="00630C05" w:rsidRDefault="00630C05" w:rsidP="00DA4A60">
            <w:pPr>
              <w:pStyle w:val="Prrafodelista"/>
              <w:numPr>
                <w:ilvl w:val="0"/>
                <w:numId w:val="12"/>
              </w:numPr>
              <w:jc w:val="both"/>
              <w:rPr>
                <w:ins w:id="2610" w:author="Javier Kachuka" w:date="2019-11-06T10:11:00Z"/>
                <w:rFonts w:cs="Arial"/>
                <w:sz w:val="24"/>
                <w:szCs w:val="24"/>
                <w:lang w:val="es-ES"/>
              </w:rPr>
            </w:pPr>
            <w:ins w:id="2611" w:author="Javier Kachuka" w:date="2019-11-06T10:11:00Z">
              <w:r>
                <w:rPr>
                  <w:rFonts w:cs="Arial"/>
                  <w:sz w:val="24"/>
                  <w:szCs w:val="24"/>
                  <w:lang w:val="es-ES"/>
                </w:rPr>
                <w:t>El sistema guarda el nuevo producto y finaliza el caso de uso.</w:t>
              </w:r>
            </w:ins>
          </w:p>
        </w:tc>
      </w:tr>
      <w:tr w:rsidR="00630C05" w:rsidRPr="00EC5FEE" w14:paraId="179E0A36" w14:textId="77777777" w:rsidTr="00DA4A60">
        <w:trPr>
          <w:ins w:id="2612" w:author="Javier Kachuka" w:date="2019-11-06T10:11:00Z"/>
        </w:trPr>
        <w:tc>
          <w:tcPr>
            <w:tcW w:w="8828" w:type="dxa"/>
            <w:gridSpan w:val="3"/>
            <w:shd w:val="clear" w:color="auto" w:fill="9CC2E5" w:themeFill="accent1" w:themeFillTint="99"/>
          </w:tcPr>
          <w:p w14:paraId="54889A8E" w14:textId="77777777" w:rsidR="00630C05" w:rsidRPr="00EC5FEE" w:rsidRDefault="00630C05" w:rsidP="00DA4A60">
            <w:pPr>
              <w:jc w:val="center"/>
              <w:rPr>
                <w:ins w:id="2613" w:author="Javier Kachuka" w:date="2019-11-06T10:11:00Z"/>
                <w:rFonts w:cs="Arial"/>
                <w:sz w:val="24"/>
                <w:szCs w:val="24"/>
                <w:lang w:val="es-ES"/>
              </w:rPr>
            </w:pPr>
            <w:ins w:id="2614" w:author="Javier Kachuka" w:date="2019-11-06T10:11:00Z">
              <w:r>
                <w:rPr>
                  <w:rFonts w:cs="Arial"/>
                  <w:b/>
                  <w:sz w:val="24"/>
                  <w:szCs w:val="24"/>
                  <w:lang w:val="es-ES"/>
                </w:rPr>
                <w:t>C</w:t>
              </w:r>
              <w:r w:rsidRPr="00EC5FEE">
                <w:rPr>
                  <w:rFonts w:cs="Arial"/>
                  <w:b/>
                  <w:sz w:val="24"/>
                  <w:szCs w:val="24"/>
                  <w:lang w:val="es-ES"/>
                </w:rPr>
                <w:t>urso Alternativo de Eventos</w:t>
              </w:r>
            </w:ins>
          </w:p>
        </w:tc>
      </w:tr>
      <w:tr w:rsidR="00630C05" w:rsidRPr="00563768" w14:paraId="549D3BCA" w14:textId="77777777" w:rsidTr="00DA4A60">
        <w:trPr>
          <w:ins w:id="2615" w:author="Javier Kachuka" w:date="2019-11-06T10:11:00Z"/>
        </w:trPr>
        <w:tc>
          <w:tcPr>
            <w:tcW w:w="4414" w:type="dxa"/>
            <w:gridSpan w:val="2"/>
          </w:tcPr>
          <w:p w14:paraId="24FA7E2E" w14:textId="77777777" w:rsidR="00630C05" w:rsidRPr="00EC5FEE" w:rsidRDefault="00630C05" w:rsidP="00DA4A60">
            <w:pPr>
              <w:jc w:val="center"/>
              <w:rPr>
                <w:ins w:id="2616" w:author="Javier Kachuka" w:date="2019-11-06T10:11:00Z"/>
                <w:rFonts w:cs="Arial"/>
                <w:b/>
                <w:sz w:val="24"/>
                <w:szCs w:val="24"/>
                <w:lang w:val="es-ES"/>
              </w:rPr>
            </w:pPr>
          </w:p>
        </w:tc>
        <w:tc>
          <w:tcPr>
            <w:tcW w:w="4414" w:type="dxa"/>
          </w:tcPr>
          <w:p w14:paraId="38C765E8" w14:textId="77777777" w:rsidR="00630C05" w:rsidRPr="00EC5FEE" w:rsidRDefault="00630C05" w:rsidP="00DA4A60">
            <w:pPr>
              <w:jc w:val="both"/>
              <w:rPr>
                <w:ins w:id="2617" w:author="Javier Kachuka" w:date="2019-11-06T10:11:00Z"/>
                <w:rFonts w:cs="Arial"/>
                <w:sz w:val="24"/>
                <w:szCs w:val="24"/>
                <w:lang w:val="es-ES"/>
              </w:rPr>
            </w:pPr>
            <w:ins w:id="2618" w:author="Javier Kachuka" w:date="2019-11-06T10:11:00Z">
              <w:r>
                <w:rPr>
                  <w:rFonts w:cs="Arial"/>
                  <w:sz w:val="24"/>
                  <w:szCs w:val="24"/>
                  <w:lang w:val="es-ES"/>
                </w:rPr>
                <w:t>4.1 Si los datos no son correctos el sistema solicita que se vuelvan a ingresar.</w:t>
              </w:r>
            </w:ins>
          </w:p>
        </w:tc>
      </w:tr>
    </w:tbl>
    <w:p w14:paraId="06C9C151" w14:textId="681B0DA9" w:rsidR="00630C05" w:rsidRDefault="00630C05" w:rsidP="00431D6D">
      <w:pPr>
        <w:rPr>
          <w:ins w:id="2619" w:author="Javier Kachuka" w:date="2019-11-06T10:11: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63768" w14:paraId="24C8F944" w14:textId="77777777" w:rsidTr="00DA4A60">
        <w:trPr>
          <w:ins w:id="2620" w:author="Javier Kachuka" w:date="2019-11-06T10:12:00Z"/>
        </w:trPr>
        <w:tc>
          <w:tcPr>
            <w:tcW w:w="2122" w:type="dxa"/>
            <w:shd w:val="clear" w:color="auto" w:fill="9CC2E5" w:themeFill="accent1" w:themeFillTint="99"/>
          </w:tcPr>
          <w:p w14:paraId="486397EB" w14:textId="01F5E7AD" w:rsidR="00630C05" w:rsidRPr="00EC5FEE" w:rsidRDefault="00630C05" w:rsidP="00630C05">
            <w:pPr>
              <w:rPr>
                <w:ins w:id="2621" w:author="Javier Kachuka" w:date="2019-11-06T10:12:00Z"/>
                <w:rFonts w:cs="Arial"/>
                <w:b/>
                <w:sz w:val="24"/>
                <w:szCs w:val="24"/>
                <w:lang w:val="es-ES"/>
              </w:rPr>
            </w:pPr>
            <w:ins w:id="2622" w:author="Javier Kachuka" w:date="2019-11-06T10:13:00Z">
              <w:r w:rsidRPr="00EC5FEE">
                <w:rPr>
                  <w:rFonts w:cs="Arial"/>
                  <w:b/>
                  <w:sz w:val="24"/>
                  <w:szCs w:val="24"/>
                  <w:lang w:val="es-ES"/>
                </w:rPr>
                <w:t>Caso de uso</w:t>
              </w:r>
            </w:ins>
          </w:p>
        </w:tc>
        <w:tc>
          <w:tcPr>
            <w:tcW w:w="6706" w:type="dxa"/>
            <w:gridSpan w:val="2"/>
          </w:tcPr>
          <w:p w14:paraId="2FC7F32E" w14:textId="7D48E434" w:rsidR="00630C05" w:rsidRPr="00EC5FEE" w:rsidRDefault="00630C05" w:rsidP="00630C05">
            <w:pPr>
              <w:rPr>
                <w:ins w:id="2623" w:author="Javier Kachuka" w:date="2019-11-06T10:12:00Z"/>
                <w:rFonts w:cs="Arial"/>
                <w:sz w:val="24"/>
                <w:szCs w:val="24"/>
                <w:lang w:val="es-ES"/>
              </w:rPr>
            </w:pPr>
            <w:ins w:id="2624" w:author="Javier Kachuka" w:date="2019-11-06T10:13:00Z">
              <w:r>
                <w:rPr>
                  <w:rFonts w:cs="Arial"/>
                  <w:sz w:val="24"/>
                  <w:szCs w:val="24"/>
                  <w:lang w:val="es-ES"/>
                </w:rPr>
                <w:t>Modificar Producto (ABM de Producto)</w:t>
              </w:r>
            </w:ins>
          </w:p>
        </w:tc>
      </w:tr>
      <w:tr w:rsidR="00630C05" w:rsidRPr="00EC5FEE" w14:paraId="2CC41E1A" w14:textId="77777777" w:rsidTr="00DA4A60">
        <w:trPr>
          <w:ins w:id="2625" w:author="Javier Kachuka" w:date="2019-11-06T10:12:00Z"/>
        </w:trPr>
        <w:tc>
          <w:tcPr>
            <w:tcW w:w="2122" w:type="dxa"/>
            <w:shd w:val="clear" w:color="auto" w:fill="9CC2E5" w:themeFill="accent1" w:themeFillTint="99"/>
          </w:tcPr>
          <w:p w14:paraId="4D0F591A" w14:textId="194BF905" w:rsidR="00630C05" w:rsidRPr="00EC5FEE" w:rsidRDefault="00630C05" w:rsidP="00630C05">
            <w:pPr>
              <w:rPr>
                <w:ins w:id="2626" w:author="Javier Kachuka" w:date="2019-11-06T10:12:00Z"/>
                <w:rFonts w:cs="Arial"/>
                <w:b/>
                <w:sz w:val="24"/>
                <w:szCs w:val="24"/>
                <w:lang w:val="es-ES"/>
              </w:rPr>
            </w:pPr>
            <w:ins w:id="2627" w:author="Javier Kachuka" w:date="2019-11-06T10:13:00Z">
              <w:r w:rsidRPr="00EC5FEE">
                <w:rPr>
                  <w:rFonts w:cs="Arial"/>
                  <w:b/>
                  <w:sz w:val="24"/>
                  <w:szCs w:val="24"/>
                  <w:lang w:val="es-ES"/>
                </w:rPr>
                <w:t>Actor</w:t>
              </w:r>
            </w:ins>
          </w:p>
        </w:tc>
        <w:tc>
          <w:tcPr>
            <w:tcW w:w="6706" w:type="dxa"/>
            <w:gridSpan w:val="2"/>
          </w:tcPr>
          <w:p w14:paraId="60DA2B83" w14:textId="2A0C6576" w:rsidR="00630C05" w:rsidRPr="00EC5FEE" w:rsidRDefault="00630C05" w:rsidP="00630C05">
            <w:pPr>
              <w:rPr>
                <w:ins w:id="2628" w:author="Javier Kachuka" w:date="2019-11-06T10:12:00Z"/>
                <w:rFonts w:cs="Arial"/>
                <w:sz w:val="24"/>
                <w:szCs w:val="24"/>
                <w:lang w:val="es-ES"/>
              </w:rPr>
            </w:pPr>
            <w:ins w:id="2629" w:author="Javier Kachuka" w:date="2019-11-06T10:13:00Z">
              <w:r>
                <w:rPr>
                  <w:rFonts w:cs="Arial"/>
                  <w:sz w:val="24"/>
                  <w:szCs w:val="24"/>
                  <w:lang w:val="es-ES"/>
                </w:rPr>
                <w:t>Oficinista, administrador</w:t>
              </w:r>
            </w:ins>
          </w:p>
        </w:tc>
      </w:tr>
      <w:tr w:rsidR="00630C05" w:rsidRPr="00563768" w14:paraId="7CED09D5" w14:textId="77777777" w:rsidTr="00DA4A60">
        <w:trPr>
          <w:ins w:id="2630" w:author="Javier Kachuka" w:date="2019-11-06T10:12:00Z"/>
        </w:trPr>
        <w:tc>
          <w:tcPr>
            <w:tcW w:w="2122" w:type="dxa"/>
            <w:shd w:val="clear" w:color="auto" w:fill="9CC2E5" w:themeFill="accent1" w:themeFillTint="99"/>
          </w:tcPr>
          <w:p w14:paraId="7AC3994B" w14:textId="7FC7A86F" w:rsidR="00630C05" w:rsidRPr="00EC5FEE" w:rsidRDefault="00630C05" w:rsidP="00630C05">
            <w:pPr>
              <w:rPr>
                <w:ins w:id="2631" w:author="Javier Kachuka" w:date="2019-11-06T10:12:00Z"/>
                <w:rFonts w:cs="Arial"/>
                <w:b/>
                <w:sz w:val="24"/>
                <w:szCs w:val="24"/>
                <w:lang w:val="es-ES"/>
              </w:rPr>
            </w:pPr>
            <w:ins w:id="2632" w:author="Javier Kachuka" w:date="2019-11-06T10:13:00Z">
              <w:r w:rsidRPr="00EC5FEE">
                <w:rPr>
                  <w:rFonts w:cs="Arial"/>
                  <w:b/>
                  <w:sz w:val="24"/>
                  <w:szCs w:val="24"/>
                  <w:lang w:val="es-ES"/>
                </w:rPr>
                <w:t xml:space="preserve">Descripción </w:t>
              </w:r>
            </w:ins>
          </w:p>
        </w:tc>
        <w:tc>
          <w:tcPr>
            <w:tcW w:w="6706" w:type="dxa"/>
            <w:gridSpan w:val="2"/>
          </w:tcPr>
          <w:p w14:paraId="3CDCC7E2" w14:textId="54D0BC29" w:rsidR="00630C05" w:rsidRPr="00EC5FEE" w:rsidRDefault="00630C05" w:rsidP="00630C05">
            <w:pPr>
              <w:rPr>
                <w:ins w:id="2633" w:author="Javier Kachuka" w:date="2019-11-06T10:12:00Z"/>
                <w:rFonts w:cs="Arial"/>
                <w:sz w:val="24"/>
                <w:szCs w:val="24"/>
                <w:lang w:val="es-ES"/>
              </w:rPr>
            </w:pPr>
            <w:ins w:id="2634" w:author="Javier Kachuka" w:date="2019-11-06T10:13: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ins>
          </w:p>
        </w:tc>
      </w:tr>
      <w:tr w:rsidR="00630C05" w:rsidRPr="00EC5FEE" w14:paraId="593024B4" w14:textId="77777777" w:rsidTr="00DA4A60">
        <w:trPr>
          <w:ins w:id="2635" w:author="Javier Kachuka" w:date="2019-11-06T10:12:00Z"/>
        </w:trPr>
        <w:tc>
          <w:tcPr>
            <w:tcW w:w="2122" w:type="dxa"/>
            <w:shd w:val="clear" w:color="auto" w:fill="9CC2E5" w:themeFill="accent1" w:themeFillTint="99"/>
          </w:tcPr>
          <w:p w14:paraId="2C9F1D53" w14:textId="3D66B272" w:rsidR="00630C05" w:rsidRPr="00EC5FEE" w:rsidRDefault="00630C05" w:rsidP="00630C05">
            <w:pPr>
              <w:rPr>
                <w:ins w:id="2636" w:author="Javier Kachuka" w:date="2019-11-06T10:12:00Z"/>
                <w:rFonts w:cs="Arial"/>
                <w:b/>
                <w:sz w:val="24"/>
                <w:szCs w:val="24"/>
                <w:lang w:val="es-ES"/>
              </w:rPr>
            </w:pPr>
            <w:ins w:id="2637" w:author="Javier Kachuka" w:date="2019-11-06T10:13:00Z">
              <w:r w:rsidRPr="00EC5FEE">
                <w:rPr>
                  <w:rFonts w:cs="Arial"/>
                  <w:b/>
                  <w:sz w:val="24"/>
                  <w:szCs w:val="24"/>
                  <w:lang w:val="es-ES"/>
                </w:rPr>
                <w:t>Referencia Cruzada</w:t>
              </w:r>
            </w:ins>
          </w:p>
        </w:tc>
        <w:tc>
          <w:tcPr>
            <w:tcW w:w="6706" w:type="dxa"/>
            <w:gridSpan w:val="2"/>
          </w:tcPr>
          <w:p w14:paraId="6F34D72F" w14:textId="694A1811" w:rsidR="00630C05" w:rsidRPr="00EC5FEE" w:rsidRDefault="00630C05" w:rsidP="00630C05">
            <w:pPr>
              <w:rPr>
                <w:ins w:id="2638" w:author="Javier Kachuka" w:date="2019-11-06T10:12:00Z"/>
                <w:rFonts w:cs="Arial"/>
                <w:sz w:val="24"/>
                <w:szCs w:val="24"/>
                <w:lang w:val="es-ES"/>
              </w:rPr>
            </w:pPr>
            <w:ins w:id="2639" w:author="Javier Kachuka" w:date="2019-11-06T10:13:00Z">
              <w:r w:rsidRPr="00EC5FEE">
                <w:rPr>
                  <w:rFonts w:cs="Arial"/>
                  <w:sz w:val="24"/>
                  <w:szCs w:val="24"/>
                  <w:lang w:val="es-ES"/>
                </w:rPr>
                <w:t>RF3.2</w:t>
              </w:r>
            </w:ins>
          </w:p>
        </w:tc>
      </w:tr>
      <w:tr w:rsidR="00630C05" w:rsidRPr="00EC5FEE" w14:paraId="29D4B283" w14:textId="77777777" w:rsidTr="00DA4A60">
        <w:trPr>
          <w:ins w:id="2640" w:author="Javier Kachuka" w:date="2019-11-06T10:12:00Z"/>
        </w:trPr>
        <w:tc>
          <w:tcPr>
            <w:tcW w:w="2122" w:type="dxa"/>
            <w:shd w:val="clear" w:color="auto" w:fill="9CC2E5" w:themeFill="accent1" w:themeFillTint="99"/>
          </w:tcPr>
          <w:p w14:paraId="26FCE655" w14:textId="77777777" w:rsidR="00630C05" w:rsidRPr="00EC5FEE" w:rsidRDefault="00630C05" w:rsidP="00DA4A60">
            <w:pPr>
              <w:rPr>
                <w:ins w:id="2641" w:author="Javier Kachuka" w:date="2019-11-06T10:12:00Z"/>
                <w:rFonts w:cs="Arial"/>
                <w:b/>
                <w:sz w:val="24"/>
                <w:szCs w:val="24"/>
                <w:lang w:val="es-ES"/>
              </w:rPr>
            </w:pPr>
            <w:ins w:id="2642" w:author="Javier Kachuka" w:date="2019-11-06T10:12:00Z">
              <w:r w:rsidRPr="00EC5FEE">
                <w:rPr>
                  <w:rFonts w:cs="Arial"/>
                  <w:b/>
                  <w:sz w:val="24"/>
                  <w:szCs w:val="24"/>
                  <w:lang w:val="es-ES"/>
                </w:rPr>
                <w:t xml:space="preserve">Precondición </w:t>
              </w:r>
            </w:ins>
          </w:p>
        </w:tc>
        <w:tc>
          <w:tcPr>
            <w:tcW w:w="6706" w:type="dxa"/>
            <w:gridSpan w:val="2"/>
          </w:tcPr>
          <w:p w14:paraId="4F1D15A8" w14:textId="77777777" w:rsidR="00630C05" w:rsidRPr="00EC5FEE" w:rsidRDefault="00630C05" w:rsidP="00DA4A60">
            <w:pPr>
              <w:rPr>
                <w:ins w:id="2643" w:author="Javier Kachuka" w:date="2019-11-06T10:12:00Z"/>
                <w:rFonts w:cs="Arial"/>
                <w:sz w:val="24"/>
                <w:szCs w:val="24"/>
                <w:lang w:val="es-ES"/>
              </w:rPr>
            </w:pPr>
          </w:p>
        </w:tc>
      </w:tr>
      <w:tr w:rsidR="00630C05" w:rsidRPr="00563768" w14:paraId="6F9C37BF" w14:textId="77777777" w:rsidTr="00DA4A60">
        <w:trPr>
          <w:ins w:id="2644" w:author="Javier Kachuka" w:date="2019-11-06T10:12:00Z"/>
        </w:trPr>
        <w:tc>
          <w:tcPr>
            <w:tcW w:w="2122" w:type="dxa"/>
            <w:shd w:val="clear" w:color="auto" w:fill="9CC2E5" w:themeFill="accent1" w:themeFillTint="99"/>
          </w:tcPr>
          <w:p w14:paraId="5FD11551" w14:textId="77777777" w:rsidR="00630C05" w:rsidRPr="00EC5FEE" w:rsidRDefault="00630C05" w:rsidP="00DA4A60">
            <w:pPr>
              <w:rPr>
                <w:ins w:id="2645" w:author="Javier Kachuka" w:date="2019-11-06T10:12:00Z"/>
                <w:rFonts w:cs="Arial"/>
                <w:b/>
                <w:sz w:val="24"/>
                <w:szCs w:val="24"/>
                <w:lang w:val="es-ES"/>
              </w:rPr>
            </w:pPr>
            <w:ins w:id="2646" w:author="Javier Kachuka" w:date="2019-11-06T10:12:00Z">
              <w:r w:rsidRPr="00EC5FEE">
                <w:rPr>
                  <w:rFonts w:cs="Arial"/>
                  <w:b/>
                  <w:sz w:val="24"/>
                  <w:szCs w:val="24"/>
                  <w:lang w:val="es-ES"/>
                </w:rPr>
                <w:t xml:space="preserve">Poscondición </w:t>
              </w:r>
            </w:ins>
          </w:p>
        </w:tc>
        <w:tc>
          <w:tcPr>
            <w:tcW w:w="6706" w:type="dxa"/>
            <w:gridSpan w:val="2"/>
          </w:tcPr>
          <w:p w14:paraId="732BBA6F" w14:textId="29BEA30C" w:rsidR="00630C05" w:rsidRPr="00EC5FEE" w:rsidRDefault="00630C05">
            <w:pPr>
              <w:rPr>
                <w:ins w:id="2647" w:author="Javier Kachuka" w:date="2019-11-06T10:12:00Z"/>
                <w:rFonts w:cs="Arial"/>
                <w:sz w:val="24"/>
                <w:szCs w:val="24"/>
                <w:lang w:val="es-ES"/>
              </w:rPr>
            </w:pPr>
            <w:ins w:id="2648" w:author="Javier Kachuka" w:date="2019-11-06T10:12:00Z">
              <w:r>
                <w:rPr>
                  <w:rFonts w:cs="Arial"/>
                  <w:sz w:val="24"/>
                  <w:szCs w:val="24"/>
                  <w:lang w:val="es-ES"/>
                </w:rPr>
                <w:t>Se modificaron los detalles de un</w:t>
              </w:r>
            </w:ins>
            <w:ins w:id="2649" w:author="Javier Kachuka" w:date="2019-11-06T10:13:00Z">
              <w:r>
                <w:rPr>
                  <w:rFonts w:cs="Arial"/>
                  <w:sz w:val="24"/>
                  <w:szCs w:val="24"/>
                  <w:lang w:val="es-ES"/>
                </w:rPr>
                <w:t xml:space="preserve"> producto</w:t>
              </w:r>
            </w:ins>
            <w:ins w:id="2650" w:author="Javier Kachuka" w:date="2019-11-06T10:12:00Z">
              <w:r>
                <w:rPr>
                  <w:rFonts w:cs="Arial"/>
                  <w:sz w:val="24"/>
                  <w:szCs w:val="24"/>
                  <w:lang w:val="es-ES"/>
                </w:rPr>
                <w:t xml:space="preserve">. </w:t>
              </w:r>
            </w:ins>
          </w:p>
        </w:tc>
      </w:tr>
      <w:tr w:rsidR="00630C05" w:rsidRPr="00A51454" w14:paraId="23D3FEFD" w14:textId="77777777" w:rsidTr="00DA4A60">
        <w:trPr>
          <w:ins w:id="2651" w:author="Javier Kachuka" w:date="2019-11-06T10:12:00Z"/>
        </w:trPr>
        <w:tc>
          <w:tcPr>
            <w:tcW w:w="8828" w:type="dxa"/>
            <w:gridSpan w:val="3"/>
            <w:shd w:val="clear" w:color="auto" w:fill="9CC2E5" w:themeFill="accent1" w:themeFillTint="99"/>
          </w:tcPr>
          <w:p w14:paraId="57138B4D" w14:textId="77777777" w:rsidR="00630C05" w:rsidRPr="00EC5FEE" w:rsidRDefault="00630C05" w:rsidP="00DA4A60">
            <w:pPr>
              <w:jc w:val="center"/>
              <w:rPr>
                <w:ins w:id="2652" w:author="Javier Kachuka" w:date="2019-11-06T10:12:00Z"/>
                <w:rFonts w:cs="Arial"/>
                <w:b/>
                <w:sz w:val="24"/>
                <w:szCs w:val="24"/>
                <w:lang w:val="es-ES"/>
              </w:rPr>
            </w:pPr>
            <w:ins w:id="2653" w:author="Javier Kachuka" w:date="2019-11-06T10:12:00Z">
              <w:r w:rsidRPr="00EC5FEE">
                <w:rPr>
                  <w:rFonts w:cs="Arial"/>
                  <w:b/>
                  <w:sz w:val="24"/>
                  <w:szCs w:val="24"/>
                  <w:lang w:val="es-ES"/>
                </w:rPr>
                <w:t>Curso Típico de Eventos</w:t>
              </w:r>
            </w:ins>
          </w:p>
        </w:tc>
      </w:tr>
      <w:tr w:rsidR="00630C05" w:rsidRPr="00563768" w14:paraId="1C08F5E8" w14:textId="77777777" w:rsidTr="00DA4A60">
        <w:trPr>
          <w:ins w:id="2654" w:author="Javier Kachuka" w:date="2019-11-06T10:12:00Z"/>
        </w:trPr>
        <w:tc>
          <w:tcPr>
            <w:tcW w:w="4414" w:type="dxa"/>
            <w:gridSpan w:val="2"/>
          </w:tcPr>
          <w:p w14:paraId="16E9E69C" w14:textId="421D0306" w:rsidR="00630C05" w:rsidRPr="00EC5FEE" w:rsidRDefault="00630C05">
            <w:pPr>
              <w:pStyle w:val="Prrafodelista"/>
              <w:numPr>
                <w:ilvl w:val="0"/>
                <w:numId w:val="43"/>
              </w:numPr>
              <w:jc w:val="both"/>
              <w:rPr>
                <w:ins w:id="2655" w:author="Javier Kachuka" w:date="2019-11-06T10:12:00Z"/>
                <w:rFonts w:cs="Arial"/>
                <w:sz w:val="24"/>
                <w:szCs w:val="24"/>
                <w:lang w:val="es-ES"/>
              </w:rPr>
            </w:pPr>
            <w:ins w:id="2656" w:author="Javier Kachuka" w:date="2019-11-06T10:12:00Z">
              <w:r>
                <w:rPr>
                  <w:rFonts w:cs="Arial"/>
                  <w:sz w:val="24"/>
                  <w:szCs w:val="24"/>
                  <w:lang w:val="es-ES"/>
                </w:rPr>
                <w:t>El caso de uso comienza cuando el</w:t>
              </w:r>
            </w:ins>
            <w:ins w:id="2657" w:author="Javier Kachuka" w:date="2019-11-06T10:13:00Z">
              <w:r>
                <w:rPr>
                  <w:rFonts w:cs="Arial"/>
                  <w:sz w:val="24"/>
                  <w:szCs w:val="24"/>
                  <w:lang w:val="es-ES"/>
                </w:rPr>
                <w:t xml:space="preserve"> oficinista o</w:t>
              </w:r>
            </w:ins>
            <w:ins w:id="2658" w:author="Javier Kachuka" w:date="2019-11-06T10:12:00Z">
              <w:r>
                <w:rPr>
                  <w:rFonts w:cs="Arial"/>
                  <w:sz w:val="24"/>
                  <w:szCs w:val="24"/>
                  <w:lang w:val="es-ES"/>
                </w:rPr>
                <w:t xml:space="preserve"> administrador solicita modificar un</w:t>
              </w:r>
            </w:ins>
            <w:ins w:id="2659" w:author="Javier Kachuka" w:date="2019-11-06T10:13:00Z">
              <w:r>
                <w:rPr>
                  <w:rFonts w:cs="Arial"/>
                  <w:sz w:val="24"/>
                  <w:szCs w:val="24"/>
                  <w:lang w:val="es-ES"/>
                </w:rPr>
                <w:t xml:space="preserve"> producto</w:t>
              </w:r>
            </w:ins>
            <w:ins w:id="2660" w:author="Javier Kachuka" w:date="2019-11-06T10:12:00Z">
              <w:r>
                <w:rPr>
                  <w:rFonts w:cs="Arial"/>
                  <w:sz w:val="24"/>
                  <w:szCs w:val="24"/>
                  <w:lang w:val="es-ES"/>
                </w:rPr>
                <w:t>.</w:t>
              </w:r>
            </w:ins>
          </w:p>
        </w:tc>
        <w:tc>
          <w:tcPr>
            <w:tcW w:w="4414" w:type="dxa"/>
          </w:tcPr>
          <w:p w14:paraId="2640B914" w14:textId="77777777" w:rsidR="00630C05" w:rsidRPr="00EC5FEE" w:rsidRDefault="00630C05" w:rsidP="00DA4A60">
            <w:pPr>
              <w:jc w:val="both"/>
              <w:rPr>
                <w:ins w:id="2661" w:author="Javier Kachuka" w:date="2019-11-06T10:12:00Z"/>
                <w:rFonts w:cs="Arial"/>
                <w:sz w:val="24"/>
                <w:szCs w:val="24"/>
                <w:lang w:val="es-ES"/>
              </w:rPr>
            </w:pPr>
          </w:p>
        </w:tc>
      </w:tr>
      <w:tr w:rsidR="00630C05" w:rsidRPr="00563768" w14:paraId="305768A3" w14:textId="77777777" w:rsidTr="00DA4A60">
        <w:trPr>
          <w:ins w:id="2662" w:author="Javier Kachuka" w:date="2019-11-06T10:12:00Z"/>
        </w:trPr>
        <w:tc>
          <w:tcPr>
            <w:tcW w:w="4414" w:type="dxa"/>
            <w:gridSpan w:val="2"/>
          </w:tcPr>
          <w:p w14:paraId="1ECE7D41" w14:textId="77777777" w:rsidR="00630C05" w:rsidRPr="00572E70" w:rsidRDefault="00630C05" w:rsidP="00DA4A60">
            <w:pPr>
              <w:jc w:val="both"/>
              <w:rPr>
                <w:ins w:id="2663" w:author="Javier Kachuka" w:date="2019-11-06T10:12:00Z"/>
                <w:rFonts w:cs="Arial"/>
                <w:sz w:val="24"/>
                <w:szCs w:val="24"/>
                <w:lang w:val="es-ES"/>
              </w:rPr>
            </w:pPr>
          </w:p>
        </w:tc>
        <w:tc>
          <w:tcPr>
            <w:tcW w:w="4414" w:type="dxa"/>
          </w:tcPr>
          <w:p w14:paraId="72A7F463" w14:textId="47F115DF" w:rsidR="00630C05" w:rsidRPr="00572E70" w:rsidRDefault="00630C05">
            <w:pPr>
              <w:pStyle w:val="Prrafodelista"/>
              <w:numPr>
                <w:ilvl w:val="0"/>
                <w:numId w:val="43"/>
              </w:numPr>
              <w:jc w:val="both"/>
              <w:rPr>
                <w:ins w:id="2664" w:author="Javier Kachuka" w:date="2019-11-06T10:12:00Z"/>
                <w:rFonts w:cs="Arial"/>
                <w:sz w:val="24"/>
                <w:szCs w:val="24"/>
                <w:lang w:val="es-ES"/>
              </w:rPr>
            </w:pPr>
            <w:ins w:id="2665" w:author="Javier Kachuka" w:date="2019-11-06T10:12:00Z">
              <w:r>
                <w:rPr>
                  <w:rFonts w:cs="Arial"/>
                  <w:sz w:val="24"/>
                  <w:szCs w:val="24"/>
                  <w:lang w:val="es-ES"/>
                </w:rPr>
                <w:t>El sistema muestra todos los datos correspondientes a ese</w:t>
              </w:r>
            </w:ins>
            <w:ins w:id="2666" w:author="Javier Kachuka" w:date="2019-11-06T10:13:00Z">
              <w:r>
                <w:rPr>
                  <w:rFonts w:cs="Arial"/>
                  <w:sz w:val="24"/>
                  <w:szCs w:val="24"/>
                  <w:lang w:val="es-ES"/>
                </w:rPr>
                <w:t xml:space="preserve"> producto</w:t>
              </w:r>
            </w:ins>
            <w:ins w:id="2667" w:author="Javier Kachuka" w:date="2019-11-06T10:12:00Z">
              <w:r>
                <w:rPr>
                  <w:rFonts w:cs="Arial"/>
                  <w:sz w:val="24"/>
                  <w:szCs w:val="24"/>
                  <w:lang w:val="es-ES"/>
                </w:rPr>
                <w:t>.</w:t>
              </w:r>
            </w:ins>
          </w:p>
        </w:tc>
      </w:tr>
      <w:tr w:rsidR="00630C05" w:rsidRPr="00563768" w14:paraId="3F4A50E2" w14:textId="77777777" w:rsidTr="00DA4A60">
        <w:trPr>
          <w:ins w:id="2668" w:author="Javier Kachuka" w:date="2019-11-06T10:12:00Z"/>
        </w:trPr>
        <w:tc>
          <w:tcPr>
            <w:tcW w:w="4414" w:type="dxa"/>
            <w:gridSpan w:val="2"/>
          </w:tcPr>
          <w:p w14:paraId="2455F3A2" w14:textId="77777777" w:rsidR="00630C05" w:rsidRPr="00572E70" w:rsidRDefault="00630C05" w:rsidP="00630C05">
            <w:pPr>
              <w:pStyle w:val="Prrafodelista"/>
              <w:numPr>
                <w:ilvl w:val="0"/>
                <w:numId w:val="43"/>
              </w:numPr>
              <w:jc w:val="both"/>
              <w:rPr>
                <w:ins w:id="2669" w:author="Javier Kachuka" w:date="2019-11-06T10:12:00Z"/>
                <w:rFonts w:cs="Arial"/>
                <w:sz w:val="24"/>
                <w:szCs w:val="24"/>
                <w:lang w:val="es-ES"/>
              </w:rPr>
            </w:pPr>
            <w:ins w:id="2670" w:author="Javier Kachuka" w:date="2019-11-06T10:12:00Z">
              <w:r>
                <w:rPr>
                  <w:rFonts w:cs="Arial"/>
                  <w:sz w:val="24"/>
                  <w:szCs w:val="24"/>
                  <w:lang w:val="es-ES"/>
                </w:rPr>
                <w:t>El oficinista o administrador modifica los datos correspondientes.</w:t>
              </w:r>
            </w:ins>
          </w:p>
        </w:tc>
        <w:tc>
          <w:tcPr>
            <w:tcW w:w="4414" w:type="dxa"/>
          </w:tcPr>
          <w:p w14:paraId="10704D18" w14:textId="77777777" w:rsidR="00630C05" w:rsidRPr="00572E70" w:rsidRDefault="00630C05" w:rsidP="00DA4A60">
            <w:pPr>
              <w:jc w:val="both"/>
              <w:rPr>
                <w:ins w:id="2671" w:author="Javier Kachuka" w:date="2019-11-06T10:12:00Z"/>
                <w:rFonts w:cs="Arial"/>
                <w:sz w:val="24"/>
                <w:szCs w:val="24"/>
                <w:lang w:val="es-ES"/>
              </w:rPr>
            </w:pPr>
          </w:p>
        </w:tc>
      </w:tr>
      <w:tr w:rsidR="00630C05" w:rsidRPr="00563768" w14:paraId="7B668534" w14:textId="77777777" w:rsidTr="00DA4A60">
        <w:trPr>
          <w:ins w:id="2672" w:author="Javier Kachuka" w:date="2019-11-06T10:12:00Z"/>
        </w:trPr>
        <w:tc>
          <w:tcPr>
            <w:tcW w:w="4414" w:type="dxa"/>
            <w:gridSpan w:val="2"/>
          </w:tcPr>
          <w:p w14:paraId="210DCCAA" w14:textId="77777777" w:rsidR="00630C05" w:rsidRPr="00572E70" w:rsidRDefault="00630C05" w:rsidP="00DA4A60">
            <w:pPr>
              <w:jc w:val="both"/>
              <w:rPr>
                <w:ins w:id="2673" w:author="Javier Kachuka" w:date="2019-11-06T10:12:00Z"/>
                <w:rFonts w:cs="Arial"/>
                <w:sz w:val="24"/>
                <w:szCs w:val="24"/>
                <w:lang w:val="es-ES"/>
              </w:rPr>
            </w:pPr>
          </w:p>
        </w:tc>
        <w:tc>
          <w:tcPr>
            <w:tcW w:w="4414" w:type="dxa"/>
          </w:tcPr>
          <w:p w14:paraId="29715214" w14:textId="77777777" w:rsidR="00630C05" w:rsidRPr="00572E70" w:rsidRDefault="00630C05" w:rsidP="00630C05">
            <w:pPr>
              <w:pStyle w:val="Prrafodelista"/>
              <w:numPr>
                <w:ilvl w:val="0"/>
                <w:numId w:val="43"/>
              </w:numPr>
              <w:jc w:val="both"/>
              <w:rPr>
                <w:ins w:id="2674" w:author="Javier Kachuka" w:date="2019-11-06T10:12:00Z"/>
                <w:rFonts w:cs="Arial"/>
                <w:sz w:val="24"/>
                <w:szCs w:val="24"/>
                <w:lang w:val="es-ES"/>
              </w:rPr>
            </w:pPr>
            <w:ins w:id="2675" w:author="Javier Kachuka" w:date="2019-11-06T10:12:00Z">
              <w:r>
                <w:rPr>
                  <w:rFonts w:cs="Arial"/>
                  <w:sz w:val="24"/>
                  <w:szCs w:val="24"/>
                  <w:lang w:val="es-ES"/>
                </w:rPr>
                <w:t>El sistema comprueba los datos, guarda los cambios y finaliza el caso de uso.</w:t>
              </w:r>
            </w:ins>
          </w:p>
        </w:tc>
      </w:tr>
      <w:tr w:rsidR="00630C05" w:rsidRPr="00EC5FEE" w14:paraId="583B81C6" w14:textId="77777777" w:rsidTr="00DA4A60">
        <w:trPr>
          <w:ins w:id="2676" w:author="Javier Kachuka" w:date="2019-11-06T10:12:00Z"/>
        </w:trPr>
        <w:tc>
          <w:tcPr>
            <w:tcW w:w="8828" w:type="dxa"/>
            <w:gridSpan w:val="3"/>
            <w:shd w:val="clear" w:color="auto" w:fill="9CC2E5" w:themeFill="accent1" w:themeFillTint="99"/>
          </w:tcPr>
          <w:p w14:paraId="27112815" w14:textId="77777777" w:rsidR="00630C05" w:rsidRPr="00EC5FEE" w:rsidRDefault="00630C05" w:rsidP="00DA4A60">
            <w:pPr>
              <w:jc w:val="center"/>
              <w:rPr>
                <w:ins w:id="2677" w:author="Javier Kachuka" w:date="2019-11-06T10:12:00Z"/>
                <w:rFonts w:cs="Arial"/>
                <w:sz w:val="24"/>
                <w:szCs w:val="24"/>
                <w:lang w:val="es-ES"/>
              </w:rPr>
            </w:pPr>
            <w:ins w:id="2678" w:author="Javier Kachuka" w:date="2019-11-06T10:12:00Z">
              <w:r>
                <w:rPr>
                  <w:rFonts w:cs="Arial"/>
                  <w:b/>
                  <w:sz w:val="24"/>
                  <w:szCs w:val="24"/>
                  <w:lang w:val="es-ES"/>
                </w:rPr>
                <w:t>C</w:t>
              </w:r>
              <w:r w:rsidRPr="00EC5FEE">
                <w:rPr>
                  <w:rFonts w:cs="Arial"/>
                  <w:b/>
                  <w:sz w:val="24"/>
                  <w:szCs w:val="24"/>
                  <w:lang w:val="es-ES"/>
                </w:rPr>
                <w:t>urso Alternativo de Eventos</w:t>
              </w:r>
            </w:ins>
          </w:p>
        </w:tc>
      </w:tr>
      <w:tr w:rsidR="00630C05" w:rsidRPr="00563768" w14:paraId="5E6CD19B" w14:textId="77777777" w:rsidTr="00DA4A60">
        <w:trPr>
          <w:ins w:id="2679" w:author="Javier Kachuka" w:date="2019-11-06T10:12:00Z"/>
        </w:trPr>
        <w:tc>
          <w:tcPr>
            <w:tcW w:w="4414" w:type="dxa"/>
            <w:gridSpan w:val="2"/>
          </w:tcPr>
          <w:p w14:paraId="7DEE6217" w14:textId="77777777" w:rsidR="00630C05" w:rsidRPr="00EC5FEE" w:rsidRDefault="00630C05" w:rsidP="00DA4A60">
            <w:pPr>
              <w:jc w:val="both"/>
              <w:rPr>
                <w:ins w:id="2680" w:author="Javier Kachuka" w:date="2019-11-06T10:12:00Z"/>
                <w:rFonts w:cs="Arial"/>
                <w:b/>
                <w:sz w:val="24"/>
                <w:szCs w:val="24"/>
                <w:lang w:val="es-ES"/>
              </w:rPr>
            </w:pPr>
          </w:p>
        </w:tc>
        <w:tc>
          <w:tcPr>
            <w:tcW w:w="4414" w:type="dxa"/>
          </w:tcPr>
          <w:p w14:paraId="3D361267" w14:textId="77777777" w:rsidR="00630C05" w:rsidRPr="00EC5FEE" w:rsidRDefault="00630C05" w:rsidP="00DA4A60">
            <w:pPr>
              <w:jc w:val="both"/>
              <w:rPr>
                <w:ins w:id="2681" w:author="Javier Kachuka" w:date="2019-11-06T10:12:00Z"/>
                <w:rFonts w:cs="Arial"/>
                <w:sz w:val="24"/>
                <w:szCs w:val="24"/>
                <w:lang w:val="es-ES"/>
              </w:rPr>
            </w:pPr>
            <w:ins w:id="2682" w:author="Javier Kachuka" w:date="2019-11-06T10:12:00Z">
              <w:r>
                <w:rPr>
                  <w:rFonts w:cs="Arial"/>
                  <w:sz w:val="24"/>
                  <w:szCs w:val="24"/>
                  <w:lang w:val="es-ES"/>
                </w:rPr>
                <w:t>4.1 Si los datos no son correctos el sistema solicita que se vuelvan a ingresar.</w:t>
              </w:r>
            </w:ins>
          </w:p>
        </w:tc>
      </w:tr>
    </w:tbl>
    <w:p w14:paraId="6A21CB7D" w14:textId="2D886CE7" w:rsidR="00630C05" w:rsidRDefault="00630C05" w:rsidP="00431D6D">
      <w:pPr>
        <w:rPr>
          <w:ins w:id="2683" w:author="Javier Kachuka" w:date="2019-11-06T10:14: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63768" w14:paraId="0C2324E2" w14:textId="77777777" w:rsidTr="00DA4A60">
        <w:trPr>
          <w:ins w:id="2684" w:author="Javier Kachuka" w:date="2019-11-06T10:14:00Z"/>
        </w:trPr>
        <w:tc>
          <w:tcPr>
            <w:tcW w:w="2122" w:type="dxa"/>
            <w:shd w:val="clear" w:color="auto" w:fill="9CC2E5" w:themeFill="accent1" w:themeFillTint="99"/>
          </w:tcPr>
          <w:p w14:paraId="3B18759A" w14:textId="054D3349" w:rsidR="00630C05" w:rsidRPr="00EC5FEE" w:rsidRDefault="00630C05" w:rsidP="00630C05">
            <w:pPr>
              <w:rPr>
                <w:ins w:id="2685" w:author="Javier Kachuka" w:date="2019-11-06T10:14:00Z"/>
                <w:rFonts w:cs="Arial"/>
                <w:b/>
                <w:sz w:val="24"/>
                <w:szCs w:val="24"/>
                <w:lang w:val="es-ES"/>
              </w:rPr>
            </w:pPr>
            <w:ins w:id="2686" w:author="Javier Kachuka" w:date="2019-11-06T10:15:00Z">
              <w:r w:rsidRPr="00EC5FEE">
                <w:rPr>
                  <w:rFonts w:cs="Arial"/>
                  <w:b/>
                  <w:sz w:val="24"/>
                  <w:szCs w:val="24"/>
                  <w:lang w:val="es-ES"/>
                </w:rPr>
                <w:t>Caso de uso</w:t>
              </w:r>
            </w:ins>
          </w:p>
        </w:tc>
        <w:tc>
          <w:tcPr>
            <w:tcW w:w="6706" w:type="dxa"/>
            <w:gridSpan w:val="2"/>
          </w:tcPr>
          <w:p w14:paraId="34646FD6" w14:textId="7C804EE4" w:rsidR="00630C05" w:rsidRPr="00EC5FEE" w:rsidRDefault="00630C05" w:rsidP="00630C05">
            <w:pPr>
              <w:rPr>
                <w:ins w:id="2687" w:author="Javier Kachuka" w:date="2019-11-06T10:14:00Z"/>
                <w:rFonts w:cs="Arial"/>
                <w:sz w:val="24"/>
                <w:szCs w:val="24"/>
                <w:lang w:val="es-ES"/>
              </w:rPr>
            </w:pPr>
            <w:ins w:id="2688" w:author="Javier Kachuka" w:date="2019-11-06T10:15:00Z">
              <w:r>
                <w:rPr>
                  <w:rFonts w:cs="Arial"/>
                  <w:sz w:val="24"/>
                  <w:szCs w:val="24"/>
                  <w:lang w:val="es-ES"/>
                </w:rPr>
                <w:t>Eliminar Producto (ABM de Producto)</w:t>
              </w:r>
            </w:ins>
          </w:p>
        </w:tc>
      </w:tr>
      <w:tr w:rsidR="00630C05" w:rsidRPr="00A51454" w14:paraId="415166F6" w14:textId="77777777" w:rsidTr="00DA4A60">
        <w:trPr>
          <w:ins w:id="2689" w:author="Javier Kachuka" w:date="2019-11-06T10:14:00Z"/>
        </w:trPr>
        <w:tc>
          <w:tcPr>
            <w:tcW w:w="2122" w:type="dxa"/>
            <w:shd w:val="clear" w:color="auto" w:fill="9CC2E5" w:themeFill="accent1" w:themeFillTint="99"/>
          </w:tcPr>
          <w:p w14:paraId="3B4AB829" w14:textId="268171B1" w:rsidR="00630C05" w:rsidRPr="00EC5FEE" w:rsidRDefault="00630C05" w:rsidP="00630C05">
            <w:pPr>
              <w:rPr>
                <w:ins w:id="2690" w:author="Javier Kachuka" w:date="2019-11-06T10:14:00Z"/>
                <w:rFonts w:cs="Arial"/>
                <w:b/>
                <w:sz w:val="24"/>
                <w:szCs w:val="24"/>
                <w:lang w:val="es-ES"/>
              </w:rPr>
            </w:pPr>
            <w:ins w:id="2691" w:author="Javier Kachuka" w:date="2019-11-06T10:15:00Z">
              <w:r w:rsidRPr="00EC5FEE">
                <w:rPr>
                  <w:rFonts w:cs="Arial"/>
                  <w:b/>
                  <w:sz w:val="24"/>
                  <w:szCs w:val="24"/>
                  <w:lang w:val="es-ES"/>
                </w:rPr>
                <w:t>Actor</w:t>
              </w:r>
            </w:ins>
          </w:p>
        </w:tc>
        <w:tc>
          <w:tcPr>
            <w:tcW w:w="6706" w:type="dxa"/>
            <w:gridSpan w:val="2"/>
          </w:tcPr>
          <w:p w14:paraId="3C87D05D" w14:textId="3E9ADCAD" w:rsidR="00630C05" w:rsidRPr="00EC5FEE" w:rsidRDefault="00630C05" w:rsidP="00630C05">
            <w:pPr>
              <w:rPr>
                <w:ins w:id="2692" w:author="Javier Kachuka" w:date="2019-11-06T10:14:00Z"/>
                <w:rFonts w:cs="Arial"/>
                <w:sz w:val="24"/>
                <w:szCs w:val="24"/>
                <w:lang w:val="es-ES"/>
              </w:rPr>
            </w:pPr>
            <w:ins w:id="2693" w:author="Javier Kachuka" w:date="2019-11-06T10:15:00Z">
              <w:r>
                <w:rPr>
                  <w:rFonts w:cs="Arial"/>
                  <w:sz w:val="24"/>
                  <w:szCs w:val="24"/>
                  <w:lang w:val="es-ES"/>
                </w:rPr>
                <w:t>Administrador</w:t>
              </w:r>
            </w:ins>
          </w:p>
        </w:tc>
      </w:tr>
      <w:tr w:rsidR="00630C05" w:rsidRPr="00563768" w14:paraId="54B8BFE4" w14:textId="77777777" w:rsidTr="00DA4A60">
        <w:trPr>
          <w:ins w:id="2694" w:author="Javier Kachuka" w:date="2019-11-06T10:14:00Z"/>
        </w:trPr>
        <w:tc>
          <w:tcPr>
            <w:tcW w:w="2122" w:type="dxa"/>
            <w:shd w:val="clear" w:color="auto" w:fill="9CC2E5" w:themeFill="accent1" w:themeFillTint="99"/>
          </w:tcPr>
          <w:p w14:paraId="6AE7C9C6" w14:textId="5A7E51C7" w:rsidR="00630C05" w:rsidRPr="00EC5FEE" w:rsidRDefault="00630C05" w:rsidP="00630C05">
            <w:pPr>
              <w:rPr>
                <w:ins w:id="2695" w:author="Javier Kachuka" w:date="2019-11-06T10:14:00Z"/>
                <w:rFonts w:cs="Arial"/>
                <w:b/>
                <w:sz w:val="24"/>
                <w:szCs w:val="24"/>
                <w:lang w:val="es-ES"/>
              </w:rPr>
            </w:pPr>
            <w:ins w:id="2696" w:author="Javier Kachuka" w:date="2019-11-06T10:15:00Z">
              <w:r w:rsidRPr="00EC5FEE">
                <w:rPr>
                  <w:rFonts w:cs="Arial"/>
                  <w:b/>
                  <w:sz w:val="24"/>
                  <w:szCs w:val="24"/>
                  <w:lang w:val="es-ES"/>
                </w:rPr>
                <w:t xml:space="preserve">Descripción </w:t>
              </w:r>
            </w:ins>
          </w:p>
        </w:tc>
        <w:tc>
          <w:tcPr>
            <w:tcW w:w="6706" w:type="dxa"/>
            <w:gridSpan w:val="2"/>
          </w:tcPr>
          <w:p w14:paraId="5934AC09" w14:textId="419AF06E" w:rsidR="00630C05" w:rsidRPr="00EC5FEE" w:rsidRDefault="00630C05" w:rsidP="00630C05">
            <w:pPr>
              <w:rPr>
                <w:ins w:id="2697" w:author="Javier Kachuka" w:date="2019-11-06T10:14:00Z"/>
                <w:rFonts w:cs="Arial"/>
                <w:sz w:val="24"/>
                <w:szCs w:val="24"/>
                <w:lang w:val="es-ES"/>
              </w:rPr>
            </w:pPr>
            <w:ins w:id="2698" w:author="Javier Kachuka" w:date="2019-11-06T10:15: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ins>
          </w:p>
        </w:tc>
      </w:tr>
      <w:tr w:rsidR="00630C05" w:rsidRPr="00EC5FEE" w14:paraId="4D70B491" w14:textId="77777777" w:rsidTr="00DA4A60">
        <w:trPr>
          <w:ins w:id="2699" w:author="Javier Kachuka" w:date="2019-11-06T10:14:00Z"/>
        </w:trPr>
        <w:tc>
          <w:tcPr>
            <w:tcW w:w="2122" w:type="dxa"/>
            <w:shd w:val="clear" w:color="auto" w:fill="9CC2E5" w:themeFill="accent1" w:themeFillTint="99"/>
          </w:tcPr>
          <w:p w14:paraId="4EA679E0" w14:textId="443C872C" w:rsidR="00630C05" w:rsidRPr="00EC5FEE" w:rsidRDefault="00630C05" w:rsidP="00630C05">
            <w:pPr>
              <w:rPr>
                <w:ins w:id="2700" w:author="Javier Kachuka" w:date="2019-11-06T10:14:00Z"/>
                <w:rFonts w:cs="Arial"/>
                <w:b/>
                <w:sz w:val="24"/>
                <w:szCs w:val="24"/>
                <w:lang w:val="es-ES"/>
              </w:rPr>
            </w:pPr>
            <w:ins w:id="2701" w:author="Javier Kachuka" w:date="2019-11-06T10:15:00Z">
              <w:r w:rsidRPr="00EC5FEE">
                <w:rPr>
                  <w:rFonts w:cs="Arial"/>
                  <w:b/>
                  <w:sz w:val="24"/>
                  <w:szCs w:val="24"/>
                  <w:lang w:val="es-ES"/>
                </w:rPr>
                <w:t>Referencia Cruzada</w:t>
              </w:r>
            </w:ins>
          </w:p>
        </w:tc>
        <w:tc>
          <w:tcPr>
            <w:tcW w:w="6706" w:type="dxa"/>
            <w:gridSpan w:val="2"/>
          </w:tcPr>
          <w:p w14:paraId="639E5D5D" w14:textId="137532A3" w:rsidR="00630C05" w:rsidRPr="00EC5FEE" w:rsidRDefault="00630C05" w:rsidP="00630C05">
            <w:pPr>
              <w:rPr>
                <w:ins w:id="2702" w:author="Javier Kachuka" w:date="2019-11-06T10:14:00Z"/>
                <w:rFonts w:cs="Arial"/>
                <w:sz w:val="24"/>
                <w:szCs w:val="24"/>
                <w:lang w:val="es-ES"/>
              </w:rPr>
            </w:pPr>
            <w:ins w:id="2703" w:author="Javier Kachuka" w:date="2019-11-06T10:15:00Z">
              <w:r w:rsidRPr="00EC5FEE">
                <w:rPr>
                  <w:rFonts w:cs="Arial"/>
                  <w:sz w:val="24"/>
                  <w:szCs w:val="24"/>
                  <w:lang w:val="es-ES"/>
                </w:rPr>
                <w:t>RF3.3</w:t>
              </w:r>
            </w:ins>
          </w:p>
        </w:tc>
      </w:tr>
      <w:tr w:rsidR="00630C05" w:rsidRPr="00A51454" w14:paraId="7BD704BA" w14:textId="77777777" w:rsidTr="00DA4A60">
        <w:trPr>
          <w:ins w:id="2704" w:author="Javier Kachuka" w:date="2019-11-06T10:14:00Z"/>
        </w:trPr>
        <w:tc>
          <w:tcPr>
            <w:tcW w:w="2122" w:type="dxa"/>
            <w:shd w:val="clear" w:color="auto" w:fill="9CC2E5" w:themeFill="accent1" w:themeFillTint="99"/>
          </w:tcPr>
          <w:p w14:paraId="77CBFB36" w14:textId="77777777" w:rsidR="00630C05" w:rsidRPr="00EC5FEE" w:rsidRDefault="00630C05" w:rsidP="00DA4A60">
            <w:pPr>
              <w:rPr>
                <w:ins w:id="2705" w:author="Javier Kachuka" w:date="2019-11-06T10:14:00Z"/>
                <w:rFonts w:cs="Arial"/>
                <w:b/>
                <w:sz w:val="24"/>
                <w:szCs w:val="24"/>
                <w:lang w:val="es-ES"/>
              </w:rPr>
            </w:pPr>
            <w:ins w:id="2706" w:author="Javier Kachuka" w:date="2019-11-06T10:14:00Z">
              <w:r w:rsidRPr="00EC5FEE">
                <w:rPr>
                  <w:rFonts w:cs="Arial"/>
                  <w:b/>
                  <w:sz w:val="24"/>
                  <w:szCs w:val="24"/>
                  <w:lang w:val="es-ES"/>
                </w:rPr>
                <w:t xml:space="preserve">Precondición </w:t>
              </w:r>
            </w:ins>
          </w:p>
        </w:tc>
        <w:tc>
          <w:tcPr>
            <w:tcW w:w="6706" w:type="dxa"/>
            <w:gridSpan w:val="2"/>
          </w:tcPr>
          <w:p w14:paraId="67712CF8" w14:textId="3A211B0E" w:rsidR="00630C05" w:rsidRPr="00EC5FEE" w:rsidRDefault="00630C05">
            <w:pPr>
              <w:rPr>
                <w:ins w:id="2707" w:author="Javier Kachuka" w:date="2019-11-06T10:14:00Z"/>
                <w:rFonts w:cs="Arial"/>
                <w:sz w:val="24"/>
                <w:szCs w:val="24"/>
                <w:lang w:val="es-ES"/>
              </w:rPr>
            </w:pPr>
            <w:ins w:id="2708" w:author="Javier Kachuka" w:date="2019-11-06T10:14:00Z">
              <w:r>
                <w:rPr>
                  <w:rFonts w:cs="Arial"/>
                  <w:sz w:val="24"/>
                  <w:szCs w:val="24"/>
                  <w:lang w:val="es-ES"/>
                </w:rPr>
                <w:t>Debe existir un</w:t>
              </w:r>
            </w:ins>
            <w:ins w:id="2709" w:author="Javier Kachuka" w:date="2019-11-06T10:15:00Z">
              <w:r>
                <w:rPr>
                  <w:rFonts w:cs="Arial"/>
                  <w:sz w:val="24"/>
                  <w:szCs w:val="24"/>
                  <w:lang w:val="es-ES"/>
                </w:rPr>
                <w:t xml:space="preserve"> producto</w:t>
              </w:r>
            </w:ins>
            <w:ins w:id="2710" w:author="Javier Kachuka" w:date="2019-11-06T10:14:00Z">
              <w:r>
                <w:rPr>
                  <w:rFonts w:cs="Arial"/>
                  <w:sz w:val="24"/>
                  <w:szCs w:val="24"/>
                  <w:lang w:val="es-ES"/>
                </w:rPr>
                <w:t>.</w:t>
              </w:r>
            </w:ins>
          </w:p>
        </w:tc>
      </w:tr>
      <w:tr w:rsidR="00630C05" w:rsidRPr="00563768" w14:paraId="3269BFFD" w14:textId="77777777" w:rsidTr="00DA4A60">
        <w:trPr>
          <w:ins w:id="2711" w:author="Javier Kachuka" w:date="2019-11-06T10:14:00Z"/>
        </w:trPr>
        <w:tc>
          <w:tcPr>
            <w:tcW w:w="2122" w:type="dxa"/>
            <w:shd w:val="clear" w:color="auto" w:fill="9CC2E5" w:themeFill="accent1" w:themeFillTint="99"/>
          </w:tcPr>
          <w:p w14:paraId="02DD3D39" w14:textId="77777777" w:rsidR="00630C05" w:rsidRPr="00EC5FEE" w:rsidRDefault="00630C05" w:rsidP="00DA4A60">
            <w:pPr>
              <w:rPr>
                <w:ins w:id="2712" w:author="Javier Kachuka" w:date="2019-11-06T10:14:00Z"/>
                <w:rFonts w:cs="Arial"/>
                <w:b/>
                <w:sz w:val="24"/>
                <w:szCs w:val="24"/>
                <w:lang w:val="es-ES"/>
              </w:rPr>
            </w:pPr>
            <w:ins w:id="2713" w:author="Javier Kachuka" w:date="2019-11-06T10:14:00Z">
              <w:r w:rsidRPr="00EC5FEE">
                <w:rPr>
                  <w:rFonts w:cs="Arial"/>
                  <w:b/>
                  <w:sz w:val="24"/>
                  <w:szCs w:val="24"/>
                  <w:lang w:val="es-ES"/>
                </w:rPr>
                <w:t xml:space="preserve">Poscondición </w:t>
              </w:r>
            </w:ins>
          </w:p>
        </w:tc>
        <w:tc>
          <w:tcPr>
            <w:tcW w:w="6706" w:type="dxa"/>
            <w:gridSpan w:val="2"/>
          </w:tcPr>
          <w:p w14:paraId="7C826BAD" w14:textId="7E35EF12" w:rsidR="00630C05" w:rsidRPr="003003BF" w:rsidRDefault="00630C05">
            <w:pPr>
              <w:rPr>
                <w:ins w:id="2714" w:author="Javier Kachuka" w:date="2019-11-06T10:14:00Z"/>
                <w:rFonts w:cs="Arial"/>
                <w:sz w:val="24"/>
                <w:szCs w:val="24"/>
                <w:lang w:val="es-ES"/>
              </w:rPr>
            </w:pPr>
            <w:ins w:id="2715" w:author="Javier Kachuka" w:date="2019-11-06T10:14:00Z">
              <w:r>
                <w:rPr>
                  <w:rFonts w:cs="Arial"/>
                  <w:sz w:val="24"/>
                  <w:szCs w:val="24"/>
                  <w:lang w:val="es-ES"/>
                </w:rPr>
                <w:t xml:space="preserve">Se eliminó un </w:t>
              </w:r>
            </w:ins>
            <w:ins w:id="2716" w:author="Javier Kachuka" w:date="2019-11-06T10:15:00Z">
              <w:r>
                <w:rPr>
                  <w:rFonts w:cs="Arial"/>
                  <w:sz w:val="24"/>
                  <w:szCs w:val="24"/>
                  <w:lang w:val="es-ES"/>
                </w:rPr>
                <w:t>producto</w:t>
              </w:r>
            </w:ins>
            <w:ins w:id="2717" w:author="Javier Kachuka" w:date="2019-11-06T10:14:00Z">
              <w:r>
                <w:rPr>
                  <w:rFonts w:cs="Arial"/>
                  <w:sz w:val="24"/>
                  <w:szCs w:val="24"/>
                  <w:lang w:val="es-ES"/>
                </w:rPr>
                <w:t xml:space="preserve"> del sistema.</w:t>
              </w:r>
            </w:ins>
          </w:p>
        </w:tc>
      </w:tr>
      <w:tr w:rsidR="00630C05" w:rsidRPr="00EC5FEE" w14:paraId="2E6B1BDA" w14:textId="77777777" w:rsidTr="00DA4A60">
        <w:trPr>
          <w:ins w:id="2718" w:author="Javier Kachuka" w:date="2019-11-06T10:14:00Z"/>
        </w:trPr>
        <w:tc>
          <w:tcPr>
            <w:tcW w:w="8828" w:type="dxa"/>
            <w:gridSpan w:val="3"/>
            <w:shd w:val="clear" w:color="auto" w:fill="9CC2E5" w:themeFill="accent1" w:themeFillTint="99"/>
          </w:tcPr>
          <w:p w14:paraId="1DF72C4C" w14:textId="77777777" w:rsidR="00630C05" w:rsidRPr="00EC5FEE" w:rsidRDefault="00630C05" w:rsidP="00DA4A60">
            <w:pPr>
              <w:jc w:val="center"/>
              <w:rPr>
                <w:ins w:id="2719" w:author="Javier Kachuka" w:date="2019-11-06T10:14:00Z"/>
                <w:rFonts w:cs="Arial"/>
                <w:b/>
                <w:sz w:val="24"/>
                <w:szCs w:val="24"/>
                <w:lang w:val="es-ES"/>
              </w:rPr>
            </w:pPr>
            <w:ins w:id="2720" w:author="Javier Kachuka" w:date="2019-11-06T10:14:00Z">
              <w:r w:rsidRPr="00EC5FEE">
                <w:rPr>
                  <w:rFonts w:cs="Arial"/>
                  <w:b/>
                  <w:sz w:val="24"/>
                  <w:szCs w:val="24"/>
                  <w:lang w:val="es-ES"/>
                </w:rPr>
                <w:t>Curso Típico de Eventos</w:t>
              </w:r>
            </w:ins>
          </w:p>
        </w:tc>
      </w:tr>
      <w:tr w:rsidR="00630C05" w:rsidRPr="00563768" w14:paraId="2A3072C1" w14:textId="77777777" w:rsidTr="00DA4A60">
        <w:trPr>
          <w:ins w:id="2721" w:author="Javier Kachuka" w:date="2019-11-06T10:14:00Z"/>
        </w:trPr>
        <w:tc>
          <w:tcPr>
            <w:tcW w:w="4414" w:type="dxa"/>
            <w:gridSpan w:val="2"/>
          </w:tcPr>
          <w:p w14:paraId="5E185588" w14:textId="03867370" w:rsidR="00630C05" w:rsidRPr="00A51454" w:rsidRDefault="00630C05">
            <w:pPr>
              <w:pStyle w:val="Prrafodelista"/>
              <w:numPr>
                <w:ilvl w:val="0"/>
                <w:numId w:val="44"/>
              </w:numPr>
              <w:jc w:val="both"/>
              <w:rPr>
                <w:ins w:id="2722" w:author="Javier Kachuka" w:date="2019-11-06T10:14:00Z"/>
                <w:rFonts w:cs="Arial"/>
                <w:sz w:val="24"/>
                <w:szCs w:val="24"/>
                <w:lang w:val="es-ES"/>
              </w:rPr>
            </w:pPr>
            <w:ins w:id="2723" w:author="Javier Kachuka" w:date="2019-11-06T10:14:00Z">
              <w:r w:rsidRPr="00A51454">
                <w:rPr>
                  <w:rFonts w:cs="Arial"/>
                  <w:sz w:val="24"/>
                  <w:szCs w:val="24"/>
                  <w:lang w:val="es-ES"/>
                </w:rPr>
                <w:t xml:space="preserve">El caso de uso comienza cuando el administrador </w:t>
              </w:r>
              <w:r>
                <w:rPr>
                  <w:rFonts w:cs="Arial"/>
                  <w:sz w:val="24"/>
                  <w:szCs w:val="24"/>
                  <w:lang w:val="es-ES"/>
                </w:rPr>
                <w:t>solicita eliminar un</w:t>
              </w:r>
            </w:ins>
            <w:ins w:id="2724" w:author="Javier Kachuka" w:date="2019-11-06T10:15:00Z">
              <w:r>
                <w:rPr>
                  <w:rFonts w:cs="Arial"/>
                  <w:sz w:val="24"/>
                  <w:szCs w:val="24"/>
                  <w:lang w:val="es-ES"/>
                </w:rPr>
                <w:t xml:space="preserve"> producto</w:t>
              </w:r>
            </w:ins>
            <w:ins w:id="2725" w:author="Javier Kachuka" w:date="2019-11-06T10:14:00Z">
              <w:r>
                <w:rPr>
                  <w:rFonts w:cs="Arial"/>
                  <w:sz w:val="24"/>
                  <w:szCs w:val="24"/>
                  <w:lang w:val="es-ES"/>
                </w:rPr>
                <w:t>.</w:t>
              </w:r>
            </w:ins>
          </w:p>
        </w:tc>
        <w:tc>
          <w:tcPr>
            <w:tcW w:w="4414" w:type="dxa"/>
          </w:tcPr>
          <w:p w14:paraId="66962C5A" w14:textId="77777777" w:rsidR="00630C05" w:rsidRPr="00EC5FEE" w:rsidRDefault="00630C05" w:rsidP="00DA4A60">
            <w:pPr>
              <w:jc w:val="both"/>
              <w:rPr>
                <w:ins w:id="2726" w:author="Javier Kachuka" w:date="2019-11-06T10:14:00Z"/>
                <w:rFonts w:cs="Arial"/>
                <w:sz w:val="24"/>
                <w:szCs w:val="24"/>
                <w:lang w:val="es-ES"/>
              </w:rPr>
            </w:pPr>
          </w:p>
        </w:tc>
      </w:tr>
      <w:tr w:rsidR="00630C05" w:rsidRPr="00563768" w14:paraId="29D162FB" w14:textId="77777777" w:rsidTr="00DA4A60">
        <w:trPr>
          <w:ins w:id="2727" w:author="Javier Kachuka" w:date="2019-11-06T10:15:00Z"/>
        </w:trPr>
        <w:tc>
          <w:tcPr>
            <w:tcW w:w="4414" w:type="dxa"/>
            <w:gridSpan w:val="2"/>
          </w:tcPr>
          <w:p w14:paraId="601FB01C" w14:textId="77777777" w:rsidR="00630C05" w:rsidRPr="00630C05" w:rsidRDefault="00630C05">
            <w:pPr>
              <w:jc w:val="both"/>
              <w:rPr>
                <w:ins w:id="2728" w:author="Javier Kachuka" w:date="2019-11-06T10:15:00Z"/>
                <w:rFonts w:cs="Arial"/>
                <w:sz w:val="24"/>
                <w:szCs w:val="24"/>
                <w:lang w:val="es-ES"/>
                <w:rPrChange w:id="2729" w:author="Javier Kachuka" w:date="2019-11-06T10:15:00Z">
                  <w:rPr>
                    <w:ins w:id="2730" w:author="Javier Kachuka" w:date="2019-11-06T10:15:00Z"/>
                    <w:lang w:val="es-ES"/>
                  </w:rPr>
                </w:rPrChange>
              </w:rPr>
              <w:pPrChange w:id="2731" w:author="Javier Kachuka" w:date="2019-11-06T10:15:00Z">
                <w:pPr>
                  <w:pStyle w:val="Prrafodelista"/>
                  <w:numPr>
                    <w:numId w:val="44"/>
                  </w:numPr>
                  <w:ind w:hanging="360"/>
                  <w:jc w:val="both"/>
                </w:pPr>
              </w:pPrChange>
            </w:pPr>
          </w:p>
        </w:tc>
        <w:tc>
          <w:tcPr>
            <w:tcW w:w="4414" w:type="dxa"/>
          </w:tcPr>
          <w:p w14:paraId="3AB41689" w14:textId="311C8668" w:rsidR="00630C05" w:rsidRPr="00630C05" w:rsidRDefault="00630C05">
            <w:pPr>
              <w:pStyle w:val="Prrafodelista"/>
              <w:numPr>
                <w:ilvl w:val="0"/>
                <w:numId w:val="44"/>
              </w:numPr>
              <w:jc w:val="both"/>
              <w:rPr>
                <w:ins w:id="2732" w:author="Javier Kachuka" w:date="2019-11-06T10:15:00Z"/>
                <w:rFonts w:cs="Arial"/>
                <w:sz w:val="24"/>
                <w:szCs w:val="24"/>
                <w:lang w:val="es-ES"/>
                <w:rPrChange w:id="2733" w:author="Javier Kachuka" w:date="2019-11-06T10:15:00Z">
                  <w:rPr>
                    <w:ins w:id="2734" w:author="Javier Kachuka" w:date="2019-11-06T10:15:00Z"/>
                    <w:lang w:val="es-ES"/>
                  </w:rPr>
                </w:rPrChange>
              </w:rPr>
              <w:pPrChange w:id="2735" w:author="Javier Kachuka" w:date="2019-11-06T10:15:00Z">
                <w:pPr>
                  <w:jc w:val="both"/>
                </w:pPr>
              </w:pPrChange>
            </w:pPr>
            <w:ins w:id="2736" w:author="Javier Kachuka" w:date="2019-11-06T10:15:00Z">
              <w:r>
                <w:rPr>
                  <w:rFonts w:cs="Arial"/>
                  <w:sz w:val="24"/>
                  <w:szCs w:val="24"/>
                  <w:lang w:val="es-ES"/>
                </w:rPr>
                <w:t xml:space="preserve">El sistema verifica que el producto no este asociado a </w:t>
              </w:r>
            </w:ins>
            <w:ins w:id="2737" w:author="Javier Kachuka" w:date="2019-11-06T10:16:00Z">
              <w:r>
                <w:rPr>
                  <w:rFonts w:cs="Arial"/>
                  <w:sz w:val="24"/>
                  <w:szCs w:val="24"/>
                  <w:lang w:val="es-ES"/>
                </w:rPr>
                <w:t>algún</w:t>
              </w:r>
            </w:ins>
            <w:ins w:id="2738" w:author="Javier Kachuka" w:date="2019-11-06T10:15:00Z">
              <w:r>
                <w:rPr>
                  <w:rFonts w:cs="Arial"/>
                  <w:sz w:val="24"/>
                  <w:szCs w:val="24"/>
                  <w:lang w:val="es-ES"/>
                </w:rPr>
                <w:t xml:space="preserve"> </w:t>
              </w:r>
            </w:ins>
            <w:ins w:id="2739" w:author="Javier Kachuka" w:date="2019-11-06T10:16:00Z">
              <w:r>
                <w:rPr>
                  <w:rFonts w:cs="Arial"/>
                  <w:sz w:val="24"/>
                  <w:szCs w:val="24"/>
                  <w:lang w:val="es-ES"/>
                </w:rPr>
                <w:t>movimiento.</w:t>
              </w:r>
            </w:ins>
          </w:p>
        </w:tc>
      </w:tr>
      <w:tr w:rsidR="00630C05" w:rsidRPr="00563768" w14:paraId="66B39777" w14:textId="77777777" w:rsidTr="00DA4A60">
        <w:trPr>
          <w:ins w:id="2740" w:author="Javier Kachuka" w:date="2019-11-06T10:14:00Z"/>
        </w:trPr>
        <w:tc>
          <w:tcPr>
            <w:tcW w:w="4414" w:type="dxa"/>
            <w:gridSpan w:val="2"/>
          </w:tcPr>
          <w:p w14:paraId="1FAF2BD5" w14:textId="77777777" w:rsidR="00630C05" w:rsidRPr="009F649C" w:rsidRDefault="00630C05" w:rsidP="00DA4A60">
            <w:pPr>
              <w:jc w:val="both"/>
              <w:rPr>
                <w:ins w:id="2741" w:author="Javier Kachuka" w:date="2019-11-06T10:14:00Z"/>
                <w:rFonts w:cs="Arial"/>
                <w:sz w:val="24"/>
                <w:szCs w:val="24"/>
                <w:lang w:val="es-ES"/>
              </w:rPr>
            </w:pPr>
          </w:p>
        </w:tc>
        <w:tc>
          <w:tcPr>
            <w:tcW w:w="4414" w:type="dxa"/>
          </w:tcPr>
          <w:p w14:paraId="1E315C6E" w14:textId="777BCB24" w:rsidR="00630C05" w:rsidRPr="009F649C" w:rsidRDefault="00630C05">
            <w:pPr>
              <w:pStyle w:val="Prrafodelista"/>
              <w:numPr>
                <w:ilvl w:val="0"/>
                <w:numId w:val="44"/>
              </w:numPr>
              <w:jc w:val="both"/>
              <w:rPr>
                <w:ins w:id="2742" w:author="Javier Kachuka" w:date="2019-11-06T10:14:00Z"/>
                <w:rFonts w:cs="Arial"/>
                <w:sz w:val="24"/>
                <w:szCs w:val="24"/>
                <w:lang w:val="es-ES"/>
              </w:rPr>
            </w:pPr>
            <w:ins w:id="2743" w:author="Javier Kachuka" w:date="2019-11-06T10:14:00Z">
              <w:r>
                <w:rPr>
                  <w:rFonts w:cs="Arial"/>
                  <w:sz w:val="24"/>
                  <w:szCs w:val="24"/>
                  <w:lang w:val="es-ES"/>
                </w:rPr>
                <w:t>El sistema elimina el</w:t>
              </w:r>
            </w:ins>
            <w:ins w:id="2744" w:author="Javier Kachuka" w:date="2019-11-06T10:17:00Z">
              <w:r>
                <w:rPr>
                  <w:rFonts w:cs="Arial"/>
                  <w:sz w:val="24"/>
                  <w:szCs w:val="24"/>
                  <w:lang w:val="es-ES"/>
                </w:rPr>
                <w:t xml:space="preserve"> producto</w:t>
              </w:r>
            </w:ins>
            <w:ins w:id="2745" w:author="Javier Kachuka" w:date="2019-11-06T10:14:00Z">
              <w:r>
                <w:rPr>
                  <w:rFonts w:cs="Arial"/>
                  <w:sz w:val="24"/>
                  <w:szCs w:val="24"/>
                  <w:lang w:val="es-ES"/>
                </w:rPr>
                <w:t xml:space="preserve"> y finaliza el caso de uso.</w:t>
              </w:r>
            </w:ins>
          </w:p>
        </w:tc>
      </w:tr>
      <w:tr w:rsidR="00630C05" w:rsidRPr="00EC5FEE" w14:paraId="66975B9B" w14:textId="77777777" w:rsidTr="00DA4A60">
        <w:trPr>
          <w:ins w:id="2746" w:author="Javier Kachuka" w:date="2019-11-06T10:14:00Z"/>
        </w:trPr>
        <w:tc>
          <w:tcPr>
            <w:tcW w:w="8828" w:type="dxa"/>
            <w:gridSpan w:val="3"/>
            <w:shd w:val="clear" w:color="auto" w:fill="9CC2E5" w:themeFill="accent1" w:themeFillTint="99"/>
          </w:tcPr>
          <w:p w14:paraId="12C69037" w14:textId="77777777" w:rsidR="00630C05" w:rsidRPr="00EC5FEE" w:rsidRDefault="00630C05" w:rsidP="00DA4A60">
            <w:pPr>
              <w:jc w:val="center"/>
              <w:rPr>
                <w:ins w:id="2747" w:author="Javier Kachuka" w:date="2019-11-06T10:14:00Z"/>
                <w:rFonts w:cs="Arial"/>
                <w:sz w:val="24"/>
                <w:szCs w:val="24"/>
                <w:lang w:val="es-ES"/>
              </w:rPr>
            </w:pPr>
            <w:ins w:id="2748" w:author="Javier Kachuka" w:date="2019-11-06T10:14:00Z">
              <w:r>
                <w:rPr>
                  <w:rFonts w:cs="Arial"/>
                  <w:b/>
                  <w:sz w:val="24"/>
                  <w:szCs w:val="24"/>
                  <w:lang w:val="es-ES"/>
                </w:rPr>
                <w:t>C</w:t>
              </w:r>
              <w:r w:rsidRPr="00EC5FEE">
                <w:rPr>
                  <w:rFonts w:cs="Arial"/>
                  <w:b/>
                  <w:sz w:val="24"/>
                  <w:szCs w:val="24"/>
                  <w:lang w:val="es-ES"/>
                </w:rPr>
                <w:t>urso Alternativo de Eventos</w:t>
              </w:r>
            </w:ins>
          </w:p>
        </w:tc>
      </w:tr>
      <w:tr w:rsidR="00630C05" w:rsidRPr="00563768" w14:paraId="70BD41A6" w14:textId="77777777" w:rsidTr="00DA4A60">
        <w:trPr>
          <w:ins w:id="2749" w:author="Javier Kachuka" w:date="2019-11-06T10:14:00Z"/>
        </w:trPr>
        <w:tc>
          <w:tcPr>
            <w:tcW w:w="4414" w:type="dxa"/>
            <w:gridSpan w:val="2"/>
          </w:tcPr>
          <w:p w14:paraId="57A22A0A" w14:textId="77777777" w:rsidR="00630C05" w:rsidRPr="00EC5FEE" w:rsidRDefault="00630C05" w:rsidP="00DA4A60">
            <w:pPr>
              <w:jc w:val="center"/>
              <w:rPr>
                <w:ins w:id="2750" w:author="Javier Kachuka" w:date="2019-11-06T10:14:00Z"/>
                <w:rFonts w:cs="Arial"/>
                <w:b/>
                <w:sz w:val="24"/>
                <w:szCs w:val="24"/>
                <w:lang w:val="es-ES"/>
              </w:rPr>
            </w:pPr>
          </w:p>
        </w:tc>
        <w:tc>
          <w:tcPr>
            <w:tcW w:w="4414" w:type="dxa"/>
          </w:tcPr>
          <w:p w14:paraId="0333AE95" w14:textId="303AF997" w:rsidR="00630C05" w:rsidRPr="00EC5FEE" w:rsidRDefault="00630C05">
            <w:pPr>
              <w:jc w:val="both"/>
              <w:rPr>
                <w:ins w:id="2751" w:author="Javier Kachuka" w:date="2019-11-06T10:14:00Z"/>
                <w:rFonts w:cs="Arial"/>
                <w:sz w:val="24"/>
                <w:szCs w:val="24"/>
                <w:lang w:val="es-ES"/>
              </w:rPr>
            </w:pPr>
            <w:ins w:id="2752" w:author="Javier Kachuka" w:date="2019-11-06T10:16:00Z">
              <w:r>
                <w:rPr>
                  <w:rFonts w:cs="Arial"/>
                  <w:sz w:val="24"/>
                  <w:szCs w:val="24"/>
                  <w:lang w:val="es-ES"/>
                </w:rPr>
                <w:t>2.1 Si el producto fue o está siendo utilizado, el sistema cancela la operación y finaliza el caso de uso.</w:t>
              </w:r>
            </w:ins>
          </w:p>
        </w:tc>
      </w:tr>
    </w:tbl>
    <w:p w14:paraId="351D2B72" w14:textId="77777777" w:rsidR="00630C05" w:rsidRDefault="00630C05" w:rsidP="00431D6D">
      <w:pPr>
        <w:rPr>
          <w:ins w:id="2753" w:author="Javier Kachuka" w:date="2019-11-06T09:4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63768" w14:paraId="200DA8D5" w14:textId="77777777" w:rsidTr="00DA4A60">
        <w:trPr>
          <w:ins w:id="2754" w:author="Javier Kachuka" w:date="2019-11-06T10:17:00Z"/>
        </w:trPr>
        <w:tc>
          <w:tcPr>
            <w:tcW w:w="2122" w:type="dxa"/>
            <w:shd w:val="clear" w:color="auto" w:fill="9CC2E5" w:themeFill="accent1" w:themeFillTint="99"/>
          </w:tcPr>
          <w:p w14:paraId="22183CC3" w14:textId="38D8928F" w:rsidR="00DA4A60" w:rsidRPr="00EC5FEE" w:rsidRDefault="00DA4A60" w:rsidP="00DA4A60">
            <w:pPr>
              <w:rPr>
                <w:ins w:id="2755" w:author="Javier Kachuka" w:date="2019-11-06T10:17:00Z"/>
                <w:rFonts w:cs="Arial"/>
                <w:b/>
                <w:sz w:val="24"/>
                <w:szCs w:val="24"/>
                <w:lang w:val="es-ES"/>
              </w:rPr>
            </w:pPr>
            <w:ins w:id="2756" w:author="Javier Kachuka" w:date="2019-11-06T10:18:00Z">
              <w:r w:rsidRPr="00EC5FEE">
                <w:rPr>
                  <w:rFonts w:cs="Arial"/>
                  <w:b/>
                  <w:sz w:val="24"/>
                  <w:szCs w:val="24"/>
                  <w:lang w:val="es-ES"/>
                </w:rPr>
                <w:t>Caso de uso</w:t>
              </w:r>
            </w:ins>
          </w:p>
        </w:tc>
        <w:tc>
          <w:tcPr>
            <w:tcW w:w="6706" w:type="dxa"/>
            <w:gridSpan w:val="2"/>
          </w:tcPr>
          <w:p w14:paraId="16DFBACB" w14:textId="586C0B4F" w:rsidR="00DA4A60" w:rsidRPr="00EC5FEE" w:rsidRDefault="00DA4A60" w:rsidP="00DA4A60">
            <w:pPr>
              <w:rPr>
                <w:ins w:id="2757" w:author="Javier Kachuka" w:date="2019-11-06T10:17:00Z"/>
                <w:rFonts w:cs="Arial"/>
                <w:sz w:val="24"/>
                <w:szCs w:val="24"/>
                <w:lang w:val="es-ES"/>
              </w:rPr>
            </w:pPr>
            <w:ins w:id="2758" w:author="Javier Kachuka" w:date="2019-11-06T10:18:00Z">
              <w:r>
                <w:rPr>
                  <w:rFonts w:cs="Arial"/>
                  <w:sz w:val="24"/>
                  <w:szCs w:val="24"/>
                  <w:lang w:val="es-ES"/>
                </w:rPr>
                <w:t>Registrar Rubro (ABM de Rubro)</w:t>
              </w:r>
            </w:ins>
          </w:p>
        </w:tc>
      </w:tr>
      <w:tr w:rsidR="00DA4A60" w:rsidRPr="00A51454" w14:paraId="757E2300" w14:textId="77777777" w:rsidTr="00DA4A60">
        <w:trPr>
          <w:ins w:id="2759" w:author="Javier Kachuka" w:date="2019-11-06T10:17:00Z"/>
        </w:trPr>
        <w:tc>
          <w:tcPr>
            <w:tcW w:w="2122" w:type="dxa"/>
            <w:shd w:val="clear" w:color="auto" w:fill="9CC2E5" w:themeFill="accent1" w:themeFillTint="99"/>
          </w:tcPr>
          <w:p w14:paraId="4712B7DD" w14:textId="0291D9CB" w:rsidR="00DA4A60" w:rsidRPr="00EC5FEE" w:rsidRDefault="00DA4A60" w:rsidP="00DA4A60">
            <w:pPr>
              <w:rPr>
                <w:ins w:id="2760" w:author="Javier Kachuka" w:date="2019-11-06T10:17:00Z"/>
                <w:rFonts w:cs="Arial"/>
                <w:b/>
                <w:sz w:val="24"/>
                <w:szCs w:val="24"/>
                <w:lang w:val="es-ES"/>
              </w:rPr>
            </w:pPr>
            <w:ins w:id="2761" w:author="Javier Kachuka" w:date="2019-11-06T10:18:00Z">
              <w:r w:rsidRPr="00EC5FEE">
                <w:rPr>
                  <w:rFonts w:cs="Arial"/>
                  <w:b/>
                  <w:sz w:val="24"/>
                  <w:szCs w:val="24"/>
                  <w:lang w:val="es-ES"/>
                </w:rPr>
                <w:t>Actor</w:t>
              </w:r>
            </w:ins>
          </w:p>
        </w:tc>
        <w:tc>
          <w:tcPr>
            <w:tcW w:w="6706" w:type="dxa"/>
            <w:gridSpan w:val="2"/>
          </w:tcPr>
          <w:p w14:paraId="342473E0" w14:textId="3CF0CD71" w:rsidR="00DA4A60" w:rsidRPr="00EC5FEE" w:rsidRDefault="00DA4A60" w:rsidP="00DA4A60">
            <w:pPr>
              <w:rPr>
                <w:ins w:id="2762" w:author="Javier Kachuka" w:date="2019-11-06T10:17:00Z"/>
                <w:rFonts w:cs="Arial"/>
                <w:sz w:val="24"/>
                <w:szCs w:val="24"/>
                <w:lang w:val="es-ES"/>
              </w:rPr>
            </w:pPr>
            <w:ins w:id="2763" w:author="Javier Kachuka" w:date="2019-11-06T10:18:00Z">
              <w:r>
                <w:rPr>
                  <w:rFonts w:cs="Arial"/>
                  <w:sz w:val="24"/>
                  <w:szCs w:val="24"/>
                  <w:lang w:val="es-ES"/>
                </w:rPr>
                <w:t>Administrador</w:t>
              </w:r>
            </w:ins>
          </w:p>
        </w:tc>
      </w:tr>
      <w:tr w:rsidR="00DA4A60" w:rsidRPr="00563768" w14:paraId="12B37564" w14:textId="77777777" w:rsidTr="00DA4A60">
        <w:trPr>
          <w:ins w:id="2764" w:author="Javier Kachuka" w:date="2019-11-06T10:17:00Z"/>
        </w:trPr>
        <w:tc>
          <w:tcPr>
            <w:tcW w:w="2122" w:type="dxa"/>
            <w:shd w:val="clear" w:color="auto" w:fill="9CC2E5" w:themeFill="accent1" w:themeFillTint="99"/>
          </w:tcPr>
          <w:p w14:paraId="0311B3E9" w14:textId="70B0C0D0" w:rsidR="00DA4A60" w:rsidRPr="00EC5FEE" w:rsidRDefault="00DA4A60" w:rsidP="00DA4A60">
            <w:pPr>
              <w:rPr>
                <w:ins w:id="2765" w:author="Javier Kachuka" w:date="2019-11-06T10:17:00Z"/>
                <w:rFonts w:cs="Arial"/>
                <w:b/>
                <w:sz w:val="24"/>
                <w:szCs w:val="24"/>
                <w:lang w:val="es-ES"/>
              </w:rPr>
            </w:pPr>
            <w:ins w:id="2766" w:author="Javier Kachuka" w:date="2019-11-06T10:18:00Z">
              <w:r w:rsidRPr="00EC5FEE">
                <w:rPr>
                  <w:rFonts w:cs="Arial"/>
                  <w:b/>
                  <w:sz w:val="24"/>
                  <w:szCs w:val="24"/>
                  <w:lang w:val="es-ES"/>
                </w:rPr>
                <w:t xml:space="preserve">Descripción </w:t>
              </w:r>
            </w:ins>
          </w:p>
        </w:tc>
        <w:tc>
          <w:tcPr>
            <w:tcW w:w="6706" w:type="dxa"/>
            <w:gridSpan w:val="2"/>
          </w:tcPr>
          <w:p w14:paraId="592F9D54" w14:textId="2B15757E" w:rsidR="00DA4A60" w:rsidRPr="00EC5FEE" w:rsidRDefault="00DA4A60" w:rsidP="00DA4A60">
            <w:pPr>
              <w:rPr>
                <w:ins w:id="2767" w:author="Javier Kachuka" w:date="2019-11-06T10:17:00Z"/>
                <w:rFonts w:cs="Arial"/>
                <w:sz w:val="24"/>
                <w:szCs w:val="24"/>
                <w:lang w:val="es-ES"/>
              </w:rPr>
            </w:pPr>
            <w:ins w:id="2768" w:author="Javier Kachuka" w:date="2019-11-06T10:18: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crea un nuevo rubro al que pertenecerán varios productos</w:t>
              </w:r>
            </w:ins>
          </w:p>
        </w:tc>
      </w:tr>
      <w:tr w:rsidR="00DA4A60" w:rsidRPr="00EC5FEE" w14:paraId="44231411" w14:textId="77777777" w:rsidTr="00DA4A60">
        <w:trPr>
          <w:ins w:id="2769" w:author="Javier Kachuka" w:date="2019-11-06T10:17:00Z"/>
        </w:trPr>
        <w:tc>
          <w:tcPr>
            <w:tcW w:w="2122" w:type="dxa"/>
            <w:shd w:val="clear" w:color="auto" w:fill="9CC2E5" w:themeFill="accent1" w:themeFillTint="99"/>
          </w:tcPr>
          <w:p w14:paraId="09AB2797" w14:textId="1EF543BF" w:rsidR="00DA4A60" w:rsidRPr="00EC5FEE" w:rsidRDefault="00DA4A60" w:rsidP="00DA4A60">
            <w:pPr>
              <w:rPr>
                <w:ins w:id="2770" w:author="Javier Kachuka" w:date="2019-11-06T10:17:00Z"/>
                <w:rFonts w:cs="Arial"/>
                <w:b/>
                <w:sz w:val="24"/>
                <w:szCs w:val="24"/>
                <w:lang w:val="es-ES"/>
              </w:rPr>
            </w:pPr>
            <w:ins w:id="2771" w:author="Javier Kachuka" w:date="2019-11-06T10:18:00Z">
              <w:r w:rsidRPr="00EC5FEE">
                <w:rPr>
                  <w:rFonts w:cs="Arial"/>
                  <w:b/>
                  <w:sz w:val="24"/>
                  <w:szCs w:val="24"/>
                  <w:lang w:val="es-ES"/>
                </w:rPr>
                <w:t>Referencia Cruzada</w:t>
              </w:r>
            </w:ins>
          </w:p>
        </w:tc>
        <w:tc>
          <w:tcPr>
            <w:tcW w:w="6706" w:type="dxa"/>
            <w:gridSpan w:val="2"/>
          </w:tcPr>
          <w:p w14:paraId="061A906B" w14:textId="3D1C454A" w:rsidR="00DA4A60" w:rsidRPr="00EC5FEE" w:rsidRDefault="00DA4A60" w:rsidP="00DA4A60">
            <w:pPr>
              <w:rPr>
                <w:ins w:id="2772" w:author="Javier Kachuka" w:date="2019-11-06T10:17:00Z"/>
                <w:rFonts w:cs="Arial"/>
                <w:sz w:val="24"/>
                <w:szCs w:val="24"/>
                <w:lang w:val="es-ES"/>
              </w:rPr>
            </w:pPr>
            <w:ins w:id="2773" w:author="Javier Kachuka" w:date="2019-11-06T10:18:00Z">
              <w:r w:rsidRPr="00EC5FEE">
                <w:rPr>
                  <w:rFonts w:cs="Arial"/>
                  <w:sz w:val="24"/>
                  <w:szCs w:val="24"/>
                  <w:lang w:val="es-ES"/>
                </w:rPr>
                <w:t>RF</w:t>
              </w:r>
              <w:r>
                <w:rPr>
                  <w:rFonts w:cs="Arial"/>
                  <w:sz w:val="24"/>
                  <w:szCs w:val="24"/>
                  <w:lang w:val="es-ES"/>
                </w:rPr>
                <w:t>4.0</w:t>
              </w:r>
            </w:ins>
          </w:p>
        </w:tc>
      </w:tr>
      <w:tr w:rsidR="00DA4A60" w:rsidRPr="00A51454" w14:paraId="39914639" w14:textId="77777777" w:rsidTr="00DA4A60">
        <w:trPr>
          <w:ins w:id="2774" w:author="Javier Kachuka" w:date="2019-11-06T10:17:00Z"/>
        </w:trPr>
        <w:tc>
          <w:tcPr>
            <w:tcW w:w="2122" w:type="dxa"/>
            <w:shd w:val="clear" w:color="auto" w:fill="9CC2E5" w:themeFill="accent1" w:themeFillTint="99"/>
          </w:tcPr>
          <w:p w14:paraId="10C596B0" w14:textId="77777777" w:rsidR="00DA4A60" w:rsidRPr="00EC5FEE" w:rsidRDefault="00DA4A60" w:rsidP="00DA4A60">
            <w:pPr>
              <w:rPr>
                <w:ins w:id="2775" w:author="Javier Kachuka" w:date="2019-11-06T10:17:00Z"/>
                <w:rFonts w:cs="Arial"/>
                <w:b/>
                <w:sz w:val="24"/>
                <w:szCs w:val="24"/>
                <w:lang w:val="es-ES"/>
              </w:rPr>
            </w:pPr>
            <w:ins w:id="2776" w:author="Javier Kachuka" w:date="2019-11-06T10:17:00Z">
              <w:r w:rsidRPr="00EC5FEE">
                <w:rPr>
                  <w:rFonts w:cs="Arial"/>
                  <w:b/>
                  <w:sz w:val="24"/>
                  <w:szCs w:val="24"/>
                  <w:lang w:val="es-ES"/>
                </w:rPr>
                <w:t xml:space="preserve">Precondición </w:t>
              </w:r>
            </w:ins>
          </w:p>
        </w:tc>
        <w:tc>
          <w:tcPr>
            <w:tcW w:w="6706" w:type="dxa"/>
            <w:gridSpan w:val="2"/>
          </w:tcPr>
          <w:p w14:paraId="07328E7F" w14:textId="77777777" w:rsidR="00DA4A60" w:rsidRPr="00EC5FEE" w:rsidRDefault="00DA4A60" w:rsidP="00DA4A60">
            <w:pPr>
              <w:rPr>
                <w:ins w:id="2777" w:author="Javier Kachuka" w:date="2019-11-06T10:17:00Z"/>
                <w:rFonts w:cs="Arial"/>
                <w:sz w:val="24"/>
                <w:szCs w:val="24"/>
                <w:lang w:val="es-ES"/>
              </w:rPr>
            </w:pPr>
          </w:p>
        </w:tc>
      </w:tr>
      <w:tr w:rsidR="00DA4A60" w:rsidRPr="00563768" w14:paraId="28DDDCD9" w14:textId="77777777" w:rsidTr="00DA4A60">
        <w:trPr>
          <w:ins w:id="2778" w:author="Javier Kachuka" w:date="2019-11-06T10:17:00Z"/>
        </w:trPr>
        <w:tc>
          <w:tcPr>
            <w:tcW w:w="2122" w:type="dxa"/>
            <w:shd w:val="clear" w:color="auto" w:fill="9CC2E5" w:themeFill="accent1" w:themeFillTint="99"/>
          </w:tcPr>
          <w:p w14:paraId="153FD95E" w14:textId="77777777" w:rsidR="00DA4A60" w:rsidRPr="00EC5FEE" w:rsidRDefault="00DA4A60" w:rsidP="00DA4A60">
            <w:pPr>
              <w:rPr>
                <w:ins w:id="2779" w:author="Javier Kachuka" w:date="2019-11-06T10:17:00Z"/>
                <w:rFonts w:cs="Arial"/>
                <w:b/>
                <w:sz w:val="24"/>
                <w:szCs w:val="24"/>
                <w:lang w:val="es-ES"/>
              </w:rPr>
            </w:pPr>
            <w:ins w:id="2780" w:author="Javier Kachuka" w:date="2019-11-06T10:17:00Z">
              <w:r w:rsidRPr="00EC5FEE">
                <w:rPr>
                  <w:rFonts w:cs="Arial"/>
                  <w:b/>
                  <w:sz w:val="24"/>
                  <w:szCs w:val="24"/>
                  <w:lang w:val="es-ES"/>
                </w:rPr>
                <w:lastRenderedPageBreak/>
                <w:t xml:space="preserve">Poscondición </w:t>
              </w:r>
            </w:ins>
          </w:p>
        </w:tc>
        <w:tc>
          <w:tcPr>
            <w:tcW w:w="6706" w:type="dxa"/>
            <w:gridSpan w:val="2"/>
          </w:tcPr>
          <w:p w14:paraId="4D82AAC3" w14:textId="3ECDE7BB" w:rsidR="00DA4A60" w:rsidRPr="00CC2B8E" w:rsidRDefault="00DA4A60">
            <w:pPr>
              <w:rPr>
                <w:ins w:id="2781" w:author="Javier Kachuka" w:date="2019-11-06T10:17:00Z"/>
                <w:rFonts w:cs="Arial"/>
                <w:sz w:val="24"/>
                <w:szCs w:val="24"/>
                <w:lang w:val="es-ES"/>
              </w:rPr>
            </w:pPr>
            <w:ins w:id="2782" w:author="Javier Kachuka" w:date="2019-11-06T10:17:00Z">
              <w:r>
                <w:rPr>
                  <w:rFonts w:cs="Arial"/>
                  <w:sz w:val="24"/>
                  <w:szCs w:val="24"/>
                  <w:lang w:val="es-ES"/>
                </w:rPr>
                <w:t>Se registró un nuevo</w:t>
              </w:r>
            </w:ins>
            <w:ins w:id="2783" w:author="Javier Kachuka" w:date="2019-11-06T10:18:00Z">
              <w:r>
                <w:rPr>
                  <w:rFonts w:cs="Arial"/>
                  <w:sz w:val="24"/>
                  <w:szCs w:val="24"/>
                  <w:lang w:val="es-ES"/>
                </w:rPr>
                <w:t xml:space="preserve"> rubro</w:t>
              </w:r>
            </w:ins>
            <w:ins w:id="2784" w:author="Javier Kachuka" w:date="2019-11-06T10:17:00Z">
              <w:r>
                <w:rPr>
                  <w:rFonts w:cs="Arial"/>
                  <w:sz w:val="24"/>
                  <w:szCs w:val="24"/>
                  <w:lang w:val="es-ES"/>
                </w:rPr>
                <w:t xml:space="preserve"> en el sistema.</w:t>
              </w:r>
            </w:ins>
          </w:p>
        </w:tc>
      </w:tr>
      <w:tr w:rsidR="00DA4A60" w:rsidRPr="00CC2B8E" w14:paraId="39D21593" w14:textId="77777777" w:rsidTr="00DA4A60">
        <w:trPr>
          <w:ins w:id="2785" w:author="Javier Kachuka" w:date="2019-11-06T10:17:00Z"/>
        </w:trPr>
        <w:tc>
          <w:tcPr>
            <w:tcW w:w="8828" w:type="dxa"/>
            <w:gridSpan w:val="3"/>
            <w:shd w:val="clear" w:color="auto" w:fill="9CC2E5" w:themeFill="accent1" w:themeFillTint="99"/>
          </w:tcPr>
          <w:p w14:paraId="626E3AC9" w14:textId="77777777" w:rsidR="00DA4A60" w:rsidRPr="00EC5FEE" w:rsidRDefault="00DA4A60" w:rsidP="00DA4A60">
            <w:pPr>
              <w:jc w:val="center"/>
              <w:rPr>
                <w:ins w:id="2786" w:author="Javier Kachuka" w:date="2019-11-06T10:17:00Z"/>
                <w:rFonts w:cs="Arial"/>
                <w:b/>
                <w:sz w:val="24"/>
                <w:szCs w:val="24"/>
                <w:lang w:val="es-ES"/>
              </w:rPr>
            </w:pPr>
            <w:ins w:id="2787" w:author="Javier Kachuka" w:date="2019-11-06T10:17:00Z">
              <w:r w:rsidRPr="00EC5FEE">
                <w:rPr>
                  <w:rFonts w:cs="Arial"/>
                  <w:b/>
                  <w:sz w:val="24"/>
                  <w:szCs w:val="24"/>
                  <w:lang w:val="es-ES"/>
                </w:rPr>
                <w:t>Curso Típico de Eventos</w:t>
              </w:r>
            </w:ins>
          </w:p>
        </w:tc>
      </w:tr>
      <w:tr w:rsidR="00DA4A60" w:rsidRPr="00563768" w14:paraId="2AB81EE5" w14:textId="77777777" w:rsidTr="00DA4A60">
        <w:trPr>
          <w:ins w:id="2788" w:author="Javier Kachuka" w:date="2019-11-06T10:17:00Z"/>
        </w:trPr>
        <w:tc>
          <w:tcPr>
            <w:tcW w:w="4414" w:type="dxa"/>
            <w:gridSpan w:val="2"/>
          </w:tcPr>
          <w:p w14:paraId="4B92791A" w14:textId="56571E3A" w:rsidR="00DA4A60" w:rsidRPr="00EC5FEE" w:rsidRDefault="00DA4A60">
            <w:pPr>
              <w:pStyle w:val="Prrafodelista"/>
              <w:numPr>
                <w:ilvl w:val="0"/>
                <w:numId w:val="45"/>
              </w:numPr>
              <w:jc w:val="both"/>
              <w:rPr>
                <w:ins w:id="2789" w:author="Javier Kachuka" w:date="2019-11-06T10:17:00Z"/>
                <w:rFonts w:cs="Arial"/>
                <w:sz w:val="24"/>
                <w:szCs w:val="24"/>
                <w:lang w:val="es-ES"/>
              </w:rPr>
            </w:pPr>
            <w:ins w:id="2790" w:author="Javier Kachuka" w:date="2019-11-06T10:17:00Z">
              <w:r>
                <w:rPr>
                  <w:rFonts w:cs="Arial"/>
                  <w:sz w:val="24"/>
                  <w:szCs w:val="24"/>
                  <w:lang w:val="es-ES"/>
                </w:rPr>
                <w:t xml:space="preserve">El caso de uso comienza cuando el administrador desea crear un nuevo </w:t>
              </w:r>
            </w:ins>
            <w:ins w:id="2791" w:author="Javier Kachuka" w:date="2019-11-06T10:18:00Z">
              <w:r>
                <w:rPr>
                  <w:rFonts w:cs="Arial"/>
                  <w:sz w:val="24"/>
                  <w:szCs w:val="24"/>
                  <w:lang w:val="es-ES"/>
                </w:rPr>
                <w:t>rubro</w:t>
              </w:r>
            </w:ins>
            <w:ins w:id="2792" w:author="Javier Kachuka" w:date="2019-11-06T10:17:00Z">
              <w:r>
                <w:rPr>
                  <w:rFonts w:cs="Arial"/>
                  <w:sz w:val="24"/>
                  <w:szCs w:val="24"/>
                  <w:lang w:val="es-ES"/>
                </w:rPr>
                <w:t xml:space="preserve">. </w:t>
              </w:r>
            </w:ins>
          </w:p>
        </w:tc>
        <w:tc>
          <w:tcPr>
            <w:tcW w:w="4414" w:type="dxa"/>
          </w:tcPr>
          <w:p w14:paraId="4D3CA5F9" w14:textId="77777777" w:rsidR="00DA4A60" w:rsidRPr="00EC5FEE" w:rsidRDefault="00DA4A60" w:rsidP="00DA4A60">
            <w:pPr>
              <w:jc w:val="both"/>
              <w:rPr>
                <w:ins w:id="2793" w:author="Javier Kachuka" w:date="2019-11-06T10:17:00Z"/>
                <w:rFonts w:cs="Arial"/>
                <w:sz w:val="24"/>
                <w:szCs w:val="24"/>
                <w:lang w:val="es-ES"/>
              </w:rPr>
            </w:pPr>
          </w:p>
        </w:tc>
      </w:tr>
      <w:tr w:rsidR="00DA4A60" w:rsidRPr="00563768" w14:paraId="2F0C2DE5" w14:textId="77777777" w:rsidTr="00DA4A60">
        <w:trPr>
          <w:ins w:id="2794" w:author="Javier Kachuka" w:date="2019-11-06T10:17:00Z"/>
        </w:trPr>
        <w:tc>
          <w:tcPr>
            <w:tcW w:w="4414" w:type="dxa"/>
            <w:gridSpan w:val="2"/>
          </w:tcPr>
          <w:p w14:paraId="7485FE12" w14:textId="77777777" w:rsidR="00DA4A60" w:rsidRPr="00EC5FEE" w:rsidRDefault="00DA4A60" w:rsidP="00DA4A60">
            <w:pPr>
              <w:jc w:val="both"/>
              <w:rPr>
                <w:ins w:id="2795" w:author="Javier Kachuka" w:date="2019-11-06T10:17:00Z"/>
                <w:rFonts w:cs="Arial"/>
                <w:sz w:val="24"/>
                <w:szCs w:val="24"/>
                <w:lang w:val="es-ES"/>
              </w:rPr>
            </w:pPr>
          </w:p>
        </w:tc>
        <w:tc>
          <w:tcPr>
            <w:tcW w:w="4414" w:type="dxa"/>
          </w:tcPr>
          <w:p w14:paraId="5370F24C" w14:textId="7136BF70" w:rsidR="00DA4A60" w:rsidRPr="00EC5FEE" w:rsidRDefault="00DA4A60">
            <w:pPr>
              <w:pStyle w:val="Prrafodelista"/>
              <w:numPr>
                <w:ilvl w:val="0"/>
                <w:numId w:val="45"/>
              </w:numPr>
              <w:jc w:val="both"/>
              <w:rPr>
                <w:ins w:id="2796" w:author="Javier Kachuka" w:date="2019-11-06T10:17:00Z"/>
                <w:rFonts w:cs="Arial"/>
                <w:sz w:val="24"/>
                <w:szCs w:val="24"/>
                <w:lang w:val="es-ES"/>
              </w:rPr>
            </w:pPr>
            <w:ins w:id="2797" w:author="Javier Kachuka" w:date="2019-11-06T10:17:00Z">
              <w:r>
                <w:rPr>
                  <w:rFonts w:cs="Arial"/>
                  <w:sz w:val="24"/>
                  <w:szCs w:val="24"/>
                  <w:lang w:val="es-ES"/>
                </w:rPr>
                <w:t xml:space="preserve">El sistema solicita que se ingrese el nombre del nuevo rubro. </w:t>
              </w:r>
            </w:ins>
          </w:p>
        </w:tc>
      </w:tr>
      <w:tr w:rsidR="00DA4A60" w:rsidRPr="00563768" w14:paraId="43A7CA49" w14:textId="77777777" w:rsidTr="00DA4A60">
        <w:trPr>
          <w:ins w:id="2798" w:author="Javier Kachuka" w:date="2019-11-06T10:17:00Z"/>
        </w:trPr>
        <w:tc>
          <w:tcPr>
            <w:tcW w:w="4414" w:type="dxa"/>
            <w:gridSpan w:val="2"/>
          </w:tcPr>
          <w:p w14:paraId="01496D55" w14:textId="3175F294" w:rsidR="00DA4A60" w:rsidRPr="005C326A" w:rsidRDefault="00DA4A60">
            <w:pPr>
              <w:pStyle w:val="Prrafodelista"/>
              <w:numPr>
                <w:ilvl w:val="0"/>
                <w:numId w:val="45"/>
              </w:numPr>
              <w:jc w:val="both"/>
              <w:rPr>
                <w:ins w:id="2799" w:author="Javier Kachuka" w:date="2019-11-06T10:17:00Z"/>
                <w:rFonts w:cs="Arial"/>
                <w:sz w:val="24"/>
                <w:szCs w:val="24"/>
                <w:lang w:val="es-ES"/>
              </w:rPr>
            </w:pPr>
            <w:ins w:id="2800" w:author="Javier Kachuka" w:date="2019-11-06T10:17:00Z">
              <w:r>
                <w:rPr>
                  <w:rFonts w:cs="Arial"/>
                  <w:sz w:val="24"/>
                  <w:szCs w:val="24"/>
                  <w:lang w:val="es-ES"/>
                </w:rPr>
                <w:t xml:space="preserve">El administrador ingresa los datos correspondientes y confirma la operación. </w:t>
              </w:r>
            </w:ins>
          </w:p>
        </w:tc>
        <w:tc>
          <w:tcPr>
            <w:tcW w:w="4414" w:type="dxa"/>
          </w:tcPr>
          <w:p w14:paraId="78F3FFC3" w14:textId="77777777" w:rsidR="00DA4A60" w:rsidRPr="005C326A" w:rsidRDefault="00DA4A60" w:rsidP="00DA4A60">
            <w:pPr>
              <w:jc w:val="both"/>
              <w:rPr>
                <w:ins w:id="2801" w:author="Javier Kachuka" w:date="2019-11-06T10:17:00Z"/>
                <w:rFonts w:cs="Arial"/>
                <w:sz w:val="24"/>
                <w:szCs w:val="24"/>
                <w:lang w:val="es-ES"/>
              </w:rPr>
            </w:pPr>
          </w:p>
        </w:tc>
      </w:tr>
      <w:tr w:rsidR="00DA4A60" w:rsidRPr="00563768" w14:paraId="762392EB" w14:textId="77777777" w:rsidTr="00DA4A60">
        <w:trPr>
          <w:ins w:id="2802" w:author="Javier Kachuka" w:date="2019-11-06T10:17:00Z"/>
        </w:trPr>
        <w:tc>
          <w:tcPr>
            <w:tcW w:w="4414" w:type="dxa"/>
            <w:gridSpan w:val="2"/>
          </w:tcPr>
          <w:p w14:paraId="17082DDC" w14:textId="77777777" w:rsidR="00DA4A60" w:rsidRPr="005C326A" w:rsidRDefault="00DA4A60" w:rsidP="00DA4A60">
            <w:pPr>
              <w:jc w:val="both"/>
              <w:rPr>
                <w:ins w:id="2803" w:author="Javier Kachuka" w:date="2019-11-06T10:17:00Z"/>
                <w:rFonts w:cs="Arial"/>
                <w:sz w:val="24"/>
                <w:szCs w:val="24"/>
                <w:lang w:val="es-ES"/>
              </w:rPr>
            </w:pPr>
          </w:p>
        </w:tc>
        <w:tc>
          <w:tcPr>
            <w:tcW w:w="4414" w:type="dxa"/>
          </w:tcPr>
          <w:p w14:paraId="2FD41482" w14:textId="77777777" w:rsidR="00DA4A60" w:rsidRPr="005C326A" w:rsidRDefault="00DA4A60" w:rsidP="00DA4A60">
            <w:pPr>
              <w:pStyle w:val="Prrafodelista"/>
              <w:numPr>
                <w:ilvl w:val="0"/>
                <w:numId w:val="45"/>
              </w:numPr>
              <w:jc w:val="both"/>
              <w:rPr>
                <w:ins w:id="2804" w:author="Javier Kachuka" w:date="2019-11-06T10:17:00Z"/>
                <w:rFonts w:cs="Arial"/>
                <w:sz w:val="24"/>
                <w:szCs w:val="24"/>
                <w:lang w:val="es-ES"/>
              </w:rPr>
            </w:pPr>
            <w:ins w:id="2805" w:author="Javier Kachuka" w:date="2019-11-06T10:17:00Z">
              <w:r>
                <w:rPr>
                  <w:rFonts w:cs="Arial"/>
                  <w:sz w:val="24"/>
                  <w:szCs w:val="24"/>
                  <w:lang w:val="es-ES"/>
                </w:rPr>
                <w:t>El sistema verifica que los datos y los campos obligatorios sean correctos.</w:t>
              </w:r>
            </w:ins>
          </w:p>
        </w:tc>
      </w:tr>
      <w:tr w:rsidR="00DA4A60" w:rsidRPr="00563768" w14:paraId="5B05D04E" w14:textId="77777777" w:rsidTr="00DA4A60">
        <w:trPr>
          <w:ins w:id="2806" w:author="Javier Kachuka" w:date="2019-11-06T10:17:00Z"/>
        </w:trPr>
        <w:tc>
          <w:tcPr>
            <w:tcW w:w="4414" w:type="dxa"/>
            <w:gridSpan w:val="2"/>
          </w:tcPr>
          <w:p w14:paraId="4DC83D74" w14:textId="77777777" w:rsidR="00DA4A60" w:rsidRPr="005C326A" w:rsidRDefault="00DA4A60" w:rsidP="00DA4A60">
            <w:pPr>
              <w:jc w:val="both"/>
              <w:rPr>
                <w:ins w:id="2807" w:author="Javier Kachuka" w:date="2019-11-06T10:17:00Z"/>
                <w:rFonts w:cs="Arial"/>
                <w:sz w:val="24"/>
                <w:szCs w:val="24"/>
                <w:lang w:val="es-ES"/>
              </w:rPr>
            </w:pPr>
          </w:p>
        </w:tc>
        <w:tc>
          <w:tcPr>
            <w:tcW w:w="4414" w:type="dxa"/>
          </w:tcPr>
          <w:p w14:paraId="15EA5D31" w14:textId="412FBECE" w:rsidR="00DA4A60" w:rsidRDefault="00DA4A60">
            <w:pPr>
              <w:pStyle w:val="Prrafodelista"/>
              <w:numPr>
                <w:ilvl w:val="0"/>
                <w:numId w:val="45"/>
              </w:numPr>
              <w:jc w:val="both"/>
              <w:rPr>
                <w:ins w:id="2808" w:author="Javier Kachuka" w:date="2019-11-06T10:17:00Z"/>
                <w:rFonts w:cs="Arial"/>
                <w:sz w:val="24"/>
                <w:szCs w:val="24"/>
                <w:lang w:val="es-ES"/>
              </w:rPr>
            </w:pPr>
            <w:ins w:id="2809" w:author="Javier Kachuka" w:date="2019-11-06T10:17:00Z">
              <w:r>
                <w:rPr>
                  <w:rFonts w:cs="Arial"/>
                  <w:sz w:val="24"/>
                  <w:szCs w:val="24"/>
                  <w:lang w:val="es-ES"/>
                </w:rPr>
                <w:t xml:space="preserve">El sistema guarda el nuevo </w:t>
              </w:r>
            </w:ins>
            <w:ins w:id="2810" w:author="Javier Kachuka" w:date="2019-11-06T10:19:00Z">
              <w:r>
                <w:rPr>
                  <w:rFonts w:cs="Arial"/>
                  <w:sz w:val="24"/>
                  <w:szCs w:val="24"/>
                  <w:lang w:val="es-ES"/>
                </w:rPr>
                <w:t>rubro</w:t>
              </w:r>
            </w:ins>
            <w:ins w:id="2811" w:author="Javier Kachuka" w:date="2019-11-06T10:17:00Z">
              <w:r>
                <w:rPr>
                  <w:rFonts w:cs="Arial"/>
                  <w:sz w:val="24"/>
                  <w:szCs w:val="24"/>
                  <w:lang w:val="es-ES"/>
                </w:rPr>
                <w:t xml:space="preserve"> y finaliza el caso de uso.</w:t>
              </w:r>
            </w:ins>
          </w:p>
        </w:tc>
      </w:tr>
      <w:tr w:rsidR="00DA4A60" w:rsidRPr="00EC5FEE" w14:paraId="0A85B76B" w14:textId="77777777" w:rsidTr="00DA4A60">
        <w:trPr>
          <w:ins w:id="2812" w:author="Javier Kachuka" w:date="2019-11-06T10:17:00Z"/>
        </w:trPr>
        <w:tc>
          <w:tcPr>
            <w:tcW w:w="8828" w:type="dxa"/>
            <w:gridSpan w:val="3"/>
            <w:shd w:val="clear" w:color="auto" w:fill="9CC2E5" w:themeFill="accent1" w:themeFillTint="99"/>
          </w:tcPr>
          <w:p w14:paraId="09152053" w14:textId="77777777" w:rsidR="00DA4A60" w:rsidRPr="00EC5FEE" w:rsidRDefault="00DA4A60" w:rsidP="00DA4A60">
            <w:pPr>
              <w:jc w:val="center"/>
              <w:rPr>
                <w:ins w:id="2813" w:author="Javier Kachuka" w:date="2019-11-06T10:17:00Z"/>
                <w:rFonts w:cs="Arial"/>
                <w:sz w:val="24"/>
                <w:szCs w:val="24"/>
                <w:lang w:val="es-ES"/>
              </w:rPr>
            </w:pPr>
            <w:ins w:id="2814" w:author="Javier Kachuka" w:date="2019-11-06T10:17:00Z">
              <w:r>
                <w:rPr>
                  <w:rFonts w:cs="Arial"/>
                  <w:b/>
                  <w:sz w:val="24"/>
                  <w:szCs w:val="24"/>
                  <w:lang w:val="es-ES"/>
                </w:rPr>
                <w:t>C</w:t>
              </w:r>
              <w:r w:rsidRPr="00EC5FEE">
                <w:rPr>
                  <w:rFonts w:cs="Arial"/>
                  <w:b/>
                  <w:sz w:val="24"/>
                  <w:szCs w:val="24"/>
                  <w:lang w:val="es-ES"/>
                </w:rPr>
                <w:t>urso Alternativo de Eventos</w:t>
              </w:r>
            </w:ins>
          </w:p>
        </w:tc>
      </w:tr>
      <w:tr w:rsidR="00DA4A60" w:rsidRPr="00563768" w14:paraId="3BBBC4B2" w14:textId="77777777" w:rsidTr="00DA4A60">
        <w:trPr>
          <w:ins w:id="2815" w:author="Javier Kachuka" w:date="2019-11-06T10:17:00Z"/>
        </w:trPr>
        <w:tc>
          <w:tcPr>
            <w:tcW w:w="4414" w:type="dxa"/>
            <w:gridSpan w:val="2"/>
          </w:tcPr>
          <w:p w14:paraId="46DA3E3D" w14:textId="77777777" w:rsidR="00DA4A60" w:rsidRPr="00EC5FEE" w:rsidRDefault="00DA4A60" w:rsidP="00DA4A60">
            <w:pPr>
              <w:jc w:val="center"/>
              <w:rPr>
                <w:ins w:id="2816" w:author="Javier Kachuka" w:date="2019-11-06T10:17:00Z"/>
                <w:rFonts w:cs="Arial"/>
                <w:b/>
                <w:sz w:val="24"/>
                <w:szCs w:val="24"/>
                <w:lang w:val="es-ES"/>
              </w:rPr>
            </w:pPr>
          </w:p>
        </w:tc>
        <w:tc>
          <w:tcPr>
            <w:tcW w:w="4414" w:type="dxa"/>
          </w:tcPr>
          <w:p w14:paraId="3D92971B" w14:textId="77777777" w:rsidR="00DA4A60" w:rsidRPr="00EC5FEE" w:rsidRDefault="00DA4A60" w:rsidP="00DA4A60">
            <w:pPr>
              <w:jc w:val="both"/>
              <w:rPr>
                <w:ins w:id="2817" w:author="Javier Kachuka" w:date="2019-11-06T10:17:00Z"/>
                <w:rFonts w:cs="Arial"/>
                <w:sz w:val="24"/>
                <w:szCs w:val="24"/>
                <w:lang w:val="es-ES"/>
              </w:rPr>
            </w:pPr>
            <w:ins w:id="2818" w:author="Javier Kachuka" w:date="2019-11-06T10:17:00Z">
              <w:r>
                <w:rPr>
                  <w:rFonts w:cs="Arial"/>
                  <w:sz w:val="24"/>
                  <w:szCs w:val="24"/>
                  <w:lang w:val="es-ES"/>
                </w:rPr>
                <w:t>4.1 Si los datos no son correctos el sistema solicita que se vuelvan a ingresar.</w:t>
              </w:r>
            </w:ins>
          </w:p>
        </w:tc>
      </w:tr>
    </w:tbl>
    <w:p w14:paraId="674AFA61" w14:textId="724499CA" w:rsidR="00924F0F" w:rsidRDefault="00924F0F" w:rsidP="00431D6D">
      <w:pPr>
        <w:rPr>
          <w:ins w:id="2819" w:author="Javier Kachuka" w:date="2019-11-06T10:1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63768" w14:paraId="60363D52" w14:textId="77777777" w:rsidTr="00DA4A60">
        <w:trPr>
          <w:ins w:id="2820" w:author="Javier Kachuka" w:date="2019-11-06T10:18:00Z"/>
        </w:trPr>
        <w:tc>
          <w:tcPr>
            <w:tcW w:w="2122" w:type="dxa"/>
            <w:shd w:val="clear" w:color="auto" w:fill="9CC2E5" w:themeFill="accent1" w:themeFillTint="99"/>
          </w:tcPr>
          <w:p w14:paraId="69302B50" w14:textId="0E0B4D75" w:rsidR="00DA4A60" w:rsidRPr="00EC5FEE" w:rsidRDefault="00DA4A60" w:rsidP="00DA4A60">
            <w:pPr>
              <w:rPr>
                <w:ins w:id="2821" w:author="Javier Kachuka" w:date="2019-11-06T10:18:00Z"/>
                <w:rFonts w:cs="Arial"/>
                <w:b/>
                <w:sz w:val="24"/>
                <w:szCs w:val="24"/>
                <w:lang w:val="es-ES"/>
              </w:rPr>
            </w:pPr>
            <w:ins w:id="2822" w:author="Javier Kachuka" w:date="2019-11-06T10:19:00Z">
              <w:r w:rsidRPr="00EC5FEE">
                <w:rPr>
                  <w:rFonts w:cs="Arial"/>
                  <w:b/>
                  <w:sz w:val="24"/>
                  <w:szCs w:val="24"/>
                  <w:lang w:val="es-ES"/>
                </w:rPr>
                <w:t>Caso de uso</w:t>
              </w:r>
            </w:ins>
          </w:p>
        </w:tc>
        <w:tc>
          <w:tcPr>
            <w:tcW w:w="6706" w:type="dxa"/>
            <w:gridSpan w:val="2"/>
          </w:tcPr>
          <w:p w14:paraId="77FA8110" w14:textId="684BAE4A" w:rsidR="00DA4A60" w:rsidRPr="00EC5FEE" w:rsidRDefault="00DA4A60" w:rsidP="00DA4A60">
            <w:pPr>
              <w:rPr>
                <w:ins w:id="2823" w:author="Javier Kachuka" w:date="2019-11-06T10:18:00Z"/>
                <w:rFonts w:cs="Arial"/>
                <w:sz w:val="24"/>
                <w:szCs w:val="24"/>
                <w:lang w:val="es-ES"/>
              </w:rPr>
            </w:pPr>
            <w:ins w:id="2824" w:author="Javier Kachuka" w:date="2019-11-06T10:19:00Z">
              <w:r>
                <w:rPr>
                  <w:rFonts w:cs="Arial"/>
                  <w:sz w:val="24"/>
                  <w:szCs w:val="24"/>
                  <w:lang w:val="es-ES"/>
                </w:rPr>
                <w:t>Modificar Rubro (ABM de Rubro)</w:t>
              </w:r>
            </w:ins>
          </w:p>
        </w:tc>
      </w:tr>
      <w:tr w:rsidR="00DA4A60" w:rsidRPr="00EC5FEE" w14:paraId="7B824528" w14:textId="77777777" w:rsidTr="00DA4A60">
        <w:trPr>
          <w:ins w:id="2825" w:author="Javier Kachuka" w:date="2019-11-06T10:18:00Z"/>
        </w:trPr>
        <w:tc>
          <w:tcPr>
            <w:tcW w:w="2122" w:type="dxa"/>
            <w:shd w:val="clear" w:color="auto" w:fill="9CC2E5" w:themeFill="accent1" w:themeFillTint="99"/>
          </w:tcPr>
          <w:p w14:paraId="1BDB4C08" w14:textId="17284431" w:rsidR="00DA4A60" w:rsidRPr="00EC5FEE" w:rsidRDefault="00DA4A60" w:rsidP="00DA4A60">
            <w:pPr>
              <w:rPr>
                <w:ins w:id="2826" w:author="Javier Kachuka" w:date="2019-11-06T10:18:00Z"/>
                <w:rFonts w:cs="Arial"/>
                <w:b/>
                <w:sz w:val="24"/>
                <w:szCs w:val="24"/>
                <w:lang w:val="es-ES"/>
              </w:rPr>
            </w:pPr>
            <w:ins w:id="2827" w:author="Javier Kachuka" w:date="2019-11-06T10:19:00Z">
              <w:r w:rsidRPr="00EC5FEE">
                <w:rPr>
                  <w:rFonts w:cs="Arial"/>
                  <w:b/>
                  <w:sz w:val="24"/>
                  <w:szCs w:val="24"/>
                  <w:lang w:val="es-ES"/>
                </w:rPr>
                <w:t>Actor</w:t>
              </w:r>
            </w:ins>
          </w:p>
        </w:tc>
        <w:tc>
          <w:tcPr>
            <w:tcW w:w="6706" w:type="dxa"/>
            <w:gridSpan w:val="2"/>
          </w:tcPr>
          <w:p w14:paraId="47008F32" w14:textId="0EADA5A9" w:rsidR="00DA4A60" w:rsidRPr="00EC5FEE" w:rsidRDefault="00DA4A60" w:rsidP="00DA4A60">
            <w:pPr>
              <w:rPr>
                <w:ins w:id="2828" w:author="Javier Kachuka" w:date="2019-11-06T10:18:00Z"/>
                <w:rFonts w:cs="Arial"/>
                <w:sz w:val="24"/>
                <w:szCs w:val="24"/>
                <w:lang w:val="es-ES"/>
              </w:rPr>
            </w:pPr>
            <w:ins w:id="2829" w:author="Javier Kachuka" w:date="2019-11-06T10:19:00Z">
              <w:r>
                <w:rPr>
                  <w:rFonts w:cs="Arial"/>
                  <w:sz w:val="24"/>
                  <w:szCs w:val="24"/>
                  <w:lang w:val="es-ES"/>
                </w:rPr>
                <w:t>Administrador</w:t>
              </w:r>
            </w:ins>
          </w:p>
        </w:tc>
      </w:tr>
      <w:tr w:rsidR="00DA4A60" w:rsidRPr="00563768" w14:paraId="66E40ACD" w14:textId="77777777" w:rsidTr="00DA4A60">
        <w:trPr>
          <w:ins w:id="2830" w:author="Javier Kachuka" w:date="2019-11-06T10:18:00Z"/>
        </w:trPr>
        <w:tc>
          <w:tcPr>
            <w:tcW w:w="2122" w:type="dxa"/>
            <w:shd w:val="clear" w:color="auto" w:fill="9CC2E5" w:themeFill="accent1" w:themeFillTint="99"/>
          </w:tcPr>
          <w:p w14:paraId="4FA4011F" w14:textId="70B97B4D" w:rsidR="00DA4A60" w:rsidRPr="00EC5FEE" w:rsidRDefault="00DA4A60" w:rsidP="00DA4A60">
            <w:pPr>
              <w:rPr>
                <w:ins w:id="2831" w:author="Javier Kachuka" w:date="2019-11-06T10:18:00Z"/>
                <w:rFonts w:cs="Arial"/>
                <w:b/>
                <w:sz w:val="24"/>
                <w:szCs w:val="24"/>
                <w:lang w:val="es-ES"/>
              </w:rPr>
            </w:pPr>
            <w:ins w:id="2832" w:author="Javier Kachuka" w:date="2019-11-06T10:19:00Z">
              <w:r w:rsidRPr="00EC5FEE">
                <w:rPr>
                  <w:rFonts w:cs="Arial"/>
                  <w:b/>
                  <w:sz w:val="24"/>
                  <w:szCs w:val="24"/>
                  <w:lang w:val="es-ES"/>
                </w:rPr>
                <w:t xml:space="preserve">Descripción </w:t>
              </w:r>
            </w:ins>
          </w:p>
        </w:tc>
        <w:tc>
          <w:tcPr>
            <w:tcW w:w="6706" w:type="dxa"/>
            <w:gridSpan w:val="2"/>
          </w:tcPr>
          <w:p w14:paraId="61CBEA2F" w14:textId="552AB8E6" w:rsidR="00DA4A60" w:rsidRPr="00EC5FEE" w:rsidRDefault="00DA4A60" w:rsidP="00DA4A60">
            <w:pPr>
              <w:rPr>
                <w:ins w:id="2833" w:author="Javier Kachuka" w:date="2019-11-06T10:18:00Z"/>
                <w:rFonts w:cs="Arial"/>
                <w:sz w:val="24"/>
                <w:szCs w:val="24"/>
                <w:lang w:val="es-ES"/>
              </w:rPr>
            </w:pPr>
            <w:ins w:id="2834" w:author="Javier Kachuka" w:date="2019-11-06T10:19: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modifica un rubro del sistema</w:t>
              </w:r>
            </w:ins>
          </w:p>
        </w:tc>
      </w:tr>
      <w:tr w:rsidR="00DA4A60" w:rsidRPr="00EC5FEE" w14:paraId="5BAF9F4B" w14:textId="77777777" w:rsidTr="00DA4A60">
        <w:trPr>
          <w:ins w:id="2835" w:author="Javier Kachuka" w:date="2019-11-06T10:18:00Z"/>
        </w:trPr>
        <w:tc>
          <w:tcPr>
            <w:tcW w:w="2122" w:type="dxa"/>
            <w:shd w:val="clear" w:color="auto" w:fill="9CC2E5" w:themeFill="accent1" w:themeFillTint="99"/>
          </w:tcPr>
          <w:p w14:paraId="557F52BB" w14:textId="354CAFFB" w:rsidR="00DA4A60" w:rsidRPr="00EC5FEE" w:rsidRDefault="00DA4A60" w:rsidP="00DA4A60">
            <w:pPr>
              <w:rPr>
                <w:ins w:id="2836" w:author="Javier Kachuka" w:date="2019-11-06T10:18:00Z"/>
                <w:rFonts w:cs="Arial"/>
                <w:b/>
                <w:sz w:val="24"/>
                <w:szCs w:val="24"/>
                <w:lang w:val="es-ES"/>
              </w:rPr>
            </w:pPr>
            <w:ins w:id="2837" w:author="Javier Kachuka" w:date="2019-11-06T10:19:00Z">
              <w:r w:rsidRPr="00EC5FEE">
                <w:rPr>
                  <w:rFonts w:cs="Arial"/>
                  <w:b/>
                  <w:sz w:val="24"/>
                  <w:szCs w:val="24"/>
                  <w:lang w:val="es-ES"/>
                </w:rPr>
                <w:t>Referencia Cruzada</w:t>
              </w:r>
            </w:ins>
          </w:p>
        </w:tc>
        <w:tc>
          <w:tcPr>
            <w:tcW w:w="6706" w:type="dxa"/>
            <w:gridSpan w:val="2"/>
          </w:tcPr>
          <w:p w14:paraId="1095BE3B" w14:textId="7F3C3374" w:rsidR="00DA4A60" w:rsidRPr="00EC5FEE" w:rsidRDefault="00DA4A60" w:rsidP="00DA4A60">
            <w:pPr>
              <w:rPr>
                <w:ins w:id="2838" w:author="Javier Kachuka" w:date="2019-11-06T10:18:00Z"/>
                <w:rFonts w:cs="Arial"/>
                <w:sz w:val="24"/>
                <w:szCs w:val="24"/>
                <w:lang w:val="es-ES"/>
              </w:rPr>
            </w:pPr>
            <w:ins w:id="2839" w:author="Javier Kachuka" w:date="2019-11-06T10:19:00Z">
              <w:r w:rsidRPr="00EC5FEE">
                <w:rPr>
                  <w:rFonts w:cs="Arial"/>
                  <w:sz w:val="24"/>
                  <w:szCs w:val="24"/>
                  <w:lang w:val="es-ES"/>
                </w:rPr>
                <w:t>RF</w:t>
              </w:r>
              <w:r>
                <w:rPr>
                  <w:rFonts w:cs="Arial"/>
                  <w:sz w:val="24"/>
                  <w:szCs w:val="24"/>
                  <w:lang w:val="es-ES"/>
                </w:rPr>
                <w:t>4.1</w:t>
              </w:r>
            </w:ins>
          </w:p>
        </w:tc>
      </w:tr>
      <w:tr w:rsidR="00DA4A60" w:rsidRPr="00EC5FEE" w14:paraId="1F183F29" w14:textId="77777777" w:rsidTr="00DA4A60">
        <w:trPr>
          <w:ins w:id="2840" w:author="Javier Kachuka" w:date="2019-11-06T10:18:00Z"/>
        </w:trPr>
        <w:tc>
          <w:tcPr>
            <w:tcW w:w="2122" w:type="dxa"/>
            <w:shd w:val="clear" w:color="auto" w:fill="9CC2E5" w:themeFill="accent1" w:themeFillTint="99"/>
          </w:tcPr>
          <w:p w14:paraId="7B7EF37C" w14:textId="77777777" w:rsidR="00DA4A60" w:rsidRPr="00EC5FEE" w:rsidRDefault="00DA4A60" w:rsidP="00DA4A60">
            <w:pPr>
              <w:rPr>
                <w:ins w:id="2841" w:author="Javier Kachuka" w:date="2019-11-06T10:18:00Z"/>
                <w:rFonts w:cs="Arial"/>
                <w:b/>
                <w:sz w:val="24"/>
                <w:szCs w:val="24"/>
                <w:lang w:val="es-ES"/>
              </w:rPr>
            </w:pPr>
            <w:ins w:id="2842" w:author="Javier Kachuka" w:date="2019-11-06T10:18:00Z">
              <w:r w:rsidRPr="00EC5FEE">
                <w:rPr>
                  <w:rFonts w:cs="Arial"/>
                  <w:b/>
                  <w:sz w:val="24"/>
                  <w:szCs w:val="24"/>
                  <w:lang w:val="es-ES"/>
                </w:rPr>
                <w:t xml:space="preserve">Precondición </w:t>
              </w:r>
            </w:ins>
          </w:p>
        </w:tc>
        <w:tc>
          <w:tcPr>
            <w:tcW w:w="6706" w:type="dxa"/>
            <w:gridSpan w:val="2"/>
          </w:tcPr>
          <w:p w14:paraId="504FC3D2" w14:textId="77777777" w:rsidR="00DA4A60" w:rsidRPr="00EC5FEE" w:rsidRDefault="00DA4A60" w:rsidP="00DA4A60">
            <w:pPr>
              <w:rPr>
                <w:ins w:id="2843" w:author="Javier Kachuka" w:date="2019-11-06T10:18:00Z"/>
                <w:rFonts w:cs="Arial"/>
                <w:sz w:val="24"/>
                <w:szCs w:val="24"/>
                <w:lang w:val="es-ES"/>
              </w:rPr>
            </w:pPr>
          </w:p>
        </w:tc>
      </w:tr>
      <w:tr w:rsidR="00DA4A60" w:rsidRPr="00563768" w14:paraId="0D9EECDD" w14:textId="77777777" w:rsidTr="00DA4A60">
        <w:trPr>
          <w:ins w:id="2844" w:author="Javier Kachuka" w:date="2019-11-06T10:18:00Z"/>
        </w:trPr>
        <w:tc>
          <w:tcPr>
            <w:tcW w:w="2122" w:type="dxa"/>
            <w:shd w:val="clear" w:color="auto" w:fill="9CC2E5" w:themeFill="accent1" w:themeFillTint="99"/>
          </w:tcPr>
          <w:p w14:paraId="003BC2A4" w14:textId="77777777" w:rsidR="00DA4A60" w:rsidRPr="00EC5FEE" w:rsidRDefault="00DA4A60" w:rsidP="00DA4A60">
            <w:pPr>
              <w:rPr>
                <w:ins w:id="2845" w:author="Javier Kachuka" w:date="2019-11-06T10:18:00Z"/>
                <w:rFonts w:cs="Arial"/>
                <w:b/>
                <w:sz w:val="24"/>
                <w:szCs w:val="24"/>
                <w:lang w:val="es-ES"/>
              </w:rPr>
            </w:pPr>
            <w:ins w:id="2846" w:author="Javier Kachuka" w:date="2019-11-06T10:18:00Z">
              <w:r w:rsidRPr="00EC5FEE">
                <w:rPr>
                  <w:rFonts w:cs="Arial"/>
                  <w:b/>
                  <w:sz w:val="24"/>
                  <w:szCs w:val="24"/>
                  <w:lang w:val="es-ES"/>
                </w:rPr>
                <w:t xml:space="preserve">Poscondición </w:t>
              </w:r>
            </w:ins>
          </w:p>
        </w:tc>
        <w:tc>
          <w:tcPr>
            <w:tcW w:w="6706" w:type="dxa"/>
            <w:gridSpan w:val="2"/>
          </w:tcPr>
          <w:p w14:paraId="0FA6D0A4" w14:textId="2931F27F" w:rsidR="00DA4A60" w:rsidRPr="00EC5FEE" w:rsidRDefault="00DA4A60">
            <w:pPr>
              <w:rPr>
                <w:ins w:id="2847" w:author="Javier Kachuka" w:date="2019-11-06T10:18:00Z"/>
                <w:rFonts w:cs="Arial"/>
                <w:sz w:val="24"/>
                <w:szCs w:val="24"/>
                <w:lang w:val="es-ES"/>
              </w:rPr>
            </w:pPr>
            <w:ins w:id="2848" w:author="Javier Kachuka" w:date="2019-11-06T10:18:00Z">
              <w:r>
                <w:rPr>
                  <w:rFonts w:cs="Arial"/>
                  <w:sz w:val="24"/>
                  <w:szCs w:val="24"/>
                  <w:lang w:val="es-ES"/>
                </w:rPr>
                <w:t xml:space="preserve">Se modificaron los detalles de un </w:t>
              </w:r>
            </w:ins>
            <w:ins w:id="2849" w:author="Javier Kachuka" w:date="2019-11-06T10:20:00Z">
              <w:r>
                <w:rPr>
                  <w:rFonts w:cs="Arial"/>
                  <w:sz w:val="24"/>
                  <w:szCs w:val="24"/>
                  <w:lang w:val="es-ES"/>
                </w:rPr>
                <w:t>rubro</w:t>
              </w:r>
            </w:ins>
            <w:ins w:id="2850" w:author="Javier Kachuka" w:date="2019-11-06T10:18:00Z">
              <w:r>
                <w:rPr>
                  <w:rFonts w:cs="Arial"/>
                  <w:sz w:val="24"/>
                  <w:szCs w:val="24"/>
                  <w:lang w:val="es-ES"/>
                </w:rPr>
                <w:t xml:space="preserve">. </w:t>
              </w:r>
            </w:ins>
          </w:p>
        </w:tc>
      </w:tr>
      <w:tr w:rsidR="00DA4A60" w:rsidRPr="00A51454" w14:paraId="61F44A40" w14:textId="77777777" w:rsidTr="00DA4A60">
        <w:trPr>
          <w:ins w:id="2851" w:author="Javier Kachuka" w:date="2019-11-06T10:18:00Z"/>
        </w:trPr>
        <w:tc>
          <w:tcPr>
            <w:tcW w:w="8828" w:type="dxa"/>
            <w:gridSpan w:val="3"/>
            <w:shd w:val="clear" w:color="auto" w:fill="9CC2E5" w:themeFill="accent1" w:themeFillTint="99"/>
          </w:tcPr>
          <w:p w14:paraId="24F18E7E" w14:textId="77777777" w:rsidR="00DA4A60" w:rsidRPr="00EC5FEE" w:rsidRDefault="00DA4A60" w:rsidP="00DA4A60">
            <w:pPr>
              <w:jc w:val="center"/>
              <w:rPr>
                <w:ins w:id="2852" w:author="Javier Kachuka" w:date="2019-11-06T10:18:00Z"/>
                <w:rFonts w:cs="Arial"/>
                <w:b/>
                <w:sz w:val="24"/>
                <w:szCs w:val="24"/>
                <w:lang w:val="es-ES"/>
              </w:rPr>
            </w:pPr>
            <w:ins w:id="2853" w:author="Javier Kachuka" w:date="2019-11-06T10:18:00Z">
              <w:r w:rsidRPr="00EC5FEE">
                <w:rPr>
                  <w:rFonts w:cs="Arial"/>
                  <w:b/>
                  <w:sz w:val="24"/>
                  <w:szCs w:val="24"/>
                  <w:lang w:val="es-ES"/>
                </w:rPr>
                <w:t>Curso Típico de Eventos</w:t>
              </w:r>
            </w:ins>
          </w:p>
        </w:tc>
      </w:tr>
      <w:tr w:rsidR="00DA4A60" w:rsidRPr="00563768" w14:paraId="77A44E37" w14:textId="77777777" w:rsidTr="00DA4A60">
        <w:trPr>
          <w:ins w:id="2854" w:author="Javier Kachuka" w:date="2019-11-06T10:18:00Z"/>
        </w:trPr>
        <w:tc>
          <w:tcPr>
            <w:tcW w:w="4414" w:type="dxa"/>
            <w:gridSpan w:val="2"/>
          </w:tcPr>
          <w:p w14:paraId="73D15A6E" w14:textId="267E009D" w:rsidR="00DA4A60" w:rsidRPr="00EC5FEE" w:rsidRDefault="00DA4A60">
            <w:pPr>
              <w:pStyle w:val="Prrafodelista"/>
              <w:numPr>
                <w:ilvl w:val="0"/>
                <w:numId w:val="46"/>
              </w:numPr>
              <w:jc w:val="both"/>
              <w:rPr>
                <w:ins w:id="2855" w:author="Javier Kachuka" w:date="2019-11-06T10:18:00Z"/>
                <w:rFonts w:cs="Arial"/>
                <w:sz w:val="24"/>
                <w:szCs w:val="24"/>
                <w:lang w:val="es-ES"/>
              </w:rPr>
            </w:pPr>
            <w:ins w:id="2856" w:author="Javier Kachuka" w:date="2019-11-06T10:18:00Z">
              <w:r>
                <w:rPr>
                  <w:rFonts w:cs="Arial"/>
                  <w:sz w:val="24"/>
                  <w:szCs w:val="24"/>
                  <w:lang w:val="es-ES"/>
                </w:rPr>
                <w:t xml:space="preserve">El caso de uso comienza cuando el administrador solicita modificar un </w:t>
              </w:r>
            </w:ins>
            <w:ins w:id="2857" w:author="Javier Kachuka" w:date="2019-11-06T10:20:00Z">
              <w:r>
                <w:rPr>
                  <w:rFonts w:cs="Arial"/>
                  <w:sz w:val="24"/>
                  <w:szCs w:val="24"/>
                  <w:lang w:val="es-ES"/>
                </w:rPr>
                <w:t>rubro</w:t>
              </w:r>
            </w:ins>
            <w:ins w:id="2858" w:author="Javier Kachuka" w:date="2019-11-06T10:18:00Z">
              <w:r>
                <w:rPr>
                  <w:rFonts w:cs="Arial"/>
                  <w:sz w:val="24"/>
                  <w:szCs w:val="24"/>
                  <w:lang w:val="es-ES"/>
                </w:rPr>
                <w:t>.</w:t>
              </w:r>
            </w:ins>
          </w:p>
        </w:tc>
        <w:tc>
          <w:tcPr>
            <w:tcW w:w="4414" w:type="dxa"/>
          </w:tcPr>
          <w:p w14:paraId="41871E5B" w14:textId="77777777" w:rsidR="00DA4A60" w:rsidRPr="00EC5FEE" w:rsidRDefault="00DA4A60" w:rsidP="00DA4A60">
            <w:pPr>
              <w:jc w:val="both"/>
              <w:rPr>
                <w:ins w:id="2859" w:author="Javier Kachuka" w:date="2019-11-06T10:18:00Z"/>
                <w:rFonts w:cs="Arial"/>
                <w:sz w:val="24"/>
                <w:szCs w:val="24"/>
                <w:lang w:val="es-ES"/>
              </w:rPr>
            </w:pPr>
          </w:p>
        </w:tc>
      </w:tr>
      <w:tr w:rsidR="00DA4A60" w:rsidRPr="00563768" w14:paraId="56F821F2" w14:textId="77777777" w:rsidTr="00DA4A60">
        <w:trPr>
          <w:ins w:id="2860" w:author="Javier Kachuka" w:date="2019-11-06T10:18:00Z"/>
        </w:trPr>
        <w:tc>
          <w:tcPr>
            <w:tcW w:w="4414" w:type="dxa"/>
            <w:gridSpan w:val="2"/>
          </w:tcPr>
          <w:p w14:paraId="755986EB" w14:textId="77777777" w:rsidR="00DA4A60" w:rsidRPr="00572E70" w:rsidRDefault="00DA4A60" w:rsidP="00DA4A60">
            <w:pPr>
              <w:jc w:val="both"/>
              <w:rPr>
                <w:ins w:id="2861" w:author="Javier Kachuka" w:date="2019-11-06T10:18:00Z"/>
                <w:rFonts w:cs="Arial"/>
                <w:sz w:val="24"/>
                <w:szCs w:val="24"/>
                <w:lang w:val="es-ES"/>
              </w:rPr>
            </w:pPr>
          </w:p>
        </w:tc>
        <w:tc>
          <w:tcPr>
            <w:tcW w:w="4414" w:type="dxa"/>
          </w:tcPr>
          <w:p w14:paraId="0699D7CA" w14:textId="29317A02" w:rsidR="00DA4A60" w:rsidRPr="00572E70" w:rsidRDefault="00DA4A60">
            <w:pPr>
              <w:pStyle w:val="Prrafodelista"/>
              <w:numPr>
                <w:ilvl w:val="0"/>
                <w:numId w:val="46"/>
              </w:numPr>
              <w:jc w:val="both"/>
              <w:rPr>
                <w:ins w:id="2862" w:author="Javier Kachuka" w:date="2019-11-06T10:18:00Z"/>
                <w:rFonts w:cs="Arial"/>
                <w:sz w:val="24"/>
                <w:szCs w:val="24"/>
                <w:lang w:val="es-ES"/>
              </w:rPr>
            </w:pPr>
            <w:ins w:id="2863" w:author="Javier Kachuka" w:date="2019-11-06T10:18:00Z">
              <w:r>
                <w:rPr>
                  <w:rFonts w:cs="Arial"/>
                  <w:sz w:val="24"/>
                  <w:szCs w:val="24"/>
                  <w:lang w:val="es-ES"/>
                </w:rPr>
                <w:t xml:space="preserve">El sistema muestra todos los datos correspondientes a ese </w:t>
              </w:r>
            </w:ins>
            <w:ins w:id="2864" w:author="Javier Kachuka" w:date="2019-11-06T10:20:00Z">
              <w:r>
                <w:rPr>
                  <w:rFonts w:cs="Arial"/>
                  <w:sz w:val="24"/>
                  <w:szCs w:val="24"/>
                  <w:lang w:val="es-ES"/>
                </w:rPr>
                <w:t>rubro</w:t>
              </w:r>
            </w:ins>
            <w:ins w:id="2865" w:author="Javier Kachuka" w:date="2019-11-06T10:18:00Z">
              <w:r>
                <w:rPr>
                  <w:rFonts w:cs="Arial"/>
                  <w:sz w:val="24"/>
                  <w:szCs w:val="24"/>
                  <w:lang w:val="es-ES"/>
                </w:rPr>
                <w:t>.</w:t>
              </w:r>
            </w:ins>
          </w:p>
        </w:tc>
      </w:tr>
      <w:tr w:rsidR="00DA4A60" w:rsidRPr="00563768" w14:paraId="72E86504" w14:textId="77777777" w:rsidTr="00DA4A60">
        <w:trPr>
          <w:ins w:id="2866" w:author="Javier Kachuka" w:date="2019-11-06T10:18:00Z"/>
        </w:trPr>
        <w:tc>
          <w:tcPr>
            <w:tcW w:w="4414" w:type="dxa"/>
            <w:gridSpan w:val="2"/>
          </w:tcPr>
          <w:p w14:paraId="083B1849" w14:textId="46DA0B76" w:rsidR="00DA4A60" w:rsidRPr="00572E70" w:rsidRDefault="00DA4A60">
            <w:pPr>
              <w:pStyle w:val="Prrafodelista"/>
              <w:numPr>
                <w:ilvl w:val="0"/>
                <w:numId w:val="46"/>
              </w:numPr>
              <w:jc w:val="both"/>
              <w:rPr>
                <w:ins w:id="2867" w:author="Javier Kachuka" w:date="2019-11-06T10:18:00Z"/>
                <w:rFonts w:cs="Arial"/>
                <w:sz w:val="24"/>
                <w:szCs w:val="24"/>
                <w:lang w:val="es-ES"/>
              </w:rPr>
            </w:pPr>
            <w:ins w:id="2868" w:author="Javier Kachuka" w:date="2019-11-06T10:18:00Z">
              <w:r>
                <w:rPr>
                  <w:rFonts w:cs="Arial"/>
                  <w:sz w:val="24"/>
                  <w:szCs w:val="24"/>
                  <w:lang w:val="es-ES"/>
                </w:rPr>
                <w:t>El administrador modifica los datos correspondientes.</w:t>
              </w:r>
            </w:ins>
          </w:p>
        </w:tc>
        <w:tc>
          <w:tcPr>
            <w:tcW w:w="4414" w:type="dxa"/>
          </w:tcPr>
          <w:p w14:paraId="5E1F540D" w14:textId="77777777" w:rsidR="00DA4A60" w:rsidRPr="00572E70" w:rsidRDefault="00DA4A60" w:rsidP="00DA4A60">
            <w:pPr>
              <w:jc w:val="both"/>
              <w:rPr>
                <w:ins w:id="2869" w:author="Javier Kachuka" w:date="2019-11-06T10:18:00Z"/>
                <w:rFonts w:cs="Arial"/>
                <w:sz w:val="24"/>
                <w:szCs w:val="24"/>
                <w:lang w:val="es-ES"/>
              </w:rPr>
            </w:pPr>
          </w:p>
        </w:tc>
      </w:tr>
      <w:tr w:rsidR="00DA4A60" w:rsidRPr="00563768" w14:paraId="3EBBB5A4" w14:textId="77777777" w:rsidTr="00DA4A60">
        <w:trPr>
          <w:ins w:id="2870" w:author="Javier Kachuka" w:date="2019-11-06T10:18:00Z"/>
        </w:trPr>
        <w:tc>
          <w:tcPr>
            <w:tcW w:w="4414" w:type="dxa"/>
            <w:gridSpan w:val="2"/>
          </w:tcPr>
          <w:p w14:paraId="587832AD" w14:textId="77777777" w:rsidR="00DA4A60" w:rsidRPr="00572E70" w:rsidRDefault="00DA4A60" w:rsidP="00DA4A60">
            <w:pPr>
              <w:jc w:val="both"/>
              <w:rPr>
                <w:ins w:id="2871" w:author="Javier Kachuka" w:date="2019-11-06T10:18:00Z"/>
                <w:rFonts w:cs="Arial"/>
                <w:sz w:val="24"/>
                <w:szCs w:val="24"/>
                <w:lang w:val="es-ES"/>
              </w:rPr>
            </w:pPr>
          </w:p>
        </w:tc>
        <w:tc>
          <w:tcPr>
            <w:tcW w:w="4414" w:type="dxa"/>
          </w:tcPr>
          <w:p w14:paraId="163D0A2A" w14:textId="77777777" w:rsidR="00DA4A60" w:rsidRPr="00572E70" w:rsidRDefault="00DA4A60" w:rsidP="00DA4A60">
            <w:pPr>
              <w:pStyle w:val="Prrafodelista"/>
              <w:numPr>
                <w:ilvl w:val="0"/>
                <w:numId w:val="46"/>
              </w:numPr>
              <w:jc w:val="both"/>
              <w:rPr>
                <w:ins w:id="2872" w:author="Javier Kachuka" w:date="2019-11-06T10:18:00Z"/>
                <w:rFonts w:cs="Arial"/>
                <w:sz w:val="24"/>
                <w:szCs w:val="24"/>
                <w:lang w:val="es-ES"/>
              </w:rPr>
            </w:pPr>
            <w:ins w:id="2873" w:author="Javier Kachuka" w:date="2019-11-06T10:18:00Z">
              <w:r>
                <w:rPr>
                  <w:rFonts w:cs="Arial"/>
                  <w:sz w:val="24"/>
                  <w:szCs w:val="24"/>
                  <w:lang w:val="es-ES"/>
                </w:rPr>
                <w:t>El sistema comprueba los datos, guarda los cambios y finaliza el caso de uso.</w:t>
              </w:r>
            </w:ins>
          </w:p>
        </w:tc>
      </w:tr>
      <w:tr w:rsidR="00DA4A60" w:rsidRPr="00EC5FEE" w14:paraId="63D1F3FA" w14:textId="77777777" w:rsidTr="00DA4A60">
        <w:trPr>
          <w:ins w:id="2874" w:author="Javier Kachuka" w:date="2019-11-06T10:18:00Z"/>
        </w:trPr>
        <w:tc>
          <w:tcPr>
            <w:tcW w:w="8828" w:type="dxa"/>
            <w:gridSpan w:val="3"/>
            <w:shd w:val="clear" w:color="auto" w:fill="9CC2E5" w:themeFill="accent1" w:themeFillTint="99"/>
          </w:tcPr>
          <w:p w14:paraId="423419E3" w14:textId="77777777" w:rsidR="00DA4A60" w:rsidRPr="00EC5FEE" w:rsidRDefault="00DA4A60" w:rsidP="00DA4A60">
            <w:pPr>
              <w:jc w:val="center"/>
              <w:rPr>
                <w:ins w:id="2875" w:author="Javier Kachuka" w:date="2019-11-06T10:18:00Z"/>
                <w:rFonts w:cs="Arial"/>
                <w:sz w:val="24"/>
                <w:szCs w:val="24"/>
                <w:lang w:val="es-ES"/>
              </w:rPr>
            </w:pPr>
            <w:ins w:id="2876"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563768" w14:paraId="1E54BDF3" w14:textId="77777777" w:rsidTr="00DA4A60">
        <w:trPr>
          <w:ins w:id="2877" w:author="Javier Kachuka" w:date="2019-11-06T10:18:00Z"/>
        </w:trPr>
        <w:tc>
          <w:tcPr>
            <w:tcW w:w="4414" w:type="dxa"/>
            <w:gridSpan w:val="2"/>
          </w:tcPr>
          <w:p w14:paraId="0889A7D9" w14:textId="77777777" w:rsidR="00DA4A60" w:rsidRPr="00EC5FEE" w:rsidRDefault="00DA4A60" w:rsidP="00DA4A60">
            <w:pPr>
              <w:jc w:val="both"/>
              <w:rPr>
                <w:ins w:id="2878" w:author="Javier Kachuka" w:date="2019-11-06T10:18:00Z"/>
                <w:rFonts w:cs="Arial"/>
                <w:b/>
                <w:sz w:val="24"/>
                <w:szCs w:val="24"/>
                <w:lang w:val="es-ES"/>
              </w:rPr>
            </w:pPr>
          </w:p>
        </w:tc>
        <w:tc>
          <w:tcPr>
            <w:tcW w:w="4414" w:type="dxa"/>
          </w:tcPr>
          <w:p w14:paraId="23F8E422" w14:textId="77777777" w:rsidR="00DA4A60" w:rsidRPr="00EC5FEE" w:rsidRDefault="00DA4A60" w:rsidP="00DA4A60">
            <w:pPr>
              <w:jc w:val="both"/>
              <w:rPr>
                <w:ins w:id="2879" w:author="Javier Kachuka" w:date="2019-11-06T10:18:00Z"/>
                <w:rFonts w:cs="Arial"/>
                <w:sz w:val="24"/>
                <w:szCs w:val="24"/>
                <w:lang w:val="es-ES"/>
              </w:rPr>
            </w:pPr>
            <w:ins w:id="2880" w:author="Javier Kachuka" w:date="2019-11-06T10:18:00Z">
              <w:r>
                <w:rPr>
                  <w:rFonts w:cs="Arial"/>
                  <w:sz w:val="24"/>
                  <w:szCs w:val="24"/>
                  <w:lang w:val="es-ES"/>
                </w:rPr>
                <w:t>4.1 Si los datos no son correctos el sistema solicita que se vuelvan a ingresar.</w:t>
              </w:r>
            </w:ins>
          </w:p>
        </w:tc>
      </w:tr>
    </w:tbl>
    <w:p w14:paraId="39F51F58" w14:textId="6443EC40" w:rsidR="00DA4A60" w:rsidRDefault="00DA4A60" w:rsidP="00431D6D">
      <w:pPr>
        <w:rPr>
          <w:ins w:id="2881" w:author="Javier Kachuka" w:date="2019-11-06T10:18: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63768" w14:paraId="5BD0FD7D" w14:textId="77777777" w:rsidTr="00DA4A60">
        <w:trPr>
          <w:ins w:id="2882" w:author="Javier Kachuka" w:date="2019-11-06T10:18:00Z"/>
        </w:trPr>
        <w:tc>
          <w:tcPr>
            <w:tcW w:w="2122" w:type="dxa"/>
            <w:shd w:val="clear" w:color="auto" w:fill="9CC2E5" w:themeFill="accent1" w:themeFillTint="99"/>
          </w:tcPr>
          <w:p w14:paraId="33CC14D4" w14:textId="69B18BA2" w:rsidR="00DA4A60" w:rsidRPr="00EC5FEE" w:rsidRDefault="00DA4A60" w:rsidP="00DA4A60">
            <w:pPr>
              <w:rPr>
                <w:ins w:id="2883" w:author="Javier Kachuka" w:date="2019-11-06T10:18:00Z"/>
                <w:rFonts w:cs="Arial"/>
                <w:b/>
                <w:sz w:val="24"/>
                <w:szCs w:val="24"/>
                <w:lang w:val="es-ES"/>
              </w:rPr>
            </w:pPr>
            <w:ins w:id="2884" w:author="Javier Kachuka" w:date="2019-11-06T10:20:00Z">
              <w:r w:rsidRPr="00EC5FEE">
                <w:rPr>
                  <w:rFonts w:cs="Arial"/>
                  <w:b/>
                  <w:sz w:val="24"/>
                  <w:szCs w:val="24"/>
                  <w:lang w:val="es-ES"/>
                </w:rPr>
                <w:lastRenderedPageBreak/>
                <w:t>Caso de uso</w:t>
              </w:r>
            </w:ins>
          </w:p>
        </w:tc>
        <w:tc>
          <w:tcPr>
            <w:tcW w:w="6706" w:type="dxa"/>
            <w:gridSpan w:val="2"/>
          </w:tcPr>
          <w:p w14:paraId="3747E2B5" w14:textId="39E87CA6" w:rsidR="00DA4A60" w:rsidRPr="00EC5FEE" w:rsidRDefault="00DA4A60" w:rsidP="00DA4A60">
            <w:pPr>
              <w:rPr>
                <w:ins w:id="2885" w:author="Javier Kachuka" w:date="2019-11-06T10:18:00Z"/>
                <w:rFonts w:cs="Arial"/>
                <w:sz w:val="24"/>
                <w:szCs w:val="24"/>
                <w:lang w:val="es-ES"/>
              </w:rPr>
            </w:pPr>
            <w:ins w:id="2886" w:author="Javier Kachuka" w:date="2019-11-06T10:20:00Z">
              <w:r>
                <w:rPr>
                  <w:rFonts w:cs="Arial"/>
                  <w:sz w:val="24"/>
                  <w:szCs w:val="24"/>
                  <w:lang w:val="es-ES"/>
                </w:rPr>
                <w:t>Eliminar Rubro (ABM de Rubro)</w:t>
              </w:r>
            </w:ins>
          </w:p>
        </w:tc>
      </w:tr>
      <w:tr w:rsidR="00DA4A60" w:rsidRPr="00A51454" w14:paraId="71E8F1E6" w14:textId="77777777" w:rsidTr="00DA4A60">
        <w:trPr>
          <w:ins w:id="2887" w:author="Javier Kachuka" w:date="2019-11-06T10:18:00Z"/>
        </w:trPr>
        <w:tc>
          <w:tcPr>
            <w:tcW w:w="2122" w:type="dxa"/>
            <w:shd w:val="clear" w:color="auto" w:fill="9CC2E5" w:themeFill="accent1" w:themeFillTint="99"/>
          </w:tcPr>
          <w:p w14:paraId="7B99860A" w14:textId="3097E9B1" w:rsidR="00DA4A60" w:rsidRPr="00EC5FEE" w:rsidRDefault="00DA4A60" w:rsidP="00DA4A60">
            <w:pPr>
              <w:rPr>
                <w:ins w:id="2888" w:author="Javier Kachuka" w:date="2019-11-06T10:18:00Z"/>
                <w:rFonts w:cs="Arial"/>
                <w:b/>
                <w:sz w:val="24"/>
                <w:szCs w:val="24"/>
                <w:lang w:val="es-ES"/>
              </w:rPr>
            </w:pPr>
            <w:ins w:id="2889" w:author="Javier Kachuka" w:date="2019-11-06T10:20:00Z">
              <w:r w:rsidRPr="00EC5FEE">
                <w:rPr>
                  <w:rFonts w:cs="Arial"/>
                  <w:b/>
                  <w:sz w:val="24"/>
                  <w:szCs w:val="24"/>
                  <w:lang w:val="es-ES"/>
                </w:rPr>
                <w:t>Actor</w:t>
              </w:r>
            </w:ins>
          </w:p>
        </w:tc>
        <w:tc>
          <w:tcPr>
            <w:tcW w:w="6706" w:type="dxa"/>
            <w:gridSpan w:val="2"/>
          </w:tcPr>
          <w:p w14:paraId="4BB82179" w14:textId="74CE748D" w:rsidR="00DA4A60" w:rsidRPr="00EC5FEE" w:rsidRDefault="00DA4A60" w:rsidP="00DA4A60">
            <w:pPr>
              <w:rPr>
                <w:ins w:id="2890" w:author="Javier Kachuka" w:date="2019-11-06T10:18:00Z"/>
                <w:rFonts w:cs="Arial"/>
                <w:sz w:val="24"/>
                <w:szCs w:val="24"/>
                <w:lang w:val="es-ES"/>
              </w:rPr>
            </w:pPr>
            <w:ins w:id="2891" w:author="Javier Kachuka" w:date="2019-11-06T10:20:00Z">
              <w:r>
                <w:rPr>
                  <w:rFonts w:cs="Arial"/>
                  <w:sz w:val="24"/>
                  <w:szCs w:val="24"/>
                  <w:lang w:val="es-ES"/>
                </w:rPr>
                <w:t>Administrador</w:t>
              </w:r>
            </w:ins>
          </w:p>
        </w:tc>
      </w:tr>
      <w:tr w:rsidR="00DA4A60" w:rsidRPr="00563768" w14:paraId="02D664AD" w14:textId="77777777" w:rsidTr="00DA4A60">
        <w:trPr>
          <w:ins w:id="2892" w:author="Javier Kachuka" w:date="2019-11-06T10:18:00Z"/>
        </w:trPr>
        <w:tc>
          <w:tcPr>
            <w:tcW w:w="2122" w:type="dxa"/>
            <w:shd w:val="clear" w:color="auto" w:fill="9CC2E5" w:themeFill="accent1" w:themeFillTint="99"/>
          </w:tcPr>
          <w:p w14:paraId="109507AF" w14:textId="32FB7161" w:rsidR="00DA4A60" w:rsidRPr="00EC5FEE" w:rsidRDefault="00DA4A60" w:rsidP="00DA4A60">
            <w:pPr>
              <w:rPr>
                <w:ins w:id="2893" w:author="Javier Kachuka" w:date="2019-11-06T10:18:00Z"/>
                <w:rFonts w:cs="Arial"/>
                <w:b/>
                <w:sz w:val="24"/>
                <w:szCs w:val="24"/>
                <w:lang w:val="es-ES"/>
              </w:rPr>
            </w:pPr>
            <w:ins w:id="2894" w:author="Javier Kachuka" w:date="2019-11-06T10:20:00Z">
              <w:r w:rsidRPr="00EC5FEE">
                <w:rPr>
                  <w:rFonts w:cs="Arial"/>
                  <w:b/>
                  <w:sz w:val="24"/>
                  <w:szCs w:val="24"/>
                  <w:lang w:val="es-ES"/>
                </w:rPr>
                <w:t xml:space="preserve">Descripción </w:t>
              </w:r>
            </w:ins>
          </w:p>
        </w:tc>
        <w:tc>
          <w:tcPr>
            <w:tcW w:w="6706" w:type="dxa"/>
            <w:gridSpan w:val="2"/>
          </w:tcPr>
          <w:p w14:paraId="40547341" w14:textId="461E51A7" w:rsidR="00DA4A60" w:rsidRPr="00EC5FEE" w:rsidRDefault="00DA4A60" w:rsidP="00DA4A60">
            <w:pPr>
              <w:rPr>
                <w:ins w:id="2895" w:author="Javier Kachuka" w:date="2019-11-06T10:18:00Z"/>
                <w:rFonts w:cs="Arial"/>
                <w:sz w:val="24"/>
                <w:szCs w:val="24"/>
                <w:lang w:val="es-ES"/>
              </w:rPr>
            </w:pPr>
            <w:ins w:id="2896" w:author="Javier Kachuka" w:date="2019-11-06T10:20: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ins>
          </w:p>
        </w:tc>
      </w:tr>
      <w:tr w:rsidR="00DA4A60" w:rsidRPr="00EC5FEE" w14:paraId="3981CBC6" w14:textId="77777777" w:rsidTr="00DA4A60">
        <w:trPr>
          <w:ins w:id="2897" w:author="Javier Kachuka" w:date="2019-11-06T10:18:00Z"/>
        </w:trPr>
        <w:tc>
          <w:tcPr>
            <w:tcW w:w="2122" w:type="dxa"/>
            <w:shd w:val="clear" w:color="auto" w:fill="9CC2E5" w:themeFill="accent1" w:themeFillTint="99"/>
          </w:tcPr>
          <w:p w14:paraId="75E0EF13" w14:textId="784CA869" w:rsidR="00DA4A60" w:rsidRPr="00EC5FEE" w:rsidRDefault="00DA4A60" w:rsidP="00DA4A60">
            <w:pPr>
              <w:rPr>
                <w:ins w:id="2898" w:author="Javier Kachuka" w:date="2019-11-06T10:18:00Z"/>
                <w:rFonts w:cs="Arial"/>
                <w:b/>
                <w:sz w:val="24"/>
                <w:szCs w:val="24"/>
                <w:lang w:val="es-ES"/>
              </w:rPr>
            </w:pPr>
            <w:ins w:id="2899" w:author="Javier Kachuka" w:date="2019-11-06T10:20:00Z">
              <w:r w:rsidRPr="00EC5FEE">
                <w:rPr>
                  <w:rFonts w:cs="Arial"/>
                  <w:b/>
                  <w:sz w:val="24"/>
                  <w:szCs w:val="24"/>
                  <w:lang w:val="es-ES"/>
                </w:rPr>
                <w:t>Referencia Cruzada</w:t>
              </w:r>
            </w:ins>
          </w:p>
        </w:tc>
        <w:tc>
          <w:tcPr>
            <w:tcW w:w="6706" w:type="dxa"/>
            <w:gridSpan w:val="2"/>
          </w:tcPr>
          <w:p w14:paraId="5140AEE1" w14:textId="19C4BD73" w:rsidR="00DA4A60" w:rsidRPr="00EC5FEE" w:rsidRDefault="00DA4A60" w:rsidP="00DA4A60">
            <w:pPr>
              <w:rPr>
                <w:ins w:id="2900" w:author="Javier Kachuka" w:date="2019-11-06T10:18:00Z"/>
                <w:rFonts w:cs="Arial"/>
                <w:sz w:val="24"/>
                <w:szCs w:val="24"/>
                <w:lang w:val="es-ES"/>
              </w:rPr>
            </w:pPr>
            <w:ins w:id="2901" w:author="Javier Kachuka" w:date="2019-11-06T10:20:00Z">
              <w:r w:rsidRPr="00EC5FEE">
                <w:rPr>
                  <w:rFonts w:cs="Arial"/>
                  <w:sz w:val="24"/>
                  <w:szCs w:val="24"/>
                  <w:lang w:val="es-ES"/>
                </w:rPr>
                <w:t>RF</w:t>
              </w:r>
              <w:r>
                <w:rPr>
                  <w:rFonts w:cs="Arial"/>
                  <w:sz w:val="24"/>
                  <w:szCs w:val="24"/>
                  <w:lang w:val="es-ES"/>
                </w:rPr>
                <w:t>4.2</w:t>
              </w:r>
            </w:ins>
          </w:p>
        </w:tc>
      </w:tr>
      <w:tr w:rsidR="00DA4A60" w:rsidRPr="00A51454" w14:paraId="014F4CDA" w14:textId="77777777" w:rsidTr="00DA4A60">
        <w:trPr>
          <w:ins w:id="2902" w:author="Javier Kachuka" w:date="2019-11-06T10:18:00Z"/>
        </w:trPr>
        <w:tc>
          <w:tcPr>
            <w:tcW w:w="2122" w:type="dxa"/>
            <w:shd w:val="clear" w:color="auto" w:fill="9CC2E5" w:themeFill="accent1" w:themeFillTint="99"/>
          </w:tcPr>
          <w:p w14:paraId="43734332" w14:textId="77777777" w:rsidR="00DA4A60" w:rsidRPr="00EC5FEE" w:rsidRDefault="00DA4A60" w:rsidP="00DA4A60">
            <w:pPr>
              <w:rPr>
                <w:ins w:id="2903" w:author="Javier Kachuka" w:date="2019-11-06T10:18:00Z"/>
                <w:rFonts w:cs="Arial"/>
                <w:b/>
                <w:sz w:val="24"/>
                <w:szCs w:val="24"/>
                <w:lang w:val="es-ES"/>
              </w:rPr>
            </w:pPr>
            <w:ins w:id="2904" w:author="Javier Kachuka" w:date="2019-11-06T10:18:00Z">
              <w:r w:rsidRPr="00EC5FEE">
                <w:rPr>
                  <w:rFonts w:cs="Arial"/>
                  <w:b/>
                  <w:sz w:val="24"/>
                  <w:szCs w:val="24"/>
                  <w:lang w:val="es-ES"/>
                </w:rPr>
                <w:t xml:space="preserve">Precondición </w:t>
              </w:r>
            </w:ins>
          </w:p>
        </w:tc>
        <w:tc>
          <w:tcPr>
            <w:tcW w:w="6706" w:type="dxa"/>
            <w:gridSpan w:val="2"/>
          </w:tcPr>
          <w:p w14:paraId="37E5ADF4" w14:textId="722939B3" w:rsidR="00DA4A60" w:rsidRPr="00EC5FEE" w:rsidRDefault="00DA4A60">
            <w:pPr>
              <w:rPr>
                <w:ins w:id="2905" w:author="Javier Kachuka" w:date="2019-11-06T10:18:00Z"/>
                <w:rFonts w:cs="Arial"/>
                <w:sz w:val="24"/>
                <w:szCs w:val="24"/>
                <w:lang w:val="es-ES"/>
              </w:rPr>
            </w:pPr>
            <w:ins w:id="2906" w:author="Javier Kachuka" w:date="2019-11-06T10:18:00Z">
              <w:r>
                <w:rPr>
                  <w:rFonts w:cs="Arial"/>
                  <w:sz w:val="24"/>
                  <w:szCs w:val="24"/>
                  <w:lang w:val="es-ES"/>
                </w:rPr>
                <w:t xml:space="preserve">Debe existir un </w:t>
              </w:r>
            </w:ins>
            <w:ins w:id="2907" w:author="Javier Kachuka" w:date="2019-11-06T10:20:00Z">
              <w:r>
                <w:rPr>
                  <w:rFonts w:cs="Arial"/>
                  <w:sz w:val="24"/>
                  <w:szCs w:val="24"/>
                  <w:lang w:val="es-ES"/>
                </w:rPr>
                <w:t>rubro</w:t>
              </w:r>
            </w:ins>
            <w:ins w:id="2908" w:author="Javier Kachuka" w:date="2019-11-06T10:18:00Z">
              <w:r>
                <w:rPr>
                  <w:rFonts w:cs="Arial"/>
                  <w:sz w:val="24"/>
                  <w:szCs w:val="24"/>
                  <w:lang w:val="es-ES"/>
                </w:rPr>
                <w:t>.</w:t>
              </w:r>
            </w:ins>
          </w:p>
        </w:tc>
      </w:tr>
      <w:tr w:rsidR="00DA4A60" w:rsidRPr="00563768" w14:paraId="4815D9D0" w14:textId="77777777" w:rsidTr="00DA4A60">
        <w:trPr>
          <w:ins w:id="2909" w:author="Javier Kachuka" w:date="2019-11-06T10:18:00Z"/>
        </w:trPr>
        <w:tc>
          <w:tcPr>
            <w:tcW w:w="2122" w:type="dxa"/>
            <w:shd w:val="clear" w:color="auto" w:fill="9CC2E5" w:themeFill="accent1" w:themeFillTint="99"/>
          </w:tcPr>
          <w:p w14:paraId="5A43E730" w14:textId="77777777" w:rsidR="00DA4A60" w:rsidRPr="00EC5FEE" w:rsidRDefault="00DA4A60" w:rsidP="00DA4A60">
            <w:pPr>
              <w:rPr>
                <w:ins w:id="2910" w:author="Javier Kachuka" w:date="2019-11-06T10:18:00Z"/>
                <w:rFonts w:cs="Arial"/>
                <w:b/>
                <w:sz w:val="24"/>
                <w:szCs w:val="24"/>
                <w:lang w:val="es-ES"/>
              </w:rPr>
            </w:pPr>
            <w:ins w:id="2911" w:author="Javier Kachuka" w:date="2019-11-06T10:18:00Z">
              <w:r w:rsidRPr="00EC5FEE">
                <w:rPr>
                  <w:rFonts w:cs="Arial"/>
                  <w:b/>
                  <w:sz w:val="24"/>
                  <w:szCs w:val="24"/>
                  <w:lang w:val="es-ES"/>
                </w:rPr>
                <w:t xml:space="preserve">Poscondición </w:t>
              </w:r>
            </w:ins>
          </w:p>
        </w:tc>
        <w:tc>
          <w:tcPr>
            <w:tcW w:w="6706" w:type="dxa"/>
            <w:gridSpan w:val="2"/>
          </w:tcPr>
          <w:p w14:paraId="7A090BC7" w14:textId="2DC3E8F4" w:rsidR="00DA4A60" w:rsidRPr="003003BF" w:rsidRDefault="00DA4A60">
            <w:pPr>
              <w:rPr>
                <w:ins w:id="2912" w:author="Javier Kachuka" w:date="2019-11-06T10:18:00Z"/>
                <w:rFonts w:cs="Arial"/>
                <w:sz w:val="24"/>
                <w:szCs w:val="24"/>
                <w:lang w:val="es-ES"/>
              </w:rPr>
            </w:pPr>
            <w:ins w:id="2913" w:author="Javier Kachuka" w:date="2019-11-06T10:18:00Z">
              <w:r>
                <w:rPr>
                  <w:rFonts w:cs="Arial"/>
                  <w:sz w:val="24"/>
                  <w:szCs w:val="24"/>
                  <w:lang w:val="es-ES"/>
                </w:rPr>
                <w:t xml:space="preserve">Se eliminó un </w:t>
              </w:r>
            </w:ins>
            <w:ins w:id="2914" w:author="Javier Kachuka" w:date="2019-11-06T10:20:00Z">
              <w:r>
                <w:rPr>
                  <w:rFonts w:cs="Arial"/>
                  <w:sz w:val="24"/>
                  <w:szCs w:val="24"/>
                  <w:lang w:val="es-ES"/>
                </w:rPr>
                <w:t>rubro</w:t>
              </w:r>
            </w:ins>
            <w:ins w:id="2915" w:author="Javier Kachuka" w:date="2019-11-06T10:18:00Z">
              <w:r>
                <w:rPr>
                  <w:rFonts w:cs="Arial"/>
                  <w:sz w:val="24"/>
                  <w:szCs w:val="24"/>
                  <w:lang w:val="es-ES"/>
                </w:rPr>
                <w:t xml:space="preserve"> del sistema.</w:t>
              </w:r>
            </w:ins>
          </w:p>
        </w:tc>
      </w:tr>
      <w:tr w:rsidR="00DA4A60" w:rsidRPr="00EC5FEE" w14:paraId="23EF7632" w14:textId="77777777" w:rsidTr="00DA4A60">
        <w:trPr>
          <w:ins w:id="2916" w:author="Javier Kachuka" w:date="2019-11-06T10:18:00Z"/>
        </w:trPr>
        <w:tc>
          <w:tcPr>
            <w:tcW w:w="8828" w:type="dxa"/>
            <w:gridSpan w:val="3"/>
            <w:shd w:val="clear" w:color="auto" w:fill="9CC2E5" w:themeFill="accent1" w:themeFillTint="99"/>
          </w:tcPr>
          <w:p w14:paraId="0951D89B" w14:textId="77777777" w:rsidR="00DA4A60" w:rsidRPr="00EC5FEE" w:rsidRDefault="00DA4A60" w:rsidP="00DA4A60">
            <w:pPr>
              <w:jc w:val="center"/>
              <w:rPr>
                <w:ins w:id="2917" w:author="Javier Kachuka" w:date="2019-11-06T10:18:00Z"/>
                <w:rFonts w:cs="Arial"/>
                <w:b/>
                <w:sz w:val="24"/>
                <w:szCs w:val="24"/>
                <w:lang w:val="es-ES"/>
              </w:rPr>
            </w:pPr>
            <w:ins w:id="2918" w:author="Javier Kachuka" w:date="2019-11-06T10:18:00Z">
              <w:r w:rsidRPr="00EC5FEE">
                <w:rPr>
                  <w:rFonts w:cs="Arial"/>
                  <w:b/>
                  <w:sz w:val="24"/>
                  <w:szCs w:val="24"/>
                  <w:lang w:val="es-ES"/>
                </w:rPr>
                <w:t>Curso Típico de Eventos</w:t>
              </w:r>
            </w:ins>
          </w:p>
        </w:tc>
      </w:tr>
      <w:tr w:rsidR="00DA4A60" w:rsidRPr="00563768" w14:paraId="3452DCEF" w14:textId="77777777" w:rsidTr="00DA4A60">
        <w:trPr>
          <w:ins w:id="2919" w:author="Javier Kachuka" w:date="2019-11-06T10:18:00Z"/>
        </w:trPr>
        <w:tc>
          <w:tcPr>
            <w:tcW w:w="4414" w:type="dxa"/>
            <w:gridSpan w:val="2"/>
          </w:tcPr>
          <w:p w14:paraId="3496255F" w14:textId="04FC2EA3" w:rsidR="00DA4A60" w:rsidRPr="00A51454" w:rsidRDefault="00DA4A60">
            <w:pPr>
              <w:pStyle w:val="Prrafodelista"/>
              <w:numPr>
                <w:ilvl w:val="0"/>
                <w:numId w:val="47"/>
              </w:numPr>
              <w:jc w:val="both"/>
              <w:rPr>
                <w:ins w:id="2920" w:author="Javier Kachuka" w:date="2019-11-06T10:18:00Z"/>
                <w:rFonts w:cs="Arial"/>
                <w:sz w:val="24"/>
                <w:szCs w:val="24"/>
                <w:lang w:val="es-ES"/>
              </w:rPr>
            </w:pPr>
            <w:ins w:id="2921" w:author="Javier Kachuka" w:date="2019-11-06T10:18:00Z">
              <w:r w:rsidRPr="00A51454">
                <w:rPr>
                  <w:rFonts w:cs="Arial"/>
                  <w:sz w:val="24"/>
                  <w:szCs w:val="24"/>
                  <w:lang w:val="es-ES"/>
                </w:rPr>
                <w:t xml:space="preserve">El caso de uso comienza cuando el administrador </w:t>
              </w:r>
              <w:r>
                <w:rPr>
                  <w:rFonts w:cs="Arial"/>
                  <w:sz w:val="24"/>
                  <w:szCs w:val="24"/>
                  <w:lang w:val="es-ES"/>
                </w:rPr>
                <w:t xml:space="preserve">solicita eliminar un </w:t>
              </w:r>
            </w:ins>
            <w:ins w:id="2922" w:author="Javier Kachuka" w:date="2019-11-06T10:20:00Z">
              <w:r>
                <w:rPr>
                  <w:rFonts w:cs="Arial"/>
                  <w:sz w:val="24"/>
                  <w:szCs w:val="24"/>
                  <w:lang w:val="es-ES"/>
                </w:rPr>
                <w:t>rubro</w:t>
              </w:r>
            </w:ins>
            <w:ins w:id="2923" w:author="Javier Kachuka" w:date="2019-11-06T10:18:00Z">
              <w:r>
                <w:rPr>
                  <w:rFonts w:cs="Arial"/>
                  <w:sz w:val="24"/>
                  <w:szCs w:val="24"/>
                  <w:lang w:val="es-ES"/>
                </w:rPr>
                <w:t>.</w:t>
              </w:r>
            </w:ins>
          </w:p>
        </w:tc>
        <w:tc>
          <w:tcPr>
            <w:tcW w:w="4414" w:type="dxa"/>
          </w:tcPr>
          <w:p w14:paraId="7F2472BE" w14:textId="77777777" w:rsidR="00DA4A60" w:rsidRPr="00EC5FEE" w:rsidRDefault="00DA4A60" w:rsidP="00DA4A60">
            <w:pPr>
              <w:jc w:val="both"/>
              <w:rPr>
                <w:ins w:id="2924" w:author="Javier Kachuka" w:date="2019-11-06T10:18:00Z"/>
                <w:rFonts w:cs="Arial"/>
                <w:sz w:val="24"/>
                <w:szCs w:val="24"/>
                <w:lang w:val="es-ES"/>
              </w:rPr>
            </w:pPr>
          </w:p>
        </w:tc>
      </w:tr>
      <w:tr w:rsidR="00DA4A60" w:rsidRPr="00563768" w14:paraId="775B1497" w14:textId="77777777" w:rsidTr="00DA4A60">
        <w:trPr>
          <w:ins w:id="2925" w:author="Javier Kachuka" w:date="2019-11-06T10:18:00Z"/>
        </w:trPr>
        <w:tc>
          <w:tcPr>
            <w:tcW w:w="4414" w:type="dxa"/>
            <w:gridSpan w:val="2"/>
          </w:tcPr>
          <w:p w14:paraId="69F284AE" w14:textId="77777777" w:rsidR="00DA4A60" w:rsidRPr="00A51454" w:rsidRDefault="00DA4A60" w:rsidP="00DA4A60">
            <w:pPr>
              <w:jc w:val="both"/>
              <w:rPr>
                <w:ins w:id="2926" w:author="Javier Kachuka" w:date="2019-11-06T10:18:00Z"/>
                <w:rFonts w:cs="Arial"/>
                <w:sz w:val="24"/>
                <w:szCs w:val="24"/>
                <w:lang w:val="es-ES"/>
              </w:rPr>
            </w:pPr>
          </w:p>
        </w:tc>
        <w:tc>
          <w:tcPr>
            <w:tcW w:w="4414" w:type="dxa"/>
          </w:tcPr>
          <w:p w14:paraId="17D8E878" w14:textId="3161711D" w:rsidR="00DA4A60" w:rsidRPr="00A51454" w:rsidRDefault="00DA4A60">
            <w:pPr>
              <w:pStyle w:val="Prrafodelista"/>
              <w:numPr>
                <w:ilvl w:val="0"/>
                <w:numId w:val="47"/>
              </w:numPr>
              <w:jc w:val="both"/>
              <w:rPr>
                <w:ins w:id="2927" w:author="Javier Kachuka" w:date="2019-11-06T10:18:00Z"/>
                <w:rFonts w:cs="Arial"/>
                <w:sz w:val="24"/>
                <w:szCs w:val="24"/>
                <w:lang w:val="es-ES"/>
              </w:rPr>
            </w:pPr>
            <w:ins w:id="2928" w:author="Javier Kachuka" w:date="2019-11-06T10:18:00Z">
              <w:r>
                <w:rPr>
                  <w:rFonts w:cs="Arial"/>
                  <w:sz w:val="24"/>
                  <w:szCs w:val="24"/>
                  <w:lang w:val="es-ES"/>
                </w:rPr>
                <w:t xml:space="preserve">El sistema verifica que el </w:t>
              </w:r>
            </w:ins>
            <w:ins w:id="2929" w:author="Javier Kachuka" w:date="2019-11-06T10:21:00Z">
              <w:r>
                <w:rPr>
                  <w:rFonts w:cs="Arial"/>
                  <w:sz w:val="24"/>
                  <w:szCs w:val="24"/>
                  <w:lang w:val="es-ES"/>
                </w:rPr>
                <w:t>rubro</w:t>
              </w:r>
            </w:ins>
            <w:ins w:id="2930" w:author="Javier Kachuka" w:date="2019-11-06T10:18:00Z">
              <w:r>
                <w:rPr>
                  <w:rFonts w:cs="Arial"/>
                  <w:sz w:val="24"/>
                  <w:szCs w:val="24"/>
                  <w:lang w:val="es-ES"/>
                </w:rPr>
                <w:t xml:space="preserve"> no este asociado a algún</w:t>
              </w:r>
            </w:ins>
            <w:ins w:id="2931" w:author="Javier Kachuka" w:date="2019-11-06T10:21:00Z">
              <w:r>
                <w:rPr>
                  <w:rFonts w:cs="Arial"/>
                  <w:sz w:val="24"/>
                  <w:szCs w:val="24"/>
                  <w:lang w:val="es-ES"/>
                </w:rPr>
                <w:t xml:space="preserve"> producto</w:t>
              </w:r>
            </w:ins>
            <w:ins w:id="2932" w:author="Javier Kachuka" w:date="2019-11-06T10:18:00Z">
              <w:r>
                <w:rPr>
                  <w:rFonts w:cs="Arial"/>
                  <w:sz w:val="24"/>
                  <w:szCs w:val="24"/>
                  <w:lang w:val="es-ES"/>
                </w:rPr>
                <w:t>.</w:t>
              </w:r>
            </w:ins>
          </w:p>
        </w:tc>
      </w:tr>
      <w:tr w:rsidR="00DA4A60" w:rsidRPr="00563768" w14:paraId="4B438EEB" w14:textId="77777777" w:rsidTr="00DA4A60">
        <w:trPr>
          <w:ins w:id="2933" w:author="Javier Kachuka" w:date="2019-11-06T10:18:00Z"/>
        </w:trPr>
        <w:tc>
          <w:tcPr>
            <w:tcW w:w="4414" w:type="dxa"/>
            <w:gridSpan w:val="2"/>
          </w:tcPr>
          <w:p w14:paraId="7C31CC41" w14:textId="77777777" w:rsidR="00DA4A60" w:rsidRPr="009F649C" w:rsidRDefault="00DA4A60" w:rsidP="00DA4A60">
            <w:pPr>
              <w:jc w:val="both"/>
              <w:rPr>
                <w:ins w:id="2934" w:author="Javier Kachuka" w:date="2019-11-06T10:18:00Z"/>
                <w:rFonts w:cs="Arial"/>
                <w:sz w:val="24"/>
                <w:szCs w:val="24"/>
                <w:lang w:val="es-ES"/>
              </w:rPr>
            </w:pPr>
          </w:p>
        </w:tc>
        <w:tc>
          <w:tcPr>
            <w:tcW w:w="4414" w:type="dxa"/>
          </w:tcPr>
          <w:p w14:paraId="1D75CCEE" w14:textId="15A0EFE5" w:rsidR="00DA4A60" w:rsidRPr="009F649C" w:rsidRDefault="00DA4A60">
            <w:pPr>
              <w:pStyle w:val="Prrafodelista"/>
              <w:numPr>
                <w:ilvl w:val="0"/>
                <w:numId w:val="47"/>
              </w:numPr>
              <w:jc w:val="both"/>
              <w:rPr>
                <w:ins w:id="2935" w:author="Javier Kachuka" w:date="2019-11-06T10:18:00Z"/>
                <w:rFonts w:cs="Arial"/>
                <w:sz w:val="24"/>
                <w:szCs w:val="24"/>
                <w:lang w:val="es-ES"/>
              </w:rPr>
            </w:pPr>
            <w:ins w:id="2936" w:author="Javier Kachuka" w:date="2019-11-06T10:18:00Z">
              <w:r>
                <w:rPr>
                  <w:rFonts w:cs="Arial"/>
                  <w:sz w:val="24"/>
                  <w:szCs w:val="24"/>
                  <w:lang w:val="es-ES"/>
                </w:rPr>
                <w:t xml:space="preserve">El sistema elimina el </w:t>
              </w:r>
            </w:ins>
            <w:ins w:id="2937" w:author="Javier Kachuka" w:date="2019-11-06T10:21:00Z">
              <w:r>
                <w:rPr>
                  <w:rFonts w:cs="Arial"/>
                  <w:sz w:val="24"/>
                  <w:szCs w:val="24"/>
                  <w:lang w:val="es-ES"/>
                </w:rPr>
                <w:t>rubro</w:t>
              </w:r>
            </w:ins>
            <w:ins w:id="2938" w:author="Javier Kachuka" w:date="2019-11-06T10:18:00Z">
              <w:r>
                <w:rPr>
                  <w:rFonts w:cs="Arial"/>
                  <w:sz w:val="24"/>
                  <w:szCs w:val="24"/>
                  <w:lang w:val="es-ES"/>
                </w:rPr>
                <w:t xml:space="preserve"> y finaliza el caso de uso.</w:t>
              </w:r>
            </w:ins>
          </w:p>
        </w:tc>
      </w:tr>
      <w:tr w:rsidR="00DA4A60" w:rsidRPr="00EC5FEE" w14:paraId="05E94BB3" w14:textId="77777777" w:rsidTr="00DA4A60">
        <w:trPr>
          <w:ins w:id="2939" w:author="Javier Kachuka" w:date="2019-11-06T10:18:00Z"/>
        </w:trPr>
        <w:tc>
          <w:tcPr>
            <w:tcW w:w="8828" w:type="dxa"/>
            <w:gridSpan w:val="3"/>
            <w:shd w:val="clear" w:color="auto" w:fill="9CC2E5" w:themeFill="accent1" w:themeFillTint="99"/>
          </w:tcPr>
          <w:p w14:paraId="79CE99A5" w14:textId="77777777" w:rsidR="00DA4A60" w:rsidRPr="00EC5FEE" w:rsidRDefault="00DA4A60" w:rsidP="00DA4A60">
            <w:pPr>
              <w:jc w:val="center"/>
              <w:rPr>
                <w:ins w:id="2940" w:author="Javier Kachuka" w:date="2019-11-06T10:18:00Z"/>
                <w:rFonts w:cs="Arial"/>
                <w:sz w:val="24"/>
                <w:szCs w:val="24"/>
                <w:lang w:val="es-ES"/>
              </w:rPr>
            </w:pPr>
            <w:ins w:id="2941"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563768" w14:paraId="079FAFE4" w14:textId="77777777" w:rsidTr="00DA4A60">
        <w:trPr>
          <w:ins w:id="2942" w:author="Javier Kachuka" w:date="2019-11-06T10:18:00Z"/>
        </w:trPr>
        <w:tc>
          <w:tcPr>
            <w:tcW w:w="4414" w:type="dxa"/>
            <w:gridSpan w:val="2"/>
          </w:tcPr>
          <w:p w14:paraId="6209D623" w14:textId="77777777" w:rsidR="00DA4A60" w:rsidRPr="00EC5FEE" w:rsidRDefault="00DA4A60" w:rsidP="00DA4A60">
            <w:pPr>
              <w:jc w:val="center"/>
              <w:rPr>
                <w:ins w:id="2943" w:author="Javier Kachuka" w:date="2019-11-06T10:18:00Z"/>
                <w:rFonts w:cs="Arial"/>
                <w:b/>
                <w:sz w:val="24"/>
                <w:szCs w:val="24"/>
                <w:lang w:val="es-ES"/>
              </w:rPr>
            </w:pPr>
          </w:p>
        </w:tc>
        <w:tc>
          <w:tcPr>
            <w:tcW w:w="4414" w:type="dxa"/>
          </w:tcPr>
          <w:p w14:paraId="2E68DAD4" w14:textId="738E0833" w:rsidR="00DA4A60" w:rsidRPr="00EC5FEE" w:rsidRDefault="00DA4A60">
            <w:pPr>
              <w:jc w:val="both"/>
              <w:rPr>
                <w:ins w:id="2944" w:author="Javier Kachuka" w:date="2019-11-06T10:18:00Z"/>
                <w:rFonts w:cs="Arial"/>
                <w:sz w:val="24"/>
                <w:szCs w:val="24"/>
                <w:lang w:val="es-ES"/>
              </w:rPr>
            </w:pPr>
            <w:ins w:id="2945" w:author="Javier Kachuka" w:date="2019-11-06T10:18:00Z">
              <w:r>
                <w:rPr>
                  <w:rFonts w:cs="Arial"/>
                  <w:sz w:val="24"/>
                  <w:szCs w:val="24"/>
                  <w:lang w:val="es-ES"/>
                </w:rPr>
                <w:t xml:space="preserve">2.1 Si el </w:t>
              </w:r>
            </w:ins>
            <w:ins w:id="2946" w:author="Javier Kachuka" w:date="2019-11-06T10:21:00Z">
              <w:r>
                <w:rPr>
                  <w:rFonts w:cs="Arial"/>
                  <w:sz w:val="24"/>
                  <w:szCs w:val="24"/>
                  <w:lang w:val="es-ES"/>
                </w:rPr>
                <w:t>rubro</w:t>
              </w:r>
            </w:ins>
            <w:ins w:id="2947" w:author="Javier Kachuka" w:date="2019-11-06T10:18:00Z">
              <w:r>
                <w:rPr>
                  <w:rFonts w:cs="Arial"/>
                  <w:sz w:val="24"/>
                  <w:szCs w:val="24"/>
                  <w:lang w:val="es-ES"/>
                </w:rPr>
                <w:t xml:space="preserve"> está siendo utilizado, el sistema cancela la operación y finaliza el caso de uso.</w:t>
              </w:r>
            </w:ins>
          </w:p>
        </w:tc>
      </w:tr>
    </w:tbl>
    <w:p w14:paraId="1CCB491D" w14:textId="72AE2360" w:rsidR="00DA4A60" w:rsidRDefault="00DA4A60" w:rsidP="00431D6D">
      <w:pPr>
        <w:rPr>
          <w:ins w:id="2948" w:author="Javier Kachuka" w:date="2019-11-06T10:23: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63768" w14:paraId="1FF1C79E" w14:textId="77777777" w:rsidTr="002345AA">
        <w:trPr>
          <w:ins w:id="2949" w:author="Javier Kachuka" w:date="2019-11-06T10:23:00Z"/>
        </w:trPr>
        <w:tc>
          <w:tcPr>
            <w:tcW w:w="2122" w:type="dxa"/>
            <w:shd w:val="clear" w:color="auto" w:fill="9CC2E5" w:themeFill="accent1" w:themeFillTint="99"/>
          </w:tcPr>
          <w:p w14:paraId="3AD273C5" w14:textId="77777777" w:rsidR="00340AF4" w:rsidRPr="00EC5FEE" w:rsidRDefault="00340AF4" w:rsidP="002345AA">
            <w:pPr>
              <w:rPr>
                <w:ins w:id="2950" w:author="Javier Kachuka" w:date="2019-11-06T10:23:00Z"/>
                <w:rFonts w:cs="Arial"/>
                <w:b/>
                <w:sz w:val="24"/>
                <w:szCs w:val="24"/>
                <w:lang w:val="es-ES"/>
              </w:rPr>
            </w:pPr>
            <w:ins w:id="2951" w:author="Javier Kachuka" w:date="2019-11-06T10:23:00Z">
              <w:r w:rsidRPr="00EC5FEE">
                <w:rPr>
                  <w:rFonts w:cs="Arial"/>
                  <w:b/>
                  <w:sz w:val="24"/>
                  <w:szCs w:val="24"/>
                  <w:lang w:val="es-ES"/>
                </w:rPr>
                <w:t>Caso de uso</w:t>
              </w:r>
            </w:ins>
          </w:p>
        </w:tc>
        <w:tc>
          <w:tcPr>
            <w:tcW w:w="6706" w:type="dxa"/>
            <w:gridSpan w:val="2"/>
          </w:tcPr>
          <w:p w14:paraId="36B02E6C" w14:textId="77777777" w:rsidR="00340AF4" w:rsidRPr="00EC5FEE" w:rsidRDefault="00340AF4" w:rsidP="002345AA">
            <w:pPr>
              <w:rPr>
                <w:ins w:id="2952" w:author="Javier Kachuka" w:date="2019-11-06T10:23:00Z"/>
                <w:rFonts w:cs="Arial"/>
                <w:sz w:val="24"/>
                <w:szCs w:val="24"/>
                <w:lang w:val="es-ES"/>
              </w:rPr>
            </w:pPr>
            <w:ins w:id="2953" w:author="Javier Kachuka" w:date="2019-11-06T10:23:00Z">
              <w:r w:rsidRPr="00EC5FEE">
                <w:rPr>
                  <w:rFonts w:cs="Arial"/>
                  <w:sz w:val="24"/>
                  <w:szCs w:val="24"/>
                  <w:lang w:val="es-ES"/>
                </w:rPr>
                <w:t>Cargar Proveedor</w:t>
              </w:r>
              <w:r>
                <w:rPr>
                  <w:rFonts w:cs="Arial"/>
                  <w:sz w:val="24"/>
                  <w:szCs w:val="24"/>
                  <w:lang w:val="es-ES"/>
                </w:rPr>
                <w:t xml:space="preserve"> (ABM de Proveedor)</w:t>
              </w:r>
            </w:ins>
          </w:p>
        </w:tc>
      </w:tr>
      <w:tr w:rsidR="00340AF4" w:rsidRPr="00EC5FEE" w14:paraId="2BD18617" w14:textId="77777777" w:rsidTr="002345AA">
        <w:trPr>
          <w:ins w:id="2954" w:author="Javier Kachuka" w:date="2019-11-06T10:23:00Z"/>
        </w:trPr>
        <w:tc>
          <w:tcPr>
            <w:tcW w:w="2122" w:type="dxa"/>
            <w:shd w:val="clear" w:color="auto" w:fill="9CC2E5" w:themeFill="accent1" w:themeFillTint="99"/>
          </w:tcPr>
          <w:p w14:paraId="1983BED5" w14:textId="77777777" w:rsidR="00340AF4" w:rsidRPr="00EC5FEE" w:rsidRDefault="00340AF4" w:rsidP="002345AA">
            <w:pPr>
              <w:rPr>
                <w:ins w:id="2955" w:author="Javier Kachuka" w:date="2019-11-06T10:23:00Z"/>
                <w:rFonts w:cs="Arial"/>
                <w:b/>
                <w:sz w:val="24"/>
                <w:szCs w:val="24"/>
                <w:lang w:val="es-ES"/>
              </w:rPr>
            </w:pPr>
            <w:ins w:id="2956" w:author="Javier Kachuka" w:date="2019-11-06T10:23:00Z">
              <w:r w:rsidRPr="00EC5FEE">
                <w:rPr>
                  <w:rFonts w:cs="Arial"/>
                  <w:b/>
                  <w:sz w:val="24"/>
                  <w:szCs w:val="24"/>
                  <w:lang w:val="es-ES"/>
                </w:rPr>
                <w:t>Actor</w:t>
              </w:r>
            </w:ins>
          </w:p>
        </w:tc>
        <w:tc>
          <w:tcPr>
            <w:tcW w:w="6706" w:type="dxa"/>
            <w:gridSpan w:val="2"/>
          </w:tcPr>
          <w:p w14:paraId="6E3CC153" w14:textId="77777777" w:rsidR="00340AF4" w:rsidRPr="00EC5FEE" w:rsidRDefault="00340AF4" w:rsidP="002345AA">
            <w:pPr>
              <w:rPr>
                <w:ins w:id="2957" w:author="Javier Kachuka" w:date="2019-11-06T10:23:00Z"/>
                <w:rFonts w:cs="Arial"/>
                <w:sz w:val="24"/>
                <w:szCs w:val="24"/>
                <w:lang w:val="es-ES"/>
              </w:rPr>
            </w:pPr>
            <w:ins w:id="2958" w:author="Javier Kachuka" w:date="2019-11-06T10:23:00Z">
              <w:r w:rsidRPr="00EC5FEE">
                <w:rPr>
                  <w:rFonts w:cs="Arial"/>
                  <w:sz w:val="24"/>
                  <w:szCs w:val="24"/>
                  <w:lang w:val="es-ES"/>
                </w:rPr>
                <w:t>Oficinista</w:t>
              </w:r>
              <w:r>
                <w:rPr>
                  <w:rFonts w:cs="Arial"/>
                  <w:sz w:val="24"/>
                  <w:szCs w:val="24"/>
                  <w:lang w:val="es-ES"/>
                </w:rPr>
                <w:t>, Administrador</w:t>
              </w:r>
            </w:ins>
          </w:p>
        </w:tc>
      </w:tr>
      <w:tr w:rsidR="00340AF4" w:rsidRPr="00563768" w14:paraId="4A57867D" w14:textId="77777777" w:rsidTr="002345AA">
        <w:trPr>
          <w:ins w:id="2959" w:author="Javier Kachuka" w:date="2019-11-06T10:23:00Z"/>
        </w:trPr>
        <w:tc>
          <w:tcPr>
            <w:tcW w:w="2122" w:type="dxa"/>
            <w:shd w:val="clear" w:color="auto" w:fill="9CC2E5" w:themeFill="accent1" w:themeFillTint="99"/>
          </w:tcPr>
          <w:p w14:paraId="2011DA6D" w14:textId="77777777" w:rsidR="00340AF4" w:rsidRPr="00EC5FEE" w:rsidRDefault="00340AF4" w:rsidP="002345AA">
            <w:pPr>
              <w:rPr>
                <w:ins w:id="2960" w:author="Javier Kachuka" w:date="2019-11-06T10:23:00Z"/>
                <w:rFonts w:cs="Arial"/>
                <w:b/>
                <w:sz w:val="24"/>
                <w:szCs w:val="24"/>
                <w:lang w:val="es-ES"/>
              </w:rPr>
            </w:pPr>
            <w:ins w:id="2961" w:author="Javier Kachuka" w:date="2019-11-06T10:23:00Z">
              <w:r w:rsidRPr="00EC5FEE">
                <w:rPr>
                  <w:rFonts w:cs="Arial"/>
                  <w:b/>
                  <w:sz w:val="24"/>
                  <w:szCs w:val="24"/>
                  <w:lang w:val="es-ES"/>
                </w:rPr>
                <w:t xml:space="preserve">Descripción </w:t>
              </w:r>
            </w:ins>
          </w:p>
        </w:tc>
        <w:tc>
          <w:tcPr>
            <w:tcW w:w="6706" w:type="dxa"/>
            <w:gridSpan w:val="2"/>
          </w:tcPr>
          <w:p w14:paraId="67F558AB" w14:textId="77777777" w:rsidR="00340AF4" w:rsidRPr="00EC5FEE" w:rsidRDefault="00340AF4" w:rsidP="002345AA">
            <w:pPr>
              <w:rPr>
                <w:ins w:id="2962" w:author="Javier Kachuka" w:date="2019-11-06T10:23:00Z"/>
                <w:rFonts w:cs="Arial"/>
                <w:sz w:val="24"/>
                <w:szCs w:val="24"/>
                <w:lang w:val="es-ES"/>
              </w:rPr>
            </w:pPr>
            <w:ins w:id="2963" w:author="Javier Kachuka" w:date="2019-11-06T10:23: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nuevo proveedor al sistema</w:t>
              </w:r>
            </w:ins>
          </w:p>
        </w:tc>
      </w:tr>
      <w:tr w:rsidR="00340AF4" w:rsidRPr="00EC5FEE" w14:paraId="185A7CF7" w14:textId="77777777" w:rsidTr="002345AA">
        <w:trPr>
          <w:ins w:id="2964" w:author="Javier Kachuka" w:date="2019-11-06T10:23:00Z"/>
        </w:trPr>
        <w:tc>
          <w:tcPr>
            <w:tcW w:w="2122" w:type="dxa"/>
            <w:shd w:val="clear" w:color="auto" w:fill="9CC2E5" w:themeFill="accent1" w:themeFillTint="99"/>
          </w:tcPr>
          <w:p w14:paraId="1ACF589B" w14:textId="77777777" w:rsidR="00340AF4" w:rsidRPr="00EC5FEE" w:rsidRDefault="00340AF4" w:rsidP="002345AA">
            <w:pPr>
              <w:rPr>
                <w:ins w:id="2965" w:author="Javier Kachuka" w:date="2019-11-06T10:23:00Z"/>
                <w:rFonts w:cs="Arial"/>
                <w:b/>
                <w:sz w:val="24"/>
                <w:szCs w:val="24"/>
                <w:lang w:val="es-ES"/>
              </w:rPr>
            </w:pPr>
            <w:ins w:id="2966" w:author="Javier Kachuka" w:date="2019-11-06T10:23:00Z">
              <w:r w:rsidRPr="00EC5FEE">
                <w:rPr>
                  <w:rFonts w:cs="Arial"/>
                  <w:b/>
                  <w:sz w:val="24"/>
                  <w:szCs w:val="24"/>
                  <w:lang w:val="es-ES"/>
                </w:rPr>
                <w:t>Referencia Cruzada</w:t>
              </w:r>
            </w:ins>
          </w:p>
        </w:tc>
        <w:tc>
          <w:tcPr>
            <w:tcW w:w="6706" w:type="dxa"/>
            <w:gridSpan w:val="2"/>
          </w:tcPr>
          <w:p w14:paraId="1F86FB11" w14:textId="77777777" w:rsidR="00340AF4" w:rsidRPr="00EC5FEE" w:rsidRDefault="00340AF4" w:rsidP="002345AA">
            <w:pPr>
              <w:rPr>
                <w:ins w:id="2967" w:author="Javier Kachuka" w:date="2019-11-06T10:23:00Z"/>
                <w:rFonts w:cs="Arial"/>
                <w:sz w:val="24"/>
                <w:szCs w:val="24"/>
                <w:lang w:val="es-ES"/>
              </w:rPr>
            </w:pPr>
            <w:ins w:id="2968" w:author="Javier Kachuka" w:date="2019-11-06T10:23:00Z">
              <w:r>
                <w:rPr>
                  <w:rFonts w:cs="Arial"/>
                  <w:sz w:val="24"/>
                  <w:szCs w:val="24"/>
                  <w:lang w:val="es-ES"/>
                </w:rPr>
                <w:t>RF4.3</w:t>
              </w:r>
            </w:ins>
          </w:p>
        </w:tc>
      </w:tr>
      <w:tr w:rsidR="00340AF4" w:rsidRPr="00A51454" w14:paraId="73F8B396" w14:textId="77777777" w:rsidTr="002345AA">
        <w:trPr>
          <w:ins w:id="2969" w:author="Javier Kachuka" w:date="2019-11-06T10:23:00Z"/>
        </w:trPr>
        <w:tc>
          <w:tcPr>
            <w:tcW w:w="2122" w:type="dxa"/>
            <w:shd w:val="clear" w:color="auto" w:fill="9CC2E5" w:themeFill="accent1" w:themeFillTint="99"/>
          </w:tcPr>
          <w:p w14:paraId="6278D5A3" w14:textId="77777777" w:rsidR="00340AF4" w:rsidRPr="00EC5FEE" w:rsidRDefault="00340AF4" w:rsidP="002345AA">
            <w:pPr>
              <w:rPr>
                <w:ins w:id="2970" w:author="Javier Kachuka" w:date="2019-11-06T10:23:00Z"/>
                <w:rFonts w:cs="Arial"/>
                <w:b/>
                <w:sz w:val="24"/>
                <w:szCs w:val="24"/>
                <w:lang w:val="es-ES"/>
              </w:rPr>
            </w:pPr>
            <w:ins w:id="2971" w:author="Javier Kachuka" w:date="2019-11-06T10:23:00Z">
              <w:r w:rsidRPr="00EC5FEE">
                <w:rPr>
                  <w:rFonts w:cs="Arial"/>
                  <w:b/>
                  <w:sz w:val="24"/>
                  <w:szCs w:val="24"/>
                  <w:lang w:val="es-ES"/>
                </w:rPr>
                <w:t xml:space="preserve">Precondición </w:t>
              </w:r>
            </w:ins>
          </w:p>
        </w:tc>
        <w:tc>
          <w:tcPr>
            <w:tcW w:w="6706" w:type="dxa"/>
            <w:gridSpan w:val="2"/>
          </w:tcPr>
          <w:p w14:paraId="50A8BA1C" w14:textId="77777777" w:rsidR="00340AF4" w:rsidRPr="00EC5FEE" w:rsidRDefault="00340AF4" w:rsidP="002345AA">
            <w:pPr>
              <w:rPr>
                <w:ins w:id="2972" w:author="Javier Kachuka" w:date="2019-11-06T10:23:00Z"/>
                <w:rFonts w:cs="Arial"/>
                <w:sz w:val="24"/>
                <w:szCs w:val="24"/>
                <w:lang w:val="es-ES"/>
              </w:rPr>
            </w:pPr>
          </w:p>
        </w:tc>
      </w:tr>
      <w:tr w:rsidR="00340AF4" w:rsidRPr="00563768" w14:paraId="6BD3A3CB" w14:textId="77777777" w:rsidTr="002345AA">
        <w:trPr>
          <w:ins w:id="2973" w:author="Javier Kachuka" w:date="2019-11-06T10:23:00Z"/>
        </w:trPr>
        <w:tc>
          <w:tcPr>
            <w:tcW w:w="2122" w:type="dxa"/>
            <w:shd w:val="clear" w:color="auto" w:fill="9CC2E5" w:themeFill="accent1" w:themeFillTint="99"/>
          </w:tcPr>
          <w:p w14:paraId="270E8585" w14:textId="77777777" w:rsidR="00340AF4" w:rsidRPr="00EC5FEE" w:rsidRDefault="00340AF4" w:rsidP="002345AA">
            <w:pPr>
              <w:rPr>
                <w:ins w:id="2974" w:author="Javier Kachuka" w:date="2019-11-06T10:23:00Z"/>
                <w:rFonts w:cs="Arial"/>
                <w:b/>
                <w:sz w:val="24"/>
                <w:szCs w:val="24"/>
                <w:lang w:val="es-ES"/>
              </w:rPr>
            </w:pPr>
            <w:ins w:id="2975" w:author="Javier Kachuka" w:date="2019-11-06T10:23:00Z">
              <w:r w:rsidRPr="00EC5FEE">
                <w:rPr>
                  <w:rFonts w:cs="Arial"/>
                  <w:b/>
                  <w:sz w:val="24"/>
                  <w:szCs w:val="24"/>
                  <w:lang w:val="es-ES"/>
                </w:rPr>
                <w:t xml:space="preserve">Poscondición </w:t>
              </w:r>
            </w:ins>
          </w:p>
        </w:tc>
        <w:tc>
          <w:tcPr>
            <w:tcW w:w="6706" w:type="dxa"/>
            <w:gridSpan w:val="2"/>
          </w:tcPr>
          <w:p w14:paraId="7324F4E3" w14:textId="77777777" w:rsidR="00340AF4" w:rsidRPr="003D3744" w:rsidRDefault="00340AF4" w:rsidP="002345AA">
            <w:pPr>
              <w:rPr>
                <w:ins w:id="2976" w:author="Javier Kachuka" w:date="2019-11-06T10:23:00Z"/>
                <w:rFonts w:cs="Arial"/>
                <w:sz w:val="24"/>
                <w:szCs w:val="24"/>
                <w:lang w:val="es-ES"/>
              </w:rPr>
            </w:pPr>
            <w:ins w:id="2977" w:author="Javier Kachuka" w:date="2019-11-06T10:23:00Z">
              <w:r>
                <w:rPr>
                  <w:rFonts w:cs="Arial"/>
                  <w:sz w:val="24"/>
                  <w:szCs w:val="24"/>
                  <w:lang w:val="es-ES"/>
                </w:rPr>
                <w:t>Se registró un proveedor en el sistema.</w:t>
              </w:r>
            </w:ins>
          </w:p>
        </w:tc>
      </w:tr>
      <w:tr w:rsidR="00340AF4" w:rsidRPr="00CC2B8E" w14:paraId="7144170E" w14:textId="77777777" w:rsidTr="002345AA">
        <w:trPr>
          <w:ins w:id="2978" w:author="Javier Kachuka" w:date="2019-11-06T10:23:00Z"/>
        </w:trPr>
        <w:tc>
          <w:tcPr>
            <w:tcW w:w="8828" w:type="dxa"/>
            <w:gridSpan w:val="3"/>
            <w:shd w:val="clear" w:color="auto" w:fill="9CC2E5" w:themeFill="accent1" w:themeFillTint="99"/>
          </w:tcPr>
          <w:p w14:paraId="313FA25A" w14:textId="77777777" w:rsidR="00340AF4" w:rsidRPr="00EC5FEE" w:rsidRDefault="00340AF4" w:rsidP="002345AA">
            <w:pPr>
              <w:jc w:val="center"/>
              <w:rPr>
                <w:ins w:id="2979" w:author="Javier Kachuka" w:date="2019-11-06T10:23:00Z"/>
                <w:rFonts w:cs="Arial"/>
                <w:b/>
                <w:sz w:val="24"/>
                <w:szCs w:val="24"/>
                <w:lang w:val="es-ES"/>
              </w:rPr>
            </w:pPr>
            <w:ins w:id="2980" w:author="Javier Kachuka" w:date="2019-11-06T10:23:00Z">
              <w:r w:rsidRPr="00EC5FEE">
                <w:rPr>
                  <w:rFonts w:cs="Arial"/>
                  <w:b/>
                  <w:sz w:val="24"/>
                  <w:szCs w:val="24"/>
                  <w:lang w:val="es-ES"/>
                </w:rPr>
                <w:t>Curso Típico de Eventos</w:t>
              </w:r>
            </w:ins>
          </w:p>
        </w:tc>
      </w:tr>
      <w:tr w:rsidR="00340AF4" w:rsidRPr="00563768" w14:paraId="5E037113" w14:textId="77777777" w:rsidTr="002345AA">
        <w:trPr>
          <w:ins w:id="2981" w:author="Javier Kachuka" w:date="2019-11-06T10:23:00Z"/>
        </w:trPr>
        <w:tc>
          <w:tcPr>
            <w:tcW w:w="4414" w:type="dxa"/>
            <w:gridSpan w:val="2"/>
          </w:tcPr>
          <w:p w14:paraId="5C357569" w14:textId="77777777" w:rsidR="00340AF4" w:rsidRPr="00EC5FEE" w:rsidRDefault="00340AF4" w:rsidP="002345AA">
            <w:pPr>
              <w:pStyle w:val="Prrafodelista"/>
              <w:numPr>
                <w:ilvl w:val="0"/>
                <w:numId w:val="15"/>
              </w:numPr>
              <w:jc w:val="both"/>
              <w:rPr>
                <w:ins w:id="2982" w:author="Javier Kachuka" w:date="2019-11-06T10:23:00Z"/>
                <w:rFonts w:cs="Arial"/>
                <w:sz w:val="24"/>
                <w:szCs w:val="24"/>
                <w:lang w:val="es-ES"/>
              </w:rPr>
            </w:pPr>
            <w:ins w:id="2983" w:author="Javier Kachuka" w:date="2019-11-06T10:23:00Z">
              <w:r>
                <w:rPr>
                  <w:rFonts w:cs="Arial"/>
                  <w:sz w:val="24"/>
                  <w:szCs w:val="24"/>
                  <w:lang w:val="es-ES"/>
                </w:rPr>
                <w:t xml:space="preserve">El caso de uso comienza cuando el oficinista o administrador selecciona cargar proveedor. </w:t>
              </w:r>
            </w:ins>
          </w:p>
        </w:tc>
        <w:tc>
          <w:tcPr>
            <w:tcW w:w="4414" w:type="dxa"/>
          </w:tcPr>
          <w:p w14:paraId="09E62AC5" w14:textId="77777777" w:rsidR="00340AF4" w:rsidRPr="00EC5FEE" w:rsidRDefault="00340AF4" w:rsidP="002345AA">
            <w:pPr>
              <w:jc w:val="both"/>
              <w:rPr>
                <w:ins w:id="2984" w:author="Javier Kachuka" w:date="2019-11-06T10:23:00Z"/>
                <w:rFonts w:cs="Arial"/>
                <w:sz w:val="24"/>
                <w:szCs w:val="24"/>
                <w:lang w:val="es-ES"/>
              </w:rPr>
            </w:pPr>
          </w:p>
        </w:tc>
      </w:tr>
      <w:tr w:rsidR="00340AF4" w:rsidRPr="00563768" w14:paraId="1BCA8FD9" w14:textId="77777777" w:rsidTr="002345AA">
        <w:trPr>
          <w:ins w:id="2985" w:author="Javier Kachuka" w:date="2019-11-06T10:23:00Z"/>
        </w:trPr>
        <w:tc>
          <w:tcPr>
            <w:tcW w:w="4414" w:type="dxa"/>
            <w:gridSpan w:val="2"/>
          </w:tcPr>
          <w:p w14:paraId="4515D7DE" w14:textId="77777777" w:rsidR="00340AF4" w:rsidRPr="00EC5FEE" w:rsidRDefault="00340AF4" w:rsidP="002345AA">
            <w:pPr>
              <w:jc w:val="both"/>
              <w:rPr>
                <w:ins w:id="2986" w:author="Javier Kachuka" w:date="2019-11-06T10:23:00Z"/>
                <w:rFonts w:cs="Arial"/>
                <w:sz w:val="24"/>
                <w:szCs w:val="24"/>
                <w:lang w:val="es-ES"/>
              </w:rPr>
            </w:pPr>
          </w:p>
        </w:tc>
        <w:tc>
          <w:tcPr>
            <w:tcW w:w="4414" w:type="dxa"/>
          </w:tcPr>
          <w:p w14:paraId="7207440D" w14:textId="232AE33A" w:rsidR="00340AF4" w:rsidRPr="00EC5FEE" w:rsidRDefault="00340AF4" w:rsidP="006565D3">
            <w:pPr>
              <w:pStyle w:val="Prrafodelista"/>
              <w:numPr>
                <w:ilvl w:val="0"/>
                <w:numId w:val="15"/>
              </w:numPr>
              <w:jc w:val="both"/>
              <w:rPr>
                <w:ins w:id="2987" w:author="Javier Kachuka" w:date="2019-11-06T10:23:00Z"/>
                <w:rFonts w:cs="Arial"/>
                <w:sz w:val="24"/>
                <w:szCs w:val="24"/>
                <w:lang w:val="es-ES"/>
              </w:rPr>
            </w:pPr>
            <w:ins w:id="2988" w:author="Javier Kachuka" w:date="2019-11-06T10:23:00Z">
              <w:r>
                <w:rPr>
                  <w:rFonts w:cs="Arial"/>
                  <w:sz w:val="24"/>
                  <w:szCs w:val="24"/>
                  <w:lang w:val="es-ES"/>
                </w:rPr>
                <w:t xml:space="preserve">El sistema solicita que el oficinista </w:t>
              </w:r>
            </w:ins>
            <w:ins w:id="2989" w:author="Javier Kachuka" w:date="2019-11-06T10:47:00Z">
              <w:r w:rsidR="002345AA">
                <w:rPr>
                  <w:rFonts w:cs="Arial"/>
                  <w:sz w:val="24"/>
                  <w:szCs w:val="24"/>
                  <w:lang w:val="es-ES"/>
                </w:rPr>
                <w:t xml:space="preserve">o administrador </w:t>
              </w:r>
            </w:ins>
            <w:ins w:id="2990" w:author="Javier Kachuka" w:date="2019-11-06T10:23:00Z">
              <w:r>
                <w:rPr>
                  <w:rFonts w:cs="Arial"/>
                  <w:sz w:val="24"/>
                  <w:szCs w:val="24"/>
                  <w:lang w:val="es-ES"/>
                </w:rPr>
                <w:t>ingrese nombre del proveedor</w:t>
              </w:r>
            </w:ins>
            <w:r w:rsidR="006565D3">
              <w:rPr>
                <w:rFonts w:cs="Arial"/>
                <w:sz w:val="24"/>
                <w:szCs w:val="24"/>
                <w:lang w:val="es-ES"/>
              </w:rPr>
              <w:t>, cuit</w:t>
            </w:r>
            <w:ins w:id="2991" w:author="Javier Kachuka" w:date="2019-11-06T10:23:00Z">
              <w:r>
                <w:rPr>
                  <w:rFonts w:cs="Arial"/>
                  <w:sz w:val="24"/>
                  <w:szCs w:val="24"/>
                  <w:lang w:val="es-ES"/>
                </w:rPr>
                <w:t>, email, número de teléfono, y que productos vende a la empresa.</w:t>
              </w:r>
            </w:ins>
          </w:p>
        </w:tc>
      </w:tr>
      <w:tr w:rsidR="00340AF4" w:rsidRPr="00563768" w14:paraId="5B5891AB" w14:textId="77777777" w:rsidTr="002345AA">
        <w:trPr>
          <w:ins w:id="2992" w:author="Javier Kachuka" w:date="2019-11-06T10:23:00Z"/>
        </w:trPr>
        <w:tc>
          <w:tcPr>
            <w:tcW w:w="4414" w:type="dxa"/>
            <w:gridSpan w:val="2"/>
          </w:tcPr>
          <w:p w14:paraId="44FD4BAD" w14:textId="35D5487A" w:rsidR="00340AF4" w:rsidRPr="005C326A" w:rsidRDefault="00340AF4" w:rsidP="002345AA">
            <w:pPr>
              <w:pStyle w:val="Prrafodelista"/>
              <w:numPr>
                <w:ilvl w:val="0"/>
                <w:numId w:val="15"/>
              </w:numPr>
              <w:jc w:val="both"/>
              <w:rPr>
                <w:ins w:id="2993" w:author="Javier Kachuka" w:date="2019-11-06T10:23:00Z"/>
                <w:rFonts w:cs="Arial"/>
                <w:sz w:val="24"/>
                <w:szCs w:val="24"/>
                <w:lang w:val="es-ES"/>
              </w:rPr>
            </w:pPr>
            <w:ins w:id="2994" w:author="Javier Kachuka" w:date="2019-11-06T10:23:00Z">
              <w:r>
                <w:rPr>
                  <w:rFonts w:cs="Arial"/>
                  <w:sz w:val="24"/>
                  <w:szCs w:val="24"/>
                  <w:lang w:val="es-ES"/>
                </w:rPr>
                <w:t xml:space="preserve">El oficinista </w:t>
              </w:r>
            </w:ins>
            <w:ins w:id="2995" w:author="Javier Kachuka" w:date="2019-11-06T10:47:00Z">
              <w:r w:rsidR="002345AA">
                <w:rPr>
                  <w:rFonts w:cs="Arial"/>
                  <w:sz w:val="24"/>
                  <w:szCs w:val="24"/>
                  <w:lang w:val="es-ES"/>
                </w:rPr>
                <w:t xml:space="preserve">o administrador </w:t>
              </w:r>
            </w:ins>
            <w:ins w:id="2996" w:author="Javier Kachuka" w:date="2019-11-06T10:23:00Z">
              <w:r>
                <w:rPr>
                  <w:rFonts w:cs="Arial"/>
                  <w:sz w:val="24"/>
                  <w:szCs w:val="24"/>
                  <w:lang w:val="es-ES"/>
                </w:rPr>
                <w:t xml:space="preserve">ingresa los datos solicitados y confirma la operación.  </w:t>
              </w:r>
            </w:ins>
          </w:p>
        </w:tc>
        <w:tc>
          <w:tcPr>
            <w:tcW w:w="4414" w:type="dxa"/>
          </w:tcPr>
          <w:p w14:paraId="444D0F81" w14:textId="77777777" w:rsidR="00340AF4" w:rsidRPr="005C326A" w:rsidRDefault="00340AF4" w:rsidP="002345AA">
            <w:pPr>
              <w:jc w:val="both"/>
              <w:rPr>
                <w:ins w:id="2997" w:author="Javier Kachuka" w:date="2019-11-06T10:23:00Z"/>
                <w:rFonts w:cs="Arial"/>
                <w:sz w:val="24"/>
                <w:szCs w:val="24"/>
                <w:lang w:val="es-ES"/>
              </w:rPr>
            </w:pPr>
          </w:p>
        </w:tc>
      </w:tr>
      <w:tr w:rsidR="00340AF4" w:rsidRPr="00563768" w14:paraId="52CDF8CC" w14:textId="77777777" w:rsidTr="002345AA">
        <w:trPr>
          <w:ins w:id="2998" w:author="Javier Kachuka" w:date="2019-11-06T10:23:00Z"/>
        </w:trPr>
        <w:tc>
          <w:tcPr>
            <w:tcW w:w="4414" w:type="dxa"/>
            <w:gridSpan w:val="2"/>
          </w:tcPr>
          <w:p w14:paraId="6FD923BC" w14:textId="77777777" w:rsidR="00340AF4" w:rsidRPr="005C326A" w:rsidRDefault="00340AF4" w:rsidP="002345AA">
            <w:pPr>
              <w:jc w:val="both"/>
              <w:rPr>
                <w:ins w:id="2999" w:author="Javier Kachuka" w:date="2019-11-06T10:23:00Z"/>
                <w:rFonts w:cs="Arial"/>
                <w:sz w:val="24"/>
                <w:szCs w:val="24"/>
                <w:lang w:val="es-ES"/>
              </w:rPr>
            </w:pPr>
          </w:p>
        </w:tc>
        <w:tc>
          <w:tcPr>
            <w:tcW w:w="4414" w:type="dxa"/>
          </w:tcPr>
          <w:p w14:paraId="783CE299" w14:textId="77777777" w:rsidR="00340AF4" w:rsidRPr="005C326A" w:rsidRDefault="00340AF4" w:rsidP="002345AA">
            <w:pPr>
              <w:pStyle w:val="Prrafodelista"/>
              <w:numPr>
                <w:ilvl w:val="0"/>
                <w:numId w:val="15"/>
              </w:numPr>
              <w:jc w:val="both"/>
              <w:rPr>
                <w:ins w:id="3000" w:author="Javier Kachuka" w:date="2019-11-06T10:23:00Z"/>
                <w:rFonts w:cs="Arial"/>
                <w:sz w:val="24"/>
                <w:szCs w:val="24"/>
                <w:lang w:val="es-ES"/>
              </w:rPr>
            </w:pPr>
            <w:ins w:id="3001" w:author="Javier Kachuka" w:date="2019-11-06T10:23:00Z">
              <w:r>
                <w:rPr>
                  <w:rFonts w:cs="Arial"/>
                  <w:sz w:val="24"/>
                  <w:szCs w:val="24"/>
                  <w:lang w:val="es-ES"/>
                </w:rPr>
                <w:t>El sistema verifica que los datos sean correctos.</w:t>
              </w:r>
            </w:ins>
          </w:p>
        </w:tc>
      </w:tr>
      <w:tr w:rsidR="00340AF4" w:rsidRPr="00563768" w14:paraId="1B9B2BDE" w14:textId="77777777" w:rsidTr="002345AA">
        <w:trPr>
          <w:ins w:id="3002" w:author="Javier Kachuka" w:date="2019-11-06T10:23:00Z"/>
        </w:trPr>
        <w:tc>
          <w:tcPr>
            <w:tcW w:w="4414" w:type="dxa"/>
            <w:gridSpan w:val="2"/>
          </w:tcPr>
          <w:p w14:paraId="42CE95A2" w14:textId="77777777" w:rsidR="00340AF4" w:rsidRPr="005C326A" w:rsidRDefault="00340AF4" w:rsidP="002345AA">
            <w:pPr>
              <w:jc w:val="both"/>
              <w:rPr>
                <w:ins w:id="3003" w:author="Javier Kachuka" w:date="2019-11-06T10:23:00Z"/>
                <w:rFonts w:cs="Arial"/>
                <w:sz w:val="24"/>
                <w:szCs w:val="24"/>
                <w:lang w:val="es-ES"/>
              </w:rPr>
            </w:pPr>
          </w:p>
        </w:tc>
        <w:tc>
          <w:tcPr>
            <w:tcW w:w="4414" w:type="dxa"/>
          </w:tcPr>
          <w:p w14:paraId="0A4F346F" w14:textId="77777777" w:rsidR="00340AF4" w:rsidRDefault="00340AF4" w:rsidP="002345AA">
            <w:pPr>
              <w:pStyle w:val="Prrafodelista"/>
              <w:numPr>
                <w:ilvl w:val="0"/>
                <w:numId w:val="15"/>
              </w:numPr>
              <w:jc w:val="both"/>
              <w:rPr>
                <w:ins w:id="3004" w:author="Javier Kachuka" w:date="2019-11-06T10:23:00Z"/>
                <w:rFonts w:cs="Arial"/>
                <w:sz w:val="24"/>
                <w:szCs w:val="24"/>
                <w:lang w:val="es-ES"/>
              </w:rPr>
            </w:pPr>
            <w:ins w:id="3005" w:author="Javier Kachuka" w:date="2019-11-06T10:23:00Z">
              <w:r>
                <w:rPr>
                  <w:rFonts w:cs="Arial"/>
                  <w:sz w:val="24"/>
                  <w:szCs w:val="24"/>
                  <w:lang w:val="es-ES"/>
                </w:rPr>
                <w:t>El sistema guarda al nuevo proveedor y finaliza el caso de uso.</w:t>
              </w:r>
            </w:ins>
          </w:p>
        </w:tc>
      </w:tr>
      <w:tr w:rsidR="00340AF4" w:rsidRPr="00EC5FEE" w14:paraId="1E2B582B" w14:textId="77777777" w:rsidTr="002345AA">
        <w:trPr>
          <w:ins w:id="3006" w:author="Javier Kachuka" w:date="2019-11-06T10:23:00Z"/>
        </w:trPr>
        <w:tc>
          <w:tcPr>
            <w:tcW w:w="8828" w:type="dxa"/>
            <w:gridSpan w:val="3"/>
            <w:shd w:val="clear" w:color="auto" w:fill="9CC2E5" w:themeFill="accent1" w:themeFillTint="99"/>
          </w:tcPr>
          <w:p w14:paraId="2AEE9733" w14:textId="77777777" w:rsidR="00340AF4" w:rsidRPr="00EC5FEE" w:rsidRDefault="00340AF4" w:rsidP="002345AA">
            <w:pPr>
              <w:jc w:val="center"/>
              <w:rPr>
                <w:ins w:id="3007" w:author="Javier Kachuka" w:date="2019-11-06T10:23:00Z"/>
                <w:rFonts w:cs="Arial"/>
                <w:sz w:val="24"/>
                <w:szCs w:val="24"/>
                <w:lang w:val="es-ES"/>
              </w:rPr>
            </w:pPr>
            <w:ins w:id="3008" w:author="Javier Kachuka" w:date="2019-11-06T10:23:00Z">
              <w:r>
                <w:rPr>
                  <w:rFonts w:cs="Arial"/>
                  <w:b/>
                  <w:sz w:val="24"/>
                  <w:szCs w:val="24"/>
                  <w:lang w:val="es-ES"/>
                </w:rPr>
                <w:t>C</w:t>
              </w:r>
              <w:r w:rsidRPr="00EC5FEE">
                <w:rPr>
                  <w:rFonts w:cs="Arial"/>
                  <w:b/>
                  <w:sz w:val="24"/>
                  <w:szCs w:val="24"/>
                  <w:lang w:val="es-ES"/>
                </w:rPr>
                <w:t>urso Alternativo de Eventos</w:t>
              </w:r>
            </w:ins>
          </w:p>
        </w:tc>
      </w:tr>
      <w:tr w:rsidR="00340AF4" w:rsidRPr="00563768" w14:paraId="268C6745" w14:textId="77777777" w:rsidTr="002345AA">
        <w:trPr>
          <w:ins w:id="3009" w:author="Javier Kachuka" w:date="2019-11-06T10:23:00Z"/>
        </w:trPr>
        <w:tc>
          <w:tcPr>
            <w:tcW w:w="4414" w:type="dxa"/>
            <w:gridSpan w:val="2"/>
          </w:tcPr>
          <w:p w14:paraId="7FE23EE3" w14:textId="77777777" w:rsidR="00340AF4" w:rsidRPr="00EC5FEE" w:rsidRDefault="00340AF4" w:rsidP="002345AA">
            <w:pPr>
              <w:jc w:val="center"/>
              <w:rPr>
                <w:ins w:id="3010" w:author="Javier Kachuka" w:date="2019-11-06T10:23:00Z"/>
                <w:rFonts w:cs="Arial"/>
                <w:b/>
                <w:sz w:val="24"/>
                <w:szCs w:val="24"/>
                <w:lang w:val="es-ES"/>
              </w:rPr>
            </w:pPr>
          </w:p>
        </w:tc>
        <w:tc>
          <w:tcPr>
            <w:tcW w:w="4414" w:type="dxa"/>
          </w:tcPr>
          <w:p w14:paraId="25937F6E" w14:textId="77777777" w:rsidR="00340AF4" w:rsidRPr="00EC5FEE" w:rsidRDefault="00340AF4" w:rsidP="002345AA">
            <w:pPr>
              <w:jc w:val="both"/>
              <w:rPr>
                <w:ins w:id="3011" w:author="Javier Kachuka" w:date="2019-11-06T10:23:00Z"/>
                <w:rFonts w:cs="Arial"/>
                <w:sz w:val="24"/>
                <w:szCs w:val="24"/>
                <w:lang w:val="es-ES"/>
              </w:rPr>
            </w:pPr>
            <w:ins w:id="3012" w:author="Javier Kachuka" w:date="2019-11-06T10:23:00Z">
              <w:r>
                <w:rPr>
                  <w:rFonts w:cs="Arial"/>
                  <w:sz w:val="24"/>
                  <w:szCs w:val="24"/>
                  <w:lang w:val="es-ES"/>
                </w:rPr>
                <w:t>4.1 Si los datos no son correctos el sistema solicita que se vuelvan a ingresar.</w:t>
              </w:r>
            </w:ins>
          </w:p>
        </w:tc>
      </w:tr>
    </w:tbl>
    <w:p w14:paraId="1D90106A" w14:textId="47F30F6B" w:rsidR="00340AF4" w:rsidRDefault="00340AF4" w:rsidP="00431D6D">
      <w:pPr>
        <w:rPr>
          <w:ins w:id="3013" w:author="Javier Kachuka" w:date="2019-11-06T10:24: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63768" w14:paraId="24E01EA5" w14:textId="77777777" w:rsidTr="002345AA">
        <w:tc>
          <w:tcPr>
            <w:tcW w:w="2122" w:type="dxa"/>
            <w:shd w:val="clear" w:color="auto" w:fill="9CC2E5" w:themeFill="accent1" w:themeFillTint="99"/>
          </w:tcPr>
          <w:p w14:paraId="5F77F4A6" w14:textId="12A547AC" w:rsidR="00340AF4" w:rsidRPr="00EC5FEE" w:rsidRDefault="00340AF4" w:rsidP="00340AF4">
            <w:pPr>
              <w:rPr>
                <w:ins w:id="3014" w:author="Javier Kachuka" w:date="2019-11-06T10:24:00Z"/>
                <w:rFonts w:cs="Arial"/>
                <w:b/>
                <w:sz w:val="24"/>
                <w:szCs w:val="24"/>
                <w:lang w:val="es-ES"/>
              </w:rPr>
            </w:pPr>
            <w:ins w:id="3015" w:author="Javier Kachuka" w:date="2019-11-06T10:24:00Z">
              <w:r w:rsidRPr="00EC5FEE">
                <w:rPr>
                  <w:rFonts w:cs="Arial"/>
                  <w:b/>
                  <w:sz w:val="24"/>
                  <w:szCs w:val="24"/>
                  <w:lang w:val="es-ES"/>
                </w:rPr>
                <w:t>Caso de uso</w:t>
              </w:r>
            </w:ins>
          </w:p>
        </w:tc>
        <w:tc>
          <w:tcPr>
            <w:tcW w:w="6706" w:type="dxa"/>
            <w:gridSpan w:val="2"/>
          </w:tcPr>
          <w:p w14:paraId="17F17347" w14:textId="4ECD547F" w:rsidR="00340AF4" w:rsidRPr="00EC5FEE" w:rsidRDefault="00340AF4" w:rsidP="00340AF4">
            <w:pPr>
              <w:rPr>
                <w:ins w:id="3016" w:author="Javier Kachuka" w:date="2019-11-06T10:24:00Z"/>
                <w:rFonts w:cs="Arial"/>
                <w:sz w:val="24"/>
                <w:szCs w:val="24"/>
                <w:lang w:val="es-ES"/>
              </w:rPr>
            </w:pPr>
            <w:ins w:id="3017" w:author="Javier Kachuka" w:date="2019-11-06T10:24:00Z">
              <w:r w:rsidRPr="00EC5FEE">
                <w:rPr>
                  <w:rFonts w:cs="Arial"/>
                  <w:sz w:val="24"/>
                  <w:szCs w:val="24"/>
                  <w:lang w:val="es-ES"/>
                </w:rPr>
                <w:t>Modificar Proveedor</w:t>
              </w:r>
              <w:r>
                <w:rPr>
                  <w:rFonts w:cs="Arial"/>
                  <w:sz w:val="24"/>
                  <w:szCs w:val="24"/>
                  <w:lang w:val="es-ES"/>
                </w:rPr>
                <w:t xml:space="preserve"> (ABM de Proveedor)</w:t>
              </w:r>
            </w:ins>
          </w:p>
        </w:tc>
      </w:tr>
      <w:tr w:rsidR="00340AF4" w:rsidRPr="00EC5FEE" w14:paraId="65904BF6" w14:textId="77777777" w:rsidTr="002345AA">
        <w:tc>
          <w:tcPr>
            <w:tcW w:w="2122" w:type="dxa"/>
            <w:shd w:val="clear" w:color="auto" w:fill="9CC2E5" w:themeFill="accent1" w:themeFillTint="99"/>
          </w:tcPr>
          <w:p w14:paraId="45046E17" w14:textId="56397908" w:rsidR="00340AF4" w:rsidRPr="00EC5FEE" w:rsidRDefault="00340AF4" w:rsidP="00340AF4">
            <w:pPr>
              <w:rPr>
                <w:ins w:id="3018" w:author="Javier Kachuka" w:date="2019-11-06T10:24:00Z"/>
                <w:rFonts w:cs="Arial"/>
                <w:b/>
                <w:sz w:val="24"/>
                <w:szCs w:val="24"/>
                <w:lang w:val="es-ES"/>
              </w:rPr>
            </w:pPr>
            <w:ins w:id="3019" w:author="Javier Kachuka" w:date="2019-11-06T10:24:00Z">
              <w:r w:rsidRPr="00EC5FEE">
                <w:rPr>
                  <w:rFonts w:cs="Arial"/>
                  <w:b/>
                  <w:sz w:val="24"/>
                  <w:szCs w:val="24"/>
                  <w:lang w:val="es-ES"/>
                </w:rPr>
                <w:t>Actor</w:t>
              </w:r>
            </w:ins>
          </w:p>
        </w:tc>
        <w:tc>
          <w:tcPr>
            <w:tcW w:w="6706" w:type="dxa"/>
            <w:gridSpan w:val="2"/>
          </w:tcPr>
          <w:p w14:paraId="56005380" w14:textId="6DA62C60" w:rsidR="00340AF4" w:rsidRPr="00EC5FEE" w:rsidRDefault="00340AF4" w:rsidP="00340AF4">
            <w:pPr>
              <w:rPr>
                <w:ins w:id="3020" w:author="Javier Kachuka" w:date="2019-11-06T10:24:00Z"/>
                <w:rFonts w:cs="Arial"/>
                <w:sz w:val="24"/>
                <w:szCs w:val="24"/>
                <w:lang w:val="es-ES"/>
              </w:rPr>
            </w:pPr>
            <w:ins w:id="3021" w:author="Javier Kachuka" w:date="2019-11-06T10:24:00Z">
              <w:r w:rsidRPr="00EC5FEE">
                <w:rPr>
                  <w:rFonts w:cs="Arial"/>
                  <w:sz w:val="24"/>
                  <w:szCs w:val="24"/>
                  <w:lang w:val="es-ES"/>
                </w:rPr>
                <w:t>Oficinista</w:t>
              </w:r>
              <w:r>
                <w:rPr>
                  <w:rFonts w:cs="Arial"/>
                  <w:sz w:val="24"/>
                  <w:szCs w:val="24"/>
                  <w:lang w:val="es-ES"/>
                </w:rPr>
                <w:t>, Administrador</w:t>
              </w:r>
            </w:ins>
          </w:p>
        </w:tc>
      </w:tr>
      <w:tr w:rsidR="00340AF4" w:rsidRPr="00563768" w14:paraId="7B8ECDD4" w14:textId="77777777" w:rsidTr="002345AA">
        <w:tc>
          <w:tcPr>
            <w:tcW w:w="2122" w:type="dxa"/>
            <w:shd w:val="clear" w:color="auto" w:fill="9CC2E5" w:themeFill="accent1" w:themeFillTint="99"/>
          </w:tcPr>
          <w:p w14:paraId="6BBEFCDF" w14:textId="1C536EEA" w:rsidR="00340AF4" w:rsidRPr="00EC5FEE" w:rsidRDefault="00340AF4" w:rsidP="00340AF4">
            <w:pPr>
              <w:rPr>
                <w:ins w:id="3022" w:author="Javier Kachuka" w:date="2019-11-06T10:24:00Z"/>
                <w:rFonts w:cs="Arial"/>
                <w:b/>
                <w:sz w:val="24"/>
                <w:szCs w:val="24"/>
                <w:lang w:val="es-ES"/>
              </w:rPr>
            </w:pPr>
            <w:ins w:id="3023" w:author="Javier Kachuka" w:date="2019-11-06T10:24:00Z">
              <w:r w:rsidRPr="00EC5FEE">
                <w:rPr>
                  <w:rFonts w:cs="Arial"/>
                  <w:b/>
                  <w:sz w:val="24"/>
                  <w:szCs w:val="24"/>
                  <w:lang w:val="es-ES"/>
                </w:rPr>
                <w:t xml:space="preserve">Descripción </w:t>
              </w:r>
            </w:ins>
          </w:p>
        </w:tc>
        <w:tc>
          <w:tcPr>
            <w:tcW w:w="6706" w:type="dxa"/>
            <w:gridSpan w:val="2"/>
          </w:tcPr>
          <w:p w14:paraId="18F7F56B" w14:textId="26D14D7B" w:rsidR="00340AF4" w:rsidRPr="00EC5FEE" w:rsidRDefault="00340AF4" w:rsidP="00340AF4">
            <w:pPr>
              <w:rPr>
                <w:ins w:id="3024" w:author="Javier Kachuka" w:date="2019-11-06T10:24:00Z"/>
                <w:rFonts w:cs="Arial"/>
                <w:sz w:val="24"/>
                <w:szCs w:val="24"/>
                <w:lang w:val="es-ES"/>
              </w:rPr>
            </w:pPr>
            <w:ins w:id="3025" w:author="Javier Kachuka" w:date="2019-11-06T10:24: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Pr="00EC5FEE">
                <w:rPr>
                  <w:rFonts w:cs="Arial"/>
                  <w:sz w:val="24"/>
                  <w:szCs w:val="24"/>
                  <w:lang w:val="es-ES"/>
                </w:rPr>
                <w:t>proveedor</w:t>
              </w:r>
            </w:ins>
          </w:p>
        </w:tc>
      </w:tr>
      <w:tr w:rsidR="00340AF4" w:rsidRPr="00EC5FEE" w14:paraId="55DA22B0" w14:textId="77777777" w:rsidTr="002345AA">
        <w:tc>
          <w:tcPr>
            <w:tcW w:w="2122" w:type="dxa"/>
            <w:shd w:val="clear" w:color="auto" w:fill="9CC2E5" w:themeFill="accent1" w:themeFillTint="99"/>
          </w:tcPr>
          <w:p w14:paraId="307B348E" w14:textId="0923B3FB" w:rsidR="00340AF4" w:rsidRPr="00EC5FEE" w:rsidRDefault="00340AF4" w:rsidP="00340AF4">
            <w:pPr>
              <w:rPr>
                <w:ins w:id="3026" w:author="Javier Kachuka" w:date="2019-11-06T10:24:00Z"/>
                <w:rFonts w:cs="Arial"/>
                <w:b/>
                <w:sz w:val="24"/>
                <w:szCs w:val="24"/>
                <w:lang w:val="es-ES"/>
              </w:rPr>
            </w:pPr>
            <w:ins w:id="3027" w:author="Javier Kachuka" w:date="2019-11-06T10:24:00Z">
              <w:r w:rsidRPr="00EC5FEE">
                <w:rPr>
                  <w:rFonts w:cs="Arial"/>
                  <w:b/>
                  <w:sz w:val="24"/>
                  <w:szCs w:val="24"/>
                  <w:lang w:val="es-ES"/>
                </w:rPr>
                <w:t>Referencia Cruzada</w:t>
              </w:r>
            </w:ins>
          </w:p>
        </w:tc>
        <w:tc>
          <w:tcPr>
            <w:tcW w:w="6706" w:type="dxa"/>
            <w:gridSpan w:val="2"/>
          </w:tcPr>
          <w:p w14:paraId="019BECDA" w14:textId="0BA966FB" w:rsidR="00340AF4" w:rsidRPr="00EC5FEE" w:rsidRDefault="00340AF4" w:rsidP="00340AF4">
            <w:pPr>
              <w:rPr>
                <w:ins w:id="3028" w:author="Javier Kachuka" w:date="2019-11-06T10:24:00Z"/>
                <w:rFonts w:cs="Arial"/>
                <w:sz w:val="24"/>
                <w:szCs w:val="24"/>
                <w:lang w:val="es-ES"/>
              </w:rPr>
            </w:pPr>
            <w:ins w:id="3029" w:author="Javier Kachuka" w:date="2019-11-06T10:24:00Z">
              <w:r>
                <w:rPr>
                  <w:rFonts w:cs="Arial"/>
                  <w:sz w:val="24"/>
                  <w:szCs w:val="24"/>
                  <w:lang w:val="es-ES"/>
                </w:rPr>
                <w:t>RF4.4</w:t>
              </w:r>
            </w:ins>
          </w:p>
        </w:tc>
      </w:tr>
      <w:tr w:rsidR="00340AF4" w:rsidRPr="00563768" w14:paraId="56A772DE" w14:textId="77777777" w:rsidTr="002345AA">
        <w:tc>
          <w:tcPr>
            <w:tcW w:w="2122" w:type="dxa"/>
            <w:shd w:val="clear" w:color="auto" w:fill="9CC2E5" w:themeFill="accent1" w:themeFillTint="99"/>
          </w:tcPr>
          <w:p w14:paraId="2C719C52" w14:textId="77777777" w:rsidR="00340AF4" w:rsidRPr="00EC5FEE" w:rsidRDefault="00340AF4" w:rsidP="002345AA">
            <w:pPr>
              <w:rPr>
                <w:ins w:id="3030" w:author="Javier Kachuka" w:date="2019-11-06T10:24:00Z"/>
                <w:rFonts w:cs="Arial"/>
                <w:b/>
                <w:sz w:val="24"/>
                <w:szCs w:val="24"/>
                <w:lang w:val="es-ES"/>
              </w:rPr>
            </w:pPr>
            <w:ins w:id="3031" w:author="Javier Kachuka" w:date="2019-11-06T10:24:00Z">
              <w:r w:rsidRPr="00EC5FEE">
                <w:rPr>
                  <w:rFonts w:cs="Arial"/>
                  <w:b/>
                  <w:sz w:val="24"/>
                  <w:szCs w:val="24"/>
                  <w:lang w:val="es-ES"/>
                </w:rPr>
                <w:t xml:space="preserve">Precondición </w:t>
              </w:r>
            </w:ins>
          </w:p>
        </w:tc>
        <w:tc>
          <w:tcPr>
            <w:tcW w:w="6706" w:type="dxa"/>
            <w:gridSpan w:val="2"/>
          </w:tcPr>
          <w:p w14:paraId="1D86C7B0" w14:textId="77777777" w:rsidR="00340AF4" w:rsidRPr="00EC5FEE" w:rsidRDefault="00340AF4" w:rsidP="002345AA">
            <w:pPr>
              <w:rPr>
                <w:ins w:id="3032" w:author="Javier Kachuka" w:date="2019-11-06T10:24:00Z"/>
                <w:rFonts w:cs="Arial"/>
                <w:sz w:val="24"/>
                <w:szCs w:val="24"/>
                <w:lang w:val="es-ES"/>
              </w:rPr>
            </w:pPr>
            <w:ins w:id="3033" w:author="Javier Kachuka" w:date="2019-11-06T10:24:00Z">
              <w:r>
                <w:rPr>
                  <w:rFonts w:cs="Arial"/>
                  <w:sz w:val="24"/>
                  <w:szCs w:val="24"/>
                  <w:lang w:val="es-ES"/>
                </w:rPr>
                <w:t>Que exista el proveedor en el sistema.</w:t>
              </w:r>
            </w:ins>
          </w:p>
        </w:tc>
      </w:tr>
      <w:tr w:rsidR="00340AF4" w:rsidRPr="00563768" w14:paraId="16F46B2E" w14:textId="77777777" w:rsidTr="002345AA">
        <w:tc>
          <w:tcPr>
            <w:tcW w:w="2122" w:type="dxa"/>
            <w:shd w:val="clear" w:color="auto" w:fill="9CC2E5" w:themeFill="accent1" w:themeFillTint="99"/>
          </w:tcPr>
          <w:p w14:paraId="70EE96DF" w14:textId="77777777" w:rsidR="00340AF4" w:rsidRPr="00EC5FEE" w:rsidRDefault="00340AF4" w:rsidP="002345AA">
            <w:pPr>
              <w:rPr>
                <w:ins w:id="3034" w:author="Javier Kachuka" w:date="2019-11-06T10:24:00Z"/>
                <w:rFonts w:cs="Arial"/>
                <w:b/>
                <w:sz w:val="24"/>
                <w:szCs w:val="24"/>
                <w:lang w:val="es-ES"/>
              </w:rPr>
            </w:pPr>
            <w:ins w:id="3035" w:author="Javier Kachuka" w:date="2019-11-06T10:24:00Z">
              <w:r w:rsidRPr="00EC5FEE">
                <w:rPr>
                  <w:rFonts w:cs="Arial"/>
                  <w:b/>
                  <w:sz w:val="24"/>
                  <w:szCs w:val="24"/>
                  <w:lang w:val="es-ES"/>
                </w:rPr>
                <w:t xml:space="preserve">Poscondición </w:t>
              </w:r>
            </w:ins>
          </w:p>
        </w:tc>
        <w:tc>
          <w:tcPr>
            <w:tcW w:w="6706" w:type="dxa"/>
            <w:gridSpan w:val="2"/>
          </w:tcPr>
          <w:p w14:paraId="0C1EDC41" w14:textId="77777777" w:rsidR="00340AF4" w:rsidRPr="003D3744" w:rsidRDefault="00340AF4" w:rsidP="002345AA">
            <w:pPr>
              <w:rPr>
                <w:ins w:id="3036" w:author="Javier Kachuka" w:date="2019-11-06T10:24:00Z"/>
                <w:rFonts w:cs="Arial"/>
                <w:sz w:val="24"/>
                <w:szCs w:val="24"/>
                <w:lang w:val="es-ES"/>
              </w:rPr>
            </w:pPr>
            <w:ins w:id="3037" w:author="Javier Kachuka" w:date="2019-11-06T10:24:00Z">
              <w:r>
                <w:rPr>
                  <w:rFonts w:cs="Arial"/>
                  <w:sz w:val="24"/>
                  <w:szCs w:val="24"/>
                  <w:lang w:val="es-ES"/>
                </w:rPr>
                <w:t>Se actualizaron los datos del proveedor.</w:t>
              </w:r>
            </w:ins>
          </w:p>
        </w:tc>
      </w:tr>
      <w:tr w:rsidR="00340AF4" w:rsidRPr="00CC2B8E" w14:paraId="274A6261" w14:textId="77777777" w:rsidTr="002345AA">
        <w:tc>
          <w:tcPr>
            <w:tcW w:w="8828" w:type="dxa"/>
            <w:gridSpan w:val="3"/>
            <w:shd w:val="clear" w:color="auto" w:fill="9CC2E5" w:themeFill="accent1" w:themeFillTint="99"/>
          </w:tcPr>
          <w:p w14:paraId="39C074B7" w14:textId="77777777" w:rsidR="00340AF4" w:rsidRPr="00EC5FEE" w:rsidRDefault="00340AF4" w:rsidP="002345AA">
            <w:pPr>
              <w:jc w:val="center"/>
              <w:rPr>
                <w:ins w:id="3038" w:author="Javier Kachuka" w:date="2019-11-06T10:24:00Z"/>
                <w:rFonts w:cs="Arial"/>
                <w:b/>
                <w:sz w:val="24"/>
                <w:szCs w:val="24"/>
                <w:lang w:val="es-ES"/>
              </w:rPr>
            </w:pPr>
            <w:ins w:id="3039" w:author="Javier Kachuka" w:date="2019-11-06T10:24:00Z">
              <w:r w:rsidRPr="00EC5FEE">
                <w:rPr>
                  <w:rFonts w:cs="Arial"/>
                  <w:b/>
                  <w:sz w:val="24"/>
                  <w:szCs w:val="24"/>
                  <w:lang w:val="es-ES"/>
                </w:rPr>
                <w:t>Curso Típico de Eventos</w:t>
              </w:r>
            </w:ins>
          </w:p>
        </w:tc>
      </w:tr>
      <w:tr w:rsidR="00340AF4" w:rsidRPr="00563768" w14:paraId="59AE29C8" w14:textId="77777777" w:rsidTr="002345AA">
        <w:tc>
          <w:tcPr>
            <w:tcW w:w="4414" w:type="dxa"/>
            <w:gridSpan w:val="2"/>
          </w:tcPr>
          <w:p w14:paraId="6BACEB2B" w14:textId="08A45364" w:rsidR="00340AF4" w:rsidRPr="00EC5FEE" w:rsidRDefault="00340AF4" w:rsidP="002345AA">
            <w:pPr>
              <w:pStyle w:val="Prrafodelista"/>
              <w:numPr>
                <w:ilvl w:val="0"/>
                <w:numId w:val="16"/>
              </w:numPr>
              <w:jc w:val="both"/>
              <w:rPr>
                <w:ins w:id="3040" w:author="Javier Kachuka" w:date="2019-11-06T10:24:00Z"/>
                <w:rFonts w:cs="Arial"/>
                <w:sz w:val="24"/>
                <w:szCs w:val="24"/>
                <w:lang w:val="es-ES"/>
              </w:rPr>
            </w:pPr>
            <w:ins w:id="3041" w:author="Javier Kachuka" w:date="2019-11-06T10:24:00Z">
              <w:r>
                <w:rPr>
                  <w:rFonts w:cs="Arial"/>
                  <w:sz w:val="24"/>
                  <w:szCs w:val="24"/>
                  <w:lang w:val="es-ES"/>
                </w:rPr>
                <w:t xml:space="preserve">El caso de uso comienza cuando el oficinista o administrador selecciona modificar proveedor. </w:t>
              </w:r>
            </w:ins>
          </w:p>
        </w:tc>
        <w:tc>
          <w:tcPr>
            <w:tcW w:w="4414" w:type="dxa"/>
          </w:tcPr>
          <w:p w14:paraId="63C6B8D8" w14:textId="77777777" w:rsidR="00340AF4" w:rsidRPr="00EC5FEE" w:rsidRDefault="00340AF4" w:rsidP="002345AA">
            <w:pPr>
              <w:jc w:val="both"/>
              <w:rPr>
                <w:ins w:id="3042" w:author="Javier Kachuka" w:date="2019-11-06T10:24:00Z"/>
                <w:rFonts w:cs="Arial"/>
                <w:sz w:val="24"/>
                <w:szCs w:val="24"/>
                <w:lang w:val="es-ES"/>
              </w:rPr>
            </w:pPr>
          </w:p>
        </w:tc>
      </w:tr>
      <w:tr w:rsidR="00340AF4" w:rsidRPr="00563768" w14:paraId="19C8CA16" w14:textId="77777777" w:rsidTr="002345AA">
        <w:tc>
          <w:tcPr>
            <w:tcW w:w="4414" w:type="dxa"/>
            <w:gridSpan w:val="2"/>
          </w:tcPr>
          <w:p w14:paraId="0985CC67" w14:textId="77777777" w:rsidR="00340AF4" w:rsidRPr="00EC5FEE" w:rsidRDefault="00340AF4" w:rsidP="002345AA">
            <w:pPr>
              <w:jc w:val="both"/>
              <w:rPr>
                <w:ins w:id="3043" w:author="Javier Kachuka" w:date="2019-11-06T10:24:00Z"/>
                <w:rFonts w:cs="Arial"/>
                <w:sz w:val="24"/>
                <w:szCs w:val="24"/>
                <w:lang w:val="es-ES"/>
              </w:rPr>
            </w:pPr>
          </w:p>
        </w:tc>
        <w:tc>
          <w:tcPr>
            <w:tcW w:w="4414" w:type="dxa"/>
          </w:tcPr>
          <w:p w14:paraId="6CFF50B9" w14:textId="77777777" w:rsidR="00340AF4" w:rsidRPr="00EC5FEE" w:rsidRDefault="00340AF4" w:rsidP="002345AA">
            <w:pPr>
              <w:pStyle w:val="Prrafodelista"/>
              <w:numPr>
                <w:ilvl w:val="0"/>
                <w:numId w:val="16"/>
              </w:numPr>
              <w:jc w:val="both"/>
              <w:rPr>
                <w:ins w:id="3044" w:author="Javier Kachuka" w:date="2019-11-06T10:24:00Z"/>
                <w:rFonts w:cs="Arial"/>
                <w:sz w:val="24"/>
                <w:szCs w:val="24"/>
                <w:lang w:val="es-ES"/>
              </w:rPr>
            </w:pPr>
            <w:ins w:id="3045" w:author="Javier Kachuka" w:date="2019-11-06T10:24:00Z">
              <w:r>
                <w:rPr>
                  <w:rFonts w:cs="Arial"/>
                  <w:sz w:val="24"/>
                  <w:szCs w:val="24"/>
                  <w:lang w:val="es-ES"/>
                </w:rPr>
                <w:t xml:space="preserve">El sistema devuelve una lista de los proveedores y solicita que se seleccione uno. </w:t>
              </w:r>
            </w:ins>
          </w:p>
        </w:tc>
      </w:tr>
      <w:tr w:rsidR="00340AF4" w:rsidRPr="00563768" w14:paraId="3FAD047A" w14:textId="77777777" w:rsidTr="002345AA">
        <w:tc>
          <w:tcPr>
            <w:tcW w:w="4414" w:type="dxa"/>
            <w:gridSpan w:val="2"/>
          </w:tcPr>
          <w:p w14:paraId="46FD71A7" w14:textId="365B289F" w:rsidR="00340AF4" w:rsidRPr="005C326A" w:rsidRDefault="00340AF4" w:rsidP="002345AA">
            <w:pPr>
              <w:pStyle w:val="Prrafodelista"/>
              <w:numPr>
                <w:ilvl w:val="0"/>
                <w:numId w:val="16"/>
              </w:numPr>
              <w:jc w:val="both"/>
              <w:rPr>
                <w:ins w:id="3046" w:author="Javier Kachuka" w:date="2019-11-06T10:24:00Z"/>
                <w:rFonts w:cs="Arial"/>
                <w:sz w:val="24"/>
                <w:szCs w:val="24"/>
                <w:lang w:val="es-ES"/>
              </w:rPr>
            </w:pPr>
            <w:ins w:id="3047" w:author="Javier Kachuka" w:date="2019-11-06T10:24:00Z">
              <w:r>
                <w:rPr>
                  <w:rFonts w:cs="Arial"/>
                  <w:sz w:val="24"/>
                  <w:szCs w:val="24"/>
                  <w:lang w:val="es-ES"/>
                </w:rPr>
                <w:t xml:space="preserve">El oficinista </w:t>
              </w:r>
            </w:ins>
            <w:ins w:id="3048" w:author="Javier Kachuka" w:date="2019-11-06T10:50:00Z">
              <w:r w:rsidR="002345AA">
                <w:rPr>
                  <w:rFonts w:cs="Arial"/>
                  <w:sz w:val="24"/>
                  <w:szCs w:val="24"/>
                  <w:lang w:val="es-ES"/>
                </w:rPr>
                <w:t xml:space="preserve">o administrador </w:t>
              </w:r>
            </w:ins>
            <w:ins w:id="3049" w:author="Javier Kachuka" w:date="2019-11-06T10:24:00Z">
              <w:r>
                <w:rPr>
                  <w:rFonts w:cs="Arial"/>
                  <w:sz w:val="24"/>
                  <w:szCs w:val="24"/>
                  <w:lang w:val="es-ES"/>
                </w:rPr>
                <w:t>selecciona a un proveedor.</w:t>
              </w:r>
            </w:ins>
          </w:p>
        </w:tc>
        <w:tc>
          <w:tcPr>
            <w:tcW w:w="4414" w:type="dxa"/>
          </w:tcPr>
          <w:p w14:paraId="03FDEE56" w14:textId="77777777" w:rsidR="00340AF4" w:rsidRPr="005C326A" w:rsidRDefault="00340AF4" w:rsidP="002345AA">
            <w:pPr>
              <w:jc w:val="both"/>
              <w:rPr>
                <w:ins w:id="3050" w:author="Javier Kachuka" w:date="2019-11-06T10:24:00Z"/>
                <w:rFonts w:cs="Arial"/>
                <w:sz w:val="24"/>
                <w:szCs w:val="24"/>
                <w:lang w:val="es-ES"/>
              </w:rPr>
            </w:pPr>
          </w:p>
        </w:tc>
      </w:tr>
      <w:tr w:rsidR="00340AF4" w:rsidRPr="00563768" w14:paraId="775BC4F6" w14:textId="77777777" w:rsidTr="002345AA">
        <w:tc>
          <w:tcPr>
            <w:tcW w:w="4414" w:type="dxa"/>
            <w:gridSpan w:val="2"/>
          </w:tcPr>
          <w:p w14:paraId="6B918EBD" w14:textId="77777777" w:rsidR="00340AF4" w:rsidRPr="005C326A" w:rsidRDefault="00340AF4" w:rsidP="002345AA">
            <w:pPr>
              <w:jc w:val="both"/>
              <w:rPr>
                <w:ins w:id="3051" w:author="Javier Kachuka" w:date="2019-11-06T10:24:00Z"/>
                <w:rFonts w:cs="Arial"/>
                <w:sz w:val="24"/>
                <w:szCs w:val="24"/>
                <w:lang w:val="es-ES"/>
              </w:rPr>
            </w:pPr>
          </w:p>
        </w:tc>
        <w:tc>
          <w:tcPr>
            <w:tcW w:w="4414" w:type="dxa"/>
          </w:tcPr>
          <w:p w14:paraId="4A1DE15F" w14:textId="77777777" w:rsidR="00340AF4" w:rsidRPr="005C326A" w:rsidRDefault="00340AF4" w:rsidP="002345AA">
            <w:pPr>
              <w:pStyle w:val="Prrafodelista"/>
              <w:numPr>
                <w:ilvl w:val="0"/>
                <w:numId w:val="16"/>
              </w:numPr>
              <w:jc w:val="both"/>
              <w:rPr>
                <w:ins w:id="3052" w:author="Javier Kachuka" w:date="2019-11-06T10:24:00Z"/>
                <w:rFonts w:cs="Arial"/>
                <w:sz w:val="24"/>
                <w:szCs w:val="24"/>
                <w:lang w:val="es-ES"/>
              </w:rPr>
            </w:pPr>
            <w:ins w:id="3053" w:author="Javier Kachuka" w:date="2019-11-06T10:24:00Z">
              <w:r>
                <w:rPr>
                  <w:rFonts w:cs="Arial"/>
                  <w:sz w:val="24"/>
                  <w:szCs w:val="24"/>
                  <w:lang w:val="es-ES"/>
                </w:rPr>
                <w:t xml:space="preserve">El sistema muestra toda la información correspondiente a ese proveedor y permite realizar cambios en esos datos. </w:t>
              </w:r>
            </w:ins>
          </w:p>
        </w:tc>
      </w:tr>
      <w:tr w:rsidR="00340AF4" w:rsidRPr="00563768" w14:paraId="5A0E452B" w14:textId="77777777" w:rsidTr="002345AA">
        <w:tc>
          <w:tcPr>
            <w:tcW w:w="4414" w:type="dxa"/>
            <w:gridSpan w:val="2"/>
          </w:tcPr>
          <w:p w14:paraId="16A00E33" w14:textId="76A7A74C" w:rsidR="00340AF4" w:rsidRPr="00EC5EF5" w:rsidRDefault="00340AF4" w:rsidP="002345AA">
            <w:pPr>
              <w:pStyle w:val="Prrafodelista"/>
              <w:numPr>
                <w:ilvl w:val="0"/>
                <w:numId w:val="16"/>
              </w:numPr>
              <w:jc w:val="both"/>
              <w:rPr>
                <w:ins w:id="3054" w:author="Javier Kachuka" w:date="2019-11-06T10:24:00Z"/>
                <w:rFonts w:cs="Arial"/>
                <w:sz w:val="24"/>
                <w:szCs w:val="24"/>
                <w:lang w:val="es-ES"/>
              </w:rPr>
            </w:pPr>
            <w:ins w:id="3055" w:author="Javier Kachuka" w:date="2019-11-06T10:24:00Z">
              <w:r>
                <w:rPr>
                  <w:rFonts w:cs="Arial"/>
                  <w:sz w:val="24"/>
                  <w:szCs w:val="24"/>
                  <w:lang w:val="es-ES"/>
                </w:rPr>
                <w:t xml:space="preserve">El oficinista </w:t>
              </w:r>
            </w:ins>
            <w:ins w:id="3056" w:author="Javier Kachuka" w:date="2019-11-06T10:51:00Z">
              <w:r w:rsidR="002345AA">
                <w:rPr>
                  <w:rFonts w:cs="Arial"/>
                  <w:sz w:val="24"/>
                  <w:szCs w:val="24"/>
                  <w:lang w:val="es-ES"/>
                </w:rPr>
                <w:t xml:space="preserve">o administrador </w:t>
              </w:r>
            </w:ins>
            <w:ins w:id="3057" w:author="Javier Kachuka" w:date="2019-11-06T10:24:00Z">
              <w:r>
                <w:rPr>
                  <w:rFonts w:cs="Arial"/>
                  <w:sz w:val="24"/>
                  <w:szCs w:val="24"/>
                  <w:lang w:val="es-ES"/>
                </w:rPr>
                <w:t xml:space="preserve">actualiza los datos correspondientes y confirma la operación. </w:t>
              </w:r>
            </w:ins>
          </w:p>
        </w:tc>
        <w:tc>
          <w:tcPr>
            <w:tcW w:w="4414" w:type="dxa"/>
          </w:tcPr>
          <w:p w14:paraId="154D85AF" w14:textId="77777777" w:rsidR="00340AF4" w:rsidRPr="00EC5EF5" w:rsidRDefault="00340AF4" w:rsidP="002345AA">
            <w:pPr>
              <w:jc w:val="both"/>
              <w:rPr>
                <w:ins w:id="3058" w:author="Javier Kachuka" w:date="2019-11-06T10:24:00Z"/>
                <w:rFonts w:cs="Arial"/>
                <w:sz w:val="24"/>
                <w:szCs w:val="24"/>
                <w:lang w:val="es-ES"/>
              </w:rPr>
            </w:pPr>
          </w:p>
        </w:tc>
      </w:tr>
      <w:tr w:rsidR="00340AF4" w:rsidRPr="00563768" w14:paraId="32F75D1E" w14:textId="77777777" w:rsidTr="002345AA">
        <w:tc>
          <w:tcPr>
            <w:tcW w:w="4414" w:type="dxa"/>
            <w:gridSpan w:val="2"/>
          </w:tcPr>
          <w:p w14:paraId="70805E1B" w14:textId="77777777" w:rsidR="00340AF4" w:rsidRPr="00EC5EF5" w:rsidRDefault="00340AF4" w:rsidP="002345AA">
            <w:pPr>
              <w:jc w:val="both"/>
              <w:rPr>
                <w:ins w:id="3059" w:author="Javier Kachuka" w:date="2019-11-06T10:24:00Z"/>
                <w:rFonts w:cs="Arial"/>
                <w:sz w:val="24"/>
                <w:szCs w:val="24"/>
                <w:lang w:val="es-ES"/>
              </w:rPr>
            </w:pPr>
          </w:p>
        </w:tc>
        <w:tc>
          <w:tcPr>
            <w:tcW w:w="4414" w:type="dxa"/>
          </w:tcPr>
          <w:p w14:paraId="07A729B3" w14:textId="77777777" w:rsidR="00340AF4" w:rsidRPr="00EC5EF5" w:rsidRDefault="00340AF4" w:rsidP="002345AA">
            <w:pPr>
              <w:pStyle w:val="Prrafodelista"/>
              <w:numPr>
                <w:ilvl w:val="0"/>
                <w:numId w:val="16"/>
              </w:numPr>
              <w:jc w:val="both"/>
              <w:rPr>
                <w:ins w:id="3060" w:author="Javier Kachuka" w:date="2019-11-06T10:24:00Z"/>
                <w:rFonts w:cs="Arial"/>
                <w:sz w:val="24"/>
                <w:szCs w:val="24"/>
                <w:lang w:val="es-ES"/>
              </w:rPr>
            </w:pPr>
            <w:ins w:id="3061" w:author="Javier Kachuka" w:date="2019-11-06T10:24:00Z">
              <w:r>
                <w:rPr>
                  <w:rFonts w:cs="Arial"/>
                  <w:sz w:val="24"/>
                  <w:szCs w:val="24"/>
                  <w:lang w:val="es-ES"/>
                </w:rPr>
                <w:t>El sistema verifica que los datos sean correctos.</w:t>
              </w:r>
            </w:ins>
          </w:p>
        </w:tc>
      </w:tr>
      <w:tr w:rsidR="00340AF4" w:rsidRPr="00563768" w14:paraId="4F15F630" w14:textId="77777777" w:rsidTr="002345AA">
        <w:tc>
          <w:tcPr>
            <w:tcW w:w="4414" w:type="dxa"/>
            <w:gridSpan w:val="2"/>
          </w:tcPr>
          <w:p w14:paraId="56BC1E5D" w14:textId="77777777" w:rsidR="00340AF4" w:rsidRPr="00EC5EF5" w:rsidRDefault="00340AF4" w:rsidP="002345AA">
            <w:pPr>
              <w:jc w:val="both"/>
              <w:rPr>
                <w:ins w:id="3062" w:author="Javier Kachuka" w:date="2019-11-06T10:24:00Z"/>
                <w:rFonts w:cs="Arial"/>
                <w:sz w:val="24"/>
                <w:szCs w:val="24"/>
                <w:lang w:val="es-ES"/>
              </w:rPr>
            </w:pPr>
          </w:p>
        </w:tc>
        <w:tc>
          <w:tcPr>
            <w:tcW w:w="4414" w:type="dxa"/>
          </w:tcPr>
          <w:p w14:paraId="09E5C728" w14:textId="77777777" w:rsidR="00340AF4" w:rsidRDefault="00340AF4" w:rsidP="002345AA">
            <w:pPr>
              <w:pStyle w:val="Prrafodelista"/>
              <w:numPr>
                <w:ilvl w:val="0"/>
                <w:numId w:val="16"/>
              </w:numPr>
              <w:jc w:val="both"/>
              <w:rPr>
                <w:ins w:id="3063" w:author="Javier Kachuka" w:date="2019-11-06T10:24:00Z"/>
                <w:rFonts w:cs="Arial"/>
                <w:sz w:val="24"/>
                <w:szCs w:val="24"/>
                <w:lang w:val="es-ES"/>
              </w:rPr>
            </w:pPr>
            <w:ins w:id="3064" w:author="Javier Kachuka" w:date="2019-11-06T10:24:00Z">
              <w:r>
                <w:rPr>
                  <w:rFonts w:cs="Arial"/>
                  <w:sz w:val="24"/>
                  <w:szCs w:val="24"/>
                  <w:lang w:val="es-ES"/>
                </w:rPr>
                <w:t>El sistema actualiza los datos del proveedor y finaliza el caso de uso.</w:t>
              </w:r>
            </w:ins>
          </w:p>
        </w:tc>
      </w:tr>
      <w:tr w:rsidR="00340AF4" w:rsidRPr="00EC5FEE" w14:paraId="45590965" w14:textId="77777777" w:rsidTr="002345AA">
        <w:tc>
          <w:tcPr>
            <w:tcW w:w="8828" w:type="dxa"/>
            <w:gridSpan w:val="3"/>
            <w:shd w:val="clear" w:color="auto" w:fill="9CC2E5" w:themeFill="accent1" w:themeFillTint="99"/>
          </w:tcPr>
          <w:p w14:paraId="1892732B" w14:textId="77777777" w:rsidR="00340AF4" w:rsidRPr="00EC5FEE" w:rsidRDefault="00340AF4" w:rsidP="002345AA">
            <w:pPr>
              <w:jc w:val="center"/>
              <w:rPr>
                <w:ins w:id="3065" w:author="Javier Kachuka" w:date="2019-11-06T10:24:00Z"/>
                <w:rFonts w:cs="Arial"/>
                <w:sz w:val="24"/>
                <w:szCs w:val="24"/>
                <w:lang w:val="es-ES"/>
              </w:rPr>
            </w:pPr>
            <w:ins w:id="3066" w:author="Javier Kachuka" w:date="2019-11-06T10:24:00Z">
              <w:r>
                <w:rPr>
                  <w:rFonts w:cs="Arial"/>
                  <w:b/>
                  <w:sz w:val="24"/>
                  <w:szCs w:val="24"/>
                  <w:lang w:val="es-ES"/>
                </w:rPr>
                <w:t>C</w:t>
              </w:r>
              <w:r w:rsidRPr="00EC5FEE">
                <w:rPr>
                  <w:rFonts w:cs="Arial"/>
                  <w:b/>
                  <w:sz w:val="24"/>
                  <w:szCs w:val="24"/>
                  <w:lang w:val="es-ES"/>
                </w:rPr>
                <w:t>urso Alternativo de Eventos</w:t>
              </w:r>
            </w:ins>
          </w:p>
        </w:tc>
      </w:tr>
      <w:tr w:rsidR="00340AF4" w:rsidRPr="00563768" w14:paraId="7786DF5E" w14:textId="77777777" w:rsidTr="002345AA">
        <w:tc>
          <w:tcPr>
            <w:tcW w:w="4414" w:type="dxa"/>
            <w:gridSpan w:val="2"/>
          </w:tcPr>
          <w:p w14:paraId="03CA3A31" w14:textId="77777777" w:rsidR="00340AF4" w:rsidRPr="00EC5FEE" w:rsidRDefault="00340AF4" w:rsidP="002345AA">
            <w:pPr>
              <w:jc w:val="center"/>
              <w:rPr>
                <w:ins w:id="3067" w:author="Javier Kachuka" w:date="2019-11-06T10:24:00Z"/>
                <w:rFonts w:cs="Arial"/>
                <w:b/>
                <w:sz w:val="24"/>
                <w:szCs w:val="24"/>
                <w:lang w:val="es-ES"/>
              </w:rPr>
            </w:pPr>
          </w:p>
        </w:tc>
        <w:tc>
          <w:tcPr>
            <w:tcW w:w="4414" w:type="dxa"/>
          </w:tcPr>
          <w:p w14:paraId="00271CC2" w14:textId="77777777" w:rsidR="00340AF4" w:rsidRPr="00EC5FEE" w:rsidRDefault="00340AF4" w:rsidP="002345AA">
            <w:pPr>
              <w:jc w:val="both"/>
              <w:rPr>
                <w:ins w:id="3068" w:author="Javier Kachuka" w:date="2019-11-06T10:24:00Z"/>
                <w:rFonts w:cs="Arial"/>
                <w:sz w:val="24"/>
                <w:szCs w:val="24"/>
                <w:lang w:val="es-ES"/>
              </w:rPr>
            </w:pPr>
            <w:ins w:id="3069" w:author="Javier Kachuka" w:date="2019-11-06T10:24:00Z">
              <w:r>
                <w:rPr>
                  <w:rFonts w:cs="Arial"/>
                  <w:sz w:val="24"/>
                  <w:szCs w:val="24"/>
                  <w:lang w:val="es-ES"/>
                </w:rPr>
                <w:t>6.1 Si los datos no son correctos el sistema solicita que se vuelvan a ingresar.</w:t>
              </w:r>
            </w:ins>
          </w:p>
        </w:tc>
      </w:tr>
    </w:tbl>
    <w:p w14:paraId="52A3581B" w14:textId="62940EEB" w:rsidR="00930009" w:rsidRDefault="00930009" w:rsidP="00431D6D">
      <w:pPr>
        <w:rPr>
          <w:lang w:val="es-ES"/>
        </w:rPr>
      </w:pPr>
    </w:p>
    <w:p w14:paraId="0BFF7765" w14:textId="37FAC35C" w:rsidR="00340AF4" w:rsidRDefault="00930009" w:rsidP="00431D6D">
      <w:pPr>
        <w:rPr>
          <w:ins w:id="3070" w:author="Javier Kachuka" w:date="2019-11-06T10:25: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340AF4" w:rsidRPr="00563768" w14:paraId="325FE94C" w14:textId="77777777" w:rsidTr="002345AA">
        <w:tc>
          <w:tcPr>
            <w:tcW w:w="2122" w:type="dxa"/>
            <w:shd w:val="clear" w:color="auto" w:fill="9CC2E5" w:themeFill="accent1" w:themeFillTint="99"/>
          </w:tcPr>
          <w:p w14:paraId="1AFBBDED" w14:textId="5261DE56" w:rsidR="00340AF4" w:rsidRPr="00EC5FEE" w:rsidRDefault="00340AF4" w:rsidP="00340AF4">
            <w:pPr>
              <w:rPr>
                <w:ins w:id="3071" w:author="Javier Kachuka" w:date="2019-11-06T10:25:00Z"/>
                <w:rFonts w:cs="Arial"/>
                <w:b/>
                <w:sz w:val="24"/>
                <w:szCs w:val="24"/>
                <w:lang w:val="es-ES"/>
              </w:rPr>
            </w:pPr>
            <w:ins w:id="3072" w:author="Javier Kachuka" w:date="2019-11-06T10:25:00Z">
              <w:r w:rsidRPr="00EC5FEE">
                <w:rPr>
                  <w:rFonts w:cs="Arial"/>
                  <w:b/>
                  <w:sz w:val="24"/>
                  <w:szCs w:val="24"/>
                  <w:lang w:val="es-ES"/>
                </w:rPr>
                <w:lastRenderedPageBreak/>
                <w:t>Caso de uso</w:t>
              </w:r>
            </w:ins>
          </w:p>
        </w:tc>
        <w:tc>
          <w:tcPr>
            <w:tcW w:w="6706" w:type="dxa"/>
            <w:gridSpan w:val="2"/>
          </w:tcPr>
          <w:p w14:paraId="46B1E9B7" w14:textId="568B55EE" w:rsidR="00340AF4" w:rsidRPr="00EC5FEE" w:rsidRDefault="00340AF4" w:rsidP="00340AF4">
            <w:pPr>
              <w:rPr>
                <w:ins w:id="3073" w:author="Javier Kachuka" w:date="2019-11-06T10:25:00Z"/>
                <w:rFonts w:cs="Arial"/>
                <w:sz w:val="24"/>
                <w:szCs w:val="24"/>
                <w:lang w:val="es-ES"/>
              </w:rPr>
            </w:pPr>
            <w:ins w:id="3074" w:author="Javier Kachuka" w:date="2019-11-06T10:25:00Z">
              <w:r w:rsidRPr="00EC5FEE">
                <w:rPr>
                  <w:rFonts w:cs="Arial"/>
                  <w:sz w:val="24"/>
                  <w:szCs w:val="24"/>
                  <w:lang w:val="es-ES"/>
                </w:rPr>
                <w:t>Eliminar Proveedor</w:t>
              </w:r>
              <w:r>
                <w:rPr>
                  <w:rFonts w:cs="Arial"/>
                  <w:sz w:val="24"/>
                  <w:szCs w:val="24"/>
                  <w:lang w:val="es-ES"/>
                </w:rPr>
                <w:t xml:space="preserve"> (ABM de Proveedor)</w:t>
              </w:r>
            </w:ins>
          </w:p>
        </w:tc>
      </w:tr>
      <w:tr w:rsidR="00340AF4" w:rsidRPr="00EC5FEE" w14:paraId="356E6EBA" w14:textId="77777777" w:rsidTr="002345AA">
        <w:tc>
          <w:tcPr>
            <w:tcW w:w="2122" w:type="dxa"/>
            <w:shd w:val="clear" w:color="auto" w:fill="9CC2E5" w:themeFill="accent1" w:themeFillTint="99"/>
          </w:tcPr>
          <w:p w14:paraId="2485DDF4" w14:textId="6D57170B" w:rsidR="00340AF4" w:rsidRPr="00EC5FEE" w:rsidRDefault="00340AF4" w:rsidP="00340AF4">
            <w:pPr>
              <w:rPr>
                <w:ins w:id="3075" w:author="Javier Kachuka" w:date="2019-11-06T10:25:00Z"/>
                <w:rFonts w:cs="Arial"/>
                <w:b/>
                <w:sz w:val="24"/>
                <w:szCs w:val="24"/>
                <w:lang w:val="es-ES"/>
              </w:rPr>
            </w:pPr>
            <w:ins w:id="3076" w:author="Javier Kachuka" w:date="2019-11-06T10:25:00Z">
              <w:r w:rsidRPr="00EC5FEE">
                <w:rPr>
                  <w:rFonts w:cs="Arial"/>
                  <w:b/>
                  <w:sz w:val="24"/>
                  <w:szCs w:val="24"/>
                  <w:lang w:val="es-ES"/>
                </w:rPr>
                <w:t>Actor</w:t>
              </w:r>
            </w:ins>
          </w:p>
        </w:tc>
        <w:tc>
          <w:tcPr>
            <w:tcW w:w="6706" w:type="dxa"/>
            <w:gridSpan w:val="2"/>
          </w:tcPr>
          <w:p w14:paraId="3EA0AF36" w14:textId="6AAEAFF7" w:rsidR="00340AF4" w:rsidRPr="00EC5FEE" w:rsidRDefault="00340AF4" w:rsidP="00340AF4">
            <w:pPr>
              <w:rPr>
                <w:ins w:id="3077" w:author="Javier Kachuka" w:date="2019-11-06T10:25:00Z"/>
                <w:rFonts w:cs="Arial"/>
                <w:sz w:val="24"/>
                <w:szCs w:val="24"/>
                <w:lang w:val="es-ES"/>
              </w:rPr>
            </w:pPr>
            <w:ins w:id="3078" w:author="Javier Kachuka" w:date="2019-11-06T10:25:00Z">
              <w:r w:rsidRPr="00EC5FEE">
                <w:rPr>
                  <w:rFonts w:cs="Arial"/>
                  <w:sz w:val="24"/>
                  <w:szCs w:val="24"/>
                  <w:lang w:val="es-ES"/>
                </w:rPr>
                <w:t>Oficinista</w:t>
              </w:r>
              <w:r>
                <w:rPr>
                  <w:rFonts w:cs="Arial"/>
                  <w:sz w:val="24"/>
                  <w:szCs w:val="24"/>
                  <w:lang w:val="es-ES"/>
                </w:rPr>
                <w:t>, Administrador</w:t>
              </w:r>
            </w:ins>
          </w:p>
        </w:tc>
      </w:tr>
      <w:tr w:rsidR="00340AF4" w:rsidRPr="00563768" w14:paraId="24CD5F16" w14:textId="77777777" w:rsidTr="002345AA">
        <w:tc>
          <w:tcPr>
            <w:tcW w:w="2122" w:type="dxa"/>
            <w:shd w:val="clear" w:color="auto" w:fill="9CC2E5" w:themeFill="accent1" w:themeFillTint="99"/>
          </w:tcPr>
          <w:p w14:paraId="689AB3AE" w14:textId="3025EEAB" w:rsidR="00340AF4" w:rsidRPr="00EC5FEE" w:rsidRDefault="00340AF4" w:rsidP="00340AF4">
            <w:pPr>
              <w:rPr>
                <w:ins w:id="3079" w:author="Javier Kachuka" w:date="2019-11-06T10:25:00Z"/>
                <w:rFonts w:cs="Arial"/>
                <w:b/>
                <w:sz w:val="24"/>
                <w:szCs w:val="24"/>
                <w:lang w:val="es-ES"/>
              </w:rPr>
            </w:pPr>
            <w:ins w:id="3080" w:author="Javier Kachuka" w:date="2019-11-06T10:25:00Z">
              <w:r w:rsidRPr="00EC5FEE">
                <w:rPr>
                  <w:rFonts w:cs="Arial"/>
                  <w:b/>
                  <w:sz w:val="24"/>
                  <w:szCs w:val="24"/>
                  <w:lang w:val="es-ES"/>
                </w:rPr>
                <w:t xml:space="preserve">Descripción </w:t>
              </w:r>
            </w:ins>
          </w:p>
        </w:tc>
        <w:tc>
          <w:tcPr>
            <w:tcW w:w="6706" w:type="dxa"/>
            <w:gridSpan w:val="2"/>
          </w:tcPr>
          <w:p w14:paraId="11EBF973" w14:textId="0AD10DE2" w:rsidR="00340AF4" w:rsidRPr="00EC5FEE" w:rsidRDefault="00340AF4" w:rsidP="00340AF4">
            <w:pPr>
              <w:rPr>
                <w:ins w:id="3081" w:author="Javier Kachuka" w:date="2019-11-06T10:25:00Z"/>
                <w:rFonts w:cs="Arial"/>
                <w:sz w:val="24"/>
                <w:szCs w:val="24"/>
                <w:lang w:val="es-ES"/>
              </w:rPr>
            </w:pPr>
            <w:ins w:id="3082" w:author="Javier Kachuka" w:date="2019-11-06T10:25: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da de baja un proveedor</w:t>
              </w:r>
              <w:r>
                <w:rPr>
                  <w:rFonts w:cs="Arial"/>
                  <w:sz w:val="24"/>
                  <w:szCs w:val="24"/>
                  <w:lang w:val="es-ES"/>
                </w:rPr>
                <w:t xml:space="preserve"> del sistema</w:t>
              </w:r>
            </w:ins>
          </w:p>
        </w:tc>
      </w:tr>
      <w:tr w:rsidR="00340AF4" w:rsidRPr="00EC5FEE" w14:paraId="4E845AE1" w14:textId="77777777" w:rsidTr="002345AA">
        <w:tc>
          <w:tcPr>
            <w:tcW w:w="2122" w:type="dxa"/>
            <w:shd w:val="clear" w:color="auto" w:fill="9CC2E5" w:themeFill="accent1" w:themeFillTint="99"/>
          </w:tcPr>
          <w:p w14:paraId="75C58C35" w14:textId="6EA2E6AA" w:rsidR="00340AF4" w:rsidRPr="00EC5FEE" w:rsidRDefault="00340AF4" w:rsidP="00340AF4">
            <w:pPr>
              <w:rPr>
                <w:ins w:id="3083" w:author="Javier Kachuka" w:date="2019-11-06T10:25:00Z"/>
                <w:rFonts w:cs="Arial"/>
                <w:b/>
                <w:sz w:val="24"/>
                <w:szCs w:val="24"/>
                <w:lang w:val="es-ES"/>
              </w:rPr>
            </w:pPr>
            <w:ins w:id="3084" w:author="Javier Kachuka" w:date="2019-11-06T10:25:00Z">
              <w:r w:rsidRPr="00EC5FEE">
                <w:rPr>
                  <w:rFonts w:cs="Arial"/>
                  <w:b/>
                  <w:sz w:val="24"/>
                  <w:szCs w:val="24"/>
                  <w:lang w:val="es-ES"/>
                </w:rPr>
                <w:t>Referencia Cruzada</w:t>
              </w:r>
            </w:ins>
          </w:p>
        </w:tc>
        <w:tc>
          <w:tcPr>
            <w:tcW w:w="6706" w:type="dxa"/>
            <w:gridSpan w:val="2"/>
          </w:tcPr>
          <w:p w14:paraId="36A0B674" w14:textId="68692A76" w:rsidR="00340AF4" w:rsidRPr="00EC5FEE" w:rsidRDefault="00340AF4" w:rsidP="00340AF4">
            <w:pPr>
              <w:rPr>
                <w:ins w:id="3085" w:author="Javier Kachuka" w:date="2019-11-06T10:25:00Z"/>
                <w:rFonts w:cs="Arial"/>
                <w:sz w:val="24"/>
                <w:szCs w:val="24"/>
                <w:lang w:val="es-ES"/>
              </w:rPr>
            </w:pPr>
            <w:ins w:id="3086" w:author="Javier Kachuka" w:date="2019-11-06T10:25:00Z">
              <w:r>
                <w:rPr>
                  <w:rFonts w:cs="Arial"/>
                  <w:sz w:val="24"/>
                  <w:szCs w:val="24"/>
                  <w:lang w:val="es-ES"/>
                </w:rPr>
                <w:t>RF4.5</w:t>
              </w:r>
            </w:ins>
          </w:p>
        </w:tc>
      </w:tr>
      <w:tr w:rsidR="00340AF4" w:rsidRPr="00A51454" w14:paraId="5A83D7EF" w14:textId="77777777" w:rsidTr="002345AA">
        <w:tc>
          <w:tcPr>
            <w:tcW w:w="2122" w:type="dxa"/>
            <w:shd w:val="clear" w:color="auto" w:fill="9CC2E5" w:themeFill="accent1" w:themeFillTint="99"/>
          </w:tcPr>
          <w:p w14:paraId="469F424E" w14:textId="77777777" w:rsidR="00340AF4" w:rsidRPr="00EC5FEE" w:rsidRDefault="00340AF4" w:rsidP="002345AA">
            <w:pPr>
              <w:rPr>
                <w:ins w:id="3087" w:author="Javier Kachuka" w:date="2019-11-06T10:25:00Z"/>
                <w:rFonts w:cs="Arial"/>
                <w:b/>
                <w:sz w:val="24"/>
                <w:szCs w:val="24"/>
                <w:lang w:val="es-ES"/>
              </w:rPr>
            </w:pPr>
            <w:ins w:id="3088" w:author="Javier Kachuka" w:date="2019-11-06T10:25:00Z">
              <w:r w:rsidRPr="00EC5FEE">
                <w:rPr>
                  <w:rFonts w:cs="Arial"/>
                  <w:b/>
                  <w:sz w:val="24"/>
                  <w:szCs w:val="24"/>
                  <w:lang w:val="es-ES"/>
                </w:rPr>
                <w:t xml:space="preserve">Precondición </w:t>
              </w:r>
            </w:ins>
          </w:p>
        </w:tc>
        <w:tc>
          <w:tcPr>
            <w:tcW w:w="6706" w:type="dxa"/>
            <w:gridSpan w:val="2"/>
          </w:tcPr>
          <w:p w14:paraId="66BF78A2" w14:textId="714D4683" w:rsidR="00340AF4" w:rsidRPr="00EC5FEE" w:rsidRDefault="00340AF4">
            <w:pPr>
              <w:rPr>
                <w:ins w:id="3089" w:author="Javier Kachuka" w:date="2019-11-06T10:25:00Z"/>
                <w:rFonts w:cs="Arial"/>
                <w:sz w:val="24"/>
                <w:szCs w:val="24"/>
                <w:lang w:val="es-ES"/>
              </w:rPr>
            </w:pPr>
            <w:ins w:id="3090" w:author="Javier Kachuka" w:date="2019-11-06T10:25:00Z">
              <w:del w:id="3091" w:author="Javier Kachuka" w:date="2019-11-06T10:25:00Z">
                <w:r w:rsidDel="00340AF4">
                  <w:rPr>
                    <w:rFonts w:cs="Arial"/>
                    <w:sz w:val="24"/>
                    <w:szCs w:val="24"/>
                    <w:lang w:val="es-ES"/>
                  </w:rPr>
                  <w:delText>Que el oficinista este logueado en el sistema.</w:delText>
                </w:r>
              </w:del>
            </w:ins>
          </w:p>
        </w:tc>
      </w:tr>
      <w:tr w:rsidR="00340AF4" w:rsidRPr="00563768" w14:paraId="683BC39C" w14:textId="77777777" w:rsidTr="002345AA">
        <w:tc>
          <w:tcPr>
            <w:tcW w:w="2122" w:type="dxa"/>
            <w:shd w:val="clear" w:color="auto" w:fill="9CC2E5" w:themeFill="accent1" w:themeFillTint="99"/>
          </w:tcPr>
          <w:p w14:paraId="0EFFDA0C" w14:textId="77777777" w:rsidR="00340AF4" w:rsidRPr="00EC5FEE" w:rsidRDefault="00340AF4" w:rsidP="002345AA">
            <w:pPr>
              <w:rPr>
                <w:ins w:id="3092" w:author="Javier Kachuka" w:date="2019-11-06T10:25:00Z"/>
                <w:rFonts w:cs="Arial"/>
                <w:b/>
                <w:sz w:val="24"/>
                <w:szCs w:val="24"/>
                <w:lang w:val="es-ES"/>
              </w:rPr>
            </w:pPr>
            <w:ins w:id="3093" w:author="Javier Kachuka" w:date="2019-11-06T10:25:00Z">
              <w:r w:rsidRPr="00EC5FEE">
                <w:rPr>
                  <w:rFonts w:cs="Arial"/>
                  <w:b/>
                  <w:sz w:val="24"/>
                  <w:szCs w:val="24"/>
                  <w:lang w:val="es-ES"/>
                </w:rPr>
                <w:t xml:space="preserve">Poscondición </w:t>
              </w:r>
            </w:ins>
          </w:p>
        </w:tc>
        <w:tc>
          <w:tcPr>
            <w:tcW w:w="6706" w:type="dxa"/>
            <w:gridSpan w:val="2"/>
          </w:tcPr>
          <w:p w14:paraId="085CB942" w14:textId="0E20CF0A" w:rsidR="00340AF4" w:rsidRPr="003D3744" w:rsidRDefault="00340AF4" w:rsidP="002345AA">
            <w:pPr>
              <w:rPr>
                <w:ins w:id="3094" w:author="Javier Kachuka" w:date="2019-11-06T10:25:00Z"/>
                <w:rFonts w:cs="Arial"/>
                <w:sz w:val="24"/>
                <w:szCs w:val="24"/>
                <w:lang w:val="es-ES"/>
              </w:rPr>
            </w:pPr>
            <w:ins w:id="3095" w:author="Javier Kachuka" w:date="2019-11-06T10:26:00Z">
              <w:r>
                <w:rPr>
                  <w:rFonts w:cs="Arial"/>
                  <w:sz w:val="24"/>
                  <w:szCs w:val="24"/>
                  <w:lang w:val="es-ES"/>
                </w:rPr>
                <w:t>Se eliminó un proveedor del sistema</w:t>
              </w:r>
            </w:ins>
          </w:p>
        </w:tc>
      </w:tr>
      <w:tr w:rsidR="00340AF4" w:rsidRPr="00CC2B8E" w14:paraId="4CD0E8DA" w14:textId="77777777" w:rsidTr="002345AA">
        <w:tc>
          <w:tcPr>
            <w:tcW w:w="8828" w:type="dxa"/>
            <w:gridSpan w:val="3"/>
            <w:shd w:val="clear" w:color="auto" w:fill="9CC2E5" w:themeFill="accent1" w:themeFillTint="99"/>
          </w:tcPr>
          <w:p w14:paraId="57CC1F12" w14:textId="77777777" w:rsidR="00340AF4" w:rsidRPr="00EC5FEE" w:rsidRDefault="00340AF4" w:rsidP="002345AA">
            <w:pPr>
              <w:jc w:val="center"/>
              <w:rPr>
                <w:ins w:id="3096" w:author="Javier Kachuka" w:date="2019-11-06T10:25:00Z"/>
                <w:rFonts w:cs="Arial"/>
                <w:b/>
                <w:sz w:val="24"/>
                <w:szCs w:val="24"/>
                <w:lang w:val="es-ES"/>
              </w:rPr>
            </w:pPr>
            <w:ins w:id="3097" w:author="Javier Kachuka" w:date="2019-11-06T10:25:00Z">
              <w:r w:rsidRPr="00EC5FEE">
                <w:rPr>
                  <w:rFonts w:cs="Arial"/>
                  <w:b/>
                  <w:sz w:val="24"/>
                  <w:szCs w:val="24"/>
                  <w:lang w:val="es-ES"/>
                </w:rPr>
                <w:t>Curso Típico de Eventos</w:t>
              </w:r>
            </w:ins>
          </w:p>
        </w:tc>
      </w:tr>
      <w:tr w:rsidR="00340AF4" w:rsidRPr="00563768" w14:paraId="5292956F" w14:textId="77777777" w:rsidTr="002345AA">
        <w:tc>
          <w:tcPr>
            <w:tcW w:w="4414" w:type="dxa"/>
            <w:gridSpan w:val="2"/>
          </w:tcPr>
          <w:p w14:paraId="0581E1F1" w14:textId="3FE989DC" w:rsidR="00340AF4" w:rsidRPr="00EC5FEE" w:rsidRDefault="00340AF4">
            <w:pPr>
              <w:pStyle w:val="Prrafodelista"/>
              <w:numPr>
                <w:ilvl w:val="0"/>
                <w:numId w:val="17"/>
              </w:numPr>
              <w:jc w:val="both"/>
              <w:rPr>
                <w:ins w:id="3098" w:author="Javier Kachuka" w:date="2019-11-06T10:25:00Z"/>
                <w:rFonts w:cs="Arial"/>
                <w:sz w:val="24"/>
                <w:szCs w:val="24"/>
                <w:lang w:val="es-ES"/>
              </w:rPr>
            </w:pPr>
            <w:ins w:id="3099" w:author="Javier Kachuka" w:date="2019-11-06T10:25:00Z">
              <w:r>
                <w:rPr>
                  <w:rFonts w:cs="Arial"/>
                  <w:sz w:val="24"/>
                  <w:szCs w:val="24"/>
                  <w:lang w:val="es-ES"/>
                </w:rPr>
                <w:t>El caso de uso comienza cuando el oficinista</w:t>
              </w:r>
            </w:ins>
            <w:ins w:id="3100" w:author="Javier Kachuka" w:date="2019-11-06T10:26:00Z">
              <w:r>
                <w:rPr>
                  <w:rFonts w:cs="Arial"/>
                  <w:sz w:val="24"/>
                  <w:szCs w:val="24"/>
                  <w:lang w:val="es-ES"/>
                </w:rPr>
                <w:t xml:space="preserve"> o administrador solicita eliminar un proveedor.</w:t>
              </w:r>
            </w:ins>
            <w:ins w:id="3101" w:author="Javier Kachuka" w:date="2019-11-06T10:25:00Z">
              <w:del w:id="3102" w:author="Javier Kachuka" w:date="2019-11-06T10:26:00Z">
                <w:r w:rsidDel="00340AF4">
                  <w:rPr>
                    <w:rFonts w:cs="Arial"/>
                    <w:sz w:val="24"/>
                    <w:szCs w:val="24"/>
                    <w:lang w:val="es-ES"/>
                  </w:rPr>
                  <w:delText xml:space="preserve"> selecciona ver proveedores.</w:delText>
                </w:r>
              </w:del>
            </w:ins>
          </w:p>
        </w:tc>
        <w:tc>
          <w:tcPr>
            <w:tcW w:w="4414" w:type="dxa"/>
          </w:tcPr>
          <w:p w14:paraId="62C59FDC" w14:textId="77777777" w:rsidR="00340AF4" w:rsidRPr="00EC5FEE" w:rsidRDefault="00340AF4" w:rsidP="002345AA">
            <w:pPr>
              <w:jc w:val="both"/>
              <w:rPr>
                <w:ins w:id="3103" w:author="Javier Kachuka" w:date="2019-11-06T10:25:00Z"/>
                <w:rFonts w:cs="Arial"/>
                <w:sz w:val="24"/>
                <w:szCs w:val="24"/>
                <w:lang w:val="es-ES"/>
              </w:rPr>
            </w:pPr>
          </w:p>
        </w:tc>
      </w:tr>
      <w:tr w:rsidR="00340AF4" w:rsidRPr="00563768" w14:paraId="55AA4D3C" w14:textId="77777777" w:rsidTr="002345AA">
        <w:tc>
          <w:tcPr>
            <w:tcW w:w="4414" w:type="dxa"/>
            <w:gridSpan w:val="2"/>
          </w:tcPr>
          <w:p w14:paraId="5C7BAD59" w14:textId="77777777" w:rsidR="00340AF4" w:rsidRPr="00EC5FEE" w:rsidRDefault="00340AF4" w:rsidP="002345AA">
            <w:pPr>
              <w:jc w:val="both"/>
              <w:rPr>
                <w:ins w:id="3104" w:author="Javier Kachuka" w:date="2019-11-06T10:25:00Z"/>
                <w:rFonts w:cs="Arial"/>
                <w:sz w:val="24"/>
                <w:szCs w:val="24"/>
                <w:lang w:val="es-ES"/>
              </w:rPr>
            </w:pPr>
          </w:p>
        </w:tc>
        <w:tc>
          <w:tcPr>
            <w:tcW w:w="4414" w:type="dxa"/>
          </w:tcPr>
          <w:p w14:paraId="0FB60A00" w14:textId="39B83BA0" w:rsidR="00340AF4" w:rsidRPr="00EC5FEE" w:rsidRDefault="00340AF4">
            <w:pPr>
              <w:pStyle w:val="Prrafodelista"/>
              <w:numPr>
                <w:ilvl w:val="0"/>
                <w:numId w:val="17"/>
              </w:numPr>
              <w:jc w:val="both"/>
              <w:rPr>
                <w:ins w:id="3105" w:author="Javier Kachuka" w:date="2019-11-06T10:25:00Z"/>
                <w:rFonts w:cs="Arial"/>
                <w:sz w:val="24"/>
                <w:szCs w:val="24"/>
                <w:lang w:val="es-ES"/>
              </w:rPr>
            </w:pPr>
            <w:ins w:id="3106" w:author="Javier Kachuka" w:date="2019-11-06T10:25:00Z">
              <w:r>
                <w:rPr>
                  <w:rFonts w:cs="Arial"/>
                  <w:sz w:val="24"/>
                  <w:szCs w:val="24"/>
                  <w:lang w:val="es-ES"/>
                </w:rPr>
                <w:t>El sistema</w:t>
              </w:r>
            </w:ins>
            <w:ins w:id="3107" w:author="Javier Kachuka" w:date="2019-11-06T10:27:00Z">
              <w:r>
                <w:rPr>
                  <w:rFonts w:cs="Arial"/>
                  <w:sz w:val="24"/>
                  <w:szCs w:val="24"/>
                  <w:lang w:val="es-ES"/>
                </w:rPr>
                <w:t xml:space="preserve"> busca al proveedor y solicita que se confirme la operación</w:t>
              </w:r>
            </w:ins>
            <w:ins w:id="3108" w:author="Javier Kachuka" w:date="2019-11-06T10:25:00Z">
              <w:del w:id="3109" w:author="Javier Kachuka" w:date="2019-11-06T10:27:00Z">
                <w:r w:rsidDel="00340AF4">
                  <w:rPr>
                    <w:rFonts w:cs="Arial"/>
                    <w:sz w:val="24"/>
                    <w:szCs w:val="24"/>
                    <w:lang w:val="es-ES"/>
                  </w:rPr>
                  <w:delText xml:space="preserve"> devuelve una lista de todos los proveedores que se encuentren en el sistema.</w:delText>
                </w:r>
              </w:del>
            </w:ins>
          </w:p>
        </w:tc>
      </w:tr>
      <w:tr w:rsidR="00340AF4" w:rsidRPr="00563768" w14:paraId="560BC0AE" w14:textId="77777777" w:rsidTr="002345AA">
        <w:tc>
          <w:tcPr>
            <w:tcW w:w="4414" w:type="dxa"/>
            <w:gridSpan w:val="2"/>
          </w:tcPr>
          <w:p w14:paraId="0161C939" w14:textId="7C066572" w:rsidR="00340AF4" w:rsidRPr="00236AD3" w:rsidRDefault="00340AF4">
            <w:pPr>
              <w:pStyle w:val="Prrafodelista"/>
              <w:numPr>
                <w:ilvl w:val="0"/>
                <w:numId w:val="17"/>
              </w:numPr>
              <w:jc w:val="both"/>
              <w:rPr>
                <w:ins w:id="3110" w:author="Javier Kachuka" w:date="2019-11-06T10:25:00Z"/>
                <w:rFonts w:cs="Arial"/>
                <w:sz w:val="24"/>
                <w:szCs w:val="24"/>
                <w:lang w:val="es-ES"/>
              </w:rPr>
            </w:pPr>
            <w:ins w:id="3111" w:author="Javier Kachuka" w:date="2019-11-06T10:25:00Z">
              <w:r>
                <w:rPr>
                  <w:rFonts w:cs="Arial"/>
                  <w:sz w:val="24"/>
                  <w:szCs w:val="24"/>
                  <w:lang w:val="es-ES"/>
                </w:rPr>
                <w:t xml:space="preserve">El </w:t>
              </w:r>
              <w:del w:id="3112" w:author="Javier Kachuka" w:date="2019-11-06T10:27:00Z">
                <w:r w:rsidDel="00340AF4">
                  <w:rPr>
                    <w:rFonts w:cs="Arial"/>
                    <w:sz w:val="24"/>
                    <w:szCs w:val="24"/>
                    <w:lang w:val="es-ES"/>
                  </w:rPr>
                  <w:delText>oficinista confirma la operación y finaliza el caso de uso.</w:delText>
                </w:r>
              </w:del>
            </w:ins>
            <w:ins w:id="3113" w:author="Javier Kachuka" w:date="2019-11-06T10:27:00Z">
              <w:r>
                <w:rPr>
                  <w:rFonts w:cs="Arial"/>
                  <w:sz w:val="24"/>
                  <w:szCs w:val="24"/>
                  <w:lang w:val="es-ES"/>
                </w:rPr>
                <w:t>oficinista o administrador confirma la operación.</w:t>
              </w:r>
            </w:ins>
          </w:p>
        </w:tc>
        <w:tc>
          <w:tcPr>
            <w:tcW w:w="4414" w:type="dxa"/>
          </w:tcPr>
          <w:p w14:paraId="1F713BB1" w14:textId="77777777" w:rsidR="00340AF4" w:rsidRPr="00236AD3" w:rsidRDefault="00340AF4" w:rsidP="002345AA">
            <w:pPr>
              <w:jc w:val="both"/>
              <w:rPr>
                <w:ins w:id="3114" w:author="Javier Kachuka" w:date="2019-11-06T10:25:00Z"/>
                <w:rFonts w:cs="Arial"/>
                <w:sz w:val="24"/>
                <w:szCs w:val="24"/>
                <w:lang w:val="es-ES"/>
              </w:rPr>
            </w:pPr>
          </w:p>
        </w:tc>
      </w:tr>
      <w:tr w:rsidR="00340AF4" w:rsidRPr="00563768" w14:paraId="0D125C73" w14:textId="77777777" w:rsidTr="002345AA">
        <w:trPr>
          <w:ins w:id="3115" w:author="Javier Kachuka" w:date="2019-11-06T10:27:00Z"/>
        </w:trPr>
        <w:tc>
          <w:tcPr>
            <w:tcW w:w="4414" w:type="dxa"/>
            <w:gridSpan w:val="2"/>
          </w:tcPr>
          <w:p w14:paraId="64E45700" w14:textId="77777777" w:rsidR="00340AF4" w:rsidRPr="00340AF4" w:rsidRDefault="00340AF4">
            <w:pPr>
              <w:jc w:val="both"/>
              <w:rPr>
                <w:ins w:id="3116" w:author="Javier Kachuka" w:date="2019-11-06T10:27:00Z"/>
                <w:rFonts w:cs="Arial"/>
                <w:sz w:val="24"/>
                <w:szCs w:val="24"/>
                <w:lang w:val="es-ES"/>
                <w:rPrChange w:id="3117" w:author="Javier Kachuka" w:date="2019-11-06T10:28:00Z">
                  <w:rPr>
                    <w:ins w:id="3118" w:author="Javier Kachuka" w:date="2019-11-06T10:27:00Z"/>
                    <w:lang w:val="es-ES"/>
                  </w:rPr>
                </w:rPrChange>
              </w:rPr>
              <w:pPrChange w:id="3119" w:author="Javier Kachuka" w:date="2019-11-06T10:28:00Z">
                <w:pPr>
                  <w:pStyle w:val="Prrafodelista"/>
                  <w:numPr>
                    <w:numId w:val="17"/>
                  </w:numPr>
                  <w:ind w:hanging="360"/>
                  <w:jc w:val="both"/>
                </w:pPr>
              </w:pPrChange>
            </w:pPr>
          </w:p>
        </w:tc>
        <w:tc>
          <w:tcPr>
            <w:tcW w:w="4414" w:type="dxa"/>
          </w:tcPr>
          <w:p w14:paraId="26EA7EE2" w14:textId="4412786B" w:rsidR="00340AF4" w:rsidRPr="00340AF4" w:rsidRDefault="00340AF4">
            <w:pPr>
              <w:pStyle w:val="Prrafodelista"/>
              <w:numPr>
                <w:ilvl w:val="0"/>
                <w:numId w:val="17"/>
              </w:numPr>
              <w:jc w:val="both"/>
              <w:rPr>
                <w:ins w:id="3120" w:author="Javier Kachuka" w:date="2019-11-06T10:27:00Z"/>
                <w:rFonts w:cs="Arial"/>
                <w:sz w:val="24"/>
                <w:szCs w:val="24"/>
                <w:lang w:val="es-ES"/>
                <w:rPrChange w:id="3121" w:author="Javier Kachuka" w:date="2019-11-06T10:28:00Z">
                  <w:rPr>
                    <w:ins w:id="3122" w:author="Javier Kachuka" w:date="2019-11-06T10:27:00Z"/>
                    <w:lang w:val="es-ES"/>
                  </w:rPr>
                </w:rPrChange>
              </w:rPr>
              <w:pPrChange w:id="3123" w:author="Javier Kachuka" w:date="2019-11-06T10:28:00Z">
                <w:pPr>
                  <w:jc w:val="both"/>
                </w:pPr>
              </w:pPrChange>
            </w:pPr>
            <w:ins w:id="3124" w:author="Javier Kachuka" w:date="2019-11-06T10:28:00Z">
              <w:r>
                <w:rPr>
                  <w:rFonts w:cs="Arial"/>
                  <w:sz w:val="24"/>
                  <w:szCs w:val="24"/>
                  <w:lang w:val="es-ES"/>
                </w:rPr>
                <w:t>El sistema elimina al proveedor y finaliza el caso de uso.</w:t>
              </w:r>
            </w:ins>
          </w:p>
        </w:tc>
      </w:tr>
      <w:tr w:rsidR="00340AF4" w:rsidRPr="00EC5FEE" w14:paraId="3B872B6E" w14:textId="77777777" w:rsidTr="002345AA">
        <w:tc>
          <w:tcPr>
            <w:tcW w:w="8828" w:type="dxa"/>
            <w:gridSpan w:val="3"/>
            <w:shd w:val="clear" w:color="auto" w:fill="9CC2E5" w:themeFill="accent1" w:themeFillTint="99"/>
          </w:tcPr>
          <w:p w14:paraId="1BEBAE37" w14:textId="77777777" w:rsidR="00340AF4" w:rsidRPr="00EC5FEE" w:rsidRDefault="00340AF4" w:rsidP="002345AA">
            <w:pPr>
              <w:jc w:val="center"/>
              <w:rPr>
                <w:ins w:id="3125" w:author="Javier Kachuka" w:date="2019-11-06T10:25:00Z"/>
                <w:rFonts w:cs="Arial"/>
                <w:sz w:val="24"/>
                <w:szCs w:val="24"/>
                <w:lang w:val="es-ES"/>
              </w:rPr>
            </w:pPr>
            <w:ins w:id="3126" w:author="Javier Kachuka" w:date="2019-11-06T10:25:00Z">
              <w:r>
                <w:rPr>
                  <w:rFonts w:cs="Arial"/>
                  <w:b/>
                  <w:sz w:val="24"/>
                  <w:szCs w:val="24"/>
                  <w:lang w:val="es-ES"/>
                </w:rPr>
                <w:t>C</w:t>
              </w:r>
              <w:r w:rsidRPr="00EC5FEE">
                <w:rPr>
                  <w:rFonts w:cs="Arial"/>
                  <w:b/>
                  <w:sz w:val="24"/>
                  <w:szCs w:val="24"/>
                  <w:lang w:val="es-ES"/>
                </w:rPr>
                <w:t>urso Alternativo de Eventos</w:t>
              </w:r>
            </w:ins>
          </w:p>
        </w:tc>
      </w:tr>
      <w:tr w:rsidR="00340AF4" w:rsidRPr="00563768" w14:paraId="46E003A2" w14:textId="77777777" w:rsidTr="002345AA">
        <w:tc>
          <w:tcPr>
            <w:tcW w:w="4414" w:type="dxa"/>
            <w:gridSpan w:val="2"/>
          </w:tcPr>
          <w:p w14:paraId="4B99DE52" w14:textId="2A91B783" w:rsidR="00340AF4" w:rsidRPr="00340AF4" w:rsidRDefault="00340AF4">
            <w:pPr>
              <w:rPr>
                <w:ins w:id="3127" w:author="Javier Kachuka" w:date="2019-11-06T10:25:00Z"/>
                <w:rFonts w:cs="Arial"/>
                <w:sz w:val="24"/>
                <w:szCs w:val="24"/>
                <w:lang w:val="es-ES"/>
                <w:rPrChange w:id="3128" w:author="Javier Kachuka" w:date="2019-11-06T10:28:00Z">
                  <w:rPr>
                    <w:ins w:id="3129" w:author="Javier Kachuka" w:date="2019-11-06T10:25:00Z"/>
                    <w:rFonts w:cs="Arial"/>
                    <w:b/>
                    <w:sz w:val="24"/>
                    <w:szCs w:val="24"/>
                    <w:lang w:val="es-ES"/>
                  </w:rPr>
                </w:rPrChange>
              </w:rPr>
              <w:pPrChange w:id="3130" w:author="Javier Kachuka" w:date="2019-11-06T10:28:00Z">
                <w:pPr>
                  <w:jc w:val="center"/>
                </w:pPr>
              </w:pPrChange>
            </w:pPr>
            <w:ins w:id="3131" w:author="Javier Kachuka" w:date="2019-11-06T10:28:00Z">
              <w:r>
                <w:rPr>
                  <w:rFonts w:cs="Arial"/>
                  <w:sz w:val="24"/>
                  <w:szCs w:val="24"/>
                  <w:lang w:val="es-ES"/>
                </w:rPr>
                <w:t xml:space="preserve">3.1 Si el oficinista o administrador descarta la operación finaliza el caso de uso. </w:t>
              </w:r>
            </w:ins>
          </w:p>
        </w:tc>
        <w:tc>
          <w:tcPr>
            <w:tcW w:w="4414" w:type="dxa"/>
          </w:tcPr>
          <w:p w14:paraId="68F2D4F1" w14:textId="77777777" w:rsidR="00340AF4" w:rsidRPr="00EC5FEE" w:rsidRDefault="00340AF4" w:rsidP="002345AA">
            <w:pPr>
              <w:jc w:val="both"/>
              <w:rPr>
                <w:ins w:id="3132" w:author="Javier Kachuka" w:date="2019-11-06T10:25:00Z"/>
                <w:rFonts w:cs="Arial"/>
                <w:sz w:val="24"/>
                <w:szCs w:val="24"/>
                <w:lang w:val="es-ES"/>
              </w:rPr>
            </w:pPr>
          </w:p>
        </w:tc>
      </w:tr>
    </w:tbl>
    <w:p w14:paraId="2AD3D0BD" w14:textId="77777777" w:rsidR="00340AF4" w:rsidRDefault="00340AF4" w:rsidP="00431D6D">
      <w:pPr>
        <w:rPr>
          <w:ins w:id="3133" w:author="Javier Kachuka" w:date="2019-11-06T10:17:00Z"/>
          <w:lang w:val="es-ES"/>
        </w:rPr>
      </w:pPr>
    </w:p>
    <w:tbl>
      <w:tblPr>
        <w:tblStyle w:val="Tablaconcuadrcula"/>
        <w:tblpPr w:leftFromText="180" w:rightFromText="180" w:vertAnchor="text" w:tblpY="165"/>
        <w:tblW w:w="0" w:type="auto"/>
        <w:tblLook w:val="04A0" w:firstRow="1" w:lastRow="0" w:firstColumn="1" w:lastColumn="0" w:noHBand="0" w:noVBand="1"/>
      </w:tblPr>
      <w:tblGrid>
        <w:gridCol w:w="2391"/>
        <w:gridCol w:w="2160"/>
        <w:gridCol w:w="4277"/>
      </w:tblGrid>
      <w:tr w:rsidR="000B59E3" w:rsidRPr="00563768" w14:paraId="2945F13E" w14:textId="77777777" w:rsidTr="000B59E3">
        <w:trPr>
          <w:ins w:id="3134" w:author="Javier Kachuka" w:date="2019-11-06T10:56:00Z"/>
        </w:trPr>
        <w:tc>
          <w:tcPr>
            <w:tcW w:w="2391" w:type="dxa"/>
            <w:shd w:val="clear" w:color="auto" w:fill="9CC2E5" w:themeFill="accent1" w:themeFillTint="99"/>
          </w:tcPr>
          <w:p w14:paraId="550EA5E4" w14:textId="77777777" w:rsidR="000B59E3" w:rsidRPr="00EC5FEE" w:rsidRDefault="000B59E3" w:rsidP="000B59E3">
            <w:pPr>
              <w:rPr>
                <w:ins w:id="3135" w:author="Javier Kachuka" w:date="2019-11-06T10:56:00Z"/>
                <w:rFonts w:cs="Arial"/>
                <w:b/>
                <w:sz w:val="24"/>
                <w:szCs w:val="24"/>
                <w:lang w:val="es-ES"/>
              </w:rPr>
            </w:pPr>
            <w:ins w:id="3136" w:author="Javier Kachuka" w:date="2019-11-06T10:56:00Z">
              <w:r w:rsidRPr="00EC5FEE">
                <w:rPr>
                  <w:rFonts w:cs="Arial"/>
                  <w:b/>
                  <w:sz w:val="24"/>
                  <w:szCs w:val="24"/>
                  <w:lang w:val="es-ES"/>
                </w:rPr>
                <w:t>Caso de uso</w:t>
              </w:r>
            </w:ins>
          </w:p>
        </w:tc>
        <w:tc>
          <w:tcPr>
            <w:tcW w:w="6437" w:type="dxa"/>
            <w:gridSpan w:val="2"/>
          </w:tcPr>
          <w:p w14:paraId="2DFEF691" w14:textId="77777777" w:rsidR="000B59E3" w:rsidRPr="00EC5FEE" w:rsidRDefault="000B59E3" w:rsidP="000B59E3">
            <w:pPr>
              <w:rPr>
                <w:ins w:id="3137" w:author="Javier Kachuka" w:date="2019-11-06T10:56:00Z"/>
                <w:rFonts w:cs="Arial"/>
                <w:sz w:val="24"/>
                <w:szCs w:val="24"/>
                <w:lang w:val="es-ES"/>
              </w:rPr>
            </w:pPr>
            <w:ins w:id="3138" w:author="Javier Kachuka" w:date="2019-11-06T10:56:00Z">
              <w:r w:rsidRPr="00EC5FEE">
                <w:rPr>
                  <w:rFonts w:cs="Arial"/>
                  <w:sz w:val="24"/>
                  <w:szCs w:val="24"/>
                  <w:lang w:val="es-ES"/>
                </w:rPr>
                <w:t xml:space="preserve">Cargar </w:t>
              </w:r>
              <w:r>
                <w:rPr>
                  <w:rFonts w:cs="Arial"/>
                  <w:sz w:val="24"/>
                  <w:szCs w:val="24"/>
                  <w:lang w:val="es-ES"/>
                </w:rPr>
                <w:t>Almacén (ABM de Almacén)</w:t>
              </w:r>
            </w:ins>
          </w:p>
        </w:tc>
      </w:tr>
      <w:tr w:rsidR="000B59E3" w:rsidRPr="009B26AE" w14:paraId="24BCC4BC" w14:textId="77777777" w:rsidTr="000B59E3">
        <w:trPr>
          <w:ins w:id="3139" w:author="Javier Kachuka" w:date="2019-11-06T10:56:00Z"/>
        </w:trPr>
        <w:tc>
          <w:tcPr>
            <w:tcW w:w="2391" w:type="dxa"/>
            <w:shd w:val="clear" w:color="auto" w:fill="9CC2E5" w:themeFill="accent1" w:themeFillTint="99"/>
          </w:tcPr>
          <w:p w14:paraId="7B44A5D2" w14:textId="77777777" w:rsidR="000B59E3" w:rsidRPr="00EC5FEE" w:rsidRDefault="000B59E3" w:rsidP="000B59E3">
            <w:pPr>
              <w:rPr>
                <w:ins w:id="3140" w:author="Javier Kachuka" w:date="2019-11-06T10:56:00Z"/>
                <w:rFonts w:cs="Arial"/>
                <w:b/>
                <w:sz w:val="24"/>
                <w:szCs w:val="24"/>
                <w:lang w:val="es-ES"/>
              </w:rPr>
            </w:pPr>
            <w:ins w:id="3141" w:author="Javier Kachuka" w:date="2019-11-06T10:56:00Z">
              <w:r w:rsidRPr="00EC5FEE">
                <w:rPr>
                  <w:rFonts w:cs="Arial"/>
                  <w:b/>
                  <w:sz w:val="24"/>
                  <w:szCs w:val="24"/>
                  <w:lang w:val="es-ES"/>
                </w:rPr>
                <w:t>Actor</w:t>
              </w:r>
            </w:ins>
          </w:p>
        </w:tc>
        <w:tc>
          <w:tcPr>
            <w:tcW w:w="6437" w:type="dxa"/>
            <w:gridSpan w:val="2"/>
          </w:tcPr>
          <w:p w14:paraId="139A6260" w14:textId="77777777" w:rsidR="000B59E3" w:rsidRPr="00EC5FEE" w:rsidRDefault="000B59E3" w:rsidP="000B59E3">
            <w:pPr>
              <w:rPr>
                <w:ins w:id="3142" w:author="Javier Kachuka" w:date="2019-11-06T10:56:00Z"/>
                <w:rFonts w:cs="Arial"/>
                <w:sz w:val="24"/>
                <w:szCs w:val="24"/>
                <w:lang w:val="es-ES"/>
              </w:rPr>
            </w:pPr>
            <w:ins w:id="3143" w:author="Javier Kachuka" w:date="2019-11-06T10:56:00Z">
              <w:r w:rsidRPr="00EC5FEE">
                <w:rPr>
                  <w:rFonts w:cs="Arial"/>
                  <w:sz w:val="24"/>
                  <w:szCs w:val="24"/>
                  <w:lang w:val="es-ES"/>
                </w:rPr>
                <w:t>Oficinista</w:t>
              </w:r>
              <w:r>
                <w:rPr>
                  <w:rFonts w:cs="Arial"/>
                  <w:sz w:val="24"/>
                  <w:szCs w:val="24"/>
                  <w:lang w:val="es-ES"/>
                </w:rPr>
                <w:t>, Administrador</w:t>
              </w:r>
            </w:ins>
          </w:p>
        </w:tc>
      </w:tr>
      <w:tr w:rsidR="000B59E3" w:rsidRPr="00563768" w14:paraId="0AE63497" w14:textId="77777777" w:rsidTr="000B59E3">
        <w:trPr>
          <w:ins w:id="3144" w:author="Javier Kachuka" w:date="2019-11-06T10:56:00Z"/>
        </w:trPr>
        <w:tc>
          <w:tcPr>
            <w:tcW w:w="2391" w:type="dxa"/>
            <w:shd w:val="clear" w:color="auto" w:fill="9CC2E5" w:themeFill="accent1" w:themeFillTint="99"/>
          </w:tcPr>
          <w:p w14:paraId="78D41B30" w14:textId="77777777" w:rsidR="000B59E3" w:rsidRPr="00EC5FEE" w:rsidRDefault="000B59E3" w:rsidP="000B59E3">
            <w:pPr>
              <w:rPr>
                <w:ins w:id="3145" w:author="Javier Kachuka" w:date="2019-11-06T10:56:00Z"/>
                <w:rFonts w:cs="Arial"/>
                <w:b/>
                <w:sz w:val="24"/>
                <w:szCs w:val="24"/>
                <w:lang w:val="es-ES"/>
              </w:rPr>
            </w:pPr>
            <w:ins w:id="3146" w:author="Javier Kachuka" w:date="2019-11-06T10:56:00Z">
              <w:r w:rsidRPr="00EC5FEE">
                <w:rPr>
                  <w:rFonts w:cs="Arial"/>
                  <w:b/>
                  <w:sz w:val="24"/>
                  <w:szCs w:val="24"/>
                  <w:lang w:val="es-ES"/>
                </w:rPr>
                <w:t xml:space="preserve">Descripción </w:t>
              </w:r>
            </w:ins>
          </w:p>
        </w:tc>
        <w:tc>
          <w:tcPr>
            <w:tcW w:w="6437" w:type="dxa"/>
            <w:gridSpan w:val="2"/>
          </w:tcPr>
          <w:p w14:paraId="7C23F7CC" w14:textId="77777777" w:rsidR="000B59E3" w:rsidRPr="00EC5FEE" w:rsidRDefault="000B59E3" w:rsidP="000B59E3">
            <w:pPr>
              <w:rPr>
                <w:ins w:id="3147" w:author="Javier Kachuka" w:date="2019-11-06T10:56:00Z"/>
                <w:rFonts w:cs="Arial"/>
                <w:sz w:val="24"/>
                <w:szCs w:val="24"/>
                <w:lang w:val="es-ES"/>
              </w:rPr>
            </w:pPr>
            <w:ins w:id="3148" w:author="Javier Kachuka" w:date="2019-11-06T10:56: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almacén al sistema </w:t>
              </w:r>
            </w:ins>
          </w:p>
        </w:tc>
      </w:tr>
      <w:tr w:rsidR="000B59E3" w:rsidRPr="00EC5FEE" w14:paraId="1FEA4525" w14:textId="77777777" w:rsidTr="000B59E3">
        <w:trPr>
          <w:ins w:id="3149" w:author="Javier Kachuka" w:date="2019-11-06T10:56:00Z"/>
        </w:trPr>
        <w:tc>
          <w:tcPr>
            <w:tcW w:w="2391" w:type="dxa"/>
            <w:shd w:val="clear" w:color="auto" w:fill="9CC2E5" w:themeFill="accent1" w:themeFillTint="99"/>
          </w:tcPr>
          <w:p w14:paraId="3C7C327D" w14:textId="77777777" w:rsidR="000B59E3" w:rsidRPr="00EC5FEE" w:rsidRDefault="000B59E3" w:rsidP="000B59E3">
            <w:pPr>
              <w:rPr>
                <w:ins w:id="3150" w:author="Javier Kachuka" w:date="2019-11-06T10:56:00Z"/>
                <w:rFonts w:cs="Arial"/>
                <w:b/>
                <w:sz w:val="24"/>
                <w:szCs w:val="24"/>
                <w:lang w:val="es-ES"/>
              </w:rPr>
            </w:pPr>
            <w:ins w:id="3151" w:author="Javier Kachuka" w:date="2019-11-06T10:56:00Z">
              <w:r w:rsidRPr="00EC5FEE">
                <w:rPr>
                  <w:rFonts w:cs="Arial"/>
                  <w:b/>
                  <w:sz w:val="24"/>
                  <w:szCs w:val="24"/>
                  <w:lang w:val="es-ES"/>
                </w:rPr>
                <w:t>Referencia Cruzada</w:t>
              </w:r>
            </w:ins>
          </w:p>
        </w:tc>
        <w:tc>
          <w:tcPr>
            <w:tcW w:w="6437" w:type="dxa"/>
            <w:gridSpan w:val="2"/>
          </w:tcPr>
          <w:p w14:paraId="03A9B0A4" w14:textId="77777777" w:rsidR="000B59E3" w:rsidRPr="00EC5FEE" w:rsidRDefault="000B59E3" w:rsidP="000B59E3">
            <w:pPr>
              <w:rPr>
                <w:ins w:id="3152" w:author="Javier Kachuka" w:date="2019-11-06T10:56:00Z"/>
                <w:rFonts w:cs="Arial"/>
                <w:sz w:val="24"/>
                <w:szCs w:val="24"/>
                <w:lang w:val="es-ES"/>
              </w:rPr>
            </w:pPr>
            <w:ins w:id="3153" w:author="Javier Kachuka" w:date="2019-11-06T10:56:00Z">
              <w:r>
                <w:rPr>
                  <w:rFonts w:cs="Arial"/>
                  <w:sz w:val="24"/>
                  <w:szCs w:val="24"/>
                  <w:lang w:val="es-ES"/>
                </w:rPr>
                <w:t>RF4.6</w:t>
              </w:r>
            </w:ins>
          </w:p>
        </w:tc>
      </w:tr>
      <w:tr w:rsidR="000B59E3" w:rsidRPr="009B26AE" w14:paraId="65582511" w14:textId="77777777" w:rsidTr="000B59E3">
        <w:trPr>
          <w:ins w:id="3154" w:author="Javier Kachuka" w:date="2019-11-06T10:56:00Z"/>
        </w:trPr>
        <w:tc>
          <w:tcPr>
            <w:tcW w:w="2391" w:type="dxa"/>
            <w:shd w:val="clear" w:color="auto" w:fill="9CC2E5" w:themeFill="accent1" w:themeFillTint="99"/>
          </w:tcPr>
          <w:p w14:paraId="796B4D71" w14:textId="77777777" w:rsidR="000B59E3" w:rsidRPr="00EC5FEE" w:rsidRDefault="000B59E3" w:rsidP="000B59E3">
            <w:pPr>
              <w:rPr>
                <w:ins w:id="3155" w:author="Javier Kachuka" w:date="2019-11-06T10:56:00Z"/>
                <w:rFonts w:cs="Arial"/>
                <w:b/>
                <w:sz w:val="24"/>
                <w:szCs w:val="24"/>
                <w:lang w:val="es-ES"/>
              </w:rPr>
            </w:pPr>
            <w:ins w:id="3156" w:author="Javier Kachuka" w:date="2019-11-06T10:56:00Z">
              <w:r w:rsidRPr="00EC5FEE">
                <w:rPr>
                  <w:rFonts w:cs="Arial"/>
                  <w:b/>
                  <w:sz w:val="24"/>
                  <w:szCs w:val="24"/>
                  <w:lang w:val="es-ES"/>
                </w:rPr>
                <w:t xml:space="preserve">Precondición </w:t>
              </w:r>
            </w:ins>
          </w:p>
        </w:tc>
        <w:tc>
          <w:tcPr>
            <w:tcW w:w="6437" w:type="dxa"/>
            <w:gridSpan w:val="2"/>
          </w:tcPr>
          <w:p w14:paraId="2486E050" w14:textId="77777777" w:rsidR="000B59E3" w:rsidRPr="00EC5FEE" w:rsidRDefault="000B59E3" w:rsidP="000B59E3">
            <w:pPr>
              <w:rPr>
                <w:ins w:id="3157" w:author="Javier Kachuka" w:date="2019-11-06T10:56:00Z"/>
                <w:rFonts w:cs="Arial"/>
                <w:sz w:val="24"/>
                <w:szCs w:val="24"/>
                <w:lang w:val="es-ES"/>
              </w:rPr>
            </w:pPr>
          </w:p>
        </w:tc>
      </w:tr>
      <w:tr w:rsidR="000B59E3" w:rsidRPr="00563768" w14:paraId="3F3D35DB" w14:textId="77777777" w:rsidTr="000B59E3">
        <w:trPr>
          <w:ins w:id="3158" w:author="Javier Kachuka" w:date="2019-11-06T10:56:00Z"/>
        </w:trPr>
        <w:tc>
          <w:tcPr>
            <w:tcW w:w="2391" w:type="dxa"/>
            <w:shd w:val="clear" w:color="auto" w:fill="9CC2E5" w:themeFill="accent1" w:themeFillTint="99"/>
          </w:tcPr>
          <w:p w14:paraId="0192EC60" w14:textId="77777777" w:rsidR="000B59E3" w:rsidRPr="00EC5FEE" w:rsidRDefault="000B59E3" w:rsidP="000B59E3">
            <w:pPr>
              <w:rPr>
                <w:ins w:id="3159" w:author="Javier Kachuka" w:date="2019-11-06T10:56:00Z"/>
                <w:rFonts w:cs="Arial"/>
                <w:b/>
                <w:sz w:val="24"/>
                <w:szCs w:val="24"/>
                <w:lang w:val="es-ES"/>
              </w:rPr>
            </w:pPr>
            <w:ins w:id="3160" w:author="Javier Kachuka" w:date="2019-11-06T10:56:00Z">
              <w:r w:rsidRPr="00EC5FEE">
                <w:rPr>
                  <w:rFonts w:cs="Arial"/>
                  <w:b/>
                  <w:sz w:val="24"/>
                  <w:szCs w:val="24"/>
                  <w:lang w:val="es-ES"/>
                </w:rPr>
                <w:t xml:space="preserve">Poscondición </w:t>
              </w:r>
            </w:ins>
          </w:p>
        </w:tc>
        <w:tc>
          <w:tcPr>
            <w:tcW w:w="6437" w:type="dxa"/>
            <w:gridSpan w:val="2"/>
          </w:tcPr>
          <w:p w14:paraId="7C82C144" w14:textId="77777777" w:rsidR="000B59E3" w:rsidRPr="00CC2B8E" w:rsidRDefault="000B59E3" w:rsidP="000B59E3">
            <w:pPr>
              <w:rPr>
                <w:ins w:id="3161" w:author="Javier Kachuka" w:date="2019-11-06T10:56:00Z"/>
                <w:rFonts w:cs="Arial"/>
                <w:sz w:val="24"/>
                <w:szCs w:val="24"/>
                <w:lang w:val="es-ES"/>
              </w:rPr>
            </w:pPr>
            <w:ins w:id="3162" w:author="Javier Kachuka" w:date="2019-11-06T10:56:00Z">
              <w:r>
                <w:rPr>
                  <w:rFonts w:cs="Arial"/>
                  <w:sz w:val="24"/>
                  <w:szCs w:val="24"/>
                  <w:lang w:val="es-ES"/>
                </w:rPr>
                <w:t xml:space="preserve">Se registraron los datos de un almacén de la empresa. </w:t>
              </w:r>
            </w:ins>
          </w:p>
        </w:tc>
      </w:tr>
      <w:tr w:rsidR="000B59E3" w:rsidRPr="00CC2B8E" w14:paraId="2302E537" w14:textId="77777777" w:rsidTr="000B59E3">
        <w:trPr>
          <w:ins w:id="3163" w:author="Javier Kachuka" w:date="2019-11-06T10:56:00Z"/>
        </w:trPr>
        <w:tc>
          <w:tcPr>
            <w:tcW w:w="8828" w:type="dxa"/>
            <w:gridSpan w:val="3"/>
            <w:shd w:val="clear" w:color="auto" w:fill="9CC2E5" w:themeFill="accent1" w:themeFillTint="99"/>
          </w:tcPr>
          <w:p w14:paraId="2A47E402" w14:textId="77777777" w:rsidR="000B59E3" w:rsidRPr="00EC5FEE" w:rsidRDefault="000B59E3" w:rsidP="000B59E3">
            <w:pPr>
              <w:jc w:val="center"/>
              <w:rPr>
                <w:ins w:id="3164" w:author="Javier Kachuka" w:date="2019-11-06T10:56:00Z"/>
                <w:rFonts w:cs="Arial"/>
                <w:b/>
                <w:sz w:val="24"/>
                <w:szCs w:val="24"/>
                <w:lang w:val="es-ES"/>
              </w:rPr>
            </w:pPr>
            <w:ins w:id="3165" w:author="Javier Kachuka" w:date="2019-11-06T10:56:00Z">
              <w:r w:rsidRPr="00EC5FEE">
                <w:rPr>
                  <w:rFonts w:cs="Arial"/>
                  <w:b/>
                  <w:sz w:val="24"/>
                  <w:szCs w:val="24"/>
                  <w:lang w:val="es-ES"/>
                </w:rPr>
                <w:t>Curso Típico de Eventos</w:t>
              </w:r>
            </w:ins>
          </w:p>
        </w:tc>
      </w:tr>
      <w:tr w:rsidR="000B59E3" w:rsidRPr="00563768" w14:paraId="7E8B1EA4" w14:textId="77777777" w:rsidTr="000B59E3">
        <w:trPr>
          <w:ins w:id="3166" w:author="Javier Kachuka" w:date="2019-11-06T10:56:00Z"/>
        </w:trPr>
        <w:tc>
          <w:tcPr>
            <w:tcW w:w="4551" w:type="dxa"/>
            <w:gridSpan w:val="2"/>
          </w:tcPr>
          <w:p w14:paraId="41202335" w14:textId="77777777" w:rsidR="000B59E3" w:rsidRPr="00EC5FEE" w:rsidRDefault="000B59E3" w:rsidP="000B59E3">
            <w:pPr>
              <w:pStyle w:val="Prrafodelista"/>
              <w:numPr>
                <w:ilvl w:val="0"/>
                <w:numId w:val="11"/>
              </w:numPr>
              <w:jc w:val="both"/>
              <w:rPr>
                <w:ins w:id="3167" w:author="Javier Kachuka" w:date="2019-11-06T10:56:00Z"/>
                <w:rFonts w:cs="Arial"/>
                <w:sz w:val="24"/>
                <w:szCs w:val="24"/>
                <w:lang w:val="es-ES"/>
              </w:rPr>
            </w:pPr>
            <w:ins w:id="3168" w:author="Javier Kachuka" w:date="2019-11-06T10:56:00Z">
              <w:r>
                <w:rPr>
                  <w:rFonts w:cs="Arial"/>
                  <w:sz w:val="24"/>
                  <w:szCs w:val="24"/>
                  <w:lang w:val="es-ES"/>
                </w:rPr>
                <w:t xml:space="preserve">El caso de uso comienza cuando el oficinista o administrador quiere registrar un nuevo almacén. </w:t>
              </w:r>
            </w:ins>
          </w:p>
        </w:tc>
        <w:tc>
          <w:tcPr>
            <w:tcW w:w="4277" w:type="dxa"/>
          </w:tcPr>
          <w:p w14:paraId="08F372E3" w14:textId="77777777" w:rsidR="000B59E3" w:rsidRPr="00EC5FEE" w:rsidRDefault="000B59E3" w:rsidP="000B59E3">
            <w:pPr>
              <w:jc w:val="both"/>
              <w:rPr>
                <w:ins w:id="3169" w:author="Javier Kachuka" w:date="2019-11-06T10:56:00Z"/>
                <w:rFonts w:cs="Arial"/>
                <w:sz w:val="24"/>
                <w:szCs w:val="24"/>
                <w:lang w:val="es-ES"/>
              </w:rPr>
            </w:pPr>
          </w:p>
        </w:tc>
      </w:tr>
      <w:tr w:rsidR="000B59E3" w:rsidRPr="00563768" w14:paraId="35F42421" w14:textId="77777777" w:rsidTr="000B59E3">
        <w:trPr>
          <w:ins w:id="3170" w:author="Javier Kachuka" w:date="2019-11-06T10:56:00Z"/>
        </w:trPr>
        <w:tc>
          <w:tcPr>
            <w:tcW w:w="4551" w:type="dxa"/>
            <w:gridSpan w:val="2"/>
          </w:tcPr>
          <w:p w14:paraId="3A2371EA" w14:textId="77777777" w:rsidR="000B59E3" w:rsidRPr="00EC5FEE" w:rsidRDefault="000B59E3" w:rsidP="000B59E3">
            <w:pPr>
              <w:jc w:val="both"/>
              <w:rPr>
                <w:ins w:id="3171" w:author="Javier Kachuka" w:date="2019-11-06T10:56:00Z"/>
                <w:rFonts w:cs="Arial"/>
                <w:sz w:val="24"/>
                <w:szCs w:val="24"/>
                <w:lang w:val="es-ES"/>
              </w:rPr>
            </w:pPr>
          </w:p>
        </w:tc>
        <w:tc>
          <w:tcPr>
            <w:tcW w:w="4277" w:type="dxa"/>
          </w:tcPr>
          <w:p w14:paraId="7CD5ED0E" w14:textId="77777777" w:rsidR="000B59E3" w:rsidRPr="00EC5FEE" w:rsidRDefault="000B59E3" w:rsidP="000B59E3">
            <w:pPr>
              <w:pStyle w:val="Prrafodelista"/>
              <w:numPr>
                <w:ilvl w:val="0"/>
                <w:numId w:val="11"/>
              </w:numPr>
              <w:jc w:val="both"/>
              <w:rPr>
                <w:ins w:id="3172" w:author="Javier Kachuka" w:date="2019-11-06T10:56:00Z"/>
                <w:rFonts w:cs="Arial"/>
                <w:sz w:val="24"/>
                <w:szCs w:val="24"/>
                <w:lang w:val="es-ES"/>
              </w:rPr>
            </w:pPr>
            <w:ins w:id="3173" w:author="Javier Kachuka" w:date="2019-11-06T10:56:00Z">
              <w:r>
                <w:rPr>
                  <w:rFonts w:cs="Arial"/>
                  <w:sz w:val="24"/>
                  <w:szCs w:val="24"/>
                  <w:lang w:val="es-ES"/>
                </w:rPr>
                <w:t xml:space="preserve">El sistema solicita que se ingrese los datos del almacén. </w:t>
              </w:r>
            </w:ins>
          </w:p>
        </w:tc>
      </w:tr>
      <w:tr w:rsidR="000B59E3" w:rsidRPr="00563768" w14:paraId="036FA4A8" w14:textId="77777777" w:rsidTr="000B59E3">
        <w:trPr>
          <w:ins w:id="3174" w:author="Javier Kachuka" w:date="2019-11-06T10:56:00Z"/>
        </w:trPr>
        <w:tc>
          <w:tcPr>
            <w:tcW w:w="4551" w:type="dxa"/>
            <w:gridSpan w:val="2"/>
          </w:tcPr>
          <w:p w14:paraId="721ACB25" w14:textId="77777777" w:rsidR="000B59E3" w:rsidRPr="005C326A" w:rsidRDefault="000B59E3" w:rsidP="000B59E3">
            <w:pPr>
              <w:pStyle w:val="Prrafodelista"/>
              <w:numPr>
                <w:ilvl w:val="0"/>
                <w:numId w:val="11"/>
              </w:numPr>
              <w:jc w:val="both"/>
              <w:rPr>
                <w:ins w:id="3175" w:author="Javier Kachuka" w:date="2019-11-06T10:56:00Z"/>
                <w:rFonts w:cs="Arial"/>
                <w:sz w:val="24"/>
                <w:szCs w:val="24"/>
                <w:lang w:val="es-ES"/>
              </w:rPr>
            </w:pPr>
            <w:ins w:id="3176" w:author="Javier Kachuka" w:date="2019-11-06T10:56:00Z">
              <w:r>
                <w:rPr>
                  <w:rFonts w:cs="Arial"/>
                  <w:sz w:val="24"/>
                  <w:szCs w:val="24"/>
                  <w:lang w:val="es-ES"/>
                </w:rPr>
                <w:t xml:space="preserve">El empleado ingresa los datos correspondientes y confirma la operación. </w:t>
              </w:r>
            </w:ins>
          </w:p>
        </w:tc>
        <w:tc>
          <w:tcPr>
            <w:tcW w:w="4277" w:type="dxa"/>
          </w:tcPr>
          <w:p w14:paraId="08F03D63" w14:textId="77777777" w:rsidR="000B59E3" w:rsidRPr="005C326A" w:rsidRDefault="000B59E3" w:rsidP="000B59E3">
            <w:pPr>
              <w:jc w:val="both"/>
              <w:rPr>
                <w:ins w:id="3177" w:author="Javier Kachuka" w:date="2019-11-06T10:56:00Z"/>
                <w:rFonts w:cs="Arial"/>
                <w:sz w:val="24"/>
                <w:szCs w:val="24"/>
                <w:lang w:val="es-ES"/>
              </w:rPr>
            </w:pPr>
          </w:p>
        </w:tc>
      </w:tr>
      <w:tr w:rsidR="000B59E3" w:rsidRPr="00563768" w14:paraId="2B0D5A93" w14:textId="77777777" w:rsidTr="000B59E3">
        <w:trPr>
          <w:ins w:id="3178" w:author="Javier Kachuka" w:date="2019-11-06T10:56:00Z"/>
        </w:trPr>
        <w:tc>
          <w:tcPr>
            <w:tcW w:w="4551" w:type="dxa"/>
            <w:gridSpan w:val="2"/>
          </w:tcPr>
          <w:p w14:paraId="6D0C8284" w14:textId="77777777" w:rsidR="000B59E3" w:rsidRPr="005C326A" w:rsidRDefault="000B59E3" w:rsidP="000B59E3">
            <w:pPr>
              <w:jc w:val="both"/>
              <w:rPr>
                <w:ins w:id="3179" w:author="Javier Kachuka" w:date="2019-11-06T10:56:00Z"/>
                <w:rFonts w:cs="Arial"/>
                <w:sz w:val="24"/>
                <w:szCs w:val="24"/>
                <w:lang w:val="es-ES"/>
              </w:rPr>
            </w:pPr>
          </w:p>
        </w:tc>
        <w:tc>
          <w:tcPr>
            <w:tcW w:w="4277" w:type="dxa"/>
          </w:tcPr>
          <w:p w14:paraId="13F7F8B8" w14:textId="77777777" w:rsidR="000B59E3" w:rsidRPr="005C326A" w:rsidRDefault="000B59E3" w:rsidP="000B59E3">
            <w:pPr>
              <w:pStyle w:val="Prrafodelista"/>
              <w:numPr>
                <w:ilvl w:val="0"/>
                <w:numId w:val="11"/>
              </w:numPr>
              <w:jc w:val="both"/>
              <w:rPr>
                <w:ins w:id="3180" w:author="Javier Kachuka" w:date="2019-11-06T10:56:00Z"/>
                <w:rFonts w:cs="Arial"/>
                <w:sz w:val="24"/>
                <w:szCs w:val="24"/>
                <w:lang w:val="es-ES"/>
              </w:rPr>
            </w:pPr>
            <w:ins w:id="3181" w:author="Javier Kachuka" w:date="2019-11-06T10:56:00Z">
              <w:r>
                <w:rPr>
                  <w:rFonts w:cs="Arial"/>
                  <w:sz w:val="24"/>
                  <w:szCs w:val="24"/>
                  <w:lang w:val="es-ES"/>
                </w:rPr>
                <w:t>El sistema verifica que los datos y los campos obligatorios sean correctos.</w:t>
              </w:r>
            </w:ins>
          </w:p>
        </w:tc>
      </w:tr>
      <w:tr w:rsidR="000B59E3" w:rsidRPr="00563768" w14:paraId="0FCE7911" w14:textId="77777777" w:rsidTr="000B59E3">
        <w:trPr>
          <w:ins w:id="3182" w:author="Javier Kachuka" w:date="2019-11-06T10:56:00Z"/>
        </w:trPr>
        <w:tc>
          <w:tcPr>
            <w:tcW w:w="4551" w:type="dxa"/>
            <w:gridSpan w:val="2"/>
          </w:tcPr>
          <w:p w14:paraId="3A5887EE" w14:textId="77777777" w:rsidR="000B59E3" w:rsidRPr="005C326A" w:rsidRDefault="000B59E3" w:rsidP="000B59E3">
            <w:pPr>
              <w:jc w:val="both"/>
              <w:rPr>
                <w:ins w:id="3183" w:author="Javier Kachuka" w:date="2019-11-06T10:56:00Z"/>
                <w:rFonts w:cs="Arial"/>
                <w:sz w:val="24"/>
                <w:szCs w:val="24"/>
                <w:lang w:val="es-ES"/>
              </w:rPr>
            </w:pPr>
          </w:p>
        </w:tc>
        <w:tc>
          <w:tcPr>
            <w:tcW w:w="4277" w:type="dxa"/>
          </w:tcPr>
          <w:p w14:paraId="716376B9" w14:textId="77777777" w:rsidR="000B59E3" w:rsidRDefault="000B59E3" w:rsidP="000B59E3">
            <w:pPr>
              <w:pStyle w:val="Prrafodelista"/>
              <w:numPr>
                <w:ilvl w:val="0"/>
                <w:numId w:val="11"/>
              </w:numPr>
              <w:jc w:val="both"/>
              <w:rPr>
                <w:ins w:id="3184" w:author="Javier Kachuka" w:date="2019-11-06T10:56:00Z"/>
                <w:rFonts w:cs="Arial"/>
                <w:sz w:val="24"/>
                <w:szCs w:val="24"/>
                <w:lang w:val="es-ES"/>
              </w:rPr>
            </w:pPr>
            <w:ins w:id="3185" w:author="Javier Kachuka" w:date="2019-11-06T10:56:00Z">
              <w:r>
                <w:rPr>
                  <w:rFonts w:cs="Arial"/>
                  <w:sz w:val="24"/>
                  <w:szCs w:val="24"/>
                  <w:lang w:val="es-ES"/>
                </w:rPr>
                <w:t>El sistema guarda los datos y finaliza el caso de uso.</w:t>
              </w:r>
            </w:ins>
          </w:p>
        </w:tc>
      </w:tr>
      <w:tr w:rsidR="000B59E3" w:rsidRPr="00EC5FEE" w14:paraId="53C92D56" w14:textId="77777777" w:rsidTr="000B59E3">
        <w:trPr>
          <w:ins w:id="3186" w:author="Javier Kachuka" w:date="2019-11-06T10:56:00Z"/>
        </w:trPr>
        <w:tc>
          <w:tcPr>
            <w:tcW w:w="8828" w:type="dxa"/>
            <w:gridSpan w:val="3"/>
            <w:shd w:val="clear" w:color="auto" w:fill="9CC2E5" w:themeFill="accent1" w:themeFillTint="99"/>
          </w:tcPr>
          <w:p w14:paraId="7F073D57" w14:textId="77777777" w:rsidR="000B59E3" w:rsidRPr="00EC5FEE" w:rsidRDefault="000B59E3" w:rsidP="000B59E3">
            <w:pPr>
              <w:jc w:val="center"/>
              <w:rPr>
                <w:ins w:id="3187" w:author="Javier Kachuka" w:date="2019-11-06T10:56:00Z"/>
                <w:rFonts w:cs="Arial"/>
                <w:sz w:val="24"/>
                <w:szCs w:val="24"/>
                <w:lang w:val="es-ES"/>
              </w:rPr>
            </w:pPr>
            <w:ins w:id="3188" w:author="Javier Kachuka" w:date="2019-11-06T10:56:00Z">
              <w:r>
                <w:rPr>
                  <w:rFonts w:cs="Arial"/>
                  <w:b/>
                  <w:sz w:val="24"/>
                  <w:szCs w:val="24"/>
                  <w:lang w:val="es-ES"/>
                </w:rPr>
                <w:t>C</w:t>
              </w:r>
              <w:r w:rsidRPr="00EC5FEE">
                <w:rPr>
                  <w:rFonts w:cs="Arial"/>
                  <w:b/>
                  <w:sz w:val="24"/>
                  <w:szCs w:val="24"/>
                  <w:lang w:val="es-ES"/>
                </w:rPr>
                <w:t>urso Alternativo de Eventos</w:t>
              </w:r>
            </w:ins>
          </w:p>
        </w:tc>
      </w:tr>
      <w:tr w:rsidR="000B59E3" w:rsidRPr="00563768" w14:paraId="2933E6A0" w14:textId="77777777" w:rsidTr="000B59E3">
        <w:trPr>
          <w:ins w:id="3189" w:author="Javier Kachuka" w:date="2019-11-06T10:56:00Z"/>
        </w:trPr>
        <w:tc>
          <w:tcPr>
            <w:tcW w:w="4551" w:type="dxa"/>
            <w:gridSpan w:val="2"/>
          </w:tcPr>
          <w:p w14:paraId="67DD2A76" w14:textId="77777777" w:rsidR="000B59E3" w:rsidRPr="00EC5FEE" w:rsidRDefault="000B59E3" w:rsidP="000B59E3">
            <w:pPr>
              <w:jc w:val="center"/>
              <w:rPr>
                <w:ins w:id="3190" w:author="Javier Kachuka" w:date="2019-11-06T10:56:00Z"/>
                <w:rFonts w:cs="Arial"/>
                <w:b/>
                <w:sz w:val="24"/>
                <w:szCs w:val="24"/>
                <w:lang w:val="es-ES"/>
              </w:rPr>
            </w:pPr>
          </w:p>
        </w:tc>
        <w:tc>
          <w:tcPr>
            <w:tcW w:w="4277" w:type="dxa"/>
          </w:tcPr>
          <w:p w14:paraId="2AB2D220" w14:textId="77777777" w:rsidR="000B59E3" w:rsidRPr="00EC5FEE" w:rsidRDefault="000B59E3" w:rsidP="000B59E3">
            <w:pPr>
              <w:jc w:val="both"/>
              <w:rPr>
                <w:ins w:id="3191" w:author="Javier Kachuka" w:date="2019-11-06T10:56:00Z"/>
                <w:rFonts w:cs="Arial"/>
                <w:sz w:val="24"/>
                <w:szCs w:val="24"/>
                <w:lang w:val="es-ES"/>
              </w:rPr>
            </w:pPr>
            <w:ins w:id="3192" w:author="Javier Kachuka" w:date="2019-11-06T10:56:00Z">
              <w:r>
                <w:rPr>
                  <w:rFonts w:cs="Arial"/>
                  <w:sz w:val="24"/>
                  <w:szCs w:val="24"/>
                  <w:lang w:val="es-ES"/>
                </w:rPr>
                <w:t>4.1 Si los datos no son correctos el sistema solicita que se vuelvan a ingresar.</w:t>
              </w:r>
            </w:ins>
          </w:p>
        </w:tc>
      </w:tr>
    </w:tbl>
    <w:p w14:paraId="5EBD61AC" w14:textId="42574F27" w:rsidR="000B59E3" w:rsidRDefault="000B59E3">
      <w:pPr>
        <w:rPr>
          <w:ins w:id="3193" w:author="Javier Kachuka" w:date="2019-11-06T10:57:00Z"/>
          <w:lang w:val="es-ES"/>
        </w:rPr>
      </w:pPr>
    </w:p>
    <w:tbl>
      <w:tblPr>
        <w:tblStyle w:val="Tablaconcuadrcula"/>
        <w:tblpPr w:leftFromText="180" w:rightFromText="180" w:vertAnchor="text" w:horzAnchor="margin" w:tblpY="307"/>
        <w:tblW w:w="0" w:type="auto"/>
        <w:tblLook w:val="04A0" w:firstRow="1" w:lastRow="0" w:firstColumn="1" w:lastColumn="0" w:noHBand="0" w:noVBand="1"/>
      </w:tblPr>
      <w:tblGrid>
        <w:gridCol w:w="2391"/>
        <w:gridCol w:w="2163"/>
        <w:gridCol w:w="4274"/>
      </w:tblGrid>
      <w:tr w:rsidR="000B59E3" w:rsidRPr="00563768" w14:paraId="31A25219" w14:textId="77777777" w:rsidTr="000B59E3">
        <w:trPr>
          <w:ins w:id="3194" w:author="Javier Kachuka" w:date="2019-11-06T10:57:00Z"/>
        </w:trPr>
        <w:tc>
          <w:tcPr>
            <w:tcW w:w="2391" w:type="dxa"/>
            <w:shd w:val="clear" w:color="auto" w:fill="9CC2E5" w:themeFill="accent1" w:themeFillTint="99"/>
          </w:tcPr>
          <w:p w14:paraId="6778F20B" w14:textId="77777777" w:rsidR="000B59E3" w:rsidRPr="00EC5FEE" w:rsidRDefault="000B59E3" w:rsidP="000B59E3">
            <w:pPr>
              <w:rPr>
                <w:ins w:id="3195" w:author="Javier Kachuka" w:date="2019-11-06T10:57:00Z"/>
                <w:rFonts w:cs="Arial"/>
                <w:b/>
                <w:sz w:val="24"/>
                <w:szCs w:val="24"/>
                <w:lang w:val="es-ES"/>
              </w:rPr>
            </w:pPr>
            <w:ins w:id="3196" w:author="Javier Kachuka" w:date="2019-11-06T10:57:00Z">
              <w:r w:rsidRPr="00EC5FEE">
                <w:rPr>
                  <w:rFonts w:cs="Arial"/>
                  <w:b/>
                  <w:sz w:val="24"/>
                  <w:szCs w:val="24"/>
                  <w:lang w:val="es-ES"/>
                </w:rPr>
                <w:t>Caso de uso</w:t>
              </w:r>
            </w:ins>
          </w:p>
        </w:tc>
        <w:tc>
          <w:tcPr>
            <w:tcW w:w="6437" w:type="dxa"/>
            <w:gridSpan w:val="2"/>
          </w:tcPr>
          <w:p w14:paraId="25EA894F" w14:textId="77777777" w:rsidR="000B59E3" w:rsidRPr="00EC5FEE" w:rsidRDefault="000B59E3" w:rsidP="000B59E3">
            <w:pPr>
              <w:rPr>
                <w:ins w:id="3197" w:author="Javier Kachuka" w:date="2019-11-06T10:57:00Z"/>
                <w:rFonts w:cs="Arial"/>
                <w:sz w:val="24"/>
                <w:szCs w:val="24"/>
                <w:lang w:val="es-ES"/>
              </w:rPr>
            </w:pPr>
            <w:ins w:id="3198" w:author="Javier Kachuka" w:date="2019-11-06T10:57:00Z">
              <w:r w:rsidRPr="00EC5FEE">
                <w:rPr>
                  <w:rFonts w:cs="Arial"/>
                  <w:sz w:val="24"/>
                  <w:szCs w:val="24"/>
                  <w:lang w:val="es-ES"/>
                </w:rPr>
                <w:t xml:space="preserve">Modificar </w:t>
              </w:r>
              <w:r>
                <w:rPr>
                  <w:rFonts w:cs="Arial"/>
                  <w:sz w:val="24"/>
                  <w:szCs w:val="24"/>
                  <w:lang w:val="es-ES"/>
                </w:rPr>
                <w:t>Almacén (ABM de Almacén)</w:t>
              </w:r>
            </w:ins>
          </w:p>
        </w:tc>
      </w:tr>
      <w:tr w:rsidR="000B59E3" w:rsidRPr="00EC5FEE" w14:paraId="7AEB2762" w14:textId="77777777" w:rsidTr="000B59E3">
        <w:trPr>
          <w:ins w:id="3199" w:author="Javier Kachuka" w:date="2019-11-06T10:57:00Z"/>
        </w:trPr>
        <w:tc>
          <w:tcPr>
            <w:tcW w:w="2391" w:type="dxa"/>
            <w:shd w:val="clear" w:color="auto" w:fill="9CC2E5" w:themeFill="accent1" w:themeFillTint="99"/>
          </w:tcPr>
          <w:p w14:paraId="3B345DFA" w14:textId="77777777" w:rsidR="000B59E3" w:rsidRPr="00EC5FEE" w:rsidRDefault="000B59E3" w:rsidP="000B59E3">
            <w:pPr>
              <w:rPr>
                <w:ins w:id="3200" w:author="Javier Kachuka" w:date="2019-11-06T10:57:00Z"/>
                <w:rFonts w:cs="Arial"/>
                <w:b/>
                <w:sz w:val="24"/>
                <w:szCs w:val="24"/>
                <w:lang w:val="es-ES"/>
              </w:rPr>
            </w:pPr>
            <w:ins w:id="3201" w:author="Javier Kachuka" w:date="2019-11-06T10:57:00Z">
              <w:r w:rsidRPr="00EC5FEE">
                <w:rPr>
                  <w:rFonts w:cs="Arial"/>
                  <w:b/>
                  <w:sz w:val="24"/>
                  <w:szCs w:val="24"/>
                  <w:lang w:val="es-ES"/>
                </w:rPr>
                <w:t>Actor</w:t>
              </w:r>
            </w:ins>
          </w:p>
        </w:tc>
        <w:tc>
          <w:tcPr>
            <w:tcW w:w="6437" w:type="dxa"/>
            <w:gridSpan w:val="2"/>
          </w:tcPr>
          <w:p w14:paraId="630611F1" w14:textId="77777777" w:rsidR="000B59E3" w:rsidRPr="00EC5FEE" w:rsidRDefault="000B59E3" w:rsidP="000B59E3">
            <w:pPr>
              <w:rPr>
                <w:ins w:id="3202" w:author="Javier Kachuka" w:date="2019-11-06T10:57:00Z"/>
                <w:rFonts w:cs="Arial"/>
                <w:sz w:val="24"/>
                <w:szCs w:val="24"/>
                <w:lang w:val="es-ES"/>
              </w:rPr>
            </w:pPr>
            <w:ins w:id="3203" w:author="Javier Kachuka" w:date="2019-11-06T10:57:00Z">
              <w:r w:rsidRPr="00EC5FEE">
                <w:rPr>
                  <w:rFonts w:cs="Arial"/>
                  <w:sz w:val="24"/>
                  <w:szCs w:val="24"/>
                  <w:lang w:val="es-ES"/>
                </w:rPr>
                <w:t>Oficinista</w:t>
              </w:r>
              <w:r>
                <w:rPr>
                  <w:rFonts w:cs="Arial"/>
                  <w:sz w:val="24"/>
                  <w:szCs w:val="24"/>
                  <w:lang w:val="es-ES"/>
                </w:rPr>
                <w:t>, Administrador</w:t>
              </w:r>
            </w:ins>
          </w:p>
        </w:tc>
      </w:tr>
      <w:tr w:rsidR="000B59E3" w:rsidRPr="00563768" w14:paraId="23915968" w14:textId="77777777" w:rsidTr="000B59E3">
        <w:trPr>
          <w:ins w:id="3204" w:author="Javier Kachuka" w:date="2019-11-06T10:57:00Z"/>
        </w:trPr>
        <w:tc>
          <w:tcPr>
            <w:tcW w:w="2391" w:type="dxa"/>
            <w:shd w:val="clear" w:color="auto" w:fill="9CC2E5" w:themeFill="accent1" w:themeFillTint="99"/>
          </w:tcPr>
          <w:p w14:paraId="2A52DCD4" w14:textId="77777777" w:rsidR="000B59E3" w:rsidRPr="00EC5FEE" w:rsidRDefault="000B59E3" w:rsidP="000B59E3">
            <w:pPr>
              <w:rPr>
                <w:ins w:id="3205" w:author="Javier Kachuka" w:date="2019-11-06T10:57:00Z"/>
                <w:rFonts w:cs="Arial"/>
                <w:b/>
                <w:sz w:val="24"/>
                <w:szCs w:val="24"/>
                <w:lang w:val="es-ES"/>
              </w:rPr>
            </w:pPr>
            <w:ins w:id="3206" w:author="Javier Kachuka" w:date="2019-11-06T10:57:00Z">
              <w:r w:rsidRPr="00EC5FEE">
                <w:rPr>
                  <w:rFonts w:cs="Arial"/>
                  <w:b/>
                  <w:sz w:val="24"/>
                  <w:szCs w:val="24"/>
                  <w:lang w:val="es-ES"/>
                </w:rPr>
                <w:t xml:space="preserve">Descripción </w:t>
              </w:r>
            </w:ins>
          </w:p>
        </w:tc>
        <w:tc>
          <w:tcPr>
            <w:tcW w:w="6437" w:type="dxa"/>
            <w:gridSpan w:val="2"/>
          </w:tcPr>
          <w:p w14:paraId="47EE7F2A" w14:textId="77777777" w:rsidR="000B59E3" w:rsidRPr="00EC5FEE" w:rsidRDefault="000B59E3" w:rsidP="000B59E3">
            <w:pPr>
              <w:rPr>
                <w:ins w:id="3207" w:author="Javier Kachuka" w:date="2019-11-06T10:57:00Z"/>
                <w:rFonts w:cs="Arial"/>
                <w:sz w:val="24"/>
                <w:szCs w:val="24"/>
                <w:lang w:val="es-ES"/>
              </w:rPr>
            </w:pPr>
            <w:ins w:id="3208" w:author="Javier Kachuka" w:date="2019-11-06T10:57: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de un almacén del sistema</w:t>
              </w:r>
            </w:ins>
          </w:p>
        </w:tc>
      </w:tr>
      <w:tr w:rsidR="000B59E3" w:rsidRPr="00EC5FEE" w14:paraId="1ACE8AEE" w14:textId="77777777" w:rsidTr="000B59E3">
        <w:trPr>
          <w:ins w:id="3209" w:author="Javier Kachuka" w:date="2019-11-06T10:57:00Z"/>
        </w:trPr>
        <w:tc>
          <w:tcPr>
            <w:tcW w:w="2391" w:type="dxa"/>
            <w:shd w:val="clear" w:color="auto" w:fill="9CC2E5" w:themeFill="accent1" w:themeFillTint="99"/>
          </w:tcPr>
          <w:p w14:paraId="1A1FBAE2" w14:textId="77777777" w:rsidR="000B59E3" w:rsidRPr="00EC5FEE" w:rsidRDefault="000B59E3" w:rsidP="000B59E3">
            <w:pPr>
              <w:rPr>
                <w:ins w:id="3210" w:author="Javier Kachuka" w:date="2019-11-06T10:57:00Z"/>
                <w:rFonts w:cs="Arial"/>
                <w:b/>
                <w:sz w:val="24"/>
                <w:szCs w:val="24"/>
                <w:lang w:val="es-ES"/>
              </w:rPr>
            </w:pPr>
            <w:ins w:id="3211" w:author="Javier Kachuka" w:date="2019-11-06T10:57:00Z">
              <w:r w:rsidRPr="00EC5FEE">
                <w:rPr>
                  <w:rFonts w:cs="Arial"/>
                  <w:b/>
                  <w:sz w:val="24"/>
                  <w:szCs w:val="24"/>
                  <w:lang w:val="es-ES"/>
                </w:rPr>
                <w:t>Referencia Cruzada</w:t>
              </w:r>
            </w:ins>
          </w:p>
        </w:tc>
        <w:tc>
          <w:tcPr>
            <w:tcW w:w="6437" w:type="dxa"/>
            <w:gridSpan w:val="2"/>
          </w:tcPr>
          <w:p w14:paraId="4E512A3F" w14:textId="77777777" w:rsidR="000B59E3" w:rsidRPr="00EC5FEE" w:rsidRDefault="000B59E3" w:rsidP="000B59E3">
            <w:pPr>
              <w:rPr>
                <w:ins w:id="3212" w:author="Javier Kachuka" w:date="2019-11-06T10:57:00Z"/>
                <w:rFonts w:cs="Arial"/>
                <w:sz w:val="24"/>
                <w:szCs w:val="24"/>
                <w:lang w:val="es-ES"/>
              </w:rPr>
            </w:pPr>
            <w:ins w:id="3213" w:author="Javier Kachuka" w:date="2019-11-06T10:57:00Z">
              <w:r>
                <w:rPr>
                  <w:rFonts w:cs="Arial"/>
                  <w:sz w:val="24"/>
                  <w:szCs w:val="24"/>
                  <w:lang w:val="es-ES"/>
                </w:rPr>
                <w:t>RF4.7</w:t>
              </w:r>
            </w:ins>
          </w:p>
        </w:tc>
      </w:tr>
      <w:tr w:rsidR="000B59E3" w:rsidRPr="00193069" w14:paraId="204DC65F" w14:textId="77777777" w:rsidTr="000B59E3">
        <w:trPr>
          <w:ins w:id="3214" w:author="Javier Kachuka" w:date="2019-11-06T10:57:00Z"/>
        </w:trPr>
        <w:tc>
          <w:tcPr>
            <w:tcW w:w="2391" w:type="dxa"/>
            <w:shd w:val="clear" w:color="auto" w:fill="9CC2E5" w:themeFill="accent1" w:themeFillTint="99"/>
          </w:tcPr>
          <w:p w14:paraId="00B4905A" w14:textId="77777777" w:rsidR="000B59E3" w:rsidRPr="00EC5FEE" w:rsidRDefault="000B59E3" w:rsidP="000B59E3">
            <w:pPr>
              <w:rPr>
                <w:ins w:id="3215" w:author="Javier Kachuka" w:date="2019-11-06T10:57:00Z"/>
                <w:rFonts w:cs="Arial"/>
                <w:b/>
                <w:sz w:val="24"/>
                <w:szCs w:val="24"/>
                <w:lang w:val="es-ES"/>
              </w:rPr>
            </w:pPr>
            <w:ins w:id="3216" w:author="Javier Kachuka" w:date="2019-11-06T10:57:00Z">
              <w:r w:rsidRPr="00EC5FEE">
                <w:rPr>
                  <w:rFonts w:cs="Arial"/>
                  <w:b/>
                  <w:sz w:val="24"/>
                  <w:szCs w:val="24"/>
                  <w:lang w:val="es-ES"/>
                </w:rPr>
                <w:t xml:space="preserve">Precondición </w:t>
              </w:r>
            </w:ins>
          </w:p>
        </w:tc>
        <w:tc>
          <w:tcPr>
            <w:tcW w:w="6437" w:type="dxa"/>
            <w:gridSpan w:val="2"/>
          </w:tcPr>
          <w:p w14:paraId="2A126F8A" w14:textId="77777777" w:rsidR="000B59E3" w:rsidRPr="00EC5FEE" w:rsidRDefault="000B59E3" w:rsidP="000B59E3">
            <w:pPr>
              <w:rPr>
                <w:ins w:id="3217" w:author="Javier Kachuka" w:date="2019-11-06T10:57:00Z"/>
                <w:rFonts w:cs="Arial"/>
                <w:sz w:val="24"/>
                <w:szCs w:val="24"/>
                <w:lang w:val="es-ES"/>
              </w:rPr>
            </w:pPr>
          </w:p>
        </w:tc>
      </w:tr>
      <w:tr w:rsidR="000B59E3" w:rsidRPr="00563768" w14:paraId="063E60E3" w14:textId="77777777" w:rsidTr="000B59E3">
        <w:trPr>
          <w:ins w:id="3218" w:author="Javier Kachuka" w:date="2019-11-06T10:57:00Z"/>
        </w:trPr>
        <w:tc>
          <w:tcPr>
            <w:tcW w:w="2391" w:type="dxa"/>
            <w:shd w:val="clear" w:color="auto" w:fill="9CC2E5" w:themeFill="accent1" w:themeFillTint="99"/>
          </w:tcPr>
          <w:p w14:paraId="62BFE331" w14:textId="77777777" w:rsidR="000B59E3" w:rsidRPr="00EC5FEE" w:rsidRDefault="000B59E3" w:rsidP="000B59E3">
            <w:pPr>
              <w:rPr>
                <w:ins w:id="3219" w:author="Javier Kachuka" w:date="2019-11-06T10:57:00Z"/>
                <w:rFonts w:cs="Arial"/>
                <w:b/>
                <w:sz w:val="24"/>
                <w:szCs w:val="24"/>
                <w:lang w:val="es-ES"/>
              </w:rPr>
            </w:pPr>
            <w:ins w:id="3220" w:author="Javier Kachuka" w:date="2019-11-06T10:57:00Z">
              <w:r w:rsidRPr="00EC5FEE">
                <w:rPr>
                  <w:rFonts w:cs="Arial"/>
                  <w:b/>
                  <w:sz w:val="24"/>
                  <w:szCs w:val="24"/>
                  <w:lang w:val="es-ES"/>
                </w:rPr>
                <w:t xml:space="preserve">Poscondición </w:t>
              </w:r>
            </w:ins>
          </w:p>
        </w:tc>
        <w:tc>
          <w:tcPr>
            <w:tcW w:w="6437" w:type="dxa"/>
            <w:gridSpan w:val="2"/>
          </w:tcPr>
          <w:p w14:paraId="767BCB97" w14:textId="77777777" w:rsidR="000B59E3" w:rsidRPr="00CC2B8E" w:rsidRDefault="000B59E3" w:rsidP="000B59E3">
            <w:pPr>
              <w:rPr>
                <w:ins w:id="3221" w:author="Javier Kachuka" w:date="2019-11-06T10:57:00Z"/>
                <w:rFonts w:cs="Arial"/>
                <w:sz w:val="24"/>
                <w:szCs w:val="24"/>
                <w:lang w:val="es-ES"/>
              </w:rPr>
            </w:pPr>
            <w:ins w:id="3222" w:author="Javier Kachuka" w:date="2019-11-06T10:57:00Z">
              <w:r>
                <w:rPr>
                  <w:rFonts w:cs="Arial"/>
                  <w:sz w:val="24"/>
                  <w:szCs w:val="24"/>
                  <w:lang w:val="es-ES"/>
                </w:rPr>
                <w:t>Se actualizaron los datos de un almacén.</w:t>
              </w:r>
            </w:ins>
          </w:p>
        </w:tc>
      </w:tr>
      <w:tr w:rsidR="000B59E3" w:rsidRPr="00CC2B8E" w14:paraId="7CF65830" w14:textId="77777777" w:rsidTr="000B59E3">
        <w:trPr>
          <w:ins w:id="3223" w:author="Javier Kachuka" w:date="2019-11-06T10:57:00Z"/>
        </w:trPr>
        <w:tc>
          <w:tcPr>
            <w:tcW w:w="8828" w:type="dxa"/>
            <w:gridSpan w:val="3"/>
            <w:shd w:val="clear" w:color="auto" w:fill="9CC2E5" w:themeFill="accent1" w:themeFillTint="99"/>
          </w:tcPr>
          <w:p w14:paraId="22178FDA" w14:textId="77777777" w:rsidR="000B59E3" w:rsidRPr="00EC5FEE" w:rsidRDefault="000B59E3" w:rsidP="000B59E3">
            <w:pPr>
              <w:jc w:val="center"/>
              <w:rPr>
                <w:ins w:id="3224" w:author="Javier Kachuka" w:date="2019-11-06T10:57:00Z"/>
                <w:rFonts w:cs="Arial"/>
                <w:b/>
                <w:sz w:val="24"/>
                <w:szCs w:val="24"/>
                <w:lang w:val="es-ES"/>
              </w:rPr>
            </w:pPr>
            <w:ins w:id="3225" w:author="Javier Kachuka" w:date="2019-11-06T10:57:00Z">
              <w:r w:rsidRPr="00EC5FEE">
                <w:rPr>
                  <w:rFonts w:cs="Arial"/>
                  <w:b/>
                  <w:sz w:val="24"/>
                  <w:szCs w:val="24"/>
                  <w:lang w:val="es-ES"/>
                </w:rPr>
                <w:t>Curso Típico de Eventos</w:t>
              </w:r>
            </w:ins>
          </w:p>
        </w:tc>
      </w:tr>
      <w:tr w:rsidR="000B59E3" w:rsidRPr="00563768" w14:paraId="36815579" w14:textId="77777777" w:rsidTr="000B59E3">
        <w:trPr>
          <w:ins w:id="3226" w:author="Javier Kachuka" w:date="2019-11-06T10:57:00Z"/>
        </w:trPr>
        <w:tc>
          <w:tcPr>
            <w:tcW w:w="4554" w:type="dxa"/>
            <w:gridSpan w:val="2"/>
          </w:tcPr>
          <w:p w14:paraId="11A219E8" w14:textId="77777777" w:rsidR="000B59E3" w:rsidRPr="00EC5FEE" w:rsidRDefault="000B59E3" w:rsidP="000B59E3">
            <w:pPr>
              <w:pStyle w:val="Prrafodelista"/>
              <w:numPr>
                <w:ilvl w:val="0"/>
                <w:numId w:val="14"/>
              </w:numPr>
              <w:jc w:val="both"/>
              <w:rPr>
                <w:ins w:id="3227" w:author="Javier Kachuka" w:date="2019-11-06T10:57:00Z"/>
                <w:rFonts w:cs="Arial"/>
                <w:sz w:val="24"/>
                <w:szCs w:val="24"/>
                <w:lang w:val="es-ES"/>
              </w:rPr>
            </w:pPr>
            <w:ins w:id="3228" w:author="Javier Kachuka" w:date="2019-11-06T10:57:00Z">
              <w:r>
                <w:rPr>
                  <w:rFonts w:cs="Arial"/>
                  <w:sz w:val="24"/>
                  <w:szCs w:val="24"/>
                  <w:lang w:val="es-ES"/>
                </w:rPr>
                <w:t xml:space="preserve">El caso de uso comienza cuando el oficinista o administrador quiere actualizar los datos de un almacen. </w:t>
              </w:r>
            </w:ins>
          </w:p>
        </w:tc>
        <w:tc>
          <w:tcPr>
            <w:tcW w:w="4274" w:type="dxa"/>
          </w:tcPr>
          <w:p w14:paraId="12C8A57D" w14:textId="77777777" w:rsidR="000B59E3" w:rsidRPr="00EC5FEE" w:rsidRDefault="000B59E3" w:rsidP="000B59E3">
            <w:pPr>
              <w:jc w:val="both"/>
              <w:rPr>
                <w:ins w:id="3229" w:author="Javier Kachuka" w:date="2019-11-06T10:57:00Z"/>
                <w:rFonts w:cs="Arial"/>
                <w:sz w:val="24"/>
                <w:szCs w:val="24"/>
                <w:lang w:val="es-ES"/>
              </w:rPr>
            </w:pPr>
          </w:p>
        </w:tc>
      </w:tr>
      <w:tr w:rsidR="000B59E3" w:rsidRPr="00563768" w14:paraId="5B46E6D9" w14:textId="77777777" w:rsidTr="000B59E3">
        <w:trPr>
          <w:ins w:id="3230" w:author="Javier Kachuka" w:date="2019-11-06T10:57:00Z"/>
        </w:trPr>
        <w:tc>
          <w:tcPr>
            <w:tcW w:w="4554" w:type="dxa"/>
            <w:gridSpan w:val="2"/>
          </w:tcPr>
          <w:p w14:paraId="1AB8CB1E" w14:textId="77777777" w:rsidR="000B59E3" w:rsidRPr="00EC5FEE" w:rsidRDefault="000B59E3" w:rsidP="000B59E3">
            <w:pPr>
              <w:jc w:val="both"/>
              <w:rPr>
                <w:ins w:id="3231" w:author="Javier Kachuka" w:date="2019-11-06T10:57:00Z"/>
                <w:rFonts w:cs="Arial"/>
                <w:sz w:val="24"/>
                <w:szCs w:val="24"/>
                <w:lang w:val="es-ES"/>
              </w:rPr>
            </w:pPr>
          </w:p>
        </w:tc>
        <w:tc>
          <w:tcPr>
            <w:tcW w:w="4274" w:type="dxa"/>
          </w:tcPr>
          <w:p w14:paraId="3E54EE4D" w14:textId="77777777" w:rsidR="000B59E3" w:rsidRPr="00EC5FEE" w:rsidRDefault="000B59E3" w:rsidP="000B59E3">
            <w:pPr>
              <w:pStyle w:val="Prrafodelista"/>
              <w:numPr>
                <w:ilvl w:val="0"/>
                <w:numId w:val="14"/>
              </w:numPr>
              <w:jc w:val="both"/>
              <w:rPr>
                <w:ins w:id="3232" w:author="Javier Kachuka" w:date="2019-11-06T10:57:00Z"/>
                <w:rFonts w:cs="Arial"/>
                <w:sz w:val="24"/>
                <w:szCs w:val="24"/>
                <w:lang w:val="es-ES"/>
              </w:rPr>
            </w:pPr>
            <w:ins w:id="3233" w:author="Javier Kachuka" w:date="2019-11-06T10:57:00Z">
              <w:r>
                <w:rPr>
                  <w:rFonts w:cs="Arial"/>
                  <w:sz w:val="24"/>
                  <w:szCs w:val="24"/>
                  <w:lang w:val="es-ES"/>
                </w:rPr>
                <w:t xml:space="preserve">El sistema devuelve una lista con todos los almacenes y solicita que se seleccione uno.  </w:t>
              </w:r>
            </w:ins>
          </w:p>
        </w:tc>
      </w:tr>
      <w:tr w:rsidR="000B59E3" w:rsidRPr="00563768" w14:paraId="7D087FF1" w14:textId="77777777" w:rsidTr="000B59E3">
        <w:trPr>
          <w:ins w:id="3234" w:author="Javier Kachuka" w:date="2019-11-06T10:57:00Z"/>
        </w:trPr>
        <w:tc>
          <w:tcPr>
            <w:tcW w:w="4554" w:type="dxa"/>
            <w:gridSpan w:val="2"/>
          </w:tcPr>
          <w:p w14:paraId="4A12FBBB" w14:textId="77777777" w:rsidR="000B59E3" w:rsidRPr="005C326A" w:rsidRDefault="000B59E3" w:rsidP="000B59E3">
            <w:pPr>
              <w:pStyle w:val="Prrafodelista"/>
              <w:numPr>
                <w:ilvl w:val="0"/>
                <w:numId w:val="14"/>
              </w:numPr>
              <w:jc w:val="both"/>
              <w:rPr>
                <w:ins w:id="3235" w:author="Javier Kachuka" w:date="2019-11-06T10:57:00Z"/>
                <w:rFonts w:cs="Arial"/>
                <w:sz w:val="24"/>
                <w:szCs w:val="24"/>
                <w:lang w:val="es-ES"/>
              </w:rPr>
            </w:pPr>
            <w:ins w:id="3236" w:author="Javier Kachuka" w:date="2019-11-06T10:57:00Z">
              <w:r>
                <w:rPr>
                  <w:rFonts w:cs="Arial"/>
                  <w:sz w:val="24"/>
                  <w:szCs w:val="24"/>
                  <w:lang w:val="es-ES"/>
                </w:rPr>
                <w:t xml:space="preserve">El oficinista o administrador selecciona un almacén. </w:t>
              </w:r>
            </w:ins>
          </w:p>
        </w:tc>
        <w:tc>
          <w:tcPr>
            <w:tcW w:w="4274" w:type="dxa"/>
          </w:tcPr>
          <w:p w14:paraId="55501A29" w14:textId="77777777" w:rsidR="000B59E3" w:rsidRPr="005C326A" w:rsidRDefault="000B59E3" w:rsidP="000B59E3">
            <w:pPr>
              <w:jc w:val="both"/>
              <w:rPr>
                <w:ins w:id="3237" w:author="Javier Kachuka" w:date="2019-11-06T10:57:00Z"/>
                <w:rFonts w:cs="Arial"/>
                <w:sz w:val="24"/>
                <w:szCs w:val="24"/>
                <w:lang w:val="es-ES"/>
              </w:rPr>
            </w:pPr>
          </w:p>
        </w:tc>
      </w:tr>
      <w:tr w:rsidR="000B59E3" w:rsidRPr="00563768" w14:paraId="37E4C84E" w14:textId="77777777" w:rsidTr="000B59E3">
        <w:trPr>
          <w:ins w:id="3238" w:author="Javier Kachuka" w:date="2019-11-06T10:57:00Z"/>
        </w:trPr>
        <w:tc>
          <w:tcPr>
            <w:tcW w:w="4554" w:type="dxa"/>
            <w:gridSpan w:val="2"/>
          </w:tcPr>
          <w:p w14:paraId="4A2133B7" w14:textId="77777777" w:rsidR="000B59E3" w:rsidRPr="00193069" w:rsidRDefault="000B59E3" w:rsidP="000B59E3">
            <w:pPr>
              <w:jc w:val="both"/>
              <w:rPr>
                <w:ins w:id="3239" w:author="Javier Kachuka" w:date="2019-11-06T10:57:00Z"/>
                <w:rFonts w:cs="Arial"/>
                <w:sz w:val="24"/>
                <w:szCs w:val="24"/>
                <w:lang w:val="es-ES"/>
              </w:rPr>
            </w:pPr>
          </w:p>
        </w:tc>
        <w:tc>
          <w:tcPr>
            <w:tcW w:w="4274" w:type="dxa"/>
          </w:tcPr>
          <w:p w14:paraId="76C9D45C" w14:textId="77777777" w:rsidR="000B59E3" w:rsidRPr="00193069" w:rsidRDefault="000B59E3" w:rsidP="000B59E3">
            <w:pPr>
              <w:pStyle w:val="Prrafodelista"/>
              <w:numPr>
                <w:ilvl w:val="0"/>
                <w:numId w:val="14"/>
              </w:numPr>
              <w:jc w:val="both"/>
              <w:rPr>
                <w:ins w:id="3240" w:author="Javier Kachuka" w:date="2019-11-06T10:57:00Z"/>
                <w:rFonts w:cs="Arial"/>
                <w:sz w:val="24"/>
                <w:szCs w:val="24"/>
                <w:lang w:val="es-ES"/>
              </w:rPr>
            </w:pPr>
            <w:ins w:id="3241" w:author="Javier Kachuka" w:date="2019-11-06T10:57:00Z">
              <w:r>
                <w:rPr>
                  <w:rFonts w:cs="Arial"/>
                  <w:sz w:val="24"/>
                  <w:szCs w:val="24"/>
                  <w:lang w:val="es-ES"/>
                </w:rPr>
                <w:t>El sistema muestra toda la información correspondiente a ese almacén y permite realizar cambios en esos datos.</w:t>
              </w:r>
            </w:ins>
          </w:p>
        </w:tc>
      </w:tr>
      <w:tr w:rsidR="000B59E3" w:rsidRPr="00563768" w14:paraId="3F000154" w14:textId="77777777" w:rsidTr="000B59E3">
        <w:trPr>
          <w:ins w:id="3242" w:author="Javier Kachuka" w:date="2019-11-06T10:57:00Z"/>
        </w:trPr>
        <w:tc>
          <w:tcPr>
            <w:tcW w:w="4554" w:type="dxa"/>
            <w:gridSpan w:val="2"/>
          </w:tcPr>
          <w:p w14:paraId="5EE52DFA" w14:textId="77777777" w:rsidR="000B59E3" w:rsidRPr="00193069" w:rsidRDefault="000B59E3" w:rsidP="000B59E3">
            <w:pPr>
              <w:pStyle w:val="Prrafodelista"/>
              <w:numPr>
                <w:ilvl w:val="0"/>
                <w:numId w:val="14"/>
              </w:numPr>
              <w:jc w:val="both"/>
              <w:rPr>
                <w:ins w:id="3243" w:author="Javier Kachuka" w:date="2019-11-06T10:57:00Z"/>
                <w:rFonts w:cs="Arial"/>
                <w:sz w:val="24"/>
                <w:szCs w:val="24"/>
                <w:lang w:val="es-ES"/>
              </w:rPr>
            </w:pPr>
            <w:ins w:id="3244" w:author="Javier Kachuka" w:date="2019-11-06T10:57:00Z">
              <w:r>
                <w:rPr>
                  <w:rFonts w:cs="Arial"/>
                  <w:sz w:val="24"/>
                  <w:szCs w:val="24"/>
                  <w:lang w:val="es-ES"/>
                </w:rPr>
                <w:t>El oficinista o administrador realiza los correspondientes cambios y confirma la operación.</w:t>
              </w:r>
            </w:ins>
          </w:p>
        </w:tc>
        <w:tc>
          <w:tcPr>
            <w:tcW w:w="4274" w:type="dxa"/>
          </w:tcPr>
          <w:p w14:paraId="1921C144" w14:textId="77777777" w:rsidR="000B59E3" w:rsidRPr="005C326A" w:rsidRDefault="000B59E3" w:rsidP="000B59E3">
            <w:pPr>
              <w:jc w:val="both"/>
              <w:rPr>
                <w:ins w:id="3245" w:author="Javier Kachuka" w:date="2019-11-06T10:57:00Z"/>
                <w:rFonts w:cs="Arial"/>
                <w:sz w:val="24"/>
                <w:szCs w:val="24"/>
                <w:lang w:val="es-ES"/>
              </w:rPr>
            </w:pPr>
          </w:p>
        </w:tc>
      </w:tr>
      <w:tr w:rsidR="000B59E3" w:rsidRPr="00563768" w14:paraId="399BD1FB" w14:textId="77777777" w:rsidTr="000B59E3">
        <w:trPr>
          <w:ins w:id="3246" w:author="Javier Kachuka" w:date="2019-11-06T10:57:00Z"/>
        </w:trPr>
        <w:tc>
          <w:tcPr>
            <w:tcW w:w="4554" w:type="dxa"/>
            <w:gridSpan w:val="2"/>
          </w:tcPr>
          <w:p w14:paraId="7E3FD31F" w14:textId="77777777" w:rsidR="000B59E3" w:rsidRPr="005C326A" w:rsidRDefault="000B59E3" w:rsidP="000B59E3">
            <w:pPr>
              <w:jc w:val="both"/>
              <w:rPr>
                <w:ins w:id="3247" w:author="Javier Kachuka" w:date="2019-11-06T10:57:00Z"/>
                <w:rFonts w:cs="Arial"/>
                <w:sz w:val="24"/>
                <w:szCs w:val="24"/>
                <w:lang w:val="es-ES"/>
              </w:rPr>
            </w:pPr>
          </w:p>
        </w:tc>
        <w:tc>
          <w:tcPr>
            <w:tcW w:w="4274" w:type="dxa"/>
          </w:tcPr>
          <w:p w14:paraId="719343C5" w14:textId="77777777" w:rsidR="000B59E3" w:rsidRPr="005C326A" w:rsidRDefault="000B59E3" w:rsidP="000B59E3">
            <w:pPr>
              <w:pStyle w:val="Prrafodelista"/>
              <w:numPr>
                <w:ilvl w:val="0"/>
                <w:numId w:val="14"/>
              </w:numPr>
              <w:jc w:val="both"/>
              <w:rPr>
                <w:ins w:id="3248" w:author="Javier Kachuka" w:date="2019-11-06T10:57:00Z"/>
                <w:rFonts w:cs="Arial"/>
                <w:sz w:val="24"/>
                <w:szCs w:val="24"/>
                <w:lang w:val="es-ES"/>
              </w:rPr>
            </w:pPr>
            <w:ins w:id="3249" w:author="Javier Kachuka" w:date="2019-11-06T10:57:00Z">
              <w:r>
                <w:rPr>
                  <w:rFonts w:cs="Arial"/>
                  <w:sz w:val="24"/>
                  <w:szCs w:val="24"/>
                  <w:lang w:val="es-ES"/>
                </w:rPr>
                <w:t>El sistema verifica que los datos sean correctos.</w:t>
              </w:r>
            </w:ins>
          </w:p>
        </w:tc>
      </w:tr>
      <w:tr w:rsidR="000B59E3" w:rsidRPr="00563768" w14:paraId="006AC025" w14:textId="77777777" w:rsidTr="000B59E3">
        <w:trPr>
          <w:ins w:id="3250" w:author="Javier Kachuka" w:date="2019-11-06T10:57:00Z"/>
        </w:trPr>
        <w:tc>
          <w:tcPr>
            <w:tcW w:w="4554" w:type="dxa"/>
            <w:gridSpan w:val="2"/>
          </w:tcPr>
          <w:p w14:paraId="29D355F0" w14:textId="77777777" w:rsidR="000B59E3" w:rsidRPr="005C326A" w:rsidRDefault="000B59E3" w:rsidP="000B59E3">
            <w:pPr>
              <w:jc w:val="both"/>
              <w:rPr>
                <w:ins w:id="3251" w:author="Javier Kachuka" w:date="2019-11-06T10:57:00Z"/>
                <w:rFonts w:cs="Arial"/>
                <w:sz w:val="24"/>
                <w:szCs w:val="24"/>
                <w:lang w:val="es-ES"/>
              </w:rPr>
            </w:pPr>
          </w:p>
        </w:tc>
        <w:tc>
          <w:tcPr>
            <w:tcW w:w="4274" w:type="dxa"/>
          </w:tcPr>
          <w:p w14:paraId="2B94A42B" w14:textId="77777777" w:rsidR="000B59E3" w:rsidDel="009529A4" w:rsidRDefault="000B59E3" w:rsidP="000B59E3">
            <w:pPr>
              <w:pStyle w:val="Prrafodelista"/>
              <w:numPr>
                <w:ilvl w:val="0"/>
                <w:numId w:val="14"/>
              </w:numPr>
              <w:jc w:val="both"/>
              <w:rPr>
                <w:ins w:id="3252" w:author="Javier Kachuka" w:date="2019-11-06T10:57:00Z"/>
                <w:rFonts w:cs="Arial"/>
                <w:sz w:val="24"/>
                <w:szCs w:val="24"/>
                <w:lang w:val="es-ES"/>
              </w:rPr>
            </w:pPr>
            <w:ins w:id="3253" w:author="Javier Kachuka" w:date="2019-11-06T10:57:00Z">
              <w:r>
                <w:rPr>
                  <w:rFonts w:cs="Arial"/>
                  <w:sz w:val="24"/>
                  <w:szCs w:val="24"/>
                  <w:lang w:val="es-ES"/>
                </w:rPr>
                <w:t>El sistema guarda los nuevos datos del almacén y finaliza el caso de uso.</w:t>
              </w:r>
            </w:ins>
          </w:p>
        </w:tc>
      </w:tr>
      <w:tr w:rsidR="000B59E3" w:rsidRPr="00EC5FEE" w14:paraId="08C9383B" w14:textId="77777777" w:rsidTr="000B59E3">
        <w:trPr>
          <w:ins w:id="3254" w:author="Javier Kachuka" w:date="2019-11-06T10:57:00Z"/>
        </w:trPr>
        <w:tc>
          <w:tcPr>
            <w:tcW w:w="8828" w:type="dxa"/>
            <w:gridSpan w:val="3"/>
            <w:shd w:val="clear" w:color="auto" w:fill="9CC2E5" w:themeFill="accent1" w:themeFillTint="99"/>
          </w:tcPr>
          <w:p w14:paraId="1A59F99A" w14:textId="77777777" w:rsidR="000B59E3" w:rsidRPr="00EC5FEE" w:rsidRDefault="000B59E3" w:rsidP="000B59E3">
            <w:pPr>
              <w:jc w:val="center"/>
              <w:rPr>
                <w:ins w:id="3255" w:author="Javier Kachuka" w:date="2019-11-06T10:57:00Z"/>
                <w:rFonts w:cs="Arial"/>
                <w:sz w:val="24"/>
                <w:szCs w:val="24"/>
                <w:lang w:val="es-ES"/>
              </w:rPr>
            </w:pPr>
            <w:ins w:id="3256"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63768" w14:paraId="7CDABC91" w14:textId="77777777" w:rsidTr="000B59E3">
        <w:trPr>
          <w:ins w:id="3257" w:author="Javier Kachuka" w:date="2019-11-06T10:57:00Z"/>
        </w:trPr>
        <w:tc>
          <w:tcPr>
            <w:tcW w:w="4554" w:type="dxa"/>
            <w:gridSpan w:val="2"/>
          </w:tcPr>
          <w:p w14:paraId="2A7EDFA7" w14:textId="77777777" w:rsidR="000B59E3" w:rsidRPr="00EC5FEE" w:rsidRDefault="000B59E3" w:rsidP="000B59E3">
            <w:pPr>
              <w:jc w:val="center"/>
              <w:rPr>
                <w:ins w:id="3258" w:author="Javier Kachuka" w:date="2019-11-06T10:57:00Z"/>
                <w:rFonts w:cs="Arial"/>
                <w:b/>
                <w:sz w:val="24"/>
                <w:szCs w:val="24"/>
                <w:lang w:val="es-ES"/>
              </w:rPr>
            </w:pPr>
          </w:p>
        </w:tc>
        <w:tc>
          <w:tcPr>
            <w:tcW w:w="4274" w:type="dxa"/>
          </w:tcPr>
          <w:p w14:paraId="6056CBF1" w14:textId="77777777" w:rsidR="000B59E3" w:rsidRPr="00EC5FEE" w:rsidRDefault="000B59E3" w:rsidP="000B59E3">
            <w:pPr>
              <w:jc w:val="both"/>
              <w:rPr>
                <w:ins w:id="3259" w:author="Javier Kachuka" w:date="2019-11-06T10:57:00Z"/>
                <w:rFonts w:cs="Arial"/>
                <w:sz w:val="24"/>
                <w:szCs w:val="24"/>
                <w:lang w:val="es-ES"/>
              </w:rPr>
            </w:pPr>
            <w:ins w:id="3260" w:author="Javier Kachuka" w:date="2019-11-06T10:57:00Z">
              <w:r>
                <w:rPr>
                  <w:rFonts w:cs="Arial"/>
                  <w:sz w:val="24"/>
                  <w:szCs w:val="24"/>
                  <w:lang w:val="es-ES"/>
                </w:rPr>
                <w:t>6.1 Si los datos no son correctos el sistema solicita que se vuelvan a ingresar y finaliza el caso de uso.</w:t>
              </w:r>
            </w:ins>
          </w:p>
        </w:tc>
      </w:tr>
    </w:tbl>
    <w:p w14:paraId="367E8826" w14:textId="77777777" w:rsidR="00DA4A60" w:rsidRDefault="00DA4A60" w:rsidP="00431D6D">
      <w:pPr>
        <w:rPr>
          <w:ins w:id="3261" w:author="Javier Kachuka" w:date="2019-11-06T10:29:00Z"/>
          <w:lang w:val="es-ES"/>
        </w:rPr>
      </w:pPr>
    </w:p>
    <w:tbl>
      <w:tblPr>
        <w:tblStyle w:val="Tablaconcuadrcula1"/>
        <w:tblpPr w:leftFromText="180" w:rightFromText="180" w:vertAnchor="text" w:tblpY="308"/>
        <w:tblW w:w="0" w:type="auto"/>
        <w:tblLook w:val="04A0" w:firstRow="1" w:lastRow="0" w:firstColumn="1" w:lastColumn="0" w:noHBand="0" w:noVBand="1"/>
      </w:tblPr>
      <w:tblGrid>
        <w:gridCol w:w="2122"/>
        <w:gridCol w:w="2292"/>
        <w:gridCol w:w="4414"/>
      </w:tblGrid>
      <w:tr w:rsidR="000B59E3" w:rsidRPr="00563768" w14:paraId="59A32A97" w14:textId="77777777" w:rsidTr="000B59E3">
        <w:trPr>
          <w:ins w:id="3262" w:author="Javier Kachuka" w:date="2019-11-06T10:57:00Z"/>
        </w:trPr>
        <w:tc>
          <w:tcPr>
            <w:tcW w:w="2122" w:type="dxa"/>
            <w:shd w:val="clear" w:color="auto" w:fill="9CC2E5" w:themeFill="accent1" w:themeFillTint="99"/>
          </w:tcPr>
          <w:p w14:paraId="763FD2EE" w14:textId="77777777" w:rsidR="000B59E3" w:rsidRPr="00EC5FEE" w:rsidRDefault="000B59E3" w:rsidP="000B59E3">
            <w:pPr>
              <w:rPr>
                <w:ins w:id="3263" w:author="Javier Kachuka" w:date="2019-11-06T10:57:00Z"/>
                <w:rFonts w:cs="Arial"/>
                <w:b/>
                <w:sz w:val="24"/>
                <w:szCs w:val="24"/>
                <w:lang w:val="es-ES"/>
              </w:rPr>
            </w:pPr>
            <w:ins w:id="3264" w:author="Javier Kachuka" w:date="2019-11-06T10:57:00Z">
              <w:r w:rsidRPr="00EC5FEE">
                <w:rPr>
                  <w:rFonts w:cs="Arial"/>
                  <w:b/>
                  <w:sz w:val="24"/>
                  <w:szCs w:val="24"/>
                  <w:lang w:val="es-ES"/>
                </w:rPr>
                <w:t>Caso de uso</w:t>
              </w:r>
            </w:ins>
          </w:p>
        </w:tc>
        <w:tc>
          <w:tcPr>
            <w:tcW w:w="6706" w:type="dxa"/>
            <w:gridSpan w:val="2"/>
          </w:tcPr>
          <w:p w14:paraId="098BF784" w14:textId="77777777" w:rsidR="000B59E3" w:rsidRPr="00EC5FEE" w:rsidRDefault="000B59E3" w:rsidP="000B59E3">
            <w:pPr>
              <w:rPr>
                <w:ins w:id="3265" w:author="Javier Kachuka" w:date="2019-11-06T10:57:00Z"/>
                <w:rFonts w:cs="Arial"/>
                <w:sz w:val="24"/>
                <w:szCs w:val="24"/>
                <w:lang w:val="es-ES"/>
              </w:rPr>
            </w:pPr>
            <w:ins w:id="3266" w:author="Javier Kachuka" w:date="2019-11-06T10:57:00Z">
              <w:r w:rsidRPr="00EC5FEE">
                <w:rPr>
                  <w:rFonts w:cs="Arial"/>
                  <w:sz w:val="24"/>
                  <w:szCs w:val="24"/>
                  <w:lang w:val="es-ES"/>
                </w:rPr>
                <w:t xml:space="preserve">Eliminar </w:t>
              </w:r>
              <w:r>
                <w:rPr>
                  <w:rFonts w:cs="Arial"/>
                  <w:sz w:val="24"/>
                  <w:szCs w:val="24"/>
                  <w:lang w:val="es-ES"/>
                </w:rPr>
                <w:t>Almacén (ABM de Almacén)</w:t>
              </w:r>
            </w:ins>
          </w:p>
        </w:tc>
      </w:tr>
      <w:tr w:rsidR="000B59E3" w:rsidRPr="00EC5FEE" w14:paraId="1473BBB7" w14:textId="77777777" w:rsidTr="000B59E3">
        <w:trPr>
          <w:ins w:id="3267" w:author="Javier Kachuka" w:date="2019-11-06T10:57:00Z"/>
        </w:trPr>
        <w:tc>
          <w:tcPr>
            <w:tcW w:w="2122" w:type="dxa"/>
            <w:shd w:val="clear" w:color="auto" w:fill="9CC2E5" w:themeFill="accent1" w:themeFillTint="99"/>
          </w:tcPr>
          <w:p w14:paraId="63A5C010" w14:textId="77777777" w:rsidR="000B59E3" w:rsidRPr="00EC5FEE" w:rsidRDefault="000B59E3" w:rsidP="000B59E3">
            <w:pPr>
              <w:rPr>
                <w:ins w:id="3268" w:author="Javier Kachuka" w:date="2019-11-06T10:57:00Z"/>
                <w:rFonts w:cs="Arial"/>
                <w:b/>
                <w:sz w:val="24"/>
                <w:szCs w:val="24"/>
                <w:lang w:val="es-ES"/>
              </w:rPr>
            </w:pPr>
            <w:ins w:id="3269" w:author="Javier Kachuka" w:date="2019-11-06T10:57:00Z">
              <w:r w:rsidRPr="00EC5FEE">
                <w:rPr>
                  <w:rFonts w:cs="Arial"/>
                  <w:b/>
                  <w:sz w:val="24"/>
                  <w:szCs w:val="24"/>
                  <w:lang w:val="es-ES"/>
                </w:rPr>
                <w:t>Actor</w:t>
              </w:r>
            </w:ins>
          </w:p>
        </w:tc>
        <w:tc>
          <w:tcPr>
            <w:tcW w:w="6706" w:type="dxa"/>
            <w:gridSpan w:val="2"/>
          </w:tcPr>
          <w:p w14:paraId="68C62484" w14:textId="77777777" w:rsidR="000B59E3" w:rsidRPr="00EC5FEE" w:rsidRDefault="000B59E3" w:rsidP="000B59E3">
            <w:pPr>
              <w:rPr>
                <w:ins w:id="3270" w:author="Javier Kachuka" w:date="2019-11-06T10:57:00Z"/>
                <w:rFonts w:cs="Arial"/>
                <w:sz w:val="24"/>
                <w:szCs w:val="24"/>
                <w:lang w:val="es-ES"/>
              </w:rPr>
            </w:pPr>
            <w:ins w:id="3271" w:author="Javier Kachuka" w:date="2019-11-06T10:57:00Z">
              <w:r>
                <w:rPr>
                  <w:rFonts w:cs="Arial"/>
                  <w:sz w:val="24"/>
                  <w:szCs w:val="24"/>
                  <w:lang w:val="es-ES"/>
                </w:rPr>
                <w:t>Administrador</w:t>
              </w:r>
            </w:ins>
          </w:p>
        </w:tc>
      </w:tr>
      <w:tr w:rsidR="000B59E3" w:rsidRPr="00563768" w14:paraId="01542096" w14:textId="77777777" w:rsidTr="000B59E3">
        <w:trPr>
          <w:ins w:id="3272" w:author="Javier Kachuka" w:date="2019-11-06T10:57:00Z"/>
        </w:trPr>
        <w:tc>
          <w:tcPr>
            <w:tcW w:w="2122" w:type="dxa"/>
            <w:shd w:val="clear" w:color="auto" w:fill="9CC2E5" w:themeFill="accent1" w:themeFillTint="99"/>
          </w:tcPr>
          <w:p w14:paraId="36F51434" w14:textId="77777777" w:rsidR="000B59E3" w:rsidRPr="00EC5FEE" w:rsidRDefault="000B59E3" w:rsidP="000B59E3">
            <w:pPr>
              <w:rPr>
                <w:ins w:id="3273" w:author="Javier Kachuka" w:date="2019-11-06T10:57:00Z"/>
                <w:rFonts w:cs="Arial"/>
                <w:b/>
                <w:sz w:val="24"/>
                <w:szCs w:val="24"/>
                <w:lang w:val="es-ES"/>
              </w:rPr>
            </w:pPr>
            <w:ins w:id="3274" w:author="Javier Kachuka" w:date="2019-11-06T10:57:00Z">
              <w:r w:rsidRPr="00EC5FEE">
                <w:rPr>
                  <w:rFonts w:cs="Arial"/>
                  <w:b/>
                  <w:sz w:val="24"/>
                  <w:szCs w:val="24"/>
                  <w:lang w:val="es-ES"/>
                </w:rPr>
                <w:t xml:space="preserve">Descripción </w:t>
              </w:r>
            </w:ins>
          </w:p>
        </w:tc>
        <w:tc>
          <w:tcPr>
            <w:tcW w:w="6706" w:type="dxa"/>
            <w:gridSpan w:val="2"/>
          </w:tcPr>
          <w:p w14:paraId="7314D59F" w14:textId="77777777" w:rsidR="000B59E3" w:rsidRPr="00EC5FEE" w:rsidRDefault="000B59E3" w:rsidP="000B59E3">
            <w:pPr>
              <w:rPr>
                <w:ins w:id="3275" w:author="Javier Kachuka" w:date="2019-11-06T10:57:00Z"/>
                <w:rFonts w:cs="Arial"/>
                <w:sz w:val="24"/>
                <w:szCs w:val="24"/>
                <w:lang w:val="es-ES"/>
              </w:rPr>
            </w:pPr>
            <w:ins w:id="3276" w:author="Javier Kachuka" w:date="2019-11-06T10:57: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Pr>
                  <w:rFonts w:cs="Arial"/>
                  <w:sz w:val="24"/>
                  <w:szCs w:val="24"/>
                  <w:lang w:val="es-ES"/>
                </w:rPr>
                <w:t>almacén del sistema</w:t>
              </w:r>
            </w:ins>
          </w:p>
        </w:tc>
      </w:tr>
      <w:tr w:rsidR="000B59E3" w:rsidRPr="00EC5FEE" w14:paraId="4EF97AAA" w14:textId="77777777" w:rsidTr="000B59E3">
        <w:trPr>
          <w:ins w:id="3277" w:author="Javier Kachuka" w:date="2019-11-06T10:57:00Z"/>
        </w:trPr>
        <w:tc>
          <w:tcPr>
            <w:tcW w:w="2122" w:type="dxa"/>
            <w:shd w:val="clear" w:color="auto" w:fill="9CC2E5" w:themeFill="accent1" w:themeFillTint="99"/>
          </w:tcPr>
          <w:p w14:paraId="1372DCA8" w14:textId="77777777" w:rsidR="000B59E3" w:rsidRPr="00EC5FEE" w:rsidRDefault="000B59E3" w:rsidP="000B59E3">
            <w:pPr>
              <w:rPr>
                <w:ins w:id="3278" w:author="Javier Kachuka" w:date="2019-11-06T10:57:00Z"/>
                <w:rFonts w:cs="Arial"/>
                <w:b/>
                <w:sz w:val="24"/>
                <w:szCs w:val="24"/>
                <w:lang w:val="es-ES"/>
              </w:rPr>
            </w:pPr>
            <w:ins w:id="3279" w:author="Javier Kachuka" w:date="2019-11-06T10:57:00Z">
              <w:r w:rsidRPr="00EC5FEE">
                <w:rPr>
                  <w:rFonts w:cs="Arial"/>
                  <w:b/>
                  <w:sz w:val="24"/>
                  <w:szCs w:val="24"/>
                  <w:lang w:val="es-ES"/>
                </w:rPr>
                <w:t>Referencia Cruzada</w:t>
              </w:r>
            </w:ins>
          </w:p>
        </w:tc>
        <w:tc>
          <w:tcPr>
            <w:tcW w:w="6706" w:type="dxa"/>
            <w:gridSpan w:val="2"/>
          </w:tcPr>
          <w:p w14:paraId="3887DB6B" w14:textId="77777777" w:rsidR="000B59E3" w:rsidRPr="00EC5FEE" w:rsidRDefault="000B59E3" w:rsidP="000B59E3">
            <w:pPr>
              <w:rPr>
                <w:ins w:id="3280" w:author="Javier Kachuka" w:date="2019-11-06T10:57:00Z"/>
                <w:rFonts w:cs="Arial"/>
                <w:sz w:val="24"/>
                <w:szCs w:val="24"/>
                <w:lang w:val="es-ES"/>
              </w:rPr>
            </w:pPr>
            <w:ins w:id="3281" w:author="Javier Kachuka" w:date="2019-11-06T10:57:00Z">
              <w:r>
                <w:rPr>
                  <w:rFonts w:cs="Arial"/>
                  <w:sz w:val="24"/>
                  <w:szCs w:val="24"/>
                  <w:lang w:val="es-ES"/>
                </w:rPr>
                <w:t>RF4.8</w:t>
              </w:r>
            </w:ins>
          </w:p>
        </w:tc>
      </w:tr>
      <w:tr w:rsidR="000B59E3" w:rsidRPr="00A51454" w14:paraId="04274956" w14:textId="77777777" w:rsidTr="000B59E3">
        <w:trPr>
          <w:ins w:id="3282" w:author="Javier Kachuka" w:date="2019-11-06T10:57:00Z"/>
        </w:trPr>
        <w:tc>
          <w:tcPr>
            <w:tcW w:w="2122" w:type="dxa"/>
            <w:shd w:val="clear" w:color="auto" w:fill="9CC2E5" w:themeFill="accent1" w:themeFillTint="99"/>
          </w:tcPr>
          <w:p w14:paraId="53E3A55F" w14:textId="77777777" w:rsidR="000B59E3" w:rsidRPr="00EC5FEE" w:rsidRDefault="000B59E3" w:rsidP="000B59E3">
            <w:pPr>
              <w:rPr>
                <w:ins w:id="3283" w:author="Javier Kachuka" w:date="2019-11-06T10:57:00Z"/>
                <w:rFonts w:cs="Arial"/>
                <w:b/>
                <w:sz w:val="24"/>
                <w:szCs w:val="24"/>
                <w:lang w:val="es-ES"/>
              </w:rPr>
            </w:pPr>
            <w:ins w:id="3284" w:author="Javier Kachuka" w:date="2019-11-06T10:57:00Z">
              <w:r w:rsidRPr="00EC5FEE">
                <w:rPr>
                  <w:rFonts w:cs="Arial"/>
                  <w:b/>
                  <w:sz w:val="24"/>
                  <w:szCs w:val="24"/>
                  <w:lang w:val="es-ES"/>
                </w:rPr>
                <w:t xml:space="preserve">Precondición </w:t>
              </w:r>
            </w:ins>
          </w:p>
        </w:tc>
        <w:tc>
          <w:tcPr>
            <w:tcW w:w="6706" w:type="dxa"/>
            <w:gridSpan w:val="2"/>
          </w:tcPr>
          <w:p w14:paraId="5F4C10A4" w14:textId="77777777" w:rsidR="000B59E3" w:rsidRPr="00EC5FEE" w:rsidRDefault="000B59E3" w:rsidP="000B59E3">
            <w:pPr>
              <w:rPr>
                <w:ins w:id="3285" w:author="Javier Kachuka" w:date="2019-11-06T10:57:00Z"/>
                <w:rFonts w:cs="Arial"/>
                <w:sz w:val="24"/>
                <w:szCs w:val="24"/>
                <w:lang w:val="es-ES"/>
              </w:rPr>
            </w:pPr>
          </w:p>
        </w:tc>
      </w:tr>
      <w:tr w:rsidR="000B59E3" w:rsidRPr="00563768" w14:paraId="4283D6EE" w14:textId="77777777" w:rsidTr="000B59E3">
        <w:trPr>
          <w:ins w:id="3286" w:author="Javier Kachuka" w:date="2019-11-06T10:57:00Z"/>
        </w:trPr>
        <w:tc>
          <w:tcPr>
            <w:tcW w:w="2122" w:type="dxa"/>
            <w:shd w:val="clear" w:color="auto" w:fill="9CC2E5" w:themeFill="accent1" w:themeFillTint="99"/>
          </w:tcPr>
          <w:p w14:paraId="72350EFA" w14:textId="77777777" w:rsidR="000B59E3" w:rsidRPr="00EC5FEE" w:rsidRDefault="000B59E3" w:rsidP="000B59E3">
            <w:pPr>
              <w:rPr>
                <w:ins w:id="3287" w:author="Javier Kachuka" w:date="2019-11-06T10:57:00Z"/>
                <w:rFonts w:cs="Arial"/>
                <w:b/>
                <w:sz w:val="24"/>
                <w:szCs w:val="24"/>
                <w:lang w:val="es-ES"/>
              </w:rPr>
            </w:pPr>
            <w:ins w:id="3288" w:author="Javier Kachuka" w:date="2019-11-06T10:57:00Z">
              <w:r w:rsidRPr="00EC5FEE">
                <w:rPr>
                  <w:rFonts w:cs="Arial"/>
                  <w:b/>
                  <w:sz w:val="24"/>
                  <w:szCs w:val="24"/>
                  <w:lang w:val="es-ES"/>
                </w:rPr>
                <w:t xml:space="preserve">Poscondición </w:t>
              </w:r>
            </w:ins>
          </w:p>
        </w:tc>
        <w:tc>
          <w:tcPr>
            <w:tcW w:w="6706" w:type="dxa"/>
            <w:gridSpan w:val="2"/>
          </w:tcPr>
          <w:p w14:paraId="788C897F" w14:textId="77777777" w:rsidR="000B59E3" w:rsidRPr="003D3744" w:rsidRDefault="000B59E3" w:rsidP="000B59E3">
            <w:pPr>
              <w:rPr>
                <w:ins w:id="3289" w:author="Javier Kachuka" w:date="2019-11-06T10:57:00Z"/>
                <w:rFonts w:cs="Arial"/>
                <w:sz w:val="24"/>
                <w:szCs w:val="24"/>
                <w:lang w:val="es-ES"/>
              </w:rPr>
            </w:pPr>
            <w:ins w:id="3290" w:author="Javier Kachuka" w:date="2019-11-06T10:57:00Z">
              <w:r>
                <w:rPr>
                  <w:rFonts w:cs="Arial"/>
                  <w:sz w:val="24"/>
                  <w:szCs w:val="24"/>
                  <w:lang w:val="es-ES"/>
                </w:rPr>
                <w:t>Se eliminó un almacén del sistema</w:t>
              </w:r>
            </w:ins>
          </w:p>
        </w:tc>
      </w:tr>
      <w:tr w:rsidR="000B59E3" w:rsidRPr="00CC2B8E" w14:paraId="680AD30E" w14:textId="77777777" w:rsidTr="000B59E3">
        <w:trPr>
          <w:ins w:id="3291" w:author="Javier Kachuka" w:date="2019-11-06T10:57:00Z"/>
        </w:trPr>
        <w:tc>
          <w:tcPr>
            <w:tcW w:w="8828" w:type="dxa"/>
            <w:gridSpan w:val="3"/>
            <w:shd w:val="clear" w:color="auto" w:fill="9CC2E5" w:themeFill="accent1" w:themeFillTint="99"/>
          </w:tcPr>
          <w:p w14:paraId="56D943CC" w14:textId="77777777" w:rsidR="000B59E3" w:rsidRPr="00EC5FEE" w:rsidRDefault="000B59E3" w:rsidP="000B59E3">
            <w:pPr>
              <w:jc w:val="center"/>
              <w:rPr>
                <w:ins w:id="3292" w:author="Javier Kachuka" w:date="2019-11-06T10:57:00Z"/>
                <w:rFonts w:cs="Arial"/>
                <w:b/>
                <w:sz w:val="24"/>
                <w:szCs w:val="24"/>
                <w:lang w:val="es-ES"/>
              </w:rPr>
            </w:pPr>
            <w:ins w:id="3293" w:author="Javier Kachuka" w:date="2019-11-06T10:57:00Z">
              <w:r w:rsidRPr="00EC5FEE">
                <w:rPr>
                  <w:rFonts w:cs="Arial"/>
                  <w:b/>
                  <w:sz w:val="24"/>
                  <w:szCs w:val="24"/>
                  <w:lang w:val="es-ES"/>
                </w:rPr>
                <w:t>Curso Típico de Eventos</w:t>
              </w:r>
            </w:ins>
          </w:p>
        </w:tc>
      </w:tr>
      <w:tr w:rsidR="000B59E3" w:rsidRPr="00563768" w14:paraId="1E113DF2" w14:textId="77777777" w:rsidTr="000B59E3">
        <w:trPr>
          <w:ins w:id="3294" w:author="Javier Kachuka" w:date="2019-11-06T10:57:00Z"/>
        </w:trPr>
        <w:tc>
          <w:tcPr>
            <w:tcW w:w="4414" w:type="dxa"/>
            <w:gridSpan w:val="2"/>
          </w:tcPr>
          <w:p w14:paraId="024FBA26" w14:textId="77777777" w:rsidR="000B59E3" w:rsidRPr="00EC5FEE" w:rsidRDefault="000B59E3" w:rsidP="000B59E3">
            <w:pPr>
              <w:pStyle w:val="Prrafodelista"/>
              <w:numPr>
                <w:ilvl w:val="0"/>
                <w:numId w:val="48"/>
              </w:numPr>
              <w:jc w:val="both"/>
              <w:rPr>
                <w:ins w:id="3295" w:author="Javier Kachuka" w:date="2019-11-06T10:57:00Z"/>
                <w:rFonts w:cs="Arial"/>
                <w:sz w:val="24"/>
                <w:szCs w:val="24"/>
                <w:lang w:val="es-ES"/>
              </w:rPr>
            </w:pPr>
            <w:ins w:id="3296" w:author="Javier Kachuka" w:date="2019-11-06T10:57:00Z">
              <w:r>
                <w:rPr>
                  <w:rFonts w:cs="Arial"/>
                  <w:sz w:val="24"/>
                  <w:szCs w:val="24"/>
                  <w:lang w:val="es-ES"/>
                </w:rPr>
                <w:t>El caso de uso comienza cuando el administrador solicita eliminar un almacén.</w:t>
              </w:r>
            </w:ins>
          </w:p>
        </w:tc>
        <w:tc>
          <w:tcPr>
            <w:tcW w:w="4414" w:type="dxa"/>
          </w:tcPr>
          <w:p w14:paraId="47A4F329" w14:textId="77777777" w:rsidR="000B59E3" w:rsidRPr="00EC5FEE" w:rsidRDefault="000B59E3" w:rsidP="000B59E3">
            <w:pPr>
              <w:jc w:val="both"/>
              <w:rPr>
                <w:ins w:id="3297" w:author="Javier Kachuka" w:date="2019-11-06T10:57:00Z"/>
                <w:rFonts w:cs="Arial"/>
                <w:sz w:val="24"/>
                <w:szCs w:val="24"/>
                <w:lang w:val="es-ES"/>
              </w:rPr>
            </w:pPr>
          </w:p>
        </w:tc>
      </w:tr>
      <w:tr w:rsidR="000B59E3" w:rsidRPr="00563768" w14:paraId="1C62DF9F" w14:textId="77777777" w:rsidTr="000B59E3">
        <w:trPr>
          <w:ins w:id="3298" w:author="Javier Kachuka" w:date="2019-11-06T10:57:00Z"/>
        </w:trPr>
        <w:tc>
          <w:tcPr>
            <w:tcW w:w="4414" w:type="dxa"/>
            <w:gridSpan w:val="2"/>
          </w:tcPr>
          <w:p w14:paraId="1682336D" w14:textId="77777777" w:rsidR="000B59E3" w:rsidRPr="00EC5FEE" w:rsidRDefault="000B59E3" w:rsidP="000B59E3">
            <w:pPr>
              <w:jc w:val="both"/>
              <w:rPr>
                <w:ins w:id="3299" w:author="Javier Kachuka" w:date="2019-11-06T10:57:00Z"/>
                <w:rFonts w:cs="Arial"/>
                <w:sz w:val="24"/>
                <w:szCs w:val="24"/>
                <w:lang w:val="es-ES"/>
              </w:rPr>
            </w:pPr>
          </w:p>
        </w:tc>
        <w:tc>
          <w:tcPr>
            <w:tcW w:w="4414" w:type="dxa"/>
          </w:tcPr>
          <w:p w14:paraId="1BFB8D27" w14:textId="77777777" w:rsidR="000B59E3" w:rsidRPr="00EC5FEE" w:rsidRDefault="000B59E3" w:rsidP="000B59E3">
            <w:pPr>
              <w:pStyle w:val="Prrafodelista"/>
              <w:numPr>
                <w:ilvl w:val="0"/>
                <w:numId w:val="48"/>
              </w:numPr>
              <w:jc w:val="both"/>
              <w:rPr>
                <w:ins w:id="3300" w:author="Javier Kachuka" w:date="2019-11-06T10:57:00Z"/>
                <w:rFonts w:cs="Arial"/>
                <w:sz w:val="24"/>
                <w:szCs w:val="24"/>
                <w:lang w:val="es-ES"/>
              </w:rPr>
            </w:pPr>
            <w:ins w:id="3301" w:author="Javier Kachuka" w:date="2019-11-06T10:57:00Z">
              <w:r>
                <w:rPr>
                  <w:rFonts w:cs="Arial"/>
                  <w:sz w:val="24"/>
                  <w:szCs w:val="24"/>
                  <w:lang w:val="es-ES"/>
                </w:rPr>
                <w:t>El sistema busca el almacén y solicita que se confirme la operación</w:t>
              </w:r>
            </w:ins>
          </w:p>
        </w:tc>
      </w:tr>
      <w:tr w:rsidR="000B59E3" w:rsidRPr="00563768" w14:paraId="010BC3D3" w14:textId="77777777" w:rsidTr="000B59E3">
        <w:trPr>
          <w:ins w:id="3302" w:author="Javier Kachuka" w:date="2019-11-06T10:57:00Z"/>
        </w:trPr>
        <w:tc>
          <w:tcPr>
            <w:tcW w:w="4414" w:type="dxa"/>
            <w:gridSpan w:val="2"/>
          </w:tcPr>
          <w:p w14:paraId="1829910F" w14:textId="77777777" w:rsidR="000B59E3" w:rsidRPr="00236AD3" w:rsidRDefault="000B59E3" w:rsidP="000B59E3">
            <w:pPr>
              <w:pStyle w:val="Prrafodelista"/>
              <w:numPr>
                <w:ilvl w:val="0"/>
                <w:numId w:val="48"/>
              </w:numPr>
              <w:jc w:val="both"/>
              <w:rPr>
                <w:ins w:id="3303" w:author="Javier Kachuka" w:date="2019-11-06T10:57:00Z"/>
                <w:rFonts w:cs="Arial"/>
                <w:sz w:val="24"/>
                <w:szCs w:val="24"/>
                <w:lang w:val="es-ES"/>
              </w:rPr>
            </w:pPr>
            <w:ins w:id="3304" w:author="Javier Kachuka" w:date="2019-11-06T10:57:00Z">
              <w:r>
                <w:rPr>
                  <w:rFonts w:cs="Arial"/>
                  <w:sz w:val="24"/>
                  <w:szCs w:val="24"/>
                  <w:lang w:val="es-ES"/>
                </w:rPr>
                <w:t>El administrador confirma la operación.</w:t>
              </w:r>
            </w:ins>
          </w:p>
        </w:tc>
        <w:tc>
          <w:tcPr>
            <w:tcW w:w="4414" w:type="dxa"/>
          </w:tcPr>
          <w:p w14:paraId="0DAEAC11" w14:textId="77777777" w:rsidR="000B59E3" w:rsidRPr="00236AD3" w:rsidRDefault="000B59E3" w:rsidP="000B59E3">
            <w:pPr>
              <w:jc w:val="both"/>
              <w:rPr>
                <w:ins w:id="3305" w:author="Javier Kachuka" w:date="2019-11-06T10:57:00Z"/>
                <w:rFonts w:cs="Arial"/>
                <w:sz w:val="24"/>
                <w:szCs w:val="24"/>
                <w:lang w:val="es-ES"/>
              </w:rPr>
            </w:pPr>
          </w:p>
        </w:tc>
      </w:tr>
      <w:tr w:rsidR="000B59E3" w:rsidRPr="00563768" w14:paraId="6C258F6D" w14:textId="77777777" w:rsidTr="000B59E3">
        <w:trPr>
          <w:ins w:id="3306" w:author="Javier Kachuka" w:date="2019-11-06T10:57:00Z"/>
        </w:trPr>
        <w:tc>
          <w:tcPr>
            <w:tcW w:w="4414" w:type="dxa"/>
            <w:gridSpan w:val="2"/>
          </w:tcPr>
          <w:p w14:paraId="3B64193E" w14:textId="77777777" w:rsidR="000B59E3" w:rsidRPr="00DE169A" w:rsidRDefault="000B59E3" w:rsidP="000B59E3">
            <w:pPr>
              <w:jc w:val="both"/>
              <w:rPr>
                <w:ins w:id="3307" w:author="Javier Kachuka" w:date="2019-11-06T10:57:00Z"/>
                <w:rFonts w:cs="Arial"/>
                <w:sz w:val="24"/>
                <w:szCs w:val="24"/>
                <w:lang w:val="es-ES"/>
              </w:rPr>
            </w:pPr>
          </w:p>
        </w:tc>
        <w:tc>
          <w:tcPr>
            <w:tcW w:w="4414" w:type="dxa"/>
          </w:tcPr>
          <w:p w14:paraId="0A294415" w14:textId="77777777" w:rsidR="000B59E3" w:rsidRPr="00DE169A" w:rsidRDefault="000B59E3" w:rsidP="000B59E3">
            <w:pPr>
              <w:pStyle w:val="Prrafodelista"/>
              <w:numPr>
                <w:ilvl w:val="0"/>
                <w:numId w:val="48"/>
              </w:numPr>
              <w:jc w:val="both"/>
              <w:rPr>
                <w:ins w:id="3308" w:author="Javier Kachuka" w:date="2019-11-06T10:57:00Z"/>
                <w:rFonts w:cs="Arial"/>
                <w:sz w:val="24"/>
                <w:szCs w:val="24"/>
                <w:lang w:val="es-ES"/>
              </w:rPr>
            </w:pPr>
            <w:ins w:id="3309" w:author="Javier Kachuka" w:date="2019-11-06T10:57:00Z">
              <w:r>
                <w:rPr>
                  <w:rFonts w:cs="Arial"/>
                  <w:sz w:val="24"/>
                  <w:szCs w:val="24"/>
                  <w:lang w:val="es-ES"/>
                </w:rPr>
                <w:t>El sistema elimina el almacén y finaliza el caso de uso.</w:t>
              </w:r>
            </w:ins>
          </w:p>
        </w:tc>
      </w:tr>
      <w:tr w:rsidR="000B59E3" w:rsidRPr="00EC5FEE" w14:paraId="212918C3" w14:textId="77777777" w:rsidTr="000B59E3">
        <w:trPr>
          <w:ins w:id="3310" w:author="Javier Kachuka" w:date="2019-11-06T10:57:00Z"/>
        </w:trPr>
        <w:tc>
          <w:tcPr>
            <w:tcW w:w="8828" w:type="dxa"/>
            <w:gridSpan w:val="3"/>
            <w:shd w:val="clear" w:color="auto" w:fill="9CC2E5" w:themeFill="accent1" w:themeFillTint="99"/>
          </w:tcPr>
          <w:p w14:paraId="77FC3278" w14:textId="77777777" w:rsidR="000B59E3" w:rsidRPr="00EC5FEE" w:rsidRDefault="000B59E3" w:rsidP="000B59E3">
            <w:pPr>
              <w:jc w:val="center"/>
              <w:rPr>
                <w:ins w:id="3311" w:author="Javier Kachuka" w:date="2019-11-06T10:57:00Z"/>
                <w:rFonts w:cs="Arial"/>
                <w:sz w:val="24"/>
                <w:szCs w:val="24"/>
                <w:lang w:val="es-ES"/>
              </w:rPr>
            </w:pPr>
            <w:ins w:id="3312"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63768" w14:paraId="090E3F33" w14:textId="77777777" w:rsidTr="000B59E3">
        <w:trPr>
          <w:ins w:id="3313" w:author="Javier Kachuka" w:date="2019-11-06T10:57:00Z"/>
        </w:trPr>
        <w:tc>
          <w:tcPr>
            <w:tcW w:w="4414" w:type="dxa"/>
            <w:gridSpan w:val="2"/>
          </w:tcPr>
          <w:p w14:paraId="40A7AB5C" w14:textId="77777777" w:rsidR="000B59E3" w:rsidRPr="00DE169A" w:rsidRDefault="000B59E3" w:rsidP="000B59E3">
            <w:pPr>
              <w:rPr>
                <w:ins w:id="3314" w:author="Javier Kachuka" w:date="2019-11-06T10:57:00Z"/>
                <w:rFonts w:cs="Arial"/>
                <w:sz w:val="24"/>
                <w:szCs w:val="24"/>
                <w:lang w:val="es-ES"/>
              </w:rPr>
            </w:pPr>
            <w:ins w:id="3315" w:author="Javier Kachuka" w:date="2019-11-06T10:57:00Z">
              <w:r>
                <w:rPr>
                  <w:rFonts w:cs="Arial"/>
                  <w:sz w:val="24"/>
                  <w:szCs w:val="24"/>
                  <w:lang w:val="es-ES"/>
                </w:rPr>
                <w:t xml:space="preserve">3.1 Si el administrador descarta la operación finaliza el caso de uso. </w:t>
              </w:r>
            </w:ins>
          </w:p>
        </w:tc>
        <w:tc>
          <w:tcPr>
            <w:tcW w:w="4414" w:type="dxa"/>
          </w:tcPr>
          <w:p w14:paraId="7B65BCF0" w14:textId="77777777" w:rsidR="000B59E3" w:rsidRPr="00EC5FEE" w:rsidRDefault="000B59E3" w:rsidP="000B59E3">
            <w:pPr>
              <w:jc w:val="both"/>
              <w:rPr>
                <w:ins w:id="3316" w:author="Javier Kachuka" w:date="2019-11-06T10:57:00Z"/>
                <w:rFonts w:cs="Arial"/>
                <w:sz w:val="24"/>
                <w:szCs w:val="24"/>
                <w:lang w:val="es-ES"/>
              </w:rPr>
            </w:pPr>
          </w:p>
        </w:tc>
      </w:tr>
    </w:tbl>
    <w:p w14:paraId="4F73A55E" w14:textId="229BEF00" w:rsidR="00340AF4" w:rsidRDefault="00340AF4" w:rsidP="00431D6D">
      <w:pPr>
        <w:rPr>
          <w:ins w:id="3317" w:author="Javier Kachuka" w:date="2019-11-06T10:29:00Z"/>
          <w:lang w:val="es-ES"/>
        </w:rPr>
      </w:pPr>
    </w:p>
    <w:p w14:paraId="532CA366" w14:textId="72855612" w:rsidR="00340AF4" w:rsidRDefault="00340AF4" w:rsidP="00431D6D">
      <w:pPr>
        <w:rPr>
          <w:ins w:id="3318" w:author="Javier Kachuka" w:date="2019-11-06T10:29:00Z"/>
          <w:lang w:val="es-ES"/>
        </w:rPr>
      </w:pPr>
    </w:p>
    <w:tbl>
      <w:tblPr>
        <w:tblStyle w:val="Tablaconcuadrcula"/>
        <w:tblpPr w:leftFromText="180" w:rightFromText="180" w:vertAnchor="text" w:tblpY="92"/>
        <w:tblW w:w="0" w:type="auto"/>
        <w:tblLook w:val="04A0" w:firstRow="1" w:lastRow="0" w:firstColumn="1" w:lastColumn="0" w:noHBand="0" w:noVBand="1"/>
      </w:tblPr>
      <w:tblGrid>
        <w:gridCol w:w="2122"/>
        <w:gridCol w:w="2292"/>
        <w:gridCol w:w="4414"/>
      </w:tblGrid>
      <w:tr w:rsidR="000B59E3" w:rsidRPr="00EC5FEE" w14:paraId="453CF5A2" w14:textId="77777777" w:rsidTr="000B59E3">
        <w:trPr>
          <w:ins w:id="3319" w:author="Javier Kachuka" w:date="2019-11-06T10:57:00Z"/>
        </w:trPr>
        <w:tc>
          <w:tcPr>
            <w:tcW w:w="2122" w:type="dxa"/>
            <w:shd w:val="clear" w:color="auto" w:fill="9CC2E5" w:themeFill="accent1" w:themeFillTint="99"/>
          </w:tcPr>
          <w:p w14:paraId="4E83E250" w14:textId="77777777" w:rsidR="000B59E3" w:rsidRPr="00EC5FEE" w:rsidRDefault="000B59E3" w:rsidP="000B59E3">
            <w:pPr>
              <w:rPr>
                <w:ins w:id="3320" w:author="Javier Kachuka" w:date="2019-11-06T10:57:00Z"/>
                <w:rFonts w:cs="Arial"/>
                <w:b/>
                <w:sz w:val="24"/>
                <w:szCs w:val="24"/>
                <w:lang w:val="es-ES"/>
              </w:rPr>
            </w:pPr>
            <w:ins w:id="3321" w:author="Javier Kachuka" w:date="2019-11-06T10:57:00Z">
              <w:r w:rsidRPr="00EC5FEE">
                <w:rPr>
                  <w:rFonts w:cs="Arial"/>
                  <w:b/>
                  <w:sz w:val="24"/>
                  <w:szCs w:val="24"/>
                  <w:lang w:val="es-ES"/>
                </w:rPr>
                <w:t>Caso de uso</w:t>
              </w:r>
            </w:ins>
          </w:p>
        </w:tc>
        <w:tc>
          <w:tcPr>
            <w:tcW w:w="6706" w:type="dxa"/>
            <w:gridSpan w:val="2"/>
          </w:tcPr>
          <w:p w14:paraId="348DF6AC" w14:textId="77777777" w:rsidR="000B59E3" w:rsidRPr="00EC5FEE" w:rsidRDefault="000B59E3" w:rsidP="000B59E3">
            <w:pPr>
              <w:rPr>
                <w:ins w:id="3322" w:author="Javier Kachuka" w:date="2019-11-06T10:57:00Z"/>
                <w:rFonts w:cs="Arial"/>
                <w:sz w:val="24"/>
                <w:szCs w:val="24"/>
                <w:lang w:val="es-ES"/>
              </w:rPr>
            </w:pPr>
            <w:ins w:id="3323" w:author="Javier Kachuka" w:date="2019-11-06T10:57:00Z">
              <w:r w:rsidRPr="00EC5FEE">
                <w:rPr>
                  <w:rFonts w:cs="Arial"/>
                  <w:sz w:val="24"/>
                  <w:szCs w:val="24"/>
                  <w:lang w:val="es-ES"/>
                </w:rPr>
                <w:t>Registrar Entrada</w:t>
              </w:r>
            </w:ins>
          </w:p>
        </w:tc>
      </w:tr>
      <w:tr w:rsidR="000B59E3" w:rsidRPr="00EC5FEE" w14:paraId="5AE3B3B3" w14:textId="77777777" w:rsidTr="000B59E3">
        <w:trPr>
          <w:ins w:id="3324" w:author="Javier Kachuka" w:date="2019-11-06T10:57:00Z"/>
        </w:trPr>
        <w:tc>
          <w:tcPr>
            <w:tcW w:w="2122" w:type="dxa"/>
            <w:shd w:val="clear" w:color="auto" w:fill="9CC2E5" w:themeFill="accent1" w:themeFillTint="99"/>
          </w:tcPr>
          <w:p w14:paraId="4EA816D3" w14:textId="77777777" w:rsidR="000B59E3" w:rsidRPr="00EC5FEE" w:rsidRDefault="000B59E3" w:rsidP="000B59E3">
            <w:pPr>
              <w:rPr>
                <w:ins w:id="3325" w:author="Javier Kachuka" w:date="2019-11-06T10:57:00Z"/>
                <w:rFonts w:cs="Arial"/>
                <w:b/>
                <w:sz w:val="24"/>
                <w:szCs w:val="24"/>
                <w:lang w:val="es-ES"/>
              </w:rPr>
            </w:pPr>
            <w:ins w:id="3326" w:author="Javier Kachuka" w:date="2019-11-06T10:57:00Z">
              <w:r w:rsidRPr="00EC5FEE">
                <w:rPr>
                  <w:rFonts w:cs="Arial"/>
                  <w:b/>
                  <w:sz w:val="24"/>
                  <w:szCs w:val="24"/>
                  <w:lang w:val="es-ES"/>
                </w:rPr>
                <w:t>Actor</w:t>
              </w:r>
            </w:ins>
          </w:p>
        </w:tc>
        <w:tc>
          <w:tcPr>
            <w:tcW w:w="6706" w:type="dxa"/>
            <w:gridSpan w:val="2"/>
          </w:tcPr>
          <w:p w14:paraId="218087BA" w14:textId="77777777" w:rsidR="000B59E3" w:rsidRPr="00EC5FEE" w:rsidRDefault="000B59E3" w:rsidP="000B59E3">
            <w:pPr>
              <w:rPr>
                <w:ins w:id="3327" w:author="Javier Kachuka" w:date="2019-11-06T10:57:00Z"/>
                <w:rFonts w:cs="Arial"/>
                <w:sz w:val="24"/>
                <w:szCs w:val="24"/>
                <w:lang w:val="es-ES"/>
              </w:rPr>
            </w:pPr>
            <w:ins w:id="3328" w:author="Javier Kachuka" w:date="2019-11-06T10:57:00Z">
              <w:r w:rsidRPr="00EC5FEE">
                <w:rPr>
                  <w:rFonts w:cs="Arial"/>
                  <w:sz w:val="24"/>
                  <w:szCs w:val="24"/>
                  <w:lang w:val="es-ES"/>
                </w:rPr>
                <w:t>Empleado</w:t>
              </w:r>
              <w:r>
                <w:rPr>
                  <w:rFonts w:cs="Arial"/>
                  <w:sz w:val="24"/>
                  <w:szCs w:val="24"/>
                  <w:lang w:val="es-ES"/>
                </w:rPr>
                <w:t xml:space="preserve"> de planta</w:t>
              </w:r>
            </w:ins>
          </w:p>
        </w:tc>
      </w:tr>
      <w:tr w:rsidR="000B59E3" w:rsidRPr="00563768" w14:paraId="7D233C95" w14:textId="77777777" w:rsidTr="000B59E3">
        <w:trPr>
          <w:ins w:id="3329" w:author="Javier Kachuka" w:date="2019-11-06T10:57:00Z"/>
        </w:trPr>
        <w:tc>
          <w:tcPr>
            <w:tcW w:w="2122" w:type="dxa"/>
            <w:shd w:val="clear" w:color="auto" w:fill="9CC2E5" w:themeFill="accent1" w:themeFillTint="99"/>
          </w:tcPr>
          <w:p w14:paraId="6C71BEA7" w14:textId="77777777" w:rsidR="000B59E3" w:rsidRPr="00EC5FEE" w:rsidRDefault="000B59E3" w:rsidP="000B59E3">
            <w:pPr>
              <w:rPr>
                <w:ins w:id="3330" w:author="Javier Kachuka" w:date="2019-11-06T10:57:00Z"/>
                <w:rFonts w:cs="Arial"/>
                <w:b/>
                <w:sz w:val="24"/>
                <w:szCs w:val="24"/>
                <w:lang w:val="es-ES"/>
              </w:rPr>
            </w:pPr>
            <w:ins w:id="3331" w:author="Javier Kachuka" w:date="2019-11-06T10:57:00Z">
              <w:r w:rsidRPr="00EC5FEE">
                <w:rPr>
                  <w:rFonts w:cs="Arial"/>
                  <w:b/>
                  <w:sz w:val="24"/>
                  <w:szCs w:val="24"/>
                  <w:lang w:val="es-ES"/>
                </w:rPr>
                <w:t xml:space="preserve">Descripción </w:t>
              </w:r>
            </w:ins>
          </w:p>
        </w:tc>
        <w:tc>
          <w:tcPr>
            <w:tcW w:w="6706" w:type="dxa"/>
            <w:gridSpan w:val="2"/>
          </w:tcPr>
          <w:p w14:paraId="62AC0AB2" w14:textId="77777777" w:rsidR="000B59E3" w:rsidRPr="00EC5FEE" w:rsidRDefault="000B59E3" w:rsidP="000B59E3">
            <w:pPr>
              <w:rPr>
                <w:ins w:id="3332" w:author="Javier Kachuka" w:date="2019-11-06T10:57:00Z"/>
                <w:rFonts w:cs="Arial"/>
                <w:sz w:val="24"/>
                <w:szCs w:val="24"/>
                <w:lang w:val="es-ES"/>
              </w:rPr>
            </w:pPr>
            <w:ins w:id="3333" w:author="Javier Kachuka" w:date="2019-11-06T10:57: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entrada a la planta</w:t>
              </w:r>
            </w:ins>
          </w:p>
        </w:tc>
      </w:tr>
      <w:tr w:rsidR="000B59E3" w:rsidRPr="00EC5FEE" w14:paraId="21BE8434" w14:textId="77777777" w:rsidTr="000B59E3">
        <w:trPr>
          <w:ins w:id="3334" w:author="Javier Kachuka" w:date="2019-11-06T10:57:00Z"/>
        </w:trPr>
        <w:tc>
          <w:tcPr>
            <w:tcW w:w="2122" w:type="dxa"/>
            <w:shd w:val="clear" w:color="auto" w:fill="9CC2E5" w:themeFill="accent1" w:themeFillTint="99"/>
          </w:tcPr>
          <w:p w14:paraId="4BD80BE0" w14:textId="77777777" w:rsidR="000B59E3" w:rsidRPr="00EC5FEE" w:rsidRDefault="000B59E3" w:rsidP="000B59E3">
            <w:pPr>
              <w:rPr>
                <w:ins w:id="3335" w:author="Javier Kachuka" w:date="2019-11-06T10:57:00Z"/>
                <w:rFonts w:cs="Arial"/>
                <w:b/>
                <w:sz w:val="24"/>
                <w:szCs w:val="24"/>
                <w:lang w:val="es-ES"/>
              </w:rPr>
            </w:pPr>
            <w:ins w:id="3336" w:author="Javier Kachuka" w:date="2019-11-06T10:57:00Z">
              <w:r w:rsidRPr="00EC5FEE">
                <w:rPr>
                  <w:rFonts w:cs="Arial"/>
                  <w:b/>
                  <w:sz w:val="24"/>
                  <w:szCs w:val="24"/>
                  <w:lang w:val="es-ES"/>
                </w:rPr>
                <w:t>Referencia Cruzada</w:t>
              </w:r>
            </w:ins>
          </w:p>
        </w:tc>
        <w:tc>
          <w:tcPr>
            <w:tcW w:w="6706" w:type="dxa"/>
            <w:gridSpan w:val="2"/>
          </w:tcPr>
          <w:p w14:paraId="3A4C7202" w14:textId="77777777" w:rsidR="000B59E3" w:rsidRPr="00EC5FEE" w:rsidRDefault="000B59E3" w:rsidP="000B59E3">
            <w:pPr>
              <w:rPr>
                <w:ins w:id="3337" w:author="Javier Kachuka" w:date="2019-11-06T10:57:00Z"/>
                <w:rFonts w:cs="Arial"/>
                <w:sz w:val="24"/>
                <w:szCs w:val="24"/>
                <w:lang w:val="es-ES"/>
              </w:rPr>
            </w:pPr>
            <w:ins w:id="3338" w:author="Javier Kachuka" w:date="2019-11-06T10:57:00Z">
              <w:r w:rsidRPr="00EC5FEE">
                <w:rPr>
                  <w:rFonts w:cs="Arial"/>
                  <w:sz w:val="24"/>
                  <w:szCs w:val="24"/>
                  <w:lang w:val="es-ES"/>
                </w:rPr>
                <w:t>RF</w:t>
              </w:r>
              <w:r>
                <w:rPr>
                  <w:rFonts w:cs="Arial"/>
                  <w:sz w:val="24"/>
                  <w:szCs w:val="24"/>
                  <w:lang w:val="es-ES"/>
                </w:rPr>
                <w:t>4</w:t>
              </w:r>
              <w:r w:rsidRPr="00EC5FEE">
                <w:rPr>
                  <w:rFonts w:cs="Arial"/>
                  <w:sz w:val="24"/>
                  <w:szCs w:val="24"/>
                  <w:lang w:val="es-ES"/>
                </w:rPr>
                <w:t>.</w:t>
              </w:r>
              <w:r>
                <w:rPr>
                  <w:rFonts w:cs="Arial"/>
                  <w:sz w:val="24"/>
                  <w:szCs w:val="24"/>
                  <w:lang w:val="es-ES"/>
                </w:rPr>
                <w:t>9</w:t>
              </w:r>
            </w:ins>
          </w:p>
        </w:tc>
      </w:tr>
      <w:tr w:rsidR="000B59E3" w:rsidRPr="00563768" w14:paraId="332AA4FA" w14:textId="77777777" w:rsidTr="000B59E3">
        <w:trPr>
          <w:ins w:id="3339" w:author="Javier Kachuka" w:date="2019-11-06T10:57:00Z"/>
        </w:trPr>
        <w:tc>
          <w:tcPr>
            <w:tcW w:w="2122" w:type="dxa"/>
            <w:shd w:val="clear" w:color="auto" w:fill="9CC2E5" w:themeFill="accent1" w:themeFillTint="99"/>
          </w:tcPr>
          <w:p w14:paraId="24E291B0" w14:textId="77777777" w:rsidR="000B59E3" w:rsidRPr="00EC5FEE" w:rsidRDefault="000B59E3" w:rsidP="000B59E3">
            <w:pPr>
              <w:rPr>
                <w:ins w:id="3340" w:author="Javier Kachuka" w:date="2019-11-06T10:57:00Z"/>
                <w:rFonts w:cs="Arial"/>
                <w:b/>
                <w:sz w:val="24"/>
                <w:szCs w:val="24"/>
                <w:lang w:val="es-ES"/>
              </w:rPr>
            </w:pPr>
            <w:ins w:id="3341" w:author="Javier Kachuka" w:date="2019-11-06T10:57:00Z">
              <w:r w:rsidRPr="00EC5FEE">
                <w:rPr>
                  <w:rFonts w:cs="Arial"/>
                  <w:b/>
                  <w:sz w:val="24"/>
                  <w:szCs w:val="24"/>
                  <w:lang w:val="es-ES"/>
                </w:rPr>
                <w:t xml:space="preserve">Precondición </w:t>
              </w:r>
            </w:ins>
          </w:p>
        </w:tc>
        <w:tc>
          <w:tcPr>
            <w:tcW w:w="6706" w:type="dxa"/>
            <w:gridSpan w:val="2"/>
          </w:tcPr>
          <w:p w14:paraId="22FBDBC4" w14:textId="77777777" w:rsidR="000B59E3" w:rsidRPr="00EC5FEE" w:rsidRDefault="000B59E3" w:rsidP="000B59E3">
            <w:pPr>
              <w:rPr>
                <w:ins w:id="3342" w:author="Javier Kachuka" w:date="2019-11-06T10:57:00Z"/>
                <w:rFonts w:cs="Arial"/>
                <w:sz w:val="24"/>
                <w:szCs w:val="24"/>
                <w:lang w:val="es-ES"/>
              </w:rPr>
            </w:pPr>
            <w:ins w:id="3343" w:author="Javier Kachuka" w:date="2019-11-06T10:57:00Z">
              <w:r>
                <w:rPr>
                  <w:rFonts w:cs="Arial"/>
                  <w:sz w:val="24"/>
                  <w:szCs w:val="24"/>
                  <w:lang w:val="es-ES"/>
                </w:rPr>
                <w:t>Que exista el empleado de planta en el sistema.</w:t>
              </w:r>
            </w:ins>
          </w:p>
        </w:tc>
      </w:tr>
      <w:tr w:rsidR="000B59E3" w:rsidRPr="00563768" w14:paraId="1FDA1CEC" w14:textId="77777777" w:rsidTr="000B59E3">
        <w:trPr>
          <w:ins w:id="3344" w:author="Javier Kachuka" w:date="2019-11-06T10:57:00Z"/>
        </w:trPr>
        <w:tc>
          <w:tcPr>
            <w:tcW w:w="2122" w:type="dxa"/>
            <w:shd w:val="clear" w:color="auto" w:fill="9CC2E5" w:themeFill="accent1" w:themeFillTint="99"/>
          </w:tcPr>
          <w:p w14:paraId="0607DC32" w14:textId="77777777" w:rsidR="000B59E3" w:rsidRPr="00EC5FEE" w:rsidRDefault="000B59E3" w:rsidP="000B59E3">
            <w:pPr>
              <w:rPr>
                <w:ins w:id="3345" w:author="Javier Kachuka" w:date="2019-11-06T10:57:00Z"/>
                <w:rFonts w:cs="Arial"/>
                <w:b/>
                <w:sz w:val="24"/>
                <w:szCs w:val="24"/>
                <w:lang w:val="es-ES"/>
              </w:rPr>
            </w:pPr>
            <w:ins w:id="3346" w:author="Javier Kachuka" w:date="2019-11-06T10:57:00Z">
              <w:r w:rsidRPr="00EC5FEE">
                <w:rPr>
                  <w:rFonts w:cs="Arial"/>
                  <w:b/>
                  <w:sz w:val="24"/>
                  <w:szCs w:val="24"/>
                  <w:lang w:val="es-ES"/>
                </w:rPr>
                <w:t xml:space="preserve">Poscondición </w:t>
              </w:r>
            </w:ins>
          </w:p>
        </w:tc>
        <w:tc>
          <w:tcPr>
            <w:tcW w:w="6706" w:type="dxa"/>
            <w:gridSpan w:val="2"/>
          </w:tcPr>
          <w:p w14:paraId="769727AD" w14:textId="77777777" w:rsidR="000B59E3" w:rsidRPr="003D3744" w:rsidRDefault="000B59E3" w:rsidP="000B59E3">
            <w:pPr>
              <w:rPr>
                <w:ins w:id="3347" w:author="Javier Kachuka" w:date="2019-11-06T10:57:00Z"/>
                <w:rFonts w:cs="Arial"/>
                <w:sz w:val="24"/>
                <w:szCs w:val="24"/>
                <w:lang w:val="es-ES"/>
              </w:rPr>
            </w:pPr>
            <w:ins w:id="3348" w:author="Javier Kachuka" w:date="2019-11-06T10:57:00Z">
              <w:r>
                <w:rPr>
                  <w:rFonts w:cs="Arial"/>
                  <w:sz w:val="24"/>
                  <w:szCs w:val="24"/>
                  <w:lang w:val="es-ES"/>
                </w:rPr>
                <w:t>Se registró una nueva entrada a la planta.</w:t>
              </w:r>
            </w:ins>
          </w:p>
        </w:tc>
      </w:tr>
      <w:tr w:rsidR="000B59E3" w:rsidRPr="00CC2B8E" w14:paraId="0E66EAFA" w14:textId="77777777" w:rsidTr="000B59E3">
        <w:trPr>
          <w:ins w:id="3349" w:author="Javier Kachuka" w:date="2019-11-06T10:57:00Z"/>
        </w:trPr>
        <w:tc>
          <w:tcPr>
            <w:tcW w:w="8828" w:type="dxa"/>
            <w:gridSpan w:val="3"/>
            <w:shd w:val="clear" w:color="auto" w:fill="9CC2E5" w:themeFill="accent1" w:themeFillTint="99"/>
          </w:tcPr>
          <w:p w14:paraId="0D9453FE" w14:textId="77777777" w:rsidR="000B59E3" w:rsidRPr="00EC5FEE" w:rsidRDefault="000B59E3" w:rsidP="000B59E3">
            <w:pPr>
              <w:jc w:val="center"/>
              <w:rPr>
                <w:ins w:id="3350" w:author="Javier Kachuka" w:date="2019-11-06T10:57:00Z"/>
                <w:rFonts w:cs="Arial"/>
                <w:b/>
                <w:sz w:val="24"/>
                <w:szCs w:val="24"/>
                <w:lang w:val="es-ES"/>
              </w:rPr>
            </w:pPr>
            <w:ins w:id="3351" w:author="Javier Kachuka" w:date="2019-11-06T10:57:00Z">
              <w:r w:rsidRPr="00EC5FEE">
                <w:rPr>
                  <w:rFonts w:cs="Arial"/>
                  <w:b/>
                  <w:sz w:val="24"/>
                  <w:szCs w:val="24"/>
                  <w:lang w:val="es-ES"/>
                </w:rPr>
                <w:t>Curso Típico de Eventos</w:t>
              </w:r>
            </w:ins>
          </w:p>
        </w:tc>
      </w:tr>
      <w:tr w:rsidR="000B59E3" w:rsidRPr="00563768" w14:paraId="0BBAC1F6" w14:textId="77777777" w:rsidTr="000B59E3">
        <w:trPr>
          <w:ins w:id="3352" w:author="Javier Kachuka" w:date="2019-11-06T10:57:00Z"/>
        </w:trPr>
        <w:tc>
          <w:tcPr>
            <w:tcW w:w="4414" w:type="dxa"/>
            <w:gridSpan w:val="2"/>
          </w:tcPr>
          <w:p w14:paraId="1D513909" w14:textId="77777777" w:rsidR="000B59E3" w:rsidRPr="00EC5FEE" w:rsidRDefault="000B59E3" w:rsidP="000B59E3">
            <w:pPr>
              <w:pStyle w:val="Prrafodelista"/>
              <w:numPr>
                <w:ilvl w:val="0"/>
                <w:numId w:val="18"/>
              </w:numPr>
              <w:jc w:val="both"/>
              <w:rPr>
                <w:ins w:id="3353" w:author="Javier Kachuka" w:date="2019-11-06T10:57:00Z"/>
                <w:rFonts w:cs="Arial"/>
                <w:sz w:val="24"/>
                <w:szCs w:val="24"/>
                <w:lang w:val="es-ES"/>
              </w:rPr>
            </w:pPr>
            <w:ins w:id="3354" w:author="Javier Kachuka" w:date="2019-11-06T10:57:00Z">
              <w:r>
                <w:rPr>
                  <w:rFonts w:cs="Arial"/>
                  <w:sz w:val="24"/>
                  <w:szCs w:val="24"/>
                  <w:lang w:val="es-ES"/>
                </w:rPr>
                <w:t>El caso de uso comienza cuando el empleado de planta marca su entrada a la planta.</w:t>
              </w:r>
            </w:ins>
          </w:p>
        </w:tc>
        <w:tc>
          <w:tcPr>
            <w:tcW w:w="4414" w:type="dxa"/>
          </w:tcPr>
          <w:p w14:paraId="5005DB4C" w14:textId="77777777" w:rsidR="000B59E3" w:rsidRPr="00EC5FEE" w:rsidRDefault="000B59E3" w:rsidP="000B59E3">
            <w:pPr>
              <w:jc w:val="both"/>
              <w:rPr>
                <w:ins w:id="3355" w:author="Javier Kachuka" w:date="2019-11-06T10:57:00Z"/>
                <w:rFonts w:cs="Arial"/>
                <w:sz w:val="24"/>
                <w:szCs w:val="24"/>
                <w:lang w:val="es-ES"/>
              </w:rPr>
            </w:pPr>
          </w:p>
        </w:tc>
      </w:tr>
      <w:tr w:rsidR="000B59E3" w:rsidRPr="00563768" w14:paraId="199A3576" w14:textId="77777777" w:rsidTr="000B59E3">
        <w:trPr>
          <w:ins w:id="3356" w:author="Javier Kachuka" w:date="2019-11-06T10:57:00Z"/>
        </w:trPr>
        <w:tc>
          <w:tcPr>
            <w:tcW w:w="4414" w:type="dxa"/>
            <w:gridSpan w:val="2"/>
          </w:tcPr>
          <w:p w14:paraId="16AFBB8F" w14:textId="77777777" w:rsidR="000B59E3" w:rsidRPr="00EC5FEE" w:rsidRDefault="000B59E3" w:rsidP="000B59E3">
            <w:pPr>
              <w:jc w:val="both"/>
              <w:rPr>
                <w:ins w:id="3357" w:author="Javier Kachuka" w:date="2019-11-06T10:57:00Z"/>
                <w:rFonts w:cs="Arial"/>
                <w:sz w:val="24"/>
                <w:szCs w:val="24"/>
                <w:lang w:val="es-ES"/>
              </w:rPr>
            </w:pPr>
          </w:p>
        </w:tc>
        <w:tc>
          <w:tcPr>
            <w:tcW w:w="4414" w:type="dxa"/>
          </w:tcPr>
          <w:p w14:paraId="6EBB1179" w14:textId="77777777" w:rsidR="000B59E3" w:rsidRPr="00EC5FEE" w:rsidRDefault="000B59E3" w:rsidP="000B59E3">
            <w:pPr>
              <w:pStyle w:val="Prrafodelista"/>
              <w:numPr>
                <w:ilvl w:val="0"/>
                <w:numId w:val="18"/>
              </w:numPr>
              <w:jc w:val="both"/>
              <w:rPr>
                <w:ins w:id="3358" w:author="Javier Kachuka" w:date="2019-11-06T10:57:00Z"/>
                <w:rFonts w:cs="Arial"/>
                <w:sz w:val="24"/>
                <w:szCs w:val="24"/>
                <w:lang w:val="es-ES"/>
              </w:rPr>
            </w:pPr>
            <w:ins w:id="3359" w:author="Javier Kachuka" w:date="2019-11-06T10:57:00Z">
              <w:r>
                <w:rPr>
                  <w:rFonts w:cs="Arial"/>
                  <w:sz w:val="24"/>
                  <w:szCs w:val="24"/>
                  <w:lang w:val="es-ES"/>
                </w:rPr>
                <w:t>El sistema corrobora que el empleado de planta ya no haya marcado entrada para la fecha.</w:t>
              </w:r>
            </w:ins>
          </w:p>
        </w:tc>
      </w:tr>
      <w:tr w:rsidR="000B59E3" w:rsidRPr="00563768" w14:paraId="239459DB" w14:textId="77777777" w:rsidTr="000B59E3">
        <w:trPr>
          <w:ins w:id="3360" w:author="Javier Kachuka" w:date="2019-11-06T10:57:00Z"/>
        </w:trPr>
        <w:tc>
          <w:tcPr>
            <w:tcW w:w="4414" w:type="dxa"/>
            <w:gridSpan w:val="2"/>
          </w:tcPr>
          <w:p w14:paraId="4C01B5ED" w14:textId="77777777" w:rsidR="000B59E3" w:rsidRPr="00236AD3" w:rsidRDefault="000B59E3" w:rsidP="000B59E3">
            <w:pPr>
              <w:jc w:val="both"/>
              <w:rPr>
                <w:ins w:id="3361" w:author="Javier Kachuka" w:date="2019-11-06T10:57:00Z"/>
                <w:rFonts w:cs="Arial"/>
                <w:sz w:val="24"/>
                <w:szCs w:val="24"/>
                <w:lang w:val="es-ES"/>
              </w:rPr>
            </w:pPr>
          </w:p>
        </w:tc>
        <w:tc>
          <w:tcPr>
            <w:tcW w:w="4414" w:type="dxa"/>
          </w:tcPr>
          <w:p w14:paraId="78AD1891" w14:textId="77777777" w:rsidR="000B59E3" w:rsidRPr="00236AD3" w:rsidRDefault="000B59E3" w:rsidP="000B59E3">
            <w:pPr>
              <w:pStyle w:val="Prrafodelista"/>
              <w:numPr>
                <w:ilvl w:val="0"/>
                <w:numId w:val="18"/>
              </w:numPr>
              <w:jc w:val="both"/>
              <w:rPr>
                <w:ins w:id="3362" w:author="Javier Kachuka" w:date="2019-11-06T10:57:00Z"/>
                <w:rFonts w:cs="Arial"/>
                <w:sz w:val="24"/>
                <w:szCs w:val="24"/>
                <w:lang w:val="es-ES"/>
              </w:rPr>
            </w:pPr>
            <w:ins w:id="3363" w:author="Javier Kachuka" w:date="2019-11-06T10:57:00Z">
              <w:r>
                <w:rPr>
                  <w:rFonts w:cs="Arial"/>
                  <w:sz w:val="24"/>
                  <w:szCs w:val="24"/>
                  <w:lang w:val="es-ES"/>
                </w:rPr>
                <w:t>El sistema guarda la entrada con los datos de fecha y hora y finaliza el caso de uso.</w:t>
              </w:r>
            </w:ins>
          </w:p>
        </w:tc>
      </w:tr>
      <w:tr w:rsidR="000B59E3" w:rsidRPr="00EC5FEE" w14:paraId="193694ED" w14:textId="77777777" w:rsidTr="000B59E3">
        <w:trPr>
          <w:ins w:id="3364" w:author="Javier Kachuka" w:date="2019-11-06T10:57:00Z"/>
        </w:trPr>
        <w:tc>
          <w:tcPr>
            <w:tcW w:w="8828" w:type="dxa"/>
            <w:gridSpan w:val="3"/>
            <w:shd w:val="clear" w:color="auto" w:fill="9CC2E5" w:themeFill="accent1" w:themeFillTint="99"/>
          </w:tcPr>
          <w:p w14:paraId="0D47DEAF" w14:textId="77777777" w:rsidR="000B59E3" w:rsidRPr="00EC5FEE" w:rsidRDefault="000B59E3" w:rsidP="000B59E3">
            <w:pPr>
              <w:jc w:val="center"/>
              <w:rPr>
                <w:ins w:id="3365" w:author="Javier Kachuka" w:date="2019-11-06T10:57:00Z"/>
                <w:rFonts w:cs="Arial"/>
                <w:sz w:val="24"/>
                <w:szCs w:val="24"/>
                <w:lang w:val="es-ES"/>
              </w:rPr>
            </w:pPr>
            <w:ins w:id="3366"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63768" w14:paraId="194B17ED" w14:textId="77777777" w:rsidTr="000B59E3">
        <w:trPr>
          <w:ins w:id="3367" w:author="Javier Kachuka" w:date="2019-11-06T10:57:00Z"/>
        </w:trPr>
        <w:tc>
          <w:tcPr>
            <w:tcW w:w="4414" w:type="dxa"/>
            <w:gridSpan w:val="2"/>
          </w:tcPr>
          <w:p w14:paraId="5DFC0829" w14:textId="77777777" w:rsidR="000B59E3" w:rsidRPr="00EC5FEE" w:rsidRDefault="000B59E3" w:rsidP="000B59E3">
            <w:pPr>
              <w:jc w:val="center"/>
              <w:rPr>
                <w:ins w:id="3368" w:author="Javier Kachuka" w:date="2019-11-06T10:57:00Z"/>
                <w:rFonts w:cs="Arial"/>
                <w:b/>
                <w:sz w:val="24"/>
                <w:szCs w:val="24"/>
                <w:lang w:val="es-ES"/>
              </w:rPr>
            </w:pPr>
          </w:p>
        </w:tc>
        <w:tc>
          <w:tcPr>
            <w:tcW w:w="4414" w:type="dxa"/>
          </w:tcPr>
          <w:p w14:paraId="28D1F259" w14:textId="77777777" w:rsidR="000B59E3" w:rsidRPr="00EC5FEE" w:rsidRDefault="000B59E3" w:rsidP="000B59E3">
            <w:pPr>
              <w:jc w:val="both"/>
              <w:rPr>
                <w:ins w:id="3369" w:author="Javier Kachuka" w:date="2019-11-06T10:57:00Z"/>
                <w:rFonts w:cs="Arial"/>
                <w:sz w:val="24"/>
                <w:szCs w:val="24"/>
                <w:lang w:val="es-ES"/>
              </w:rPr>
            </w:pPr>
            <w:ins w:id="3370" w:author="Javier Kachuka" w:date="2019-11-06T10:57:00Z">
              <w:r>
                <w:rPr>
                  <w:rFonts w:cs="Arial"/>
                  <w:sz w:val="24"/>
                  <w:szCs w:val="24"/>
                  <w:lang w:val="es-ES"/>
                </w:rPr>
                <w:t>2.1 Si el empleado de planta ya marco entrada, se descarta la acción y finaliza el caso de uso.</w:t>
              </w:r>
            </w:ins>
          </w:p>
        </w:tc>
      </w:tr>
    </w:tbl>
    <w:p w14:paraId="0043DE77" w14:textId="77777777" w:rsidR="00340AF4" w:rsidRDefault="00340AF4"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63768" w:rsidDel="000B59E3" w14:paraId="60872234" w14:textId="7DA8495C" w:rsidTr="003D3744">
        <w:trPr>
          <w:del w:id="3371" w:author="Javier Kachuka" w:date="2019-11-06T10:56:00Z"/>
        </w:trPr>
        <w:tc>
          <w:tcPr>
            <w:tcW w:w="2122" w:type="dxa"/>
            <w:shd w:val="clear" w:color="auto" w:fill="9CC2E5" w:themeFill="accent1" w:themeFillTint="99"/>
          </w:tcPr>
          <w:p w14:paraId="2EA781C9" w14:textId="54CDBECA" w:rsidR="00340AF4" w:rsidRPr="00EC5FEE" w:rsidDel="000B59E3" w:rsidRDefault="00340AF4" w:rsidP="00340AF4">
            <w:pPr>
              <w:rPr>
                <w:del w:id="3372" w:author="Javier Kachuka" w:date="2019-11-06T10:56:00Z"/>
                <w:rFonts w:cs="Arial"/>
                <w:b/>
                <w:sz w:val="24"/>
                <w:szCs w:val="24"/>
                <w:lang w:val="es-ES"/>
              </w:rPr>
            </w:pPr>
            <w:del w:id="3373" w:author="Javier Kachuka" w:date="2019-11-06T10:30:00Z">
              <w:r w:rsidRPr="00EC5FEE" w:rsidDel="00BA67E9">
                <w:rPr>
                  <w:rFonts w:cs="Arial"/>
                  <w:b/>
                  <w:sz w:val="24"/>
                  <w:szCs w:val="24"/>
                  <w:lang w:val="es-ES"/>
                </w:rPr>
                <w:delText>Caso de uso</w:delText>
              </w:r>
            </w:del>
          </w:p>
        </w:tc>
        <w:tc>
          <w:tcPr>
            <w:tcW w:w="6706" w:type="dxa"/>
            <w:gridSpan w:val="2"/>
          </w:tcPr>
          <w:p w14:paraId="6B2AB5A3" w14:textId="6B6786B9" w:rsidR="00340AF4" w:rsidRPr="00EC5FEE" w:rsidDel="000B59E3" w:rsidRDefault="00340AF4" w:rsidP="00340AF4">
            <w:pPr>
              <w:rPr>
                <w:del w:id="3374" w:author="Javier Kachuka" w:date="2019-11-06T10:56:00Z"/>
                <w:rFonts w:cs="Arial"/>
                <w:sz w:val="24"/>
                <w:szCs w:val="24"/>
                <w:lang w:val="es-ES"/>
              </w:rPr>
            </w:pPr>
            <w:del w:id="3375" w:author="Javier Kachuka" w:date="2019-11-06T10:30:00Z">
              <w:r w:rsidRPr="00EC5FEE" w:rsidDel="00BA67E9">
                <w:rPr>
                  <w:rFonts w:cs="Arial"/>
                  <w:sz w:val="24"/>
                  <w:szCs w:val="24"/>
                  <w:lang w:val="es-ES"/>
                </w:rPr>
                <w:delText>Gestionar Almacén</w:delText>
              </w:r>
            </w:del>
          </w:p>
        </w:tc>
      </w:tr>
      <w:tr w:rsidR="00340AF4" w:rsidRPr="00563768" w:rsidDel="000B59E3" w14:paraId="01AEAAA5" w14:textId="76C3D0BE" w:rsidTr="003D3744">
        <w:trPr>
          <w:del w:id="3376" w:author="Javier Kachuka" w:date="2019-11-06T10:56:00Z"/>
        </w:trPr>
        <w:tc>
          <w:tcPr>
            <w:tcW w:w="2122" w:type="dxa"/>
            <w:shd w:val="clear" w:color="auto" w:fill="9CC2E5" w:themeFill="accent1" w:themeFillTint="99"/>
          </w:tcPr>
          <w:p w14:paraId="3B3805A0" w14:textId="4B7724FA" w:rsidR="00340AF4" w:rsidRPr="00EC5FEE" w:rsidDel="000B59E3" w:rsidRDefault="00340AF4" w:rsidP="00340AF4">
            <w:pPr>
              <w:rPr>
                <w:del w:id="3377" w:author="Javier Kachuka" w:date="2019-11-06T10:56:00Z"/>
                <w:rFonts w:cs="Arial"/>
                <w:b/>
                <w:sz w:val="24"/>
                <w:szCs w:val="24"/>
                <w:lang w:val="es-ES"/>
              </w:rPr>
            </w:pPr>
            <w:del w:id="3378" w:author="Javier Kachuka" w:date="2019-11-06T10:30:00Z">
              <w:r w:rsidRPr="00EC5FEE" w:rsidDel="00BA67E9">
                <w:rPr>
                  <w:rFonts w:cs="Arial"/>
                  <w:b/>
                  <w:sz w:val="24"/>
                  <w:szCs w:val="24"/>
                  <w:lang w:val="es-ES"/>
                </w:rPr>
                <w:delText>Actor</w:delText>
              </w:r>
            </w:del>
          </w:p>
        </w:tc>
        <w:tc>
          <w:tcPr>
            <w:tcW w:w="6706" w:type="dxa"/>
            <w:gridSpan w:val="2"/>
          </w:tcPr>
          <w:p w14:paraId="6F3C91B4" w14:textId="78F1FEAB" w:rsidR="00340AF4" w:rsidRPr="00EC5FEE" w:rsidDel="000B59E3" w:rsidRDefault="00340AF4" w:rsidP="00340AF4">
            <w:pPr>
              <w:rPr>
                <w:del w:id="3379" w:author="Javier Kachuka" w:date="2019-11-06T10:56:00Z"/>
                <w:rFonts w:cs="Arial"/>
                <w:sz w:val="24"/>
                <w:szCs w:val="24"/>
                <w:lang w:val="es-ES"/>
              </w:rPr>
            </w:pPr>
            <w:del w:id="3380" w:author="Javier Kachuka" w:date="2019-11-06T10:30:00Z">
              <w:r w:rsidRPr="00EC5FEE" w:rsidDel="00BA67E9">
                <w:rPr>
                  <w:rFonts w:cs="Arial"/>
                  <w:sz w:val="24"/>
                  <w:szCs w:val="24"/>
                  <w:lang w:val="es-ES"/>
                </w:rPr>
                <w:delText xml:space="preserve">Empleado </w:delText>
              </w:r>
            </w:del>
          </w:p>
        </w:tc>
      </w:tr>
      <w:tr w:rsidR="00340AF4" w:rsidRPr="00563768" w:rsidDel="000B59E3" w14:paraId="6064A869" w14:textId="67118DED" w:rsidTr="003D3744">
        <w:trPr>
          <w:del w:id="3381" w:author="Javier Kachuka" w:date="2019-11-06T10:56:00Z"/>
        </w:trPr>
        <w:tc>
          <w:tcPr>
            <w:tcW w:w="2122" w:type="dxa"/>
            <w:shd w:val="clear" w:color="auto" w:fill="9CC2E5" w:themeFill="accent1" w:themeFillTint="99"/>
          </w:tcPr>
          <w:p w14:paraId="24D51FFC" w14:textId="1E686A7B" w:rsidR="00340AF4" w:rsidRPr="00EC5FEE" w:rsidDel="000B59E3" w:rsidRDefault="00340AF4" w:rsidP="00340AF4">
            <w:pPr>
              <w:rPr>
                <w:del w:id="3382" w:author="Javier Kachuka" w:date="2019-11-06T10:56:00Z"/>
                <w:rFonts w:cs="Arial"/>
                <w:b/>
                <w:sz w:val="24"/>
                <w:szCs w:val="24"/>
                <w:lang w:val="es-ES"/>
              </w:rPr>
            </w:pPr>
            <w:del w:id="3383" w:author="Javier Kachuka" w:date="2019-11-06T10:30:00Z">
              <w:r w:rsidRPr="00EC5FEE" w:rsidDel="00BA67E9">
                <w:rPr>
                  <w:rFonts w:cs="Arial"/>
                  <w:b/>
                  <w:sz w:val="24"/>
                  <w:szCs w:val="24"/>
                  <w:lang w:val="es-ES"/>
                </w:rPr>
                <w:delText xml:space="preserve">Descripción </w:delText>
              </w:r>
            </w:del>
          </w:p>
        </w:tc>
        <w:tc>
          <w:tcPr>
            <w:tcW w:w="6706" w:type="dxa"/>
            <w:gridSpan w:val="2"/>
          </w:tcPr>
          <w:p w14:paraId="1F38C830" w14:textId="526E286C" w:rsidR="00340AF4" w:rsidRPr="00EC5FEE" w:rsidDel="000B59E3" w:rsidRDefault="00340AF4" w:rsidP="00340AF4">
            <w:pPr>
              <w:rPr>
                <w:del w:id="3384" w:author="Javier Kachuka" w:date="2019-11-06T10:56:00Z"/>
                <w:rFonts w:cs="Arial"/>
                <w:sz w:val="24"/>
                <w:szCs w:val="24"/>
                <w:lang w:val="es-ES"/>
              </w:rPr>
            </w:pPr>
            <w:del w:id="3385" w:author="Javier Kachuka" w:date="2019-11-06T10:30:00Z">
              <w:r w:rsidRPr="00EC5FEE" w:rsidDel="00BA67E9">
                <w:rPr>
                  <w:rFonts w:cs="Arial"/>
                  <w:sz w:val="24"/>
                  <w:szCs w:val="24"/>
                  <w:lang w:val="es-ES"/>
                </w:rPr>
                <w:delText>El empleado carga todos los datos correspondientes al almacén</w:delText>
              </w:r>
            </w:del>
          </w:p>
        </w:tc>
      </w:tr>
      <w:tr w:rsidR="00340AF4" w:rsidRPr="00563768" w:rsidDel="000B59E3" w14:paraId="1D7FC697" w14:textId="3C4C3D99" w:rsidTr="003D3744">
        <w:trPr>
          <w:del w:id="3386" w:author="Javier Kachuka" w:date="2019-11-06T10:56:00Z"/>
        </w:trPr>
        <w:tc>
          <w:tcPr>
            <w:tcW w:w="2122" w:type="dxa"/>
            <w:shd w:val="clear" w:color="auto" w:fill="9CC2E5" w:themeFill="accent1" w:themeFillTint="99"/>
          </w:tcPr>
          <w:p w14:paraId="109DAF38" w14:textId="3F5A1C62" w:rsidR="00340AF4" w:rsidRPr="00EC5FEE" w:rsidDel="000B59E3" w:rsidRDefault="00340AF4" w:rsidP="00340AF4">
            <w:pPr>
              <w:rPr>
                <w:del w:id="3387" w:author="Javier Kachuka" w:date="2019-11-06T10:56:00Z"/>
                <w:rFonts w:cs="Arial"/>
                <w:b/>
                <w:sz w:val="24"/>
                <w:szCs w:val="24"/>
                <w:lang w:val="es-ES"/>
              </w:rPr>
            </w:pPr>
            <w:del w:id="3388" w:author="Javier Kachuka" w:date="2019-11-06T10:30:00Z">
              <w:r w:rsidRPr="00EC5FEE" w:rsidDel="00BA67E9">
                <w:rPr>
                  <w:rFonts w:cs="Arial"/>
                  <w:b/>
                  <w:sz w:val="24"/>
                  <w:szCs w:val="24"/>
                  <w:lang w:val="es-ES"/>
                </w:rPr>
                <w:delText>Referencia Cruzada</w:delText>
              </w:r>
            </w:del>
          </w:p>
        </w:tc>
        <w:tc>
          <w:tcPr>
            <w:tcW w:w="6706" w:type="dxa"/>
            <w:gridSpan w:val="2"/>
          </w:tcPr>
          <w:p w14:paraId="0C57C07A" w14:textId="34870EB6" w:rsidR="00340AF4" w:rsidRPr="00EC5FEE" w:rsidDel="000B59E3" w:rsidRDefault="00340AF4" w:rsidP="00340AF4">
            <w:pPr>
              <w:rPr>
                <w:del w:id="3389" w:author="Javier Kachuka" w:date="2019-11-06T10:56:00Z"/>
                <w:rFonts w:cs="Arial"/>
                <w:sz w:val="24"/>
                <w:szCs w:val="24"/>
                <w:lang w:val="es-ES"/>
              </w:rPr>
            </w:pPr>
            <w:del w:id="3390" w:author="Javier Kachuka" w:date="2019-11-06T10:30:00Z">
              <w:r w:rsidRPr="00EC5FEE" w:rsidDel="00BA67E9">
                <w:rPr>
                  <w:rFonts w:cs="Arial"/>
                  <w:sz w:val="24"/>
                  <w:szCs w:val="24"/>
                  <w:lang w:val="es-ES"/>
                </w:rPr>
                <w:delText>RF3.1</w:delText>
              </w:r>
            </w:del>
          </w:p>
        </w:tc>
      </w:tr>
      <w:tr w:rsidR="00CC2B8E" w:rsidRPr="00563768" w:rsidDel="000B59E3" w14:paraId="687463C8" w14:textId="5328A611" w:rsidTr="003D3744">
        <w:trPr>
          <w:del w:id="3391" w:author="Javier Kachuka" w:date="2019-11-06T10:56:00Z"/>
        </w:trPr>
        <w:tc>
          <w:tcPr>
            <w:tcW w:w="2122" w:type="dxa"/>
            <w:shd w:val="clear" w:color="auto" w:fill="9CC2E5" w:themeFill="accent1" w:themeFillTint="99"/>
          </w:tcPr>
          <w:p w14:paraId="49F24028" w14:textId="53E3FC7C" w:rsidR="00CC2B8E" w:rsidRPr="00EC5FEE" w:rsidDel="000B59E3" w:rsidRDefault="00CC2B8E" w:rsidP="003D3744">
            <w:pPr>
              <w:rPr>
                <w:del w:id="3392" w:author="Javier Kachuka" w:date="2019-11-06T10:56:00Z"/>
                <w:rFonts w:cs="Arial"/>
                <w:b/>
                <w:sz w:val="24"/>
                <w:szCs w:val="24"/>
                <w:lang w:val="es-ES"/>
              </w:rPr>
            </w:pPr>
            <w:del w:id="3393" w:author="Javier Kachuka" w:date="2019-11-06T10:56:00Z">
              <w:r w:rsidRPr="00EC5FEE" w:rsidDel="000B59E3">
                <w:rPr>
                  <w:rFonts w:cs="Arial"/>
                  <w:b/>
                  <w:sz w:val="24"/>
                  <w:szCs w:val="24"/>
                  <w:lang w:val="es-ES"/>
                </w:rPr>
                <w:delText xml:space="preserve">Precondición </w:delText>
              </w:r>
            </w:del>
          </w:p>
        </w:tc>
        <w:tc>
          <w:tcPr>
            <w:tcW w:w="6706" w:type="dxa"/>
            <w:gridSpan w:val="2"/>
          </w:tcPr>
          <w:p w14:paraId="6D942C4C" w14:textId="6C59FC15" w:rsidR="00CC2B8E" w:rsidRPr="00EC5FEE" w:rsidDel="000B59E3" w:rsidRDefault="00CC2B8E">
            <w:pPr>
              <w:rPr>
                <w:del w:id="3394" w:author="Javier Kachuka" w:date="2019-11-06T10:56:00Z"/>
                <w:rFonts w:cs="Arial"/>
                <w:sz w:val="24"/>
                <w:szCs w:val="24"/>
                <w:lang w:val="es-ES"/>
              </w:rPr>
            </w:pPr>
            <w:del w:id="3395" w:author="Javier Kachuka" w:date="2019-11-06T10:30:00Z">
              <w:r w:rsidDel="00340AF4">
                <w:rPr>
                  <w:rFonts w:cs="Arial"/>
                  <w:sz w:val="24"/>
                  <w:szCs w:val="24"/>
                  <w:lang w:val="es-ES"/>
                </w:rPr>
                <w:delText>Que el empleado se encuentre logueado.</w:delText>
              </w:r>
            </w:del>
          </w:p>
        </w:tc>
      </w:tr>
      <w:tr w:rsidR="00CC2B8E" w:rsidRPr="00563768" w:rsidDel="000B59E3" w14:paraId="328A3569" w14:textId="772EBC10" w:rsidTr="003D3744">
        <w:trPr>
          <w:del w:id="3396" w:author="Javier Kachuka" w:date="2019-11-06T10:56:00Z"/>
        </w:trPr>
        <w:tc>
          <w:tcPr>
            <w:tcW w:w="2122" w:type="dxa"/>
            <w:shd w:val="clear" w:color="auto" w:fill="9CC2E5" w:themeFill="accent1" w:themeFillTint="99"/>
          </w:tcPr>
          <w:p w14:paraId="5424D961" w14:textId="5977BE81" w:rsidR="00CC2B8E" w:rsidRPr="00EC5FEE" w:rsidDel="000B59E3" w:rsidRDefault="00CC2B8E" w:rsidP="003D3744">
            <w:pPr>
              <w:rPr>
                <w:del w:id="3397" w:author="Javier Kachuka" w:date="2019-11-06T10:56:00Z"/>
                <w:rFonts w:cs="Arial"/>
                <w:b/>
                <w:sz w:val="24"/>
                <w:szCs w:val="24"/>
                <w:lang w:val="es-ES"/>
              </w:rPr>
            </w:pPr>
            <w:del w:id="3398" w:author="Javier Kachuka" w:date="2019-11-06T10:56:00Z">
              <w:r w:rsidRPr="00EC5FEE" w:rsidDel="000B59E3">
                <w:rPr>
                  <w:rFonts w:cs="Arial"/>
                  <w:b/>
                  <w:sz w:val="24"/>
                  <w:szCs w:val="24"/>
                  <w:lang w:val="es-ES"/>
                </w:rPr>
                <w:delText xml:space="preserve">Poscondición </w:delText>
              </w:r>
            </w:del>
          </w:p>
        </w:tc>
        <w:tc>
          <w:tcPr>
            <w:tcW w:w="6706" w:type="dxa"/>
            <w:gridSpan w:val="2"/>
          </w:tcPr>
          <w:p w14:paraId="24B44365" w14:textId="2635C0B6" w:rsidR="00CC2B8E" w:rsidRPr="00CC2B8E" w:rsidDel="000B59E3" w:rsidRDefault="00CC2B8E" w:rsidP="003D3744">
            <w:pPr>
              <w:rPr>
                <w:del w:id="3399" w:author="Javier Kachuka" w:date="2019-11-06T10:56:00Z"/>
                <w:rFonts w:cs="Arial"/>
                <w:sz w:val="24"/>
                <w:szCs w:val="24"/>
                <w:lang w:val="es-ES"/>
              </w:rPr>
            </w:pPr>
            <w:del w:id="3400" w:author="Javier Kachuka" w:date="2019-11-06T10:56:00Z">
              <w:r w:rsidDel="000B59E3">
                <w:rPr>
                  <w:rFonts w:cs="Arial"/>
                  <w:sz w:val="24"/>
                  <w:szCs w:val="24"/>
                  <w:lang w:val="es-ES"/>
                </w:rPr>
                <w:delText xml:space="preserve">Se registraron los datos de un almacén de la empresa. </w:delText>
              </w:r>
            </w:del>
          </w:p>
        </w:tc>
      </w:tr>
      <w:tr w:rsidR="00CC2B8E" w:rsidRPr="00563768" w:rsidDel="000B59E3" w14:paraId="7401429B" w14:textId="100523B0" w:rsidTr="003D3744">
        <w:trPr>
          <w:del w:id="3401" w:author="Javier Kachuka" w:date="2019-11-06T10:56:00Z"/>
        </w:trPr>
        <w:tc>
          <w:tcPr>
            <w:tcW w:w="8828" w:type="dxa"/>
            <w:gridSpan w:val="3"/>
            <w:shd w:val="clear" w:color="auto" w:fill="9CC2E5" w:themeFill="accent1" w:themeFillTint="99"/>
          </w:tcPr>
          <w:p w14:paraId="7B2FCE10" w14:textId="56F1A99F" w:rsidR="00CC2B8E" w:rsidRPr="00EC5FEE" w:rsidDel="000B59E3" w:rsidRDefault="00CC2B8E" w:rsidP="003D3744">
            <w:pPr>
              <w:jc w:val="center"/>
              <w:rPr>
                <w:del w:id="3402" w:author="Javier Kachuka" w:date="2019-11-06T10:56:00Z"/>
                <w:rFonts w:cs="Arial"/>
                <w:b/>
                <w:sz w:val="24"/>
                <w:szCs w:val="24"/>
                <w:lang w:val="es-ES"/>
              </w:rPr>
            </w:pPr>
            <w:del w:id="3403" w:author="Javier Kachuka" w:date="2019-11-06T10:56:00Z">
              <w:r w:rsidRPr="00EC5FEE" w:rsidDel="000B59E3">
                <w:rPr>
                  <w:rFonts w:cs="Arial"/>
                  <w:b/>
                  <w:sz w:val="24"/>
                  <w:szCs w:val="24"/>
                  <w:lang w:val="es-ES"/>
                </w:rPr>
                <w:delText>Curso Típico de Eventos</w:delText>
              </w:r>
            </w:del>
          </w:p>
        </w:tc>
      </w:tr>
      <w:tr w:rsidR="00CC2B8E" w:rsidRPr="00563768" w:rsidDel="000B59E3" w14:paraId="48E7635C" w14:textId="5BEC1C80" w:rsidTr="003D3744">
        <w:trPr>
          <w:del w:id="3404" w:author="Javier Kachuka" w:date="2019-11-06T10:56:00Z"/>
        </w:trPr>
        <w:tc>
          <w:tcPr>
            <w:tcW w:w="4414" w:type="dxa"/>
            <w:gridSpan w:val="2"/>
          </w:tcPr>
          <w:p w14:paraId="6F652BD1" w14:textId="3674448E" w:rsidR="00CC2B8E" w:rsidRPr="00EC5FEE" w:rsidDel="000B59E3" w:rsidRDefault="00CC2B8E">
            <w:pPr>
              <w:pStyle w:val="Prrafodelista"/>
              <w:numPr>
                <w:ilvl w:val="0"/>
                <w:numId w:val="11"/>
              </w:numPr>
              <w:jc w:val="both"/>
              <w:rPr>
                <w:del w:id="3405" w:author="Javier Kachuka" w:date="2019-11-06T10:56:00Z"/>
                <w:rFonts w:cs="Arial"/>
                <w:sz w:val="24"/>
                <w:szCs w:val="24"/>
                <w:lang w:val="es-ES"/>
              </w:rPr>
            </w:pPr>
            <w:del w:id="3406" w:author="Javier Kachuka" w:date="2019-11-06T10:56:00Z">
              <w:r w:rsidDel="000B59E3">
                <w:rPr>
                  <w:rFonts w:cs="Arial"/>
                  <w:sz w:val="24"/>
                  <w:szCs w:val="24"/>
                  <w:lang w:val="es-ES"/>
                </w:rPr>
                <w:delText xml:space="preserve">El caso de uso comienza cuando el </w:delText>
              </w:r>
            </w:del>
            <w:del w:id="3407" w:author="Javier Kachuka" w:date="2019-11-06T10:31:00Z">
              <w:r w:rsidDel="00340AF4">
                <w:rPr>
                  <w:rFonts w:cs="Arial"/>
                  <w:sz w:val="24"/>
                  <w:szCs w:val="24"/>
                  <w:lang w:val="es-ES"/>
                </w:rPr>
                <w:delText xml:space="preserve">empleado </w:delText>
              </w:r>
            </w:del>
            <w:del w:id="3408" w:author="Javier Kachuka" w:date="2019-11-06T10:30:00Z">
              <w:r w:rsidDel="00340AF4">
                <w:rPr>
                  <w:rFonts w:cs="Arial"/>
                  <w:sz w:val="24"/>
                  <w:szCs w:val="24"/>
                  <w:lang w:val="es-ES"/>
                </w:rPr>
                <w:delText>selecciona gestionar almacén</w:delText>
              </w:r>
            </w:del>
            <w:del w:id="3409" w:author="Javier Kachuka" w:date="2019-11-06T10:56:00Z">
              <w:r w:rsidDel="000B59E3">
                <w:rPr>
                  <w:rFonts w:cs="Arial"/>
                  <w:sz w:val="24"/>
                  <w:szCs w:val="24"/>
                  <w:lang w:val="es-ES"/>
                </w:rPr>
                <w:delText xml:space="preserve">. </w:delText>
              </w:r>
            </w:del>
          </w:p>
        </w:tc>
        <w:tc>
          <w:tcPr>
            <w:tcW w:w="4414" w:type="dxa"/>
          </w:tcPr>
          <w:p w14:paraId="174EE657" w14:textId="2576DC3F" w:rsidR="00CC2B8E" w:rsidRPr="00EC5FEE" w:rsidDel="000B59E3" w:rsidRDefault="00CC2B8E" w:rsidP="003D3744">
            <w:pPr>
              <w:jc w:val="both"/>
              <w:rPr>
                <w:del w:id="3410" w:author="Javier Kachuka" w:date="2019-11-06T10:56:00Z"/>
                <w:rFonts w:cs="Arial"/>
                <w:sz w:val="24"/>
                <w:szCs w:val="24"/>
                <w:lang w:val="es-ES"/>
              </w:rPr>
            </w:pPr>
          </w:p>
        </w:tc>
      </w:tr>
      <w:tr w:rsidR="00CC2B8E" w:rsidRPr="00563768" w:rsidDel="000B59E3" w14:paraId="003E9CC9" w14:textId="4CBA4270" w:rsidTr="003D3744">
        <w:trPr>
          <w:del w:id="3411" w:author="Javier Kachuka" w:date="2019-11-06T10:56:00Z"/>
        </w:trPr>
        <w:tc>
          <w:tcPr>
            <w:tcW w:w="4414" w:type="dxa"/>
            <w:gridSpan w:val="2"/>
          </w:tcPr>
          <w:p w14:paraId="6FDB8C66" w14:textId="0C0E3C82" w:rsidR="00CC2B8E" w:rsidRPr="00EC5FEE" w:rsidDel="000B59E3" w:rsidRDefault="00CC2B8E" w:rsidP="003D3744">
            <w:pPr>
              <w:jc w:val="both"/>
              <w:rPr>
                <w:del w:id="3412" w:author="Javier Kachuka" w:date="2019-11-06T10:56:00Z"/>
                <w:rFonts w:cs="Arial"/>
                <w:sz w:val="24"/>
                <w:szCs w:val="24"/>
                <w:lang w:val="es-ES"/>
              </w:rPr>
            </w:pPr>
          </w:p>
        </w:tc>
        <w:tc>
          <w:tcPr>
            <w:tcW w:w="4414" w:type="dxa"/>
          </w:tcPr>
          <w:p w14:paraId="54A605F0" w14:textId="3F0C0F78" w:rsidR="00CC2B8E" w:rsidRPr="00EC5FEE" w:rsidDel="000B59E3" w:rsidRDefault="00CC2B8E">
            <w:pPr>
              <w:pStyle w:val="Prrafodelista"/>
              <w:numPr>
                <w:ilvl w:val="0"/>
                <w:numId w:val="11"/>
              </w:numPr>
              <w:jc w:val="both"/>
              <w:rPr>
                <w:del w:id="3413" w:author="Javier Kachuka" w:date="2019-11-06T10:56:00Z"/>
                <w:rFonts w:cs="Arial"/>
                <w:sz w:val="24"/>
                <w:szCs w:val="24"/>
                <w:lang w:val="es-ES"/>
              </w:rPr>
            </w:pPr>
            <w:del w:id="3414" w:author="Javier Kachuka" w:date="2019-11-06T10:56:00Z">
              <w:r w:rsidDel="000B59E3">
                <w:rPr>
                  <w:rFonts w:cs="Arial"/>
                  <w:sz w:val="24"/>
                  <w:szCs w:val="24"/>
                  <w:lang w:val="es-ES"/>
                </w:rPr>
                <w:delText xml:space="preserve">El sistema solicita que </w:delText>
              </w:r>
              <w:r w:rsidR="001833AD" w:rsidDel="000B59E3">
                <w:rPr>
                  <w:rFonts w:cs="Arial"/>
                  <w:sz w:val="24"/>
                  <w:szCs w:val="24"/>
                  <w:lang w:val="es-ES"/>
                </w:rPr>
                <w:delText>se ingrese</w:delText>
              </w:r>
              <w:r w:rsidDel="000B59E3">
                <w:rPr>
                  <w:rFonts w:cs="Arial"/>
                  <w:sz w:val="24"/>
                  <w:szCs w:val="24"/>
                  <w:lang w:val="es-ES"/>
                </w:rPr>
                <w:delText xml:space="preserve"> los datos del almacén</w:delText>
              </w:r>
            </w:del>
            <w:del w:id="3415" w:author="Javier Kachuka" w:date="2019-11-06T10:31:00Z">
              <w:r w:rsidDel="00340AF4">
                <w:rPr>
                  <w:rFonts w:cs="Arial"/>
                  <w:sz w:val="24"/>
                  <w:szCs w:val="24"/>
                  <w:lang w:val="es-ES"/>
                </w:rPr>
                <w:delText>, tales como dirección</w:delText>
              </w:r>
              <w:r w:rsidR="005C326A" w:rsidDel="00340AF4">
                <w:rPr>
                  <w:rFonts w:cs="Arial"/>
                  <w:sz w:val="24"/>
                  <w:szCs w:val="24"/>
                  <w:lang w:val="es-ES"/>
                </w:rPr>
                <w:delText>, tamaño y capacidad</w:delText>
              </w:r>
            </w:del>
            <w:del w:id="3416" w:author="Javier Kachuka" w:date="2019-11-06T10:56:00Z">
              <w:r w:rsidR="005C326A" w:rsidDel="000B59E3">
                <w:rPr>
                  <w:rFonts w:cs="Arial"/>
                  <w:sz w:val="24"/>
                  <w:szCs w:val="24"/>
                  <w:lang w:val="es-ES"/>
                </w:rPr>
                <w:delText>.</w:delText>
              </w:r>
              <w:r w:rsidDel="000B59E3">
                <w:rPr>
                  <w:rFonts w:cs="Arial"/>
                  <w:sz w:val="24"/>
                  <w:szCs w:val="24"/>
                  <w:lang w:val="es-ES"/>
                </w:rPr>
                <w:delText xml:space="preserve"> </w:delText>
              </w:r>
            </w:del>
          </w:p>
        </w:tc>
      </w:tr>
      <w:tr w:rsidR="00CC2B8E" w:rsidRPr="00563768" w:rsidDel="000B59E3" w14:paraId="3EE2FE01" w14:textId="7D7F9F3F" w:rsidTr="003D3744">
        <w:trPr>
          <w:del w:id="3417" w:author="Javier Kachuka" w:date="2019-11-06T10:56:00Z"/>
        </w:trPr>
        <w:tc>
          <w:tcPr>
            <w:tcW w:w="4414" w:type="dxa"/>
            <w:gridSpan w:val="2"/>
          </w:tcPr>
          <w:p w14:paraId="7D118144" w14:textId="3E0B4D8C" w:rsidR="00CC2B8E" w:rsidRPr="005C326A" w:rsidDel="000B59E3" w:rsidRDefault="005C326A" w:rsidP="005C326A">
            <w:pPr>
              <w:pStyle w:val="Prrafodelista"/>
              <w:numPr>
                <w:ilvl w:val="0"/>
                <w:numId w:val="11"/>
              </w:numPr>
              <w:jc w:val="both"/>
              <w:rPr>
                <w:del w:id="3418" w:author="Javier Kachuka" w:date="2019-11-06T10:56:00Z"/>
                <w:rFonts w:cs="Arial"/>
                <w:sz w:val="24"/>
                <w:szCs w:val="24"/>
                <w:lang w:val="es-ES"/>
              </w:rPr>
            </w:pPr>
            <w:del w:id="3419" w:author="Javier Kachuka" w:date="2019-11-06T10:56:00Z">
              <w:r w:rsidDel="000B59E3">
                <w:rPr>
                  <w:rFonts w:cs="Arial"/>
                  <w:sz w:val="24"/>
                  <w:szCs w:val="24"/>
                  <w:lang w:val="es-ES"/>
                </w:rPr>
                <w:delText xml:space="preserve">El empleado ingresa los datos correspondientes y confirma la operación. </w:delText>
              </w:r>
            </w:del>
          </w:p>
        </w:tc>
        <w:tc>
          <w:tcPr>
            <w:tcW w:w="4414" w:type="dxa"/>
          </w:tcPr>
          <w:p w14:paraId="2398FB07" w14:textId="52AACCCC" w:rsidR="00CC2B8E" w:rsidRPr="005C326A" w:rsidDel="000B59E3" w:rsidRDefault="00CC2B8E" w:rsidP="005C326A">
            <w:pPr>
              <w:jc w:val="both"/>
              <w:rPr>
                <w:del w:id="3420" w:author="Javier Kachuka" w:date="2019-11-06T10:56:00Z"/>
                <w:rFonts w:cs="Arial"/>
                <w:sz w:val="24"/>
                <w:szCs w:val="24"/>
                <w:lang w:val="es-ES"/>
              </w:rPr>
            </w:pPr>
          </w:p>
        </w:tc>
      </w:tr>
      <w:tr w:rsidR="005C326A" w:rsidRPr="00563768" w:rsidDel="000B59E3" w14:paraId="6B4D023B" w14:textId="20B11EBC" w:rsidTr="003D3744">
        <w:trPr>
          <w:del w:id="3421" w:author="Javier Kachuka" w:date="2019-11-06T10:56:00Z"/>
        </w:trPr>
        <w:tc>
          <w:tcPr>
            <w:tcW w:w="4414" w:type="dxa"/>
            <w:gridSpan w:val="2"/>
          </w:tcPr>
          <w:p w14:paraId="7CF981F4" w14:textId="240D3EBB" w:rsidR="005C326A" w:rsidRPr="005C326A" w:rsidDel="000B59E3" w:rsidRDefault="005C326A" w:rsidP="005C326A">
            <w:pPr>
              <w:jc w:val="both"/>
              <w:rPr>
                <w:del w:id="3422" w:author="Javier Kachuka" w:date="2019-11-06T10:56:00Z"/>
                <w:rFonts w:cs="Arial"/>
                <w:sz w:val="24"/>
                <w:szCs w:val="24"/>
                <w:lang w:val="es-ES"/>
              </w:rPr>
            </w:pPr>
          </w:p>
        </w:tc>
        <w:tc>
          <w:tcPr>
            <w:tcW w:w="4414" w:type="dxa"/>
          </w:tcPr>
          <w:p w14:paraId="0AFB71E5" w14:textId="5EE20A47" w:rsidR="005C326A" w:rsidRPr="005C326A" w:rsidDel="000B59E3" w:rsidRDefault="005C326A" w:rsidP="005C326A">
            <w:pPr>
              <w:pStyle w:val="Prrafodelista"/>
              <w:numPr>
                <w:ilvl w:val="0"/>
                <w:numId w:val="11"/>
              </w:numPr>
              <w:jc w:val="both"/>
              <w:rPr>
                <w:del w:id="3423" w:author="Javier Kachuka" w:date="2019-11-06T10:56:00Z"/>
                <w:rFonts w:cs="Arial"/>
                <w:sz w:val="24"/>
                <w:szCs w:val="24"/>
                <w:lang w:val="es-ES"/>
              </w:rPr>
            </w:pPr>
            <w:del w:id="3424" w:author="Javier Kachuka" w:date="2019-11-06T10:56:00Z">
              <w:r w:rsidDel="000B59E3">
                <w:rPr>
                  <w:rFonts w:cs="Arial"/>
                  <w:sz w:val="24"/>
                  <w:szCs w:val="24"/>
                  <w:lang w:val="es-ES"/>
                </w:rPr>
                <w:delText>El sistema verifica que los datos y los campos obligatorios sean correctos.</w:delText>
              </w:r>
            </w:del>
          </w:p>
        </w:tc>
      </w:tr>
      <w:tr w:rsidR="005C326A" w:rsidRPr="00563768" w:rsidDel="000B59E3" w14:paraId="030232F2" w14:textId="3A5F3787" w:rsidTr="003D3744">
        <w:trPr>
          <w:del w:id="3425" w:author="Javier Kachuka" w:date="2019-11-06T10:56:00Z"/>
        </w:trPr>
        <w:tc>
          <w:tcPr>
            <w:tcW w:w="4414" w:type="dxa"/>
            <w:gridSpan w:val="2"/>
          </w:tcPr>
          <w:p w14:paraId="753A94DC" w14:textId="45F4DD13" w:rsidR="005C326A" w:rsidRPr="005C326A" w:rsidDel="000B59E3" w:rsidRDefault="005C326A" w:rsidP="005C326A">
            <w:pPr>
              <w:jc w:val="both"/>
              <w:rPr>
                <w:del w:id="3426" w:author="Javier Kachuka" w:date="2019-11-06T10:56:00Z"/>
                <w:rFonts w:cs="Arial"/>
                <w:sz w:val="24"/>
                <w:szCs w:val="24"/>
                <w:lang w:val="es-ES"/>
              </w:rPr>
            </w:pPr>
          </w:p>
        </w:tc>
        <w:tc>
          <w:tcPr>
            <w:tcW w:w="4414" w:type="dxa"/>
          </w:tcPr>
          <w:p w14:paraId="636DB694" w14:textId="5D4BA754" w:rsidR="005C326A" w:rsidDel="000B59E3" w:rsidRDefault="00BA1022" w:rsidP="005C326A">
            <w:pPr>
              <w:pStyle w:val="Prrafodelista"/>
              <w:numPr>
                <w:ilvl w:val="0"/>
                <w:numId w:val="11"/>
              </w:numPr>
              <w:jc w:val="both"/>
              <w:rPr>
                <w:del w:id="3427" w:author="Javier Kachuka" w:date="2019-11-06T10:56:00Z"/>
                <w:rFonts w:cs="Arial"/>
                <w:sz w:val="24"/>
                <w:szCs w:val="24"/>
                <w:lang w:val="es-ES"/>
              </w:rPr>
            </w:pPr>
            <w:del w:id="3428" w:author="Javier Kachuka" w:date="2019-11-06T10:56:00Z">
              <w:r w:rsidDel="000B59E3">
                <w:rPr>
                  <w:rFonts w:cs="Arial"/>
                  <w:sz w:val="24"/>
                  <w:szCs w:val="24"/>
                  <w:lang w:val="es-ES"/>
                </w:rPr>
                <w:delText>El</w:delText>
              </w:r>
              <w:r w:rsidR="005C326A" w:rsidDel="000B59E3">
                <w:rPr>
                  <w:rFonts w:cs="Arial"/>
                  <w:sz w:val="24"/>
                  <w:szCs w:val="24"/>
                  <w:lang w:val="es-ES"/>
                </w:rPr>
                <w:delText xml:space="preserve"> sistema guarda los datos y finaliza el caso de uso.</w:delText>
              </w:r>
            </w:del>
          </w:p>
        </w:tc>
      </w:tr>
      <w:tr w:rsidR="00CC2B8E" w:rsidRPr="00563768" w:rsidDel="000B59E3" w14:paraId="5536A2EE" w14:textId="691A739A" w:rsidTr="003D3744">
        <w:trPr>
          <w:del w:id="3429" w:author="Javier Kachuka" w:date="2019-11-06T10:56:00Z"/>
        </w:trPr>
        <w:tc>
          <w:tcPr>
            <w:tcW w:w="8828" w:type="dxa"/>
            <w:gridSpan w:val="3"/>
            <w:shd w:val="clear" w:color="auto" w:fill="9CC2E5" w:themeFill="accent1" w:themeFillTint="99"/>
          </w:tcPr>
          <w:p w14:paraId="25374AA0" w14:textId="6F7EA8B1" w:rsidR="00CC2B8E" w:rsidRPr="00EC5FEE" w:rsidDel="000B59E3" w:rsidRDefault="00CC2B8E" w:rsidP="003D3744">
            <w:pPr>
              <w:jc w:val="center"/>
              <w:rPr>
                <w:del w:id="3430" w:author="Javier Kachuka" w:date="2019-11-06T10:56:00Z"/>
                <w:rFonts w:cs="Arial"/>
                <w:sz w:val="24"/>
                <w:szCs w:val="24"/>
                <w:lang w:val="es-ES"/>
              </w:rPr>
            </w:pPr>
            <w:del w:id="3431" w:author="Javier Kachuka" w:date="2019-11-06T10:56: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CC2B8E" w:rsidRPr="00563768" w:rsidDel="000B59E3" w14:paraId="07452DED" w14:textId="3E1F6266" w:rsidTr="003D3744">
        <w:trPr>
          <w:del w:id="3432" w:author="Javier Kachuka" w:date="2019-11-06T10:56:00Z"/>
        </w:trPr>
        <w:tc>
          <w:tcPr>
            <w:tcW w:w="4414" w:type="dxa"/>
            <w:gridSpan w:val="2"/>
          </w:tcPr>
          <w:p w14:paraId="2C157741" w14:textId="36D1CAF7" w:rsidR="00CC2B8E" w:rsidRPr="00EC5FEE" w:rsidDel="000B59E3" w:rsidRDefault="00CC2B8E" w:rsidP="003D3744">
            <w:pPr>
              <w:jc w:val="center"/>
              <w:rPr>
                <w:del w:id="3433" w:author="Javier Kachuka" w:date="2019-11-06T10:56:00Z"/>
                <w:rFonts w:cs="Arial"/>
                <w:b/>
                <w:sz w:val="24"/>
                <w:szCs w:val="24"/>
                <w:lang w:val="es-ES"/>
              </w:rPr>
            </w:pPr>
          </w:p>
        </w:tc>
        <w:tc>
          <w:tcPr>
            <w:tcW w:w="4414" w:type="dxa"/>
          </w:tcPr>
          <w:p w14:paraId="4E8CB694" w14:textId="40DECB05" w:rsidR="00CC2B8E" w:rsidRPr="00EC5FEE" w:rsidDel="000B59E3" w:rsidRDefault="005C326A" w:rsidP="00BA1022">
            <w:pPr>
              <w:jc w:val="both"/>
              <w:rPr>
                <w:del w:id="3434" w:author="Javier Kachuka" w:date="2019-11-06T10:56:00Z"/>
                <w:rFonts w:cs="Arial"/>
                <w:sz w:val="24"/>
                <w:szCs w:val="24"/>
                <w:lang w:val="es-ES"/>
              </w:rPr>
            </w:pPr>
            <w:del w:id="3435" w:author="Javier Kachuka" w:date="2019-11-06T10:56:00Z">
              <w:r w:rsidDel="000B59E3">
                <w:rPr>
                  <w:rFonts w:cs="Arial"/>
                  <w:sz w:val="24"/>
                  <w:szCs w:val="24"/>
                  <w:lang w:val="es-ES"/>
                </w:rPr>
                <w:delText>4.1 Si los datos no son correctos el sistema solicita que se vuelvan a ing</w:delText>
              </w:r>
              <w:r w:rsidR="00BA1022" w:rsidDel="000B59E3">
                <w:rPr>
                  <w:rFonts w:cs="Arial"/>
                  <w:sz w:val="24"/>
                  <w:szCs w:val="24"/>
                  <w:lang w:val="es-ES"/>
                </w:rPr>
                <w:delText>resar.</w:delText>
              </w:r>
            </w:del>
          </w:p>
        </w:tc>
      </w:tr>
    </w:tbl>
    <w:tbl>
      <w:tblPr>
        <w:tblStyle w:val="Tablaconcuadrcula"/>
        <w:tblpPr w:leftFromText="180" w:rightFromText="180" w:vertAnchor="text" w:horzAnchor="margin" w:tblpY="320"/>
        <w:tblW w:w="0" w:type="auto"/>
        <w:tblLook w:val="04A0" w:firstRow="1" w:lastRow="0" w:firstColumn="1" w:lastColumn="0" w:noHBand="0" w:noVBand="1"/>
      </w:tblPr>
      <w:tblGrid>
        <w:gridCol w:w="2122"/>
        <w:gridCol w:w="2292"/>
        <w:gridCol w:w="4414"/>
      </w:tblGrid>
      <w:tr w:rsidR="000B59E3" w:rsidRPr="00EC5FEE" w14:paraId="77412CAB" w14:textId="77777777" w:rsidTr="000B59E3">
        <w:trPr>
          <w:ins w:id="3436" w:author="Javier Kachuka" w:date="2019-11-06T10:58:00Z"/>
        </w:trPr>
        <w:tc>
          <w:tcPr>
            <w:tcW w:w="2122" w:type="dxa"/>
            <w:shd w:val="clear" w:color="auto" w:fill="9CC2E5" w:themeFill="accent1" w:themeFillTint="99"/>
          </w:tcPr>
          <w:p w14:paraId="2C8A16C0" w14:textId="77777777" w:rsidR="000B59E3" w:rsidRPr="00EC5FEE" w:rsidRDefault="000B59E3" w:rsidP="000B59E3">
            <w:pPr>
              <w:rPr>
                <w:ins w:id="3437" w:author="Javier Kachuka" w:date="2019-11-06T10:58:00Z"/>
                <w:rFonts w:cs="Arial"/>
                <w:b/>
                <w:sz w:val="24"/>
                <w:szCs w:val="24"/>
                <w:lang w:val="es-ES"/>
              </w:rPr>
            </w:pPr>
            <w:ins w:id="3438" w:author="Javier Kachuka" w:date="2019-11-06T10:58:00Z">
              <w:r w:rsidRPr="00EC5FEE">
                <w:rPr>
                  <w:rFonts w:cs="Arial"/>
                  <w:b/>
                  <w:sz w:val="24"/>
                  <w:szCs w:val="24"/>
                  <w:lang w:val="es-ES"/>
                </w:rPr>
                <w:t>Caso de uso</w:t>
              </w:r>
            </w:ins>
          </w:p>
        </w:tc>
        <w:tc>
          <w:tcPr>
            <w:tcW w:w="6706" w:type="dxa"/>
            <w:gridSpan w:val="2"/>
          </w:tcPr>
          <w:p w14:paraId="4897811E" w14:textId="77777777" w:rsidR="000B59E3" w:rsidRPr="00EC5FEE" w:rsidRDefault="000B59E3" w:rsidP="000B59E3">
            <w:pPr>
              <w:rPr>
                <w:ins w:id="3439" w:author="Javier Kachuka" w:date="2019-11-06T10:58:00Z"/>
                <w:rFonts w:cs="Arial"/>
                <w:sz w:val="24"/>
                <w:szCs w:val="24"/>
                <w:lang w:val="es-ES"/>
              </w:rPr>
            </w:pPr>
            <w:ins w:id="3440" w:author="Javier Kachuka" w:date="2019-11-06T10:58:00Z">
              <w:r w:rsidRPr="00EC5FEE">
                <w:rPr>
                  <w:rFonts w:cs="Arial"/>
                  <w:sz w:val="24"/>
                  <w:szCs w:val="24"/>
                  <w:lang w:val="es-ES"/>
                </w:rPr>
                <w:t>Registrar Salida</w:t>
              </w:r>
            </w:ins>
          </w:p>
        </w:tc>
      </w:tr>
      <w:tr w:rsidR="000B59E3" w:rsidRPr="00EC5FEE" w14:paraId="3426E7A1" w14:textId="77777777" w:rsidTr="000B59E3">
        <w:trPr>
          <w:ins w:id="3441" w:author="Javier Kachuka" w:date="2019-11-06T10:58:00Z"/>
        </w:trPr>
        <w:tc>
          <w:tcPr>
            <w:tcW w:w="2122" w:type="dxa"/>
            <w:shd w:val="clear" w:color="auto" w:fill="9CC2E5" w:themeFill="accent1" w:themeFillTint="99"/>
          </w:tcPr>
          <w:p w14:paraId="1A5B94FC" w14:textId="77777777" w:rsidR="000B59E3" w:rsidRPr="00EC5FEE" w:rsidRDefault="000B59E3" w:rsidP="000B59E3">
            <w:pPr>
              <w:rPr>
                <w:ins w:id="3442" w:author="Javier Kachuka" w:date="2019-11-06T10:58:00Z"/>
                <w:rFonts w:cs="Arial"/>
                <w:b/>
                <w:sz w:val="24"/>
                <w:szCs w:val="24"/>
                <w:lang w:val="es-ES"/>
              </w:rPr>
            </w:pPr>
            <w:ins w:id="3443" w:author="Javier Kachuka" w:date="2019-11-06T10:58:00Z">
              <w:r w:rsidRPr="00EC5FEE">
                <w:rPr>
                  <w:rFonts w:cs="Arial"/>
                  <w:b/>
                  <w:sz w:val="24"/>
                  <w:szCs w:val="24"/>
                  <w:lang w:val="es-ES"/>
                </w:rPr>
                <w:t>Actor</w:t>
              </w:r>
            </w:ins>
          </w:p>
        </w:tc>
        <w:tc>
          <w:tcPr>
            <w:tcW w:w="6706" w:type="dxa"/>
            <w:gridSpan w:val="2"/>
          </w:tcPr>
          <w:p w14:paraId="466F3A93" w14:textId="77777777" w:rsidR="000B59E3" w:rsidRPr="00EC5FEE" w:rsidRDefault="000B59E3" w:rsidP="000B59E3">
            <w:pPr>
              <w:rPr>
                <w:ins w:id="3444" w:author="Javier Kachuka" w:date="2019-11-06T10:58:00Z"/>
                <w:rFonts w:cs="Arial"/>
                <w:sz w:val="24"/>
                <w:szCs w:val="24"/>
                <w:lang w:val="es-ES"/>
              </w:rPr>
            </w:pPr>
            <w:ins w:id="3445" w:author="Javier Kachuka" w:date="2019-11-06T10:58:00Z">
              <w:r w:rsidRPr="00EC5FEE">
                <w:rPr>
                  <w:rFonts w:cs="Arial"/>
                  <w:sz w:val="24"/>
                  <w:szCs w:val="24"/>
                  <w:lang w:val="es-ES"/>
                </w:rPr>
                <w:t>Empleado</w:t>
              </w:r>
              <w:r>
                <w:rPr>
                  <w:rFonts w:cs="Arial"/>
                  <w:sz w:val="24"/>
                  <w:szCs w:val="24"/>
                  <w:lang w:val="es-ES"/>
                </w:rPr>
                <w:t xml:space="preserve"> de planta</w:t>
              </w:r>
            </w:ins>
          </w:p>
        </w:tc>
      </w:tr>
      <w:tr w:rsidR="000B59E3" w:rsidRPr="00563768" w14:paraId="2DDDDC62" w14:textId="77777777" w:rsidTr="000B59E3">
        <w:trPr>
          <w:ins w:id="3446" w:author="Javier Kachuka" w:date="2019-11-06T10:58:00Z"/>
        </w:trPr>
        <w:tc>
          <w:tcPr>
            <w:tcW w:w="2122" w:type="dxa"/>
            <w:shd w:val="clear" w:color="auto" w:fill="9CC2E5" w:themeFill="accent1" w:themeFillTint="99"/>
          </w:tcPr>
          <w:p w14:paraId="5390D73D" w14:textId="77777777" w:rsidR="000B59E3" w:rsidRPr="00EC5FEE" w:rsidRDefault="000B59E3" w:rsidP="000B59E3">
            <w:pPr>
              <w:rPr>
                <w:ins w:id="3447" w:author="Javier Kachuka" w:date="2019-11-06T10:58:00Z"/>
                <w:rFonts w:cs="Arial"/>
                <w:b/>
                <w:sz w:val="24"/>
                <w:szCs w:val="24"/>
                <w:lang w:val="es-ES"/>
              </w:rPr>
            </w:pPr>
            <w:ins w:id="3448" w:author="Javier Kachuka" w:date="2019-11-06T10:58:00Z">
              <w:r w:rsidRPr="00EC5FEE">
                <w:rPr>
                  <w:rFonts w:cs="Arial"/>
                  <w:b/>
                  <w:sz w:val="24"/>
                  <w:szCs w:val="24"/>
                  <w:lang w:val="es-ES"/>
                </w:rPr>
                <w:t xml:space="preserve">Descripción </w:t>
              </w:r>
            </w:ins>
          </w:p>
        </w:tc>
        <w:tc>
          <w:tcPr>
            <w:tcW w:w="6706" w:type="dxa"/>
            <w:gridSpan w:val="2"/>
          </w:tcPr>
          <w:p w14:paraId="769E317F" w14:textId="77777777" w:rsidR="000B59E3" w:rsidRPr="00EC5FEE" w:rsidRDefault="000B59E3" w:rsidP="000B59E3">
            <w:pPr>
              <w:rPr>
                <w:ins w:id="3449" w:author="Javier Kachuka" w:date="2019-11-06T10:58:00Z"/>
                <w:rFonts w:cs="Arial"/>
                <w:sz w:val="24"/>
                <w:szCs w:val="24"/>
                <w:lang w:val="es-ES"/>
              </w:rPr>
            </w:pPr>
            <w:ins w:id="3450" w:author="Javier Kachuka" w:date="2019-11-06T10:58: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salida de la planta</w:t>
              </w:r>
            </w:ins>
          </w:p>
        </w:tc>
      </w:tr>
      <w:tr w:rsidR="000B59E3" w:rsidRPr="00EC5FEE" w14:paraId="192F3B41" w14:textId="77777777" w:rsidTr="000B59E3">
        <w:trPr>
          <w:ins w:id="3451" w:author="Javier Kachuka" w:date="2019-11-06T10:58:00Z"/>
        </w:trPr>
        <w:tc>
          <w:tcPr>
            <w:tcW w:w="2122" w:type="dxa"/>
            <w:shd w:val="clear" w:color="auto" w:fill="9CC2E5" w:themeFill="accent1" w:themeFillTint="99"/>
          </w:tcPr>
          <w:p w14:paraId="335C7032" w14:textId="77777777" w:rsidR="000B59E3" w:rsidRPr="00EC5FEE" w:rsidRDefault="000B59E3" w:rsidP="000B59E3">
            <w:pPr>
              <w:rPr>
                <w:ins w:id="3452" w:author="Javier Kachuka" w:date="2019-11-06T10:58:00Z"/>
                <w:rFonts w:cs="Arial"/>
                <w:b/>
                <w:sz w:val="24"/>
                <w:szCs w:val="24"/>
                <w:lang w:val="es-ES"/>
              </w:rPr>
            </w:pPr>
            <w:ins w:id="3453" w:author="Javier Kachuka" w:date="2019-11-06T10:58:00Z">
              <w:r w:rsidRPr="00EC5FEE">
                <w:rPr>
                  <w:rFonts w:cs="Arial"/>
                  <w:b/>
                  <w:sz w:val="24"/>
                  <w:szCs w:val="24"/>
                  <w:lang w:val="es-ES"/>
                </w:rPr>
                <w:t>Referencia Cruzada</w:t>
              </w:r>
            </w:ins>
          </w:p>
        </w:tc>
        <w:tc>
          <w:tcPr>
            <w:tcW w:w="6706" w:type="dxa"/>
            <w:gridSpan w:val="2"/>
          </w:tcPr>
          <w:p w14:paraId="7C490AC6" w14:textId="77777777" w:rsidR="000B59E3" w:rsidRPr="00EC5FEE" w:rsidRDefault="000B59E3" w:rsidP="000B59E3">
            <w:pPr>
              <w:rPr>
                <w:ins w:id="3454" w:author="Javier Kachuka" w:date="2019-11-06T10:58:00Z"/>
                <w:rFonts w:cs="Arial"/>
                <w:sz w:val="24"/>
                <w:szCs w:val="24"/>
                <w:lang w:val="es-ES"/>
              </w:rPr>
            </w:pPr>
            <w:ins w:id="3455"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0</w:t>
              </w:r>
            </w:ins>
          </w:p>
        </w:tc>
      </w:tr>
      <w:tr w:rsidR="000B59E3" w:rsidRPr="00D7129C" w14:paraId="7651C90E" w14:textId="77777777" w:rsidTr="000B59E3">
        <w:trPr>
          <w:ins w:id="3456" w:author="Javier Kachuka" w:date="2019-11-06T10:58:00Z"/>
        </w:trPr>
        <w:tc>
          <w:tcPr>
            <w:tcW w:w="2122" w:type="dxa"/>
            <w:shd w:val="clear" w:color="auto" w:fill="9CC2E5" w:themeFill="accent1" w:themeFillTint="99"/>
          </w:tcPr>
          <w:p w14:paraId="4400E0B0" w14:textId="77777777" w:rsidR="000B59E3" w:rsidRPr="00EC5FEE" w:rsidRDefault="000B59E3" w:rsidP="000B59E3">
            <w:pPr>
              <w:rPr>
                <w:ins w:id="3457" w:author="Javier Kachuka" w:date="2019-11-06T10:58:00Z"/>
                <w:rFonts w:cs="Arial"/>
                <w:b/>
                <w:sz w:val="24"/>
                <w:szCs w:val="24"/>
                <w:lang w:val="es-ES"/>
              </w:rPr>
            </w:pPr>
            <w:ins w:id="3458" w:author="Javier Kachuka" w:date="2019-11-06T10:58:00Z">
              <w:r w:rsidRPr="00EC5FEE">
                <w:rPr>
                  <w:rFonts w:cs="Arial"/>
                  <w:b/>
                  <w:sz w:val="24"/>
                  <w:szCs w:val="24"/>
                  <w:lang w:val="es-ES"/>
                </w:rPr>
                <w:t xml:space="preserve">Precondición </w:t>
              </w:r>
            </w:ins>
          </w:p>
        </w:tc>
        <w:tc>
          <w:tcPr>
            <w:tcW w:w="6706" w:type="dxa"/>
            <w:gridSpan w:val="2"/>
          </w:tcPr>
          <w:p w14:paraId="70B8A2FD" w14:textId="77777777" w:rsidR="000B59E3" w:rsidRPr="00EC5FEE" w:rsidRDefault="000B59E3">
            <w:pPr>
              <w:rPr>
                <w:ins w:id="3459" w:author="Javier Kachuka" w:date="2019-11-06T10:58:00Z"/>
                <w:rFonts w:cs="Arial"/>
                <w:sz w:val="24"/>
                <w:szCs w:val="24"/>
                <w:lang w:val="es-ES"/>
              </w:rPr>
              <w:pPrChange w:id="3460" w:author="Javier Kachuka" w:date="2019-11-06T10:42:00Z">
                <w:pPr>
                  <w:framePr w:hSpace="180" w:wrap="around" w:vAnchor="text" w:hAnchor="text" w:y="288"/>
                </w:pPr>
              </w:pPrChange>
            </w:pPr>
            <w:ins w:id="3461" w:author="Javier Kachuka" w:date="2019-11-06T10:58:00Z">
              <w:del w:id="3462" w:author="Javier Kachuka" w:date="2019-11-06T10:42:00Z">
                <w:r w:rsidDel="002345AA">
                  <w:rPr>
                    <w:rFonts w:cs="Arial"/>
                    <w:sz w:val="24"/>
                    <w:szCs w:val="24"/>
                    <w:lang w:val="es-ES"/>
                  </w:rPr>
                  <w:delText>Que exista el empleado en el sistema.</w:delText>
                </w:r>
              </w:del>
            </w:ins>
          </w:p>
        </w:tc>
      </w:tr>
      <w:tr w:rsidR="000B59E3" w:rsidRPr="00563768" w14:paraId="4ED9AF4F" w14:textId="77777777" w:rsidTr="000B59E3">
        <w:trPr>
          <w:ins w:id="3463" w:author="Javier Kachuka" w:date="2019-11-06T10:58:00Z"/>
        </w:trPr>
        <w:tc>
          <w:tcPr>
            <w:tcW w:w="2122" w:type="dxa"/>
            <w:shd w:val="clear" w:color="auto" w:fill="9CC2E5" w:themeFill="accent1" w:themeFillTint="99"/>
          </w:tcPr>
          <w:p w14:paraId="3A9B15BF" w14:textId="77777777" w:rsidR="000B59E3" w:rsidRPr="00EC5FEE" w:rsidRDefault="000B59E3" w:rsidP="000B59E3">
            <w:pPr>
              <w:rPr>
                <w:ins w:id="3464" w:author="Javier Kachuka" w:date="2019-11-06T10:58:00Z"/>
                <w:rFonts w:cs="Arial"/>
                <w:b/>
                <w:sz w:val="24"/>
                <w:szCs w:val="24"/>
                <w:lang w:val="es-ES"/>
              </w:rPr>
            </w:pPr>
            <w:ins w:id="3465" w:author="Javier Kachuka" w:date="2019-11-06T10:58:00Z">
              <w:r w:rsidRPr="00EC5FEE">
                <w:rPr>
                  <w:rFonts w:cs="Arial"/>
                  <w:b/>
                  <w:sz w:val="24"/>
                  <w:szCs w:val="24"/>
                  <w:lang w:val="es-ES"/>
                </w:rPr>
                <w:t xml:space="preserve">Poscondición </w:t>
              </w:r>
            </w:ins>
          </w:p>
        </w:tc>
        <w:tc>
          <w:tcPr>
            <w:tcW w:w="6706" w:type="dxa"/>
            <w:gridSpan w:val="2"/>
          </w:tcPr>
          <w:p w14:paraId="6A9E1D5F" w14:textId="77777777" w:rsidR="000B59E3" w:rsidRPr="003D3744" w:rsidRDefault="000B59E3" w:rsidP="000B59E3">
            <w:pPr>
              <w:rPr>
                <w:ins w:id="3466" w:author="Javier Kachuka" w:date="2019-11-06T10:58:00Z"/>
                <w:rFonts w:cs="Arial"/>
                <w:sz w:val="24"/>
                <w:szCs w:val="24"/>
                <w:lang w:val="es-ES"/>
              </w:rPr>
            </w:pPr>
            <w:ins w:id="3467" w:author="Javier Kachuka" w:date="2019-11-06T10:58:00Z">
              <w:r>
                <w:rPr>
                  <w:rFonts w:cs="Arial"/>
                  <w:sz w:val="24"/>
                  <w:szCs w:val="24"/>
                  <w:lang w:val="es-ES"/>
                </w:rPr>
                <w:t>Se registró una nueva salida de la planta.</w:t>
              </w:r>
            </w:ins>
          </w:p>
        </w:tc>
      </w:tr>
      <w:tr w:rsidR="000B59E3" w:rsidRPr="00CC2B8E" w14:paraId="50143740" w14:textId="77777777" w:rsidTr="000B59E3">
        <w:trPr>
          <w:ins w:id="3468" w:author="Javier Kachuka" w:date="2019-11-06T10:58:00Z"/>
        </w:trPr>
        <w:tc>
          <w:tcPr>
            <w:tcW w:w="8828" w:type="dxa"/>
            <w:gridSpan w:val="3"/>
            <w:shd w:val="clear" w:color="auto" w:fill="9CC2E5" w:themeFill="accent1" w:themeFillTint="99"/>
          </w:tcPr>
          <w:p w14:paraId="102755D3" w14:textId="77777777" w:rsidR="000B59E3" w:rsidRPr="00EC5FEE" w:rsidRDefault="000B59E3" w:rsidP="000B59E3">
            <w:pPr>
              <w:jc w:val="center"/>
              <w:rPr>
                <w:ins w:id="3469" w:author="Javier Kachuka" w:date="2019-11-06T10:58:00Z"/>
                <w:rFonts w:cs="Arial"/>
                <w:b/>
                <w:sz w:val="24"/>
                <w:szCs w:val="24"/>
                <w:lang w:val="es-ES"/>
              </w:rPr>
            </w:pPr>
            <w:ins w:id="3470" w:author="Javier Kachuka" w:date="2019-11-06T10:58:00Z">
              <w:r w:rsidRPr="00EC5FEE">
                <w:rPr>
                  <w:rFonts w:cs="Arial"/>
                  <w:b/>
                  <w:sz w:val="24"/>
                  <w:szCs w:val="24"/>
                  <w:lang w:val="es-ES"/>
                </w:rPr>
                <w:t>Curso Típico de Eventos</w:t>
              </w:r>
            </w:ins>
          </w:p>
        </w:tc>
      </w:tr>
      <w:tr w:rsidR="000B59E3" w:rsidRPr="00563768" w14:paraId="141C3E66" w14:textId="77777777" w:rsidTr="000B59E3">
        <w:trPr>
          <w:ins w:id="3471" w:author="Javier Kachuka" w:date="2019-11-06T10:58:00Z"/>
        </w:trPr>
        <w:tc>
          <w:tcPr>
            <w:tcW w:w="4414" w:type="dxa"/>
            <w:gridSpan w:val="2"/>
          </w:tcPr>
          <w:p w14:paraId="3298638C" w14:textId="77777777" w:rsidR="000B59E3" w:rsidRPr="00EC5FEE" w:rsidRDefault="000B59E3" w:rsidP="000B59E3">
            <w:pPr>
              <w:pStyle w:val="Prrafodelista"/>
              <w:numPr>
                <w:ilvl w:val="0"/>
                <w:numId w:val="19"/>
              </w:numPr>
              <w:jc w:val="both"/>
              <w:rPr>
                <w:ins w:id="3472" w:author="Javier Kachuka" w:date="2019-11-06T10:58:00Z"/>
                <w:rFonts w:cs="Arial"/>
                <w:sz w:val="24"/>
                <w:szCs w:val="24"/>
                <w:lang w:val="es-ES"/>
              </w:rPr>
            </w:pPr>
            <w:ins w:id="3473" w:author="Javier Kachuka" w:date="2019-11-06T10:58:00Z">
              <w:r>
                <w:rPr>
                  <w:rFonts w:cs="Arial"/>
                  <w:sz w:val="24"/>
                  <w:szCs w:val="24"/>
                  <w:lang w:val="es-ES"/>
                </w:rPr>
                <w:t>El caso de uso comienza cuando el empleado de planta marca su salida de la planta.</w:t>
              </w:r>
            </w:ins>
          </w:p>
        </w:tc>
        <w:tc>
          <w:tcPr>
            <w:tcW w:w="4414" w:type="dxa"/>
          </w:tcPr>
          <w:p w14:paraId="1B2FCEC6" w14:textId="77777777" w:rsidR="000B59E3" w:rsidRPr="00EC5FEE" w:rsidRDefault="000B59E3" w:rsidP="000B59E3">
            <w:pPr>
              <w:jc w:val="both"/>
              <w:rPr>
                <w:ins w:id="3474" w:author="Javier Kachuka" w:date="2019-11-06T10:58:00Z"/>
                <w:rFonts w:cs="Arial"/>
                <w:sz w:val="24"/>
                <w:szCs w:val="24"/>
                <w:lang w:val="es-ES"/>
              </w:rPr>
            </w:pPr>
          </w:p>
        </w:tc>
      </w:tr>
      <w:tr w:rsidR="000B59E3" w:rsidRPr="00563768" w14:paraId="34F11EF7" w14:textId="77777777" w:rsidTr="000B59E3">
        <w:trPr>
          <w:ins w:id="3475" w:author="Javier Kachuka" w:date="2019-11-06T10:58:00Z"/>
        </w:trPr>
        <w:tc>
          <w:tcPr>
            <w:tcW w:w="4414" w:type="dxa"/>
            <w:gridSpan w:val="2"/>
          </w:tcPr>
          <w:p w14:paraId="1A9298F0" w14:textId="77777777" w:rsidR="000B59E3" w:rsidRPr="00EC5FEE" w:rsidRDefault="000B59E3" w:rsidP="000B59E3">
            <w:pPr>
              <w:jc w:val="both"/>
              <w:rPr>
                <w:ins w:id="3476" w:author="Javier Kachuka" w:date="2019-11-06T10:58:00Z"/>
                <w:rFonts w:cs="Arial"/>
                <w:sz w:val="24"/>
                <w:szCs w:val="24"/>
                <w:lang w:val="es-ES"/>
              </w:rPr>
            </w:pPr>
          </w:p>
        </w:tc>
        <w:tc>
          <w:tcPr>
            <w:tcW w:w="4414" w:type="dxa"/>
          </w:tcPr>
          <w:p w14:paraId="0501E66A" w14:textId="77777777" w:rsidR="000B59E3" w:rsidRPr="00EC5FEE" w:rsidRDefault="000B59E3" w:rsidP="000B59E3">
            <w:pPr>
              <w:pStyle w:val="Prrafodelista"/>
              <w:numPr>
                <w:ilvl w:val="0"/>
                <w:numId w:val="19"/>
              </w:numPr>
              <w:jc w:val="both"/>
              <w:rPr>
                <w:ins w:id="3477" w:author="Javier Kachuka" w:date="2019-11-06T10:58:00Z"/>
                <w:rFonts w:cs="Arial"/>
                <w:sz w:val="24"/>
                <w:szCs w:val="24"/>
                <w:lang w:val="es-ES"/>
              </w:rPr>
            </w:pPr>
            <w:ins w:id="3478" w:author="Javier Kachuka" w:date="2019-11-06T10:58:00Z">
              <w:r>
                <w:rPr>
                  <w:rFonts w:cs="Arial"/>
                  <w:sz w:val="24"/>
                  <w:szCs w:val="24"/>
                  <w:lang w:val="es-ES"/>
                </w:rPr>
                <w:t>El sistema corrobora que el empleado ya no haya marcado la salida para la fecha.</w:t>
              </w:r>
            </w:ins>
          </w:p>
        </w:tc>
      </w:tr>
      <w:tr w:rsidR="000B59E3" w:rsidRPr="00563768" w14:paraId="5EBAD1EF" w14:textId="77777777" w:rsidTr="000B59E3">
        <w:trPr>
          <w:ins w:id="3479" w:author="Javier Kachuka" w:date="2019-11-06T10:58:00Z"/>
        </w:trPr>
        <w:tc>
          <w:tcPr>
            <w:tcW w:w="4414" w:type="dxa"/>
            <w:gridSpan w:val="2"/>
          </w:tcPr>
          <w:p w14:paraId="213DB4E3" w14:textId="77777777" w:rsidR="000B59E3" w:rsidRPr="00236AD3" w:rsidRDefault="000B59E3" w:rsidP="000B59E3">
            <w:pPr>
              <w:jc w:val="both"/>
              <w:rPr>
                <w:ins w:id="3480" w:author="Javier Kachuka" w:date="2019-11-06T10:58:00Z"/>
                <w:rFonts w:cs="Arial"/>
                <w:sz w:val="24"/>
                <w:szCs w:val="24"/>
                <w:lang w:val="es-ES"/>
              </w:rPr>
            </w:pPr>
          </w:p>
        </w:tc>
        <w:tc>
          <w:tcPr>
            <w:tcW w:w="4414" w:type="dxa"/>
          </w:tcPr>
          <w:p w14:paraId="5751230F" w14:textId="77777777" w:rsidR="000B59E3" w:rsidRPr="00236AD3" w:rsidRDefault="000B59E3" w:rsidP="000B59E3">
            <w:pPr>
              <w:pStyle w:val="Prrafodelista"/>
              <w:numPr>
                <w:ilvl w:val="0"/>
                <w:numId w:val="19"/>
              </w:numPr>
              <w:jc w:val="both"/>
              <w:rPr>
                <w:ins w:id="3481" w:author="Javier Kachuka" w:date="2019-11-06T10:58:00Z"/>
                <w:rFonts w:cs="Arial"/>
                <w:sz w:val="24"/>
                <w:szCs w:val="24"/>
                <w:lang w:val="es-ES"/>
              </w:rPr>
            </w:pPr>
            <w:ins w:id="3482" w:author="Javier Kachuka" w:date="2019-11-06T10:58:00Z">
              <w:r>
                <w:rPr>
                  <w:rFonts w:cs="Arial"/>
                  <w:sz w:val="24"/>
                  <w:szCs w:val="24"/>
                  <w:lang w:val="es-ES"/>
                </w:rPr>
                <w:t>El sistema guarda la salida con los datos de fecha y hora y finaliza el caso de uso.</w:t>
              </w:r>
            </w:ins>
          </w:p>
        </w:tc>
      </w:tr>
      <w:tr w:rsidR="000B59E3" w:rsidRPr="00EC5FEE" w14:paraId="758BD291" w14:textId="77777777" w:rsidTr="000B59E3">
        <w:trPr>
          <w:ins w:id="3483" w:author="Javier Kachuka" w:date="2019-11-06T10:58:00Z"/>
        </w:trPr>
        <w:tc>
          <w:tcPr>
            <w:tcW w:w="8828" w:type="dxa"/>
            <w:gridSpan w:val="3"/>
            <w:shd w:val="clear" w:color="auto" w:fill="9CC2E5" w:themeFill="accent1" w:themeFillTint="99"/>
          </w:tcPr>
          <w:p w14:paraId="4014B5B6" w14:textId="77777777" w:rsidR="000B59E3" w:rsidRPr="00EC5FEE" w:rsidRDefault="000B59E3" w:rsidP="000B59E3">
            <w:pPr>
              <w:jc w:val="center"/>
              <w:rPr>
                <w:ins w:id="3484" w:author="Javier Kachuka" w:date="2019-11-06T10:58:00Z"/>
                <w:rFonts w:cs="Arial"/>
                <w:sz w:val="24"/>
                <w:szCs w:val="24"/>
                <w:lang w:val="es-ES"/>
              </w:rPr>
            </w:pPr>
            <w:ins w:id="3485"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63768" w14:paraId="5660A132" w14:textId="77777777" w:rsidTr="000B59E3">
        <w:trPr>
          <w:ins w:id="3486" w:author="Javier Kachuka" w:date="2019-11-06T10:58:00Z"/>
        </w:trPr>
        <w:tc>
          <w:tcPr>
            <w:tcW w:w="4414" w:type="dxa"/>
            <w:gridSpan w:val="2"/>
          </w:tcPr>
          <w:p w14:paraId="101A0182" w14:textId="77777777" w:rsidR="000B59E3" w:rsidRPr="00EC5FEE" w:rsidRDefault="000B59E3" w:rsidP="000B59E3">
            <w:pPr>
              <w:jc w:val="center"/>
              <w:rPr>
                <w:ins w:id="3487" w:author="Javier Kachuka" w:date="2019-11-06T10:58:00Z"/>
                <w:rFonts w:cs="Arial"/>
                <w:b/>
                <w:sz w:val="24"/>
                <w:szCs w:val="24"/>
                <w:lang w:val="es-ES"/>
              </w:rPr>
            </w:pPr>
          </w:p>
        </w:tc>
        <w:tc>
          <w:tcPr>
            <w:tcW w:w="4414" w:type="dxa"/>
          </w:tcPr>
          <w:p w14:paraId="50B8A361" w14:textId="77777777" w:rsidR="000B59E3" w:rsidRPr="00EC5FEE" w:rsidRDefault="000B59E3" w:rsidP="000B59E3">
            <w:pPr>
              <w:jc w:val="both"/>
              <w:rPr>
                <w:ins w:id="3488" w:author="Javier Kachuka" w:date="2019-11-06T10:58:00Z"/>
                <w:rFonts w:cs="Arial"/>
                <w:sz w:val="24"/>
                <w:szCs w:val="24"/>
                <w:lang w:val="es-ES"/>
              </w:rPr>
            </w:pPr>
            <w:ins w:id="3489" w:author="Javier Kachuka" w:date="2019-11-06T10:58:00Z">
              <w:r>
                <w:rPr>
                  <w:rFonts w:cs="Arial"/>
                  <w:sz w:val="24"/>
                  <w:szCs w:val="24"/>
                  <w:lang w:val="es-ES"/>
                </w:rPr>
                <w:t>2.1 Si el empleado ya marco salida, se descarta la acción y finaliza el caso de uso.</w:t>
              </w:r>
            </w:ins>
          </w:p>
        </w:tc>
      </w:tr>
    </w:tbl>
    <w:p w14:paraId="256479D9" w14:textId="35640544" w:rsidR="00572E70" w:rsidDel="00340AF4" w:rsidRDefault="00572E70" w:rsidP="00431D6D">
      <w:pPr>
        <w:rPr>
          <w:del w:id="3490" w:author="Javier Kachuka" w:date="2019-11-06T10:29:00Z"/>
          <w:lang w:val="es-ES"/>
        </w:rPr>
      </w:pPr>
    </w:p>
    <w:p w14:paraId="592AE0F0" w14:textId="5D042BDB" w:rsidR="005C326A" w:rsidDel="00340AF4" w:rsidRDefault="005C326A" w:rsidP="00431D6D">
      <w:pPr>
        <w:rPr>
          <w:del w:id="3491" w:author="Javier Kachuka" w:date="2019-11-06T10:29:00Z"/>
          <w:lang w:val="es-ES"/>
        </w:rPr>
      </w:pPr>
    </w:p>
    <w:p w14:paraId="790AD84B" w14:textId="46BA1A53" w:rsidR="00A34B20" w:rsidRDefault="00A34B20"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A34B20" w:rsidRPr="00563768" w:rsidDel="00630C05" w14:paraId="506E9ED0" w14:textId="71934751" w:rsidTr="003D3744">
        <w:trPr>
          <w:del w:id="3492" w:author="Javier Kachuka" w:date="2019-11-06T10:11:00Z"/>
        </w:trPr>
        <w:tc>
          <w:tcPr>
            <w:tcW w:w="2122" w:type="dxa"/>
            <w:shd w:val="clear" w:color="auto" w:fill="9CC2E5" w:themeFill="accent1" w:themeFillTint="99"/>
          </w:tcPr>
          <w:p w14:paraId="63F491D3" w14:textId="287F694C" w:rsidR="00A34B20" w:rsidRPr="00EC5FEE" w:rsidDel="00630C05" w:rsidRDefault="00A34B20" w:rsidP="00A34B20">
            <w:pPr>
              <w:rPr>
                <w:del w:id="3493" w:author="Javier Kachuka" w:date="2019-11-06T10:11:00Z"/>
                <w:rFonts w:cs="Arial"/>
                <w:b/>
                <w:sz w:val="24"/>
                <w:szCs w:val="24"/>
                <w:lang w:val="es-ES"/>
              </w:rPr>
            </w:pPr>
            <w:del w:id="3494" w:author="Javier Kachuka" w:date="2019-11-06T10:09:00Z">
              <w:r w:rsidRPr="00EC5FEE" w:rsidDel="00BA4FC1">
                <w:rPr>
                  <w:rFonts w:cs="Arial"/>
                  <w:b/>
                  <w:sz w:val="24"/>
                  <w:szCs w:val="24"/>
                  <w:lang w:val="es-ES"/>
                </w:rPr>
                <w:delText>Caso de uso</w:delText>
              </w:r>
            </w:del>
          </w:p>
        </w:tc>
        <w:tc>
          <w:tcPr>
            <w:tcW w:w="6706" w:type="dxa"/>
            <w:gridSpan w:val="2"/>
          </w:tcPr>
          <w:p w14:paraId="388B3B4C" w14:textId="76CEAB6C" w:rsidR="00A34B20" w:rsidRPr="00EC5FEE" w:rsidDel="00630C05" w:rsidRDefault="00A34B20" w:rsidP="00A34B20">
            <w:pPr>
              <w:rPr>
                <w:del w:id="3495" w:author="Javier Kachuka" w:date="2019-11-06T10:11:00Z"/>
                <w:rFonts w:cs="Arial"/>
                <w:sz w:val="24"/>
                <w:szCs w:val="24"/>
                <w:lang w:val="es-ES"/>
              </w:rPr>
            </w:pPr>
            <w:del w:id="3496" w:author="Javier Kachuka" w:date="2019-11-06T10:09:00Z">
              <w:r w:rsidDel="00BA4FC1">
                <w:rPr>
                  <w:rFonts w:cs="Arial"/>
                  <w:sz w:val="24"/>
                  <w:szCs w:val="24"/>
                  <w:lang w:val="es-ES"/>
                </w:rPr>
                <w:delText>Crear Producto</w:delText>
              </w:r>
            </w:del>
          </w:p>
        </w:tc>
      </w:tr>
      <w:tr w:rsidR="00A34B20" w:rsidRPr="00563768" w:rsidDel="00630C05" w14:paraId="0D986CF2" w14:textId="4D0E39E1" w:rsidTr="003D3744">
        <w:trPr>
          <w:del w:id="3497" w:author="Javier Kachuka" w:date="2019-11-06T10:11:00Z"/>
        </w:trPr>
        <w:tc>
          <w:tcPr>
            <w:tcW w:w="2122" w:type="dxa"/>
            <w:shd w:val="clear" w:color="auto" w:fill="9CC2E5" w:themeFill="accent1" w:themeFillTint="99"/>
          </w:tcPr>
          <w:p w14:paraId="3ECF60FD" w14:textId="0CD48747" w:rsidR="00A34B20" w:rsidRPr="00EC5FEE" w:rsidDel="00630C05" w:rsidRDefault="00A34B20" w:rsidP="00A34B20">
            <w:pPr>
              <w:rPr>
                <w:del w:id="3498" w:author="Javier Kachuka" w:date="2019-11-06T10:11:00Z"/>
                <w:rFonts w:cs="Arial"/>
                <w:b/>
                <w:sz w:val="24"/>
                <w:szCs w:val="24"/>
                <w:lang w:val="es-ES"/>
              </w:rPr>
            </w:pPr>
            <w:del w:id="3499" w:author="Javier Kachuka" w:date="2019-11-06T10:09:00Z">
              <w:r w:rsidRPr="00EC5FEE" w:rsidDel="00BA4FC1">
                <w:rPr>
                  <w:rFonts w:cs="Arial"/>
                  <w:b/>
                  <w:sz w:val="24"/>
                  <w:szCs w:val="24"/>
                  <w:lang w:val="es-ES"/>
                </w:rPr>
                <w:delText>Actor</w:delText>
              </w:r>
            </w:del>
          </w:p>
        </w:tc>
        <w:tc>
          <w:tcPr>
            <w:tcW w:w="6706" w:type="dxa"/>
            <w:gridSpan w:val="2"/>
          </w:tcPr>
          <w:p w14:paraId="34C89211" w14:textId="15CF4EC9" w:rsidR="00A34B20" w:rsidRPr="00EC5FEE" w:rsidDel="00630C05" w:rsidRDefault="00A34B20" w:rsidP="00A34B20">
            <w:pPr>
              <w:rPr>
                <w:del w:id="3500" w:author="Javier Kachuka" w:date="2019-11-06T10:11:00Z"/>
                <w:rFonts w:cs="Arial"/>
                <w:sz w:val="24"/>
                <w:szCs w:val="24"/>
                <w:lang w:val="es-ES"/>
              </w:rPr>
            </w:pPr>
            <w:del w:id="3501" w:author="Javier Kachuka" w:date="2019-11-06T10:09:00Z">
              <w:r w:rsidRPr="00EC5FEE" w:rsidDel="00BA4FC1">
                <w:rPr>
                  <w:rFonts w:cs="Arial"/>
                  <w:sz w:val="24"/>
                  <w:szCs w:val="24"/>
                  <w:lang w:val="es-ES"/>
                </w:rPr>
                <w:delText xml:space="preserve">Empleado </w:delText>
              </w:r>
            </w:del>
          </w:p>
        </w:tc>
      </w:tr>
      <w:tr w:rsidR="00A34B20" w:rsidRPr="00563768" w:rsidDel="00630C05" w14:paraId="2DBDB35E" w14:textId="41A7862F" w:rsidTr="003D3744">
        <w:trPr>
          <w:del w:id="3502" w:author="Javier Kachuka" w:date="2019-11-06T10:11:00Z"/>
        </w:trPr>
        <w:tc>
          <w:tcPr>
            <w:tcW w:w="2122" w:type="dxa"/>
            <w:shd w:val="clear" w:color="auto" w:fill="9CC2E5" w:themeFill="accent1" w:themeFillTint="99"/>
          </w:tcPr>
          <w:p w14:paraId="2B98406E" w14:textId="6B691238" w:rsidR="00A34B20" w:rsidRPr="00EC5FEE" w:rsidDel="00630C05" w:rsidRDefault="00A34B20" w:rsidP="00A34B20">
            <w:pPr>
              <w:rPr>
                <w:del w:id="3503" w:author="Javier Kachuka" w:date="2019-11-06T10:11:00Z"/>
                <w:rFonts w:cs="Arial"/>
                <w:b/>
                <w:sz w:val="24"/>
                <w:szCs w:val="24"/>
                <w:lang w:val="es-ES"/>
              </w:rPr>
            </w:pPr>
            <w:del w:id="3504" w:author="Javier Kachuka" w:date="2019-11-06T10:09:00Z">
              <w:r w:rsidRPr="00EC5FEE" w:rsidDel="00BA4FC1">
                <w:rPr>
                  <w:rFonts w:cs="Arial"/>
                  <w:b/>
                  <w:sz w:val="24"/>
                  <w:szCs w:val="24"/>
                  <w:lang w:val="es-ES"/>
                </w:rPr>
                <w:delText xml:space="preserve">Descripción </w:delText>
              </w:r>
            </w:del>
          </w:p>
        </w:tc>
        <w:tc>
          <w:tcPr>
            <w:tcW w:w="6706" w:type="dxa"/>
            <w:gridSpan w:val="2"/>
          </w:tcPr>
          <w:p w14:paraId="0AEC7E80" w14:textId="0DDBBB27" w:rsidR="00A34B20" w:rsidRPr="00EC5FEE" w:rsidDel="00630C05" w:rsidRDefault="00A34B20" w:rsidP="00A34B20">
            <w:pPr>
              <w:rPr>
                <w:del w:id="3505" w:author="Javier Kachuka" w:date="2019-11-06T10:11:00Z"/>
                <w:rFonts w:cs="Arial"/>
                <w:sz w:val="24"/>
                <w:szCs w:val="24"/>
                <w:lang w:val="es-ES"/>
              </w:rPr>
            </w:pPr>
            <w:del w:id="3506" w:author="Javier Kachuka" w:date="2019-11-06T10:09:00Z">
              <w:r w:rsidRPr="00EC5FEE" w:rsidDel="00BA4FC1">
                <w:rPr>
                  <w:rFonts w:cs="Arial"/>
                  <w:sz w:val="24"/>
                  <w:szCs w:val="24"/>
                  <w:lang w:val="es-ES"/>
                </w:rPr>
                <w:delText xml:space="preserve">El empleado </w:delText>
              </w:r>
              <w:r w:rsidDel="00BA4FC1">
                <w:rPr>
                  <w:rFonts w:cs="Arial"/>
                  <w:sz w:val="24"/>
                  <w:szCs w:val="24"/>
                  <w:lang w:val="es-ES"/>
                </w:rPr>
                <w:delText xml:space="preserve">crea un nuevo producto correspondiente a un almacén. </w:delText>
              </w:r>
            </w:del>
          </w:p>
        </w:tc>
      </w:tr>
      <w:tr w:rsidR="00A34B20" w:rsidRPr="00563768" w:rsidDel="00630C05" w14:paraId="067A724F" w14:textId="52742E2C" w:rsidTr="003D3744">
        <w:trPr>
          <w:del w:id="3507" w:author="Javier Kachuka" w:date="2019-11-06T10:11:00Z"/>
        </w:trPr>
        <w:tc>
          <w:tcPr>
            <w:tcW w:w="2122" w:type="dxa"/>
            <w:shd w:val="clear" w:color="auto" w:fill="9CC2E5" w:themeFill="accent1" w:themeFillTint="99"/>
          </w:tcPr>
          <w:p w14:paraId="6196DFD5" w14:textId="18565C97" w:rsidR="00A34B20" w:rsidRPr="00EC5FEE" w:rsidDel="00630C05" w:rsidRDefault="00A34B20" w:rsidP="00A34B20">
            <w:pPr>
              <w:rPr>
                <w:del w:id="3508" w:author="Javier Kachuka" w:date="2019-11-06T10:11:00Z"/>
                <w:rFonts w:cs="Arial"/>
                <w:b/>
                <w:sz w:val="24"/>
                <w:szCs w:val="24"/>
                <w:lang w:val="es-ES"/>
              </w:rPr>
            </w:pPr>
            <w:del w:id="3509" w:author="Javier Kachuka" w:date="2019-11-06T10:09:00Z">
              <w:r w:rsidRPr="00EC5FEE" w:rsidDel="00BA4FC1">
                <w:rPr>
                  <w:rFonts w:cs="Arial"/>
                  <w:b/>
                  <w:sz w:val="24"/>
                  <w:szCs w:val="24"/>
                  <w:lang w:val="es-ES"/>
                </w:rPr>
                <w:delText>Referencia Cruzada</w:delText>
              </w:r>
            </w:del>
          </w:p>
        </w:tc>
        <w:tc>
          <w:tcPr>
            <w:tcW w:w="6706" w:type="dxa"/>
            <w:gridSpan w:val="2"/>
          </w:tcPr>
          <w:p w14:paraId="7415E18A" w14:textId="6708AA25" w:rsidR="00A34B20" w:rsidRPr="00EC5FEE" w:rsidDel="00630C05" w:rsidRDefault="00A34B20" w:rsidP="00A34B20">
            <w:pPr>
              <w:rPr>
                <w:del w:id="3510" w:author="Javier Kachuka" w:date="2019-11-06T10:11:00Z"/>
                <w:rFonts w:cs="Arial"/>
                <w:sz w:val="24"/>
                <w:szCs w:val="24"/>
                <w:lang w:val="es-ES"/>
              </w:rPr>
            </w:pPr>
            <w:del w:id="3511" w:author="Javier Kachuka" w:date="2019-11-06T10:09:00Z">
              <w:r w:rsidRPr="00EC5FEE" w:rsidDel="00BA4FC1">
                <w:rPr>
                  <w:rFonts w:cs="Arial"/>
                  <w:sz w:val="24"/>
                  <w:szCs w:val="24"/>
                  <w:lang w:val="es-ES"/>
                </w:rPr>
                <w:delText>RF3.2</w:delText>
              </w:r>
            </w:del>
          </w:p>
        </w:tc>
      </w:tr>
      <w:tr w:rsidR="005C326A" w:rsidRPr="00563768" w:rsidDel="00630C05" w14:paraId="4D07A723" w14:textId="5BC3BE6D" w:rsidTr="003D3744">
        <w:trPr>
          <w:del w:id="3512" w:author="Javier Kachuka" w:date="2019-11-06T10:11:00Z"/>
        </w:trPr>
        <w:tc>
          <w:tcPr>
            <w:tcW w:w="2122" w:type="dxa"/>
            <w:shd w:val="clear" w:color="auto" w:fill="9CC2E5" w:themeFill="accent1" w:themeFillTint="99"/>
          </w:tcPr>
          <w:p w14:paraId="227FE7E4" w14:textId="2C0D9A59" w:rsidR="005C326A" w:rsidRPr="00EC5FEE" w:rsidDel="00630C05" w:rsidRDefault="005C326A" w:rsidP="003D3744">
            <w:pPr>
              <w:rPr>
                <w:del w:id="3513" w:author="Javier Kachuka" w:date="2019-11-06T10:11:00Z"/>
                <w:rFonts w:cs="Arial"/>
                <w:b/>
                <w:sz w:val="24"/>
                <w:szCs w:val="24"/>
                <w:lang w:val="es-ES"/>
              </w:rPr>
            </w:pPr>
            <w:del w:id="3514" w:author="Javier Kachuka" w:date="2019-11-06T10:11:00Z">
              <w:r w:rsidRPr="00EC5FEE" w:rsidDel="00630C05">
                <w:rPr>
                  <w:rFonts w:cs="Arial"/>
                  <w:b/>
                  <w:sz w:val="24"/>
                  <w:szCs w:val="24"/>
                  <w:lang w:val="es-ES"/>
                </w:rPr>
                <w:delText xml:space="preserve">Precondición </w:delText>
              </w:r>
            </w:del>
          </w:p>
        </w:tc>
        <w:tc>
          <w:tcPr>
            <w:tcW w:w="6706" w:type="dxa"/>
            <w:gridSpan w:val="2"/>
          </w:tcPr>
          <w:p w14:paraId="1FEFC93B" w14:textId="20E712AA" w:rsidR="005C326A" w:rsidRPr="00EC5FEE" w:rsidDel="00630C05" w:rsidRDefault="005C326A">
            <w:pPr>
              <w:rPr>
                <w:del w:id="3515" w:author="Javier Kachuka" w:date="2019-11-06T10:11:00Z"/>
                <w:rFonts w:cs="Arial"/>
                <w:sz w:val="24"/>
                <w:szCs w:val="24"/>
                <w:lang w:val="es-ES"/>
              </w:rPr>
            </w:pPr>
            <w:del w:id="3516" w:author="Javier Kachuka" w:date="2019-11-06T10:09:00Z">
              <w:r w:rsidDel="00A34B20">
                <w:rPr>
                  <w:rFonts w:cs="Arial"/>
                  <w:sz w:val="24"/>
                  <w:szCs w:val="24"/>
                  <w:lang w:val="es-ES"/>
                </w:rPr>
                <w:delText>Que el empleado se encuentre logueado.</w:delText>
              </w:r>
            </w:del>
          </w:p>
        </w:tc>
      </w:tr>
      <w:tr w:rsidR="005C326A" w:rsidRPr="00563768" w:rsidDel="00630C05" w14:paraId="47353202" w14:textId="54110C36" w:rsidTr="003D3744">
        <w:trPr>
          <w:del w:id="3517" w:author="Javier Kachuka" w:date="2019-11-06T10:11:00Z"/>
        </w:trPr>
        <w:tc>
          <w:tcPr>
            <w:tcW w:w="2122" w:type="dxa"/>
            <w:shd w:val="clear" w:color="auto" w:fill="9CC2E5" w:themeFill="accent1" w:themeFillTint="99"/>
          </w:tcPr>
          <w:p w14:paraId="39A3C73A" w14:textId="1CF26C7D" w:rsidR="005C326A" w:rsidRPr="00EC5FEE" w:rsidDel="00630C05" w:rsidRDefault="005C326A" w:rsidP="003D3744">
            <w:pPr>
              <w:rPr>
                <w:del w:id="3518" w:author="Javier Kachuka" w:date="2019-11-06T10:11:00Z"/>
                <w:rFonts w:cs="Arial"/>
                <w:b/>
                <w:sz w:val="24"/>
                <w:szCs w:val="24"/>
                <w:lang w:val="es-ES"/>
              </w:rPr>
            </w:pPr>
            <w:del w:id="3519" w:author="Javier Kachuka" w:date="2019-11-06T10:11:00Z">
              <w:r w:rsidRPr="00EC5FEE" w:rsidDel="00630C05">
                <w:rPr>
                  <w:rFonts w:cs="Arial"/>
                  <w:b/>
                  <w:sz w:val="24"/>
                  <w:szCs w:val="24"/>
                  <w:lang w:val="es-ES"/>
                </w:rPr>
                <w:delText xml:space="preserve">Poscondición </w:delText>
              </w:r>
            </w:del>
          </w:p>
        </w:tc>
        <w:tc>
          <w:tcPr>
            <w:tcW w:w="6706" w:type="dxa"/>
            <w:gridSpan w:val="2"/>
          </w:tcPr>
          <w:p w14:paraId="5B1EC9EB" w14:textId="67842875" w:rsidR="005C326A" w:rsidRPr="00CC2B8E" w:rsidDel="00630C05" w:rsidRDefault="005C326A" w:rsidP="005C326A">
            <w:pPr>
              <w:rPr>
                <w:del w:id="3520" w:author="Javier Kachuka" w:date="2019-11-06T10:11:00Z"/>
                <w:rFonts w:cs="Arial"/>
                <w:sz w:val="24"/>
                <w:szCs w:val="24"/>
                <w:lang w:val="es-ES"/>
              </w:rPr>
            </w:pPr>
            <w:del w:id="3521" w:author="Javier Kachuka" w:date="2019-11-06T10:11:00Z">
              <w:r w:rsidDel="00630C05">
                <w:rPr>
                  <w:rFonts w:cs="Arial"/>
                  <w:sz w:val="24"/>
                  <w:szCs w:val="24"/>
                  <w:lang w:val="es-ES"/>
                </w:rPr>
                <w:delText xml:space="preserve">Se registró </w:delText>
              </w:r>
              <w:r w:rsidR="001833AD" w:rsidDel="00630C05">
                <w:rPr>
                  <w:rFonts w:cs="Arial"/>
                  <w:sz w:val="24"/>
                  <w:szCs w:val="24"/>
                  <w:lang w:val="es-ES"/>
                </w:rPr>
                <w:delText>un nuevo producto en el sistema.</w:delText>
              </w:r>
            </w:del>
          </w:p>
        </w:tc>
      </w:tr>
      <w:tr w:rsidR="005C326A" w:rsidRPr="00563768" w:rsidDel="00630C05" w14:paraId="603E50B5" w14:textId="181A7A8D" w:rsidTr="003D3744">
        <w:trPr>
          <w:del w:id="3522" w:author="Javier Kachuka" w:date="2019-11-06T10:11:00Z"/>
        </w:trPr>
        <w:tc>
          <w:tcPr>
            <w:tcW w:w="8828" w:type="dxa"/>
            <w:gridSpan w:val="3"/>
            <w:shd w:val="clear" w:color="auto" w:fill="9CC2E5" w:themeFill="accent1" w:themeFillTint="99"/>
          </w:tcPr>
          <w:p w14:paraId="5ECC574F" w14:textId="2D0E4930" w:rsidR="005C326A" w:rsidRPr="00EC5FEE" w:rsidDel="00630C05" w:rsidRDefault="005C326A" w:rsidP="003D3744">
            <w:pPr>
              <w:jc w:val="center"/>
              <w:rPr>
                <w:del w:id="3523" w:author="Javier Kachuka" w:date="2019-11-06T10:11:00Z"/>
                <w:rFonts w:cs="Arial"/>
                <w:b/>
                <w:sz w:val="24"/>
                <w:szCs w:val="24"/>
                <w:lang w:val="es-ES"/>
              </w:rPr>
            </w:pPr>
            <w:del w:id="3524" w:author="Javier Kachuka" w:date="2019-11-06T10:11:00Z">
              <w:r w:rsidRPr="00EC5FEE" w:rsidDel="00630C05">
                <w:rPr>
                  <w:rFonts w:cs="Arial"/>
                  <w:b/>
                  <w:sz w:val="24"/>
                  <w:szCs w:val="24"/>
                  <w:lang w:val="es-ES"/>
                </w:rPr>
                <w:delText>Curso Típico de Eventos</w:delText>
              </w:r>
            </w:del>
          </w:p>
        </w:tc>
      </w:tr>
      <w:tr w:rsidR="005C326A" w:rsidRPr="00563768" w:rsidDel="00630C05" w14:paraId="00B8234A" w14:textId="61DCD349" w:rsidTr="003D3744">
        <w:trPr>
          <w:del w:id="3525" w:author="Javier Kachuka" w:date="2019-11-06T10:11:00Z"/>
        </w:trPr>
        <w:tc>
          <w:tcPr>
            <w:tcW w:w="4414" w:type="dxa"/>
            <w:gridSpan w:val="2"/>
          </w:tcPr>
          <w:p w14:paraId="51AB15E1" w14:textId="07FAA8F0" w:rsidR="005C326A" w:rsidRPr="00EC5FEE" w:rsidDel="00630C05" w:rsidRDefault="005C326A">
            <w:pPr>
              <w:pStyle w:val="Prrafodelista"/>
              <w:numPr>
                <w:ilvl w:val="0"/>
                <w:numId w:val="12"/>
              </w:numPr>
              <w:jc w:val="both"/>
              <w:rPr>
                <w:del w:id="3526" w:author="Javier Kachuka" w:date="2019-11-06T10:11:00Z"/>
                <w:rFonts w:cs="Arial"/>
                <w:sz w:val="24"/>
                <w:szCs w:val="24"/>
                <w:lang w:val="es-ES"/>
              </w:rPr>
            </w:pPr>
            <w:del w:id="3527" w:author="Javier Kachuka" w:date="2019-11-06T10:11:00Z">
              <w:r w:rsidDel="00630C05">
                <w:rPr>
                  <w:rFonts w:cs="Arial"/>
                  <w:sz w:val="24"/>
                  <w:szCs w:val="24"/>
                  <w:lang w:val="es-ES"/>
                </w:rPr>
                <w:delText>El caso de uso comienza cuando el empleado</w:delText>
              </w:r>
            </w:del>
            <w:del w:id="3528" w:author="Javier Kachuka" w:date="2019-11-06T10:09:00Z">
              <w:r w:rsidDel="00A34B20">
                <w:rPr>
                  <w:rFonts w:cs="Arial"/>
                  <w:sz w:val="24"/>
                  <w:szCs w:val="24"/>
                  <w:lang w:val="es-ES"/>
                </w:rPr>
                <w:delText xml:space="preserve"> selecciona</w:delText>
              </w:r>
            </w:del>
            <w:del w:id="3529" w:author="Javier Kachuka" w:date="2019-11-06T10:11:00Z">
              <w:r w:rsidR="001833AD" w:rsidDel="00630C05">
                <w:rPr>
                  <w:rFonts w:cs="Arial"/>
                  <w:sz w:val="24"/>
                  <w:szCs w:val="24"/>
                  <w:lang w:val="es-ES"/>
                </w:rPr>
                <w:delText xml:space="preserve"> crear producto.</w:delText>
              </w:r>
              <w:r w:rsidDel="00630C05">
                <w:rPr>
                  <w:rFonts w:cs="Arial"/>
                  <w:sz w:val="24"/>
                  <w:szCs w:val="24"/>
                  <w:lang w:val="es-ES"/>
                </w:rPr>
                <w:delText xml:space="preserve"> </w:delText>
              </w:r>
            </w:del>
          </w:p>
        </w:tc>
        <w:tc>
          <w:tcPr>
            <w:tcW w:w="4414" w:type="dxa"/>
          </w:tcPr>
          <w:p w14:paraId="2B7348AF" w14:textId="362FC672" w:rsidR="005C326A" w:rsidRPr="00EC5FEE" w:rsidDel="00630C05" w:rsidRDefault="005C326A" w:rsidP="003D3744">
            <w:pPr>
              <w:jc w:val="both"/>
              <w:rPr>
                <w:del w:id="3530" w:author="Javier Kachuka" w:date="2019-11-06T10:11:00Z"/>
                <w:rFonts w:cs="Arial"/>
                <w:sz w:val="24"/>
                <w:szCs w:val="24"/>
                <w:lang w:val="es-ES"/>
              </w:rPr>
            </w:pPr>
          </w:p>
        </w:tc>
      </w:tr>
      <w:tr w:rsidR="005C326A" w:rsidRPr="00563768" w:rsidDel="00630C05" w14:paraId="12925EE2" w14:textId="47D8BC47" w:rsidTr="003D3744">
        <w:trPr>
          <w:del w:id="3531" w:author="Javier Kachuka" w:date="2019-11-06T10:11:00Z"/>
        </w:trPr>
        <w:tc>
          <w:tcPr>
            <w:tcW w:w="4414" w:type="dxa"/>
            <w:gridSpan w:val="2"/>
          </w:tcPr>
          <w:p w14:paraId="332E8CD3" w14:textId="6FA2897C" w:rsidR="005C326A" w:rsidRPr="00EC5FEE" w:rsidDel="00630C05" w:rsidRDefault="005C326A" w:rsidP="003D3744">
            <w:pPr>
              <w:jc w:val="both"/>
              <w:rPr>
                <w:del w:id="3532" w:author="Javier Kachuka" w:date="2019-11-06T10:11:00Z"/>
                <w:rFonts w:cs="Arial"/>
                <w:sz w:val="24"/>
                <w:szCs w:val="24"/>
                <w:lang w:val="es-ES"/>
              </w:rPr>
            </w:pPr>
          </w:p>
        </w:tc>
        <w:tc>
          <w:tcPr>
            <w:tcW w:w="4414" w:type="dxa"/>
          </w:tcPr>
          <w:p w14:paraId="1BDD4450" w14:textId="711182ED" w:rsidR="005C326A" w:rsidRPr="00EC5FEE" w:rsidDel="00630C05" w:rsidRDefault="005C326A">
            <w:pPr>
              <w:pStyle w:val="Prrafodelista"/>
              <w:numPr>
                <w:ilvl w:val="0"/>
                <w:numId w:val="12"/>
              </w:numPr>
              <w:jc w:val="both"/>
              <w:rPr>
                <w:del w:id="3533" w:author="Javier Kachuka" w:date="2019-11-06T10:11:00Z"/>
                <w:rFonts w:cs="Arial"/>
                <w:sz w:val="24"/>
                <w:szCs w:val="24"/>
                <w:lang w:val="es-ES"/>
              </w:rPr>
            </w:pPr>
            <w:del w:id="3534" w:author="Javier Kachuka" w:date="2019-11-06T10:11:00Z">
              <w:r w:rsidDel="00630C05">
                <w:rPr>
                  <w:rFonts w:cs="Arial"/>
                  <w:sz w:val="24"/>
                  <w:szCs w:val="24"/>
                  <w:lang w:val="es-ES"/>
                </w:rPr>
                <w:delText>El sistema solicita que</w:delText>
              </w:r>
              <w:r w:rsidR="001833AD" w:rsidDel="00630C05">
                <w:rPr>
                  <w:rFonts w:cs="Arial"/>
                  <w:sz w:val="24"/>
                  <w:szCs w:val="24"/>
                  <w:lang w:val="es-ES"/>
                </w:rPr>
                <w:delText xml:space="preserve"> se ingrese la denominación del producto,</w:delText>
              </w:r>
            </w:del>
            <w:del w:id="3535" w:author="Javier Kachuka" w:date="2019-11-06T10:09:00Z">
              <w:r w:rsidR="001833AD" w:rsidDel="00A34B20">
                <w:rPr>
                  <w:rFonts w:cs="Arial"/>
                  <w:sz w:val="24"/>
                  <w:szCs w:val="24"/>
                  <w:lang w:val="es-ES"/>
                </w:rPr>
                <w:delText xml:space="preserve"> a que </w:delText>
              </w:r>
              <w:r w:rsidR="00552A69" w:rsidDel="00A34B20">
                <w:rPr>
                  <w:rFonts w:cs="Arial"/>
                  <w:sz w:val="24"/>
                  <w:szCs w:val="24"/>
                  <w:lang w:val="es-ES"/>
                </w:rPr>
                <w:delText>almacén</w:delText>
              </w:r>
              <w:r w:rsidR="001833AD" w:rsidDel="00A34B20">
                <w:rPr>
                  <w:rFonts w:cs="Arial"/>
                  <w:sz w:val="24"/>
                  <w:szCs w:val="24"/>
                  <w:lang w:val="es-ES"/>
                </w:rPr>
                <w:delText xml:space="preserve"> va a pertenecer y la cantidad disponible actual</w:delText>
              </w:r>
            </w:del>
            <w:del w:id="3536" w:author="Javier Kachuka" w:date="2019-11-06T10:11:00Z">
              <w:r w:rsidR="001833AD" w:rsidDel="00630C05">
                <w:rPr>
                  <w:rFonts w:cs="Arial"/>
                  <w:sz w:val="24"/>
                  <w:szCs w:val="24"/>
                  <w:lang w:val="es-ES"/>
                </w:rPr>
                <w:delText xml:space="preserve">. </w:delText>
              </w:r>
            </w:del>
          </w:p>
        </w:tc>
      </w:tr>
      <w:tr w:rsidR="005C326A" w:rsidRPr="00563768" w:rsidDel="00630C05" w14:paraId="2E515AFD" w14:textId="7201EF98" w:rsidTr="003D3744">
        <w:trPr>
          <w:del w:id="3537" w:author="Javier Kachuka" w:date="2019-11-06T10:11:00Z"/>
        </w:trPr>
        <w:tc>
          <w:tcPr>
            <w:tcW w:w="4414" w:type="dxa"/>
            <w:gridSpan w:val="2"/>
          </w:tcPr>
          <w:p w14:paraId="144ECD92" w14:textId="1E86A549" w:rsidR="005C326A" w:rsidRPr="005C326A" w:rsidDel="00630C05" w:rsidRDefault="005C326A" w:rsidP="005C326A">
            <w:pPr>
              <w:pStyle w:val="Prrafodelista"/>
              <w:numPr>
                <w:ilvl w:val="0"/>
                <w:numId w:val="12"/>
              </w:numPr>
              <w:jc w:val="both"/>
              <w:rPr>
                <w:del w:id="3538" w:author="Javier Kachuka" w:date="2019-11-06T10:11:00Z"/>
                <w:rFonts w:cs="Arial"/>
                <w:sz w:val="24"/>
                <w:szCs w:val="24"/>
                <w:lang w:val="es-ES"/>
              </w:rPr>
            </w:pPr>
            <w:del w:id="3539" w:author="Javier Kachuka" w:date="2019-11-06T10:11:00Z">
              <w:r w:rsidDel="00630C05">
                <w:rPr>
                  <w:rFonts w:cs="Arial"/>
                  <w:sz w:val="24"/>
                  <w:szCs w:val="24"/>
                  <w:lang w:val="es-ES"/>
                </w:rPr>
                <w:delText xml:space="preserve">El empleado ingresa los datos correspondientes y confirma la operación. </w:delText>
              </w:r>
            </w:del>
          </w:p>
        </w:tc>
        <w:tc>
          <w:tcPr>
            <w:tcW w:w="4414" w:type="dxa"/>
          </w:tcPr>
          <w:p w14:paraId="2E31247B" w14:textId="2E7FA5A1" w:rsidR="005C326A" w:rsidRPr="005C326A" w:rsidDel="00630C05" w:rsidRDefault="005C326A" w:rsidP="003D3744">
            <w:pPr>
              <w:jc w:val="both"/>
              <w:rPr>
                <w:del w:id="3540" w:author="Javier Kachuka" w:date="2019-11-06T10:11:00Z"/>
                <w:rFonts w:cs="Arial"/>
                <w:sz w:val="24"/>
                <w:szCs w:val="24"/>
                <w:lang w:val="es-ES"/>
              </w:rPr>
            </w:pPr>
          </w:p>
        </w:tc>
      </w:tr>
      <w:tr w:rsidR="005C326A" w:rsidRPr="00563768" w:rsidDel="00630C05" w14:paraId="54E24E10" w14:textId="3B1DB7A4" w:rsidTr="003D3744">
        <w:trPr>
          <w:del w:id="3541" w:author="Javier Kachuka" w:date="2019-11-06T10:11:00Z"/>
        </w:trPr>
        <w:tc>
          <w:tcPr>
            <w:tcW w:w="4414" w:type="dxa"/>
            <w:gridSpan w:val="2"/>
          </w:tcPr>
          <w:p w14:paraId="021C6502" w14:textId="4F519FD1" w:rsidR="005C326A" w:rsidRPr="005C326A" w:rsidDel="00630C05" w:rsidRDefault="005C326A" w:rsidP="003D3744">
            <w:pPr>
              <w:jc w:val="both"/>
              <w:rPr>
                <w:del w:id="3542" w:author="Javier Kachuka" w:date="2019-11-06T10:11:00Z"/>
                <w:rFonts w:cs="Arial"/>
                <w:sz w:val="24"/>
                <w:szCs w:val="24"/>
                <w:lang w:val="es-ES"/>
              </w:rPr>
            </w:pPr>
          </w:p>
        </w:tc>
        <w:tc>
          <w:tcPr>
            <w:tcW w:w="4414" w:type="dxa"/>
          </w:tcPr>
          <w:p w14:paraId="165BA554" w14:textId="562A9833" w:rsidR="005C326A" w:rsidRPr="005C326A" w:rsidDel="00630C05" w:rsidRDefault="005C326A" w:rsidP="005C326A">
            <w:pPr>
              <w:pStyle w:val="Prrafodelista"/>
              <w:numPr>
                <w:ilvl w:val="0"/>
                <w:numId w:val="12"/>
              </w:numPr>
              <w:jc w:val="both"/>
              <w:rPr>
                <w:del w:id="3543" w:author="Javier Kachuka" w:date="2019-11-06T10:11:00Z"/>
                <w:rFonts w:cs="Arial"/>
                <w:sz w:val="24"/>
                <w:szCs w:val="24"/>
                <w:lang w:val="es-ES"/>
              </w:rPr>
            </w:pPr>
            <w:del w:id="3544" w:author="Javier Kachuka" w:date="2019-11-06T10:11:00Z">
              <w:r w:rsidDel="00630C05">
                <w:rPr>
                  <w:rFonts w:cs="Arial"/>
                  <w:sz w:val="24"/>
                  <w:szCs w:val="24"/>
                  <w:lang w:val="es-ES"/>
                </w:rPr>
                <w:delText>El sistema verifica que los datos y los campos obligatorios sean correctos.</w:delText>
              </w:r>
            </w:del>
          </w:p>
        </w:tc>
      </w:tr>
      <w:tr w:rsidR="005C326A" w:rsidRPr="00563768" w:rsidDel="00630C05" w14:paraId="09D61AAB" w14:textId="136A1075" w:rsidTr="003D3744">
        <w:trPr>
          <w:del w:id="3545" w:author="Javier Kachuka" w:date="2019-11-06T10:11:00Z"/>
        </w:trPr>
        <w:tc>
          <w:tcPr>
            <w:tcW w:w="4414" w:type="dxa"/>
            <w:gridSpan w:val="2"/>
          </w:tcPr>
          <w:p w14:paraId="08D99A0A" w14:textId="7E1AE39E" w:rsidR="005C326A" w:rsidRPr="005C326A" w:rsidDel="00630C05" w:rsidRDefault="005C326A" w:rsidP="003D3744">
            <w:pPr>
              <w:jc w:val="both"/>
              <w:rPr>
                <w:del w:id="3546" w:author="Javier Kachuka" w:date="2019-11-06T10:11:00Z"/>
                <w:rFonts w:cs="Arial"/>
                <w:sz w:val="24"/>
                <w:szCs w:val="24"/>
                <w:lang w:val="es-ES"/>
              </w:rPr>
            </w:pPr>
          </w:p>
        </w:tc>
        <w:tc>
          <w:tcPr>
            <w:tcW w:w="4414" w:type="dxa"/>
          </w:tcPr>
          <w:p w14:paraId="1EF721BD" w14:textId="23C68F09" w:rsidR="005C326A" w:rsidDel="00630C05" w:rsidRDefault="00BA1022" w:rsidP="00BA1022">
            <w:pPr>
              <w:pStyle w:val="Prrafodelista"/>
              <w:numPr>
                <w:ilvl w:val="0"/>
                <w:numId w:val="12"/>
              </w:numPr>
              <w:jc w:val="both"/>
              <w:rPr>
                <w:del w:id="3547" w:author="Javier Kachuka" w:date="2019-11-06T10:11:00Z"/>
                <w:rFonts w:cs="Arial"/>
                <w:sz w:val="24"/>
                <w:szCs w:val="24"/>
                <w:lang w:val="es-ES"/>
              </w:rPr>
            </w:pPr>
            <w:del w:id="3548" w:author="Javier Kachuka" w:date="2019-11-06T10:11:00Z">
              <w:r w:rsidDel="00630C05">
                <w:rPr>
                  <w:rFonts w:cs="Arial"/>
                  <w:sz w:val="24"/>
                  <w:szCs w:val="24"/>
                  <w:lang w:val="es-ES"/>
                </w:rPr>
                <w:delText>El sistema guarda el nuevo producto</w:delText>
              </w:r>
              <w:r w:rsidR="005C326A" w:rsidDel="00630C05">
                <w:rPr>
                  <w:rFonts w:cs="Arial"/>
                  <w:sz w:val="24"/>
                  <w:szCs w:val="24"/>
                  <w:lang w:val="es-ES"/>
                </w:rPr>
                <w:delText xml:space="preserve"> y finaliza el caso de uso.</w:delText>
              </w:r>
            </w:del>
          </w:p>
        </w:tc>
      </w:tr>
      <w:tr w:rsidR="005C326A" w:rsidRPr="00563768" w:rsidDel="00630C05" w14:paraId="57A8BC05" w14:textId="123724D7" w:rsidTr="003D3744">
        <w:trPr>
          <w:del w:id="3549" w:author="Javier Kachuka" w:date="2019-11-06T10:11:00Z"/>
        </w:trPr>
        <w:tc>
          <w:tcPr>
            <w:tcW w:w="8828" w:type="dxa"/>
            <w:gridSpan w:val="3"/>
            <w:shd w:val="clear" w:color="auto" w:fill="9CC2E5" w:themeFill="accent1" w:themeFillTint="99"/>
          </w:tcPr>
          <w:p w14:paraId="75C9BEC7" w14:textId="253F8DFF" w:rsidR="005C326A" w:rsidRPr="00EC5FEE" w:rsidDel="00630C05" w:rsidRDefault="005C326A" w:rsidP="003D3744">
            <w:pPr>
              <w:jc w:val="center"/>
              <w:rPr>
                <w:del w:id="3550" w:author="Javier Kachuka" w:date="2019-11-06T10:11:00Z"/>
                <w:rFonts w:cs="Arial"/>
                <w:sz w:val="24"/>
                <w:szCs w:val="24"/>
                <w:lang w:val="es-ES"/>
              </w:rPr>
            </w:pPr>
            <w:del w:id="3551" w:author="Javier Kachuka" w:date="2019-11-06T10:11:00Z">
              <w:r w:rsidDel="00630C05">
                <w:rPr>
                  <w:rFonts w:cs="Arial"/>
                  <w:b/>
                  <w:sz w:val="24"/>
                  <w:szCs w:val="24"/>
                  <w:lang w:val="es-ES"/>
                </w:rPr>
                <w:delText>C</w:delText>
              </w:r>
              <w:r w:rsidRPr="00EC5FEE" w:rsidDel="00630C05">
                <w:rPr>
                  <w:rFonts w:cs="Arial"/>
                  <w:b/>
                  <w:sz w:val="24"/>
                  <w:szCs w:val="24"/>
                  <w:lang w:val="es-ES"/>
                </w:rPr>
                <w:delText>urso Alternativo de Eventos</w:delText>
              </w:r>
            </w:del>
          </w:p>
        </w:tc>
      </w:tr>
      <w:tr w:rsidR="005C326A" w:rsidRPr="00563768" w:rsidDel="00630C05" w14:paraId="63490B11" w14:textId="7416C5B3" w:rsidTr="003D3744">
        <w:trPr>
          <w:del w:id="3552" w:author="Javier Kachuka" w:date="2019-11-06T10:11:00Z"/>
        </w:trPr>
        <w:tc>
          <w:tcPr>
            <w:tcW w:w="4414" w:type="dxa"/>
            <w:gridSpan w:val="2"/>
          </w:tcPr>
          <w:p w14:paraId="7F420306" w14:textId="688CFE3B" w:rsidR="005C326A" w:rsidRPr="00EC5FEE" w:rsidDel="00630C05" w:rsidRDefault="005C326A" w:rsidP="003D3744">
            <w:pPr>
              <w:jc w:val="center"/>
              <w:rPr>
                <w:del w:id="3553" w:author="Javier Kachuka" w:date="2019-11-06T10:11:00Z"/>
                <w:rFonts w:cs="Arial"/>
                <w:b/>
                <w:sz w:val="24"/>
                <w:szCs w:val="24"/>
                <w:lang w:val="es-ES"/>
              </w:rPr>
            </w:pPr>
          </w:p>
        </w:tc>
        <w:tc>
          <w:tcPr>
            <w:tcW w:w="4414" w:type="dxa"/>
          </w:tcPr>
          <w:p w14:paraId="227AFD02" w14:textId="710BFDDC" w:rsidR="005C326A" w:rsidRPr="00EC5FEE" w:rsidDel="00630C05" w:rsidRDefault="005C326A" w:rsidP="00BA1022">
            <w:pPr>
              <w:jc w:val="both"/>
              <w:rPr>
                <w:del w:id="3554" w:author="Javier Kachuka" w:date="2019-11-06T10:11:00Z"/>
                <w:rFonts w:cs="Arial"/>
                <w:sz w:val="24"/>
                <w:szCs w:val="24"/>
                <w:lang w:val="es-ES"/>
              </w:rPr>
            </w:pPr>
            <w:del w:id="3555" w:author="Javier Kachuka" w:date="2019-11-06T10:11:00Z">
              <w:r w:rsidDel="00630C05">
                <w:rPr>
                  <w:rFonts w:cs="Arial"/>
                  <w:sz w:val="24"/>
                  <w:szCs w:val="24"/>
                  <w:lang w:val="es-ES"/>
                </w:rPr>
                <w:delText>4.1 Si los datos no son correctos el sistema sol</w:delText>
              </w:r>
              <w:r w:rsidR="00BA1022" w:rsidDel="00630C05">
                <w:rPr>
                  <w:rFonts w:cs="Arial"/>
                  <w:sz w:val="24"/>
                  <w:szCs w:val="24"/>
                  <w:lang w:val="es-ES"/>
                </w:rPr>
                <w:delText>icita que se vuelvan a ingresar.</w:delText>
              </w:r>
            </w:del>
          </w:p>
        </w:tc>
      </w:tr>
    </w:tbl>
    <w:p w14:paraId="299C1594" w14:textId="098D97C5" w:rsidR="005C326A" w:rsidDel="00340AF4" w:rsidRDefault="005C326A" w:rsidP="00431D6D">
      <w:pPr>
        <w:rPr>
          <w:del w:id="3556" w:author="Javier Kachuka" w:date="2019-11-06T10:29:00Z"/>
          <w:lang w:val="es-ES"/>
        </w:rPr>
      </w:pPr>
    </w:p>
    <w:p w14:paraId="7AA4DB59" w14:textId="77777777" w:rsidR="00552A69" w:rsidRDefault="00552A69" w:rsidP="00431D6D">
      <w:pPr>
        <w:rPr>
          <w:lang w:val="es-ES"/>
        </w:rPr>
      </w:pPr>
    </w:p>
    <w:tbl>
      <w:tblPr>
        <w:tblStyle w:val="Tablaconcuadrcula"/>
        <w:tblpPr w:leftFromText="180" w:rightFromText="180" w:vertAnchor="text" w:horzAnchor="margin" w:tblpY="-3"/>
        <w:tblW w:w="0" w:type="auto"/>
        <w:tblLook w:val="04A0" w:firstRow="1" w:lastRow="0" w:firstColumn="1" w:lastColumn="0" w:noHBand="0" w:noVBand="1"/>
      </w:tblPr>
      <w:tblGrid>
        <w:gridCol w:w="2122"/>
        <w:gridCol w:w="2292"/>
        <w:gridCol w:w="4414"/>
      </w:tblGrid>
      <w:tr w:rsidR="000B59E3" w:rsidRPr="00EC5FEE" w14:paraId="6646A2B0" w14:textId="77777777" w:rsidTr="000B59E3">
        <w:trPr>
          <w:ins w:id="3557" w:author="Javier Kachuka" w:date="2019-11-06T10:58:00Z"/>
        </w:trPr>
        <w:tc>
          <w:tcPr>
            <w:tcW w:w="2122" w:type="dxa"/>
            <w:shd w:val="clear" w:color="auto" w:fill="9CC2E5" w:themeFill="accent1" w:themeFillTint="99"/>
          </w:tcPr>
          <w:p w14:paraId="4AD13F51" w14:textId="77777777" w:rsidR="000B59E3" w:rsidRPr="00EC5FEE" w:rsidRDefault="000B59E3" w:rsidP="000B59E3">
            <w:pPr>
              <w:rPr>
                <w:ins w:id="3558" w:author="Javier Kachuka" w:date="2019-11-06T10:58:00Z"/>
                <w:rFonts w:cs="Arial"/>
                <w:b/>
                <w:sz w:val="24"/>
                <w:szCs w:val="24"/>
                <w:lang w:val="es-ES"/>
              </w:rPr>
            </w:pPr>
            <w:ins w:id="3559" w:author="Javier Kachuka" w:date="2019-11-06T10:58:00Z">
              <w:r w:rsidRPr="00EC5FEE">
                <w:rPr>
                  <w:rFonts w:cs="Arial"/>
                  <w:b/>
                  <w:sz w:val="24"/>
                  <w:szCs w:val="24"/>
                  <w:lang w:val="es-ES"/>
                </w:rPr>
                <w:lastRenderedPageBreak/>
                <w:t>Caso de uso</w:t>
              </w:r>
            </w:ins>
          </w:p>
        </w:tc>
        <w:tc>
          <w:tcPr>
            <w:tcW w:w="6706" w:type="dxa"/>
            <w:gridSpan w:val="2"/>
          </w:tcPr>
          <w:p w14:paraId="5876F29F" w14:textId="77777777" w:rsidR="000B59E3" w:rsidRPr="00EC5FEE" w:rsidRDefault="000B59E3" w:rsidP="000B59E3">
            <w:pPr>
              <w:rPr>
                <w:ins w:id="3560" w:author="Javier Kachuka" w:date="2019-11-06T10:58:00Z"/>
                <w:rFonts w:cs="Arial"/>
                <w:sz w:val="24"/>
                <w:szCs w:val="24"/>
                <w:lang w:val="es-ES"/>
              </w:rPr>
            </w:pPr>
            <w:ins w:id="3561" w:author="Javier Kachuka" w:date="2019-11-06T10:58:00Z">
              <w:r>
                <w:rPr>
                  <w:rFonts w:cs="Arial"/>
                  <w:sz w:val="24"/>
                  <w:szCs w:val="24"/>
                  <w:lang w:val="es-ES"/>
                </w:rPr>
                <w:t>Listar asistencias</w:t>
              </w:r>
            </w:ins>
          </w:p>
        </w:tc>
      </w:tr>
      <w:tr w:rsidR="000B59E3" w:rsidRPr="00EC5FEE" w14:paraId="100ADF9F" w14:textId="77777777" w:rsidTr="000B59E3">
        <w:trPr>
          <w:ins w:id="3562" w:author="Javier Kachuka" w:date="2019-11-06T10:58:00Z"/>
        </w:trPr>
        <w:tc>
          <w:tcPr>
            <w:tcW w:w="2122" w:type="dxa"/>
            <w:shd w:val="clear" w:color="auto" w:fill="9CC2E5" w:themeFill="accent1" w:themeFillTint="99"/>
          </w:tcPr>
          <w:p w14:paraId="3EDC2D7A" w14:textId="77777777" w:rsidR="000B59E3" w:rsidRPr="00EC5FEE" w:rsidRDefault="000B59E3" w:rsidP="000B59E3">
            <w:pPr>
              <w:rPr>
                <w:ins w:id="3563" w:author="Javier Kachuka" w:date="2019-11-06T10:58:00Z"/>
                <w:rFonts w:cs="Arial"/>
                <w:b/>
                <w:sz w:val="24"/>
                <w:szCs w:val="24"/>
                <w:lang w:val="es-ES"/>
              </w:rPr>
            </w:pPr>
            <w:ins w:id="3564" w:author="Javier Kachuka" w:date="2019-11-06T10:58:00Z">
              <w:r w:rsidRPr="00EC5FEE">
                <w:rPr>
                  <w:rFonts w:cs="Arial"/>
                  <w:b/>
                  <w:sz w:val="24"/>
                  <w:szCs w:val="24"/>
                  <w:lang w:val="es-ES"/>
                </w:rPr>
                <w:t>Actor</w:t>
              </w:r>
            </w:ins>
          </w:p>
        </w:tc>
        <w:tc>
          <w:tcPr>
            <w:tcW w:w="6706" w:type="dxa"/>
            <w:gridSpan w:val="2"/>
          </w:tcPr>
          <w:p w14:paraId="1FC97E9C" w14:textId="77777777" w:rsidR="000B59E3" w:rsidRPr="00EC5FEE" w:rsidRDefault="000B59E3" w:rsidP="000B59E3">
            <w:pPr>
              <w:rPr>
                <w:ins w:id="3565" w:author="Javier Kachuka" w:date="2019-11-06T10:58:00Z"/>
                <w:rFonts w:cs="Arial"/>
                <w:sz w:val="24"/>
                <w:szCs w:val="24"/>
                <w:lang w:val="es-ES"/>
              </w:rPr>
            </w:pPr>
            <w:ins w:id="3566"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563768" w14:paraId="26E60D25" w14:textId="77777777" w:rsidTr="000B59E3">
        <w:trPr>
          <w:ins w:id="3567" w:author="Javier Kachuka" w:date="2019-11-06T10:58:00Z"/>
        </w:trPr>
        <w:tc>
          <w:tcPr>
            <w:tcW w:w="2122" w:type="dxa"/>
            <w:shd w:val="clear" w:color="auto" w:fill="9CC2E5" w:themeFill="accent1" w:themeFillTint="99"/>
          </w:tcPr>
          <w:p w14:paraId="0C318C0A" w14:textId="77777777" w:rsidR="000B59E3" w:rsidRPr="00EC5FEE" w:rsidRDefault="000B59E3" w:rsidP="000B59E3">
            <w:pPr>
              <w:rPr>
                <w:ins w:id="3568" w:author="Javier Kachuka" w:date="2019-11-06T10:58:00Z"/>
                <w:rFonts w:cs="Arial"/>
                <w:b/>
                <w:sz w:val="24"/>
                <w:szCs w:val="24"/>
                <w:lang w:val="es-ES"/>
              </w:rPr>
            </w:pPr>
            <w:ins w:id="3569" w:author="Javier Kachuka" w:date="2019-11-06T10:58:00Z">
              <w:r w:rsidRPr="00EC5FEE">
                <w:rPr>
                  <w:rFonts w:cs="Arial"/>
                  <w:b/>
                  <w:sz w:val="24"/>
                  <w:szCs w:val="24"/>
                  <w:lang w:val="es-ES"/>
                </w:rPr>
                <w:t xml:space="preserve">Descripción </w:t>
              </w:r>
            </w:ins>
          </w:p>
        </w:tc>
        <w:tc>
          <w:tcPr>
            <w:tcW w:w="6706" w:type="dxa"/>
            <w:gridSpan w:val="2"/>
          </w:tcPr>
          <w:p w14:paraId="63D614BA" w14:textId="77777777" w:rsidR="000B59E3" w:rsidRPr="00EC5FEE" w:rsidRDefault="000B59E3" w:rsidP="000B59E3">
            <w:pPr>
              <w:rPr>
                <w:ins w:id="3570" w:author="Javier Kachuka" w:date="2019-11-06T10:58:00Z"/>
                <w:rFonts w:cs="Arial"/>
                <w:sz w:val="24"/>
                <w:szCs w:val="24"/>
                <w:lang w:val="es-ES"/>
              </w:rPr>
            </w:pPr>
            <w:ins w:id="3571" w:author="Javier Kachuka" w:date="2019-11-06T10:58:00Z">
              <w:r w:rsidRPr="00EC5FEE">
                <w:rPr>
                  <w:rFonts w:cs="Arial"/>
                  <w:sz w:val="24"/>
                  <w:szCs w:val="24"/>
                  <w:lang w:val="es-ES"/>
                </w:rPr>
                <w:t xml:space="preserve">El oficinista </w:t>
              </w:r>
              <w:r>
                <w:rPr>
                  <w:rFonts w:cs="Arial"/>
                  <w:sz w:val="24"/>
                  <w:szCs w:val="24"/>
                  <w:lang w:val="es-ES"/>
                </w:rPr>
                <w:t>o administrar puede listar todos los</w:t>
              </w:r>
              <w:r w:rsidRPr="00EC5FEE">
                <w:rPr>
                  <w:rFonts w:cs="Arial"/>
                  <w:sz w:val="24"/>
                  <w:szCs w:val="24"/>
                  <w:lang w:val="es-ES"/>
                </w:rPr>
                <w:t xml:space="preserve"> registro</w:t>
              </w:r>
              <w:r>
                <w:rPr>
                  <w:rFonts w:cs="Arial"/>
                  <w:sz w:val="24"/>
                  <w:szCs w:val="24"/>
                  <w:lang w:val="es-ES"/>
                </w:rPr>
                <w:t>s</w:t>
              </w:r>
              <w:r w:rsidRPr="00EC5FEE">
                <w:rPr>
                  <w:rFonts w:cs="Arial"/>
                  <w:sz w:val="24"/>
                  <w:szCs w:val="24"/>
                  <w:lang w:val="es-ES"/>
                </w:rPr>
                <w:t xml:space="preserve"> de entrada – salida de cada empleado para llevar un control de asistencias.</w:t>
              </w:r>
            </w:ins>
          </w:p>
        </w:tc>
      </w:tr>
      <w:tr w:rsidR="000B59E3" w:rsidRPr="00EC5FEE" w14:paraId="44CA013B" w14:textId="77777777" w:rsidTr="000B59E3">
        <w:trPr>
          <w:ins w:id="3572" w:author="Javier Kachuka" w:date="2019-11-06T10:58:00Z"/>
        </w:trPr>
        <w:tc>
          <w:tcPr>
            <w:tcW w:w="2122" w:type="dxa"/>
            <w:shd w:val="clear" w:color="auto" w:fill="9CC2E5" w:themeFill="accent1" w:themeFillTint="99"/>
          </w:tcPr>
          <w:p w14:paraId="62931BA8" w14:textId="77777777" w:rsidR="000B59E3" w:rsidRPr="00EC5FEE" w:rsidRDefault="000B59E3" w:rsidP="000B59E3">
            <w:pPr>
              <w:rPr>
                <w:ins w:id="3573" w:author="Javier Kachuka" w:date="2019-11-06T10:58:00Z"/>
                <w:rFonts w:cs="Arial"/>
                <w:b/>
                <w:sz w:val="24"/>
                <w:szCs w:val="24"/>
                <w:lang w:val="es-ES"/>
              </w:rPr>
            </w:pPr>
            <w:ins w:id="3574" w:author="Javier Kachuka" w:date="2019-11-06T10:58:00Z">
              <w:r w:rsidRPr="00EC5FEE">
                <w:rPr>
                  <w:rFonts w:cs="Arial"/>
                  <w:b/>
                  <w:sz w:val="24"/>
                  <w:szCs w:val="24"/>
                  <w:lang w:val="es-ES"/>
                </w:rPr>
                <w:t>Referencia Cruzada</w:t>
              </w:r>
            </w:ins>
          </w:p>
        </w:tc>
        <w:tc>
          <w:tcPr>
            <w:tcW w:w="6706" w:type="dxa"/>
            <w:gridSpan w:val="2"/>
          </w:tcPr>
          <w:p w14:paraId="4098E65B" w14:textId="77777777" w:rsidR="000B59E3" w:rsidRPr="00EC5FEE" w:rsidRDefault="000B59E3" w:rsidP="000B59E3">
            <w:pPr>
              <w:rPr>
                <w:ins w:id="3575" w:author="Javier Kachuka" w:date="2019-11-06T10:58:00Z"/>
                <w:rFonts w:cs="Arial"/>
                <w:sz w:val="24"/>
                <w:szCs w:val="24"/>
                <w:lang w:val="es-ES"/>
              </w:rPr>
            </w:pPr>
            <w:ins w:id="3576" w:author="Javier Kachuka" w:date="2019-11-06T10:58:00Z">
              <w:r w:rsidRPr="00EC5FEE">
                <w:rPr>
                  <w:rFonts w:cs="Arial"/>
                  <w:sz w:val="24"/>
                  <w:szCs w:val="24"/>
                  <w:lang w:val="es-ES"/>
                </w:rPr>
                <w:t>RF5.</w:t>
              </w:r>
              <w:r>
                <w:rPr>
                  <w:rFonts w:cs="Arial"/>
                  <w:sz w:val="24"/>
                  <w:szCs w:val="24"/>
                  <w:lang w:val="es-ES"/>
                </w:rPr>
                <w:t>1</w:t>
              </w:r>
            </w:ins>
          </w:p>
        </w:tc>
      </w:tr>
      <w:tr w:rsidR="000B59E3" w:rsidRPr="00916373" w14:paraId="20C0B7F0" w14:textId="77777777" w:rsidTr="000B59E3">
        <w:trPr>
          <w:ins w:id="3577" w:author="Javier Kachuka" w:date="2019-11-06T10:58:00Z"/>
        </w:trPr>
        <w:tc>
          <w:tcPr>
            <w:tcW w:w="2122" w:type="dxa"/>
            <w:shd w:val="clear" w:color="auto" w:fill="9CC2E5" w:themeFill="accent1" w:themeFillTint="99"/>
          </w:tcPr>
          <w:p w14:paraId="149E1BEA" w14:textId="77777777" w:rsidR="000B59E3" w:rsidRPr="00EC5FEE" w:rsidRDefault="000B59E3" w:rsidP="000B59E3">
            <w:pPr>
              <w:rPr>
                <w:ins w:id="3578" w:author="Javier Kachuka" w:date="2019-11-06T10:58:00Z"/>
                <w:rFonts w:cs="Arial"/>
                <w:b/>
                <w:sz w:val="24"/>
                <w:szCs w:val="24"/>
                <w:lang w:val="es-ES"/>
              </w:rPr>
            </w:pPr>
            <w:ins w:id="3579" w:author="Javier Kachuka" w:date="2019-11-06T10:58:00Z">
              <w:r w:rsidRPr="00EC5FEE">
                <w:rPr>
                  <w:rFonts w:cs="Arial"/>
                  <w:b/>
                  <w:sz w:val="24"/>
                  <w:szCs w:val="24"/>
                  <w:lang w:val="es-ES"/>
                </w:rPr>
                <w:t xml:space="preserve">Precondición </w:t>
              </w:r>
            </w:ins>
          </w:p>
        </w:tc>
        <w:tc>
          <w:tcPr>
            <w:tcW w:w="6706" w:type="dxa"/>
            <w:gridSpan w:val="2"/>
          </w:tcPr>
          <w:p w14:paraId="10A18D91" w14:textId="77777777" w:rsidR="000B59E3" w:rsidRPr="00EC5FEE" w:rsidRDefault="000B59E3">
            <w:pPr>
              <w:rPr>
                <w:ins w:id="3580" w:author="Javier Kachuka" w:date="2019-11-06T10:58:00Z"/>
                <w:rFonts w:cs="Arial"/>
                <w:sz w:val="24"/>
                <w:szCs w:val="24"/>
                <w:lang w:val="es-ES"/>
              </w:rPr>
              <w:pPrChange w:id="3581" w:author="Javier Kachuka" w:date="2019-11-06T10:53:00Z">
                <w:pPr>
                  <w:framePr w:hSpace="180" w:wrap="around" w:vAnchor="text" w:hAnchor="text" w:y="364"/>
                </w:pPr>
              </w:pPrChange>
            </w:pPr>
            <w:ins w:id="3582" w:author="Javier Kachuka" w:date="2019-11-06T10:58:00Z">
              <w:del w:id="3583" w:author="Javier Kachuka" w:date="2019-11-06T10:53:00Z">
                <w:r w:rsidDel="0001329C">
                  <w:rPr>
                    <w:rFonts w:cs="Arial"/>
                    <w:sz w:val="24"/>
                    <w:szCs w:val="24"/>
                    <w:lang w:val="es-ES"/>
                  </w:rPr>
                  <w:delText>Que el oficinista este logueado.</w:delText>
                </w:r>
              </w:del>
            </w:ins>
          </w:p>
        </w:tc>
      </w:tr>
      <w:tr w:rsidR="000B59E3" w:rsidRPr="005D64CF" w14:paraId="787224C7" w14:textId="77777777" w:rsidTr="000B59E3">
        <w:trPr>
          <w:ins w:id="3584" w:author="Javier Kachuka" w:date="2019-11-06T10:58:00Z"/>
        </w:trPr>
        <w:tc>
          <w:tcPr>
            <w:tcW w:w="2122" w:type="dxa"/>
            <w:shd w:val="clear" w:color="auto" w:fill="9CC2E5" w:themeFill="accent1" w:themeFillTint="99"/>
          </w:tcPr>
          <w:p w14:paraId="1C5D37E0" w14:textId="77777777" w:rsidR="000B59E3" w:rsidRPr="00EC5FEE" w:rsidRDefault="000B59E3" w:rsidP="000B59E3">
            <w:pPr>
              <w:rPr>
                <w:ins w:id="3585" w:author="Javier Kachuka" w:date="2019-11-06T10:58:00Z"/>
                <w:rFonts w:cs="Arial"/>
                <w:b/>
                <w:sz w:val="24"/>
                <w:szCs w:val="24"/>
                <w:lang w:val="es-ES"/>
              </w:rPr>
            </w:pPr>
            <w:ins w:id="3586" w:author="Javier Kachuka" w:date="2019-11-06T10:58:00Z">
              <w:r w:rsidRPr="00EC5FEE">
                <w:rPr>
                  <w:rFonts w:cs="Arial"/>
                  <w:b/>
                  <w:sz w:val="24"/>
                  <w:szCs w:val="24"/>
                  <w:lang w:val="es-ES"/>
                </w:rPr>
                <w:t xml:space="preserve">Poscondición </w:t>
              </w:r>
            </w:ins>
          </w:p>
        </w:tc>
        <w:tc>
          <w:tcPr>
            <w:tcW w:w="6706" w:type="dxa"/>
            <w:gridSpan w:val="2"/>
          </w:tcPr>
          <w:p w14:paraId="3F353D01" w14:textId="77777777" w:rsidR="000B59E3" w:rsidRPr="003D3744" w:rsidRDefault="000B59E3" w:rsidP="000B59E3">
            <w:pPr>
              <w:rPr>
                <w:ins w:id="3587" w:author="Javier Kachuka" w:date="2019-11-06T10:58:00Z"/>
                <w:rFonts w:cs="Arial"/>
                <w:sz w:val="24"/>
                <w:szCs w:val="24"/>
                <w:lang w:val="es-ES"/>
              </w:rPr>
            </w:pPr>
          </w:p>
        </w:tc>
      </w:tr>
      <w:tr w:rsidR="000B59E3" w:rsidRPr="00CC2B8E" w14:paraId="0773E33B" w14:textId="77777777" w:rsidTr="000B59E3">
        <w:trPr>
          <w:ins w:id="3588" w:author="Javier Kachuka" w:date="2019-11-06T10:58:00Z"/>
        </w:trPr>
        <w:tc>
          <w:tcPr>
            <w:tcW w:w="8828" w:type="dxa"/>
            <w:gridSpan w:val="3"/>
            <w:shd w:val="clear" w:color="auto" w:fill="9CC2E5" w:themeFill="accent1" w:themeFillTint="99"/>
          </w:tcPr>
          <w:p w14:paraId="4DF9E931" w14:textId="77777777" w:rsidR="000B59E3" w:rsidRPr="00EC5FEE" w:rsidRDefault="000B59E3" w:rsidP="000B59E3">
            <w:pPr>
              <w:jc w:val="center"/>
              <w:rPr>
                <w:ins w:id="3589" w:author="Javier Kachuka" w:date="2019-11-06T10:58:00Z"/>
                <w:rFonts w:cs="Arial"/>
                <w:b/>
                <w:sz w:val="24"/>
                <w:szCs w:val="24"/>
                <w:lang w:val="es-ES"/>
              </w:rPr>
            </w:pPr>
            <w:ins w:id="3590" w:author="Javier Kachuka" w:date="2019-11-06T10:58:00Z">
              <w:r w:rsidRPr="00EC5FEE">
                <w:rPr>
                  <w:rFonts w:cs="Arial"/>
                  <w:b/>
                  <w:sz w:val="24"/>
                  <w:szCs w:val="24"/>
                  <w:lang w:val="es-ES"/>
                </w:rPr>
                <w:t>Curso Típico de Eventos</w:t>
              </w:r>
            </w:ins>
          </w:p>
        </w:tc>
      </w:tr>
      <w:tr w:rsidR="000B59E3" w:rsidRPr="00563768" w14:paraId="3E612EDE" w14:textId="77777777" w:rsidTr="000B59E3">
        <w:trPr>
          <w:ins w:id="3591" w:author="Javier Kachuka" w:date="2019-11-06T10:58:00Z"/>
        </w:trPr>
        <w:tc>
          <w:tcPr>
            <w:tcW w:w="4414" w:type="dxa"/>
            <w:gridSpan w:val="2"/>
          </w:tcPr>
          <w:p w14:paraId="03E10D87" w14:textId="77777777" w:rsidR="000B59E3" w:rsidRPr="00EC5FEE" w:rsidRDefault="000B59E3">
            <w:pPr>
              <w:pStyle w:val="Prrafodelista"/>
              <w:numPr>
                <w:ilvl w:val="0"/>
                <w:numId w:val="20"/>
              </w:numPr>
              <w:jc w:val="both"/>
              <w:rPr>
                <w:ins w:id="3592" w:author="Javier Kachuka" w:date="2019-11-06T10:58:00Z"/>
                <w:rFonts w:cs="Arial"/>
                <w:sz w:val="24"/>
                <w:szCs w:val="24"/>
                <w:lang w:val="es-ES"/>
              </w:rPr>
              <w:pPrChange w:id="3593" w:author="Javier Kachuka" w:date="2019-11-06T10:43:00Z">
                <w:pPr>
                  <w:pStyle w:val="Prrafodelista"/>
                  <w:framePr w:hSpace="180" w:wrap="around" w:vAnchor="text" w:hAnchor="text" w:y="364"/>
                  <w:numPr>
                    <w:numId w:val="20"/>
                  </w:numPr>
                  <w:ind w:hanging="360"/>
                  <w:jc w:val="both"/>
                </w:pPr>
              </w:pPrChange>
            </w:pPr>
            <w:ins w:id="3594" w:author="Javier Kachuka" w:date="2019-11-06T10:58:00Z">
              <w:r>
                <w:rPr>
                  <w:rFonts w:cs="Arial"/>
                  <w:sz w:val="24"/>
                  <w:szCs w:val="24"/>
                  <w:lang w:val="es-ES"/>
                </w:rPr>
                <w:t xml:space="preserve">El caso de uso comienza cuando el oficinista o administrador </w:t>
              </w:r>
              <w:del w:id="3595" w:author="Javier Kachuka" w:date="2019-11-06T10:43:00Z">
                <w:r w:rsidDel="002345AA">
                  <w:rPr>
                    <w:rFonts w:cs="Arial"/>
                    <w:sz w:val="24"/>
                    <w:szCs w:val="24"/>
                    <w:lang w:val="es-ES"/>
                  </w:rPr>
                  <w:delText>selecciona generar informe de asistencia</w:delText>
                </w:r>
              </w:del>
              <w:r>
                <w:rPr>
                  <w:rFonts w:cs="Arial"/>
                  <w:sz w:val="24"/>
                  <w:szCs w:val="24"/>
                  <w:lang w:val="es-ES"/>
                </w:rPr>
                <w:t>desea ver las asistencias de los empleados de planta.</w:t>
              </w:r>
            </w:ins>
          </w:p>
        </w:tc>
        <w:tc>
          <w:tcPr>
            <w:tcW w:w="4414" w:type="dxa"/>
          </w:tcPr>
          <w:p w14:paraId="6BD0A545" w14:textId="77777777" w:rsidR="000B59E3" w:rsidRPr="00EC5FEE" w:rsidRDefault="000B59E3" w:rsidP="000B59E3">
            <w:pPr>
              <w:jc w:val="both"/>
              <w:rPr>
                <w:ins w:id="3596" w:author="Javier Kachuka" w:date="2019-11-06T10:58:00Z"/>
                <w:rFonts w:cs="Arial"/>
                <w:sz w:val="24"/>
                <w:szCs w:val="24"/>
                <w:lang w:val="es-ES"/>
              </w:rPr>
            </w:pPr>
          </w:p>
        </w:tc>
      </w:tr>
      <w:tr w:rsidR="000B59E3" w:rsidRPr="00563768" w14:paraId="7D5A5835" w14:textId="77777777" w:rsidTr="000B59E3">
        <w:trPr>
          <w:ins w:id="3597" w:author="Javier Kachuka" w:date="2019-11-06T10:58:00Z"/>
        </w:trPr>
        <w:tc>
          <w:tcPr>
            <w:tcW w:w="4414" w:type="dxa"/>
            <w:gridSpan w:val="2"/>
          </w:tcPr>
          <w:p w14:paraId="314FDC95" w14:textId="77777777" w:rsidR="000B59E3" w:rsidRPr="00EC5FEE" w:rsidRDefault="000B59E3" w:rsidP="000B59E3">
            <w:pPr>
              <w:jc w:val="both"/>
              <w:rPr>
                <w:ins w:id="3598" w:author="Javier Kachuka" w:date="2019-11-06T10:58:00Z"/>
                <w:rFonts w:cs="Arial"/>
                <w:sz w:val="24"/>
                <w:szCs w:val="24"/>
                <w:lang w:val="es-ES"/>
              </w:rPr>
            </w:pPr>
          </w:p>
        </w:tc>
        <w:tc>
          <w:tcPr>
            <w:tcW w:w="4414" w:type="dxa"/>
          </w:tcPr>
          <w:p w14:paraId="5FCE031D" w14:textId="77777777" w:rsidR="000B59E3" w:rsidRPr="00EC5FEE" w:rsidRDefault="000B59E3">
            <w:pPr>
              <w:pStyle w:val="Prrafodelista"/>
              <w:numPr>
                <w:ilvl w:val="0"/>
                <w:numId w:val="20"/>
              </w:numPr>
              <w:jc w:val="both"/>
              <w:rPr>
                <w:ins w:id="3599" w:author="Javier Kachuka" w:date="2019-11-06T10:58:00Z"/>
                <w:rFonts w:cs="Arial"/>
                <w:sz w:val="24"/>
                <w:szCs w:val="24"/>
                <w:lang w:val="es-ES"/>
              </w:rPr>
              <w:pPrChange w:id="3600" w:author="Javier Kachuka" w:date="2019-11-06T10:43:00Z">
                <w:pPr>
                  <w:pStyle w:val="Prrafodelista"/>
                  <w:framePr w:hSpace="180" w:wrap="around" w:vAnchor="text" w:hAnchor="text" w:y="364"/>
                  <w:numPr>
                    <w:numId w:val="20"/>
                  </w:numPr>
                  <w:ind w:hanging="360"/>
                  <w:jc w:val="both"/>
                </w:pPr>
              </w:pPrChange>
            </w:pPr>
            <w:ins w:id="3601" w:author="Javier Kachuka" w:date="2019-11-06T10:58:00Z">
              <w:r>
                <w:rPr>
                  <w:rFonts w:cs="Arial"/>
                  <w:sz w:val="24"/>
                  <w:szCs w:val="24"/>
                  <w:lang w:val="es-ES"/>
                </w:rPr>
                <w:t xml:space="preserve">El sistema solicita que el oficinista o administrador seleccione el </w:t>
              </w:r>
              <w:del w:id="3602" w:author="Javier Kachuka" w:date="2019-11-06T10:43:00Z">
                <w:r w:rsidDel="002345AA">
                  <w:rPr>
                    <w:rFonts w:cs="Arial"/>
                    <w:sz w:val="24"/>
                    <w:szCs w:val="24"/>
                    <w:lang w:val="es-ES"/>
                  </w:rPr>
                  <w:delText xml:space="preserve">o los empleados </w:delText>
                </w:r>
              </w:del>
              <w:r>
                <w:rPr>
                  <w:rFonts w:cs="Arial"/>
                  <w:sz w:val="24"/>
                  <w:szCs w:val="24"/>
                  <w:lang w:val="es-ES"/>
                </w:rPr>
                <w:t>empleado para realizar el informe.</w:t>
              </w:r>
            </w:ins>
          </w:p>
        </w:tc>
      </w:tr>
      <w:tr w:rsidR="000B59E3" w:rsidRPr="00563768" w14:paraId="5969B29F" w14:textId="77777777" w:rsidTr="000B59E3">
        <w:trPr>
          <w:ins w:id="3603" w:author="Javier Kachuka" w:date="2019-11-06T10:58:00Z"/>
        </w:trPr>
        <w:tc>
          <w:tcPr>
            <w:tcW w:w="4414" w:type="dxa"/>
            <w:gridSpan w:val="2"/>
          </w:tcPr>
          <w:p w14:paraId="0DF6DFF2" w14:textId="77777777" w:rsidR="000B59E3" w:rsidRPr="005D64CF" w:rsidRDefault="000B59E3">
            <w:pPr>
              <w:pStyle w:val="Prrafodelista"/>
              <w:numPr>
                <w:ilvl w:val="0"/>
                <w:numId w:val="20"/>
              </w:numPr>
              <w:jc w:val="both"/>
              <w:rPr>
                <w:ins w:id="3604" w:author="Javier Kachuka" w:date="2019-11-06T10:58:00Z"/>
                <w:rFonts w:cs="Arial"/>
                <w:sz w:val="24"/>
                <w:szCs w:val="24"/>
                <w:lang w:val="es-ES"/>
              </w:rPr>
              <w:pPrChange w:id="3605" w:author="Javier Kachuka" w:date="2019-11-06T10:44:00Z">
                <w:pPr>
                  <w:pStyle w:val="Prrafodelista"/>
                  <w:framePr w:hSpace="180" w:wrap="around" w:vAnchor="text" w:hAnchor="text" w:y="364"/>
                  <w:numPr>
                    <w:numId w:val="20"/>
                  </w:numPr>
                  <w:ind w:hanging="360"/>
                  <w:jc w:val="both"/>
                </w:pPr>
              </w:pPrChange>
            </w:pPr>
            <w:ins w:id="3606" w:author="Javier Kachuka" w:date="2019-11-06T10:58:00Z">
              <w:r>
                <w:rPr>
                  <w:rFonts w:cs="Arial"/>
                  <w:sz w:val="24"/>
                  <w:szCs w:val="24"/>
                  <w:lang w:val="es-ES"/>
                </w:rPr>
                <w:t>El oficinista selecciona el empleado</w:t>
              </w:r>
              <w:del w:id="3607" w:author="Javier Kachuka" w:date="2019-11-06T10:44:00Z">
                <w:r w:rsidDel="002345AA">
                  <w:rPr>
                    <w:rFonts w:cs="Arial"/>
                    <w:sz w:val="24"/>
                    <w:szCs w:val="24"/>
                    <w:lang w:val="es-ES"/>
                  </w:rPr>
                  <w:delText xml:space="preserve"> o los empleados</w:delText>
                </w:r>
              </w:del>
              <w:r>
                <w:rPr>
                  <w:rFonts w:cs="Arial"/>
                  <w:sz w:val="24"/>
                  <w:szCs w:val="24"/>
                  <w:lang w:val="es-ES"/>
                </w:rPr>
                <w:t xml:space="preserve"> y confirma la operación.</w:t>
              </w:r>
            </w:ins>
          </w:p>
        </w:tc>
        <w:tc>
          <w:tcPr>
            <w:tcW w:w="4414" w:type="dxa"/>
          </w:tcPr>
          <w:p w14:paraId="52F9EF99" w14:textId="77777777" w:rsidR="000B59E3" w:rsidRPr="005D64CF" w:rsidRDefault="000B59E3" w:rsidP="000B59E3">
            <w:pPr>
              <w:jc w:val="both"/>
              <w:rPr>
                <w:ins w:id="3608" w:author="Javier Kachuka" w:date="2019-11-06T10:58:00Z"/>
                <w:rFonts w:cs="Arial"/>
                <w:sz w:val="24"/>
                <w:szCs w:val="24"/>
                <w:lang w:val="es-ES"/>
              </w:rPr>
            </w:pPr>
          </w:p>
        </w:tc>
      </w:tr>
      <w:tr w:rsidR="000B59E3" w:rsidRPr="00563768" w14:paraId="162ED135" w14:textId="77777777" w:rsidTr="000B59E3">
        <w:trPr>
          <w:ins w:id="3609" w:author="Javier Kachuka" w:date="2019-11-06T10:58:00Z"/>
        </w:trPr>
        <w:tc>
          <w:tcPr>
            <w:tcW w:w="4414" w:type="dxa"/>
            <w:gridSpan w:val="2"/>
          </w:tcPr>
          <w:p w14:paraId="46F66922" w14:textId="77777777" w:rsidR="000B59E3" w:rsidRPr="005D64CF" w:rsidRDefault="000B59E3" w:rsidP="000B59E3">
            <w:pPr>
              <w:jc w:val="both"/>
              <w:rPr>
                <w:ins w:id="3610" w:author="Javier Kachuka" w:date="2019-11-06T10:58:00Z"/>
                <w:rFonts w:cs="Arial"/>
                <w:sz w:val="24"/>
                <w:szCs w:val="24"/>
                <w:lang w:val="es-ES"/>
              </w:rPr>
            </w:pPr>
          </w:p>
        </w:tc>
        <w:tc>
          <w:tcPr>
            <w:tcW w:w="4414" w:type="dxa"/>
          </w:tcPr>
          <w:p w14:paraId="762C225A" w14:textId="77777777" w:rsidR="000B59E3" w:rsidRPr="005D64CF" w:rsidRDefault="000B59E3">
            <w:pPr>
              <w:pStyle w:val="Prrafodelista"/>
              <w:numPr>
                <w:ilvl w:val="0"/>
                <w:numId w:val="20"/>
              </w:numPr>
              <w:jc w:val="both"/>
              <w:rPr>
                <w:ins w:id="3611" w:author="Javier Kachuka" w:date="2019-11-06T10:58:00Z"/>
                <w:rFonts w:cs="Arial"/>
                <w:sz w:val="24"/>
                <w:szCs w:val="24"/>
                <w:lang w:val="es-ES"/>
              </w:rPr>
              <w:pPrChange w:id="3612" w:author="Javier Kachuka" w:date="2019-11-06T10:44:00Z">
                <w:pPr>
                  <w:pStyle w:val="Prrafodelista"/>
                  <w:framePr w:hSpace="180" w:wrap="around" w:vAnchor="text" w:hAnchor="text" w:y="364"/>
                  <w:numPr>
                    <w:numId w:val="20"/>
                  </w:numPr>
                  <w:ind w:hanging="360"/>
                  <w:jc w:val="both"/>
                </w:pPr>
              </w:pPrChange>
            </w:pPr>
            <w:ins w:id="3613" w:author="Javier Kachuka" w:date="2019-11-06T10:58:00Z">
              <w:r>
                <w:rPr>
                  <w:rFonts w:cs="Arial"/>
                  <w:sz w:val="24"/>
                  <w:szCs w:val="24"/>
                  <w:lang w:val="es-ES"/>
                </w:rPr>
                <w:t xml:space="preserve">El sistema </w:t>
              </w:r>
              <w:del w:id="3614" w:author="Javier Kachuka" w:date="2019-11-06T10:44:00Z">
                <w:r w:rsidDel="002345AA">
                  <w:rPr>
                    <w:rFonts w:cs="Arial"/>
                    <w:sz w:val="24"/>
                    <w:szCs w:val="24"/>
                    <w:lang w:val="es-ES"/>
                  </w:rPr>
                  <w:delText>genera el informe según los registros de entrada y de salida que haya marcado el empleado</w:delText>
                </w:r>
              </w:del>
              <w:r>
                <w:rPr>
                  <w:rFonts w:cs="Arial"/>
                  <w:sz w:val="24"/>
                  <w:szCs w:val="24"/>
                  <w:lang w:val="es-ES"/>
                </w:rPr>
                <w:t>busca todos las entradas y salidas del empleado y muestra una lista del mismo.</w:t>
              </w:r>
            </w:ins>
          </w:p>
        </w:tc>
      </w:tr>
      <w:tr w:rsidR="000B59E3" w:rsidRPr="00563768" w14:paraId="382BB893" w14:textId="77777777" w:rsidTr="000B59E3">
        <w:trPr>
          <w:ins w:id="3615" w:author="Javier Kachuka" w:date="2019-11-06T10:58:00Z"/>
        </w:trPr>
        <w:tc>
          <w:tcPr>
            <w:tcW w:w="4414" w:type="dxa"/>
            <w:gridSpan w:val="2"/>
          </w:tcPr>
          <w:p w14:paraId="1D1C9122" w14:textId="77777777" w:rsidR="000B59E3" w:rsidRPr="005D64CF" w:rsidRDefault="000B59E3" w:rsidP="000B59E3">
            <w:pPr>
              <w:jc w:val="both"/>
              <w:rPr>
                <w:ins w:id="3616" w:author="Javier Kachuka" w:date="2019-11-06T10:58:00Z"/>
                <w:rFonts w:cs="Arial"/>
                <w:sz w:val="24"/>
                <w:szCs w:val="24"/>
                <w:lang w:val="es-ES"/>
              </w:rPr>
            </w:pPr>
          </w:p>
        </w:tc>
        <w:tc>
          <w:tcPr>
            <w:tcW w:w="4414" w:type="dxa"/>
          </w:tcPr>
          <w:p w14:paraId="6BF885A3" w14:textId="77777777" w:rsidR="000B59E3" w:rsidRDefault="000B59E3" w:rsidP="000B59E3">
            <w:pPr>
              <w:pStyle w:val="Prrafodelista"/>
              <w:numPr>
                <w:ilvl w:val="0"/>
                <w:numId w:val="20"/>
              </w:numPr>
              <w:jc w:val="both"/>
              <w:rPr>
                <w:ins w:id="3617" w:author="Javier Kachuka" w:date="2019-11-06T10:58:00Z"/>
                <w:rFonts w:cs="Arial"/>
                <w:sz w:val="24"/>
                <w:szCs w:val="24"/>
                <w:lang w:val="es-ES"/>
              </w:rPr>
            </w:pPr>
            <w:ins w:id="3618" w:author="Javier Kachuka" w:date="2019-11-06T10:58:00Z">
              <w:r>
                <w:rPr>
                  <w:rFonts w:cs="Arial"/>
                  <w:sz w:val="24"/>
                  <w:szCs w:val="24"/>
                  <w:lang w:val="es-ES"/>
                </w:rPr>
                <w:t>Finaliza el caso de uso.</w:t>
              </w:r>
            </w:ins>
          </w:p>
        </w:tc>
      </w:tr>
      <w:tr w:rsidR="000B59E3" w:rsidRPr="00EC5FEE" w14:paraId="4B25AA49" w14:textId="77777777" w:rsidTr="000B59E3">
        <w:trPr>
          <w:ins w:id="3619" w:author="Javier Kachuka" w:date="2019-11-06T10:58:00Z"/>
        </w:trPr>
        <w:tc>
          <w:tcPr>
            <w:tcW w:w="8828" w:type="dxa"/>
            <w:gridSpan w:val="3"/>
            <w:shd w:val="clear" w:color="auto" w:fill="9CC2E5" w:themeFill="accent1" w:themeFillTint="99"/>
          </w:tcPr>
          <w:p w14:paraId="0054AAB6" w14:textId="77777777" w:rsidR="000B59E3" w:rsidRPr="00EC5FEE" w:rsidRDefault="000B59E3" w:rsidP="000B59E3">
            <w:pPr>
              <w:jc w:val="center"/>
              <w:rPr>
                <w:ins w:id="3620" w:author="Javier Kachuka" w:date="2019-11-06T10:58:00Z"/>
                <w:rFonts w:cs="Arial"/>
                <w:sz w:val="24"/>
                <w:szCs w:val="24"/>
                <w:lang w:val="es-ES"/>
              </w:rPr>
            </w:pPr>
            <w:ins w:id="3621"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D64CF" w14:paraId="0F0C2E0D" w14:textId="77777777" w:rsidTr="000B59E3">
        <w:trPr>
          <w:ins w:id="3622" w:author="Javier Kachuka" w:date="2019-11-06T10:58:00Z"/>
        </w:trPr>
        <w:tc>
          <w:tcPr>
            <w:tcW w:w="4414" w:type="dxa"/>
            <w:gridSpan w:val="2"/>
          </w:tcPr>
          <w:p w14:paraId="7F0285C3" w14:textId="77777777" w:rsidR="000B59E3" w:rsidRPr="00EC5FEE" w:rsidRDefault="000B59E3" w:rsidP="000B59E3">
            <w:pPr>
              <w:jc w:val="center"/>
              <w:rPr>
                <w:ins w:id="3623" w:author="Javier Kachuka" w:date="2019-11-06T10:58:00Z"/>
                <w:rFonts w:cs="Arial"/>
                <w:b/>
                <w:sz w:val="24"/>
                <w:szCs w:val="24"/>
                <w:lang w:val="es-ES"/>
              </w:rPr>
            </w:pPr>
          </w:p>
        </w:tc>
        <w:tc>
          <w:tcPr>
            <w:tcW w:w="4414" w:type="dxa"/>
          </w:tcPr>
          <w:p w14:paraId="1ED290DD" w14:textId="77777777" w:rsidR="000B59E3" w:rsidRPr="00EC5FEE" w:rsidRDefault="000B59E3" w:rsidP="000B59E3">
            <w:pPr>
              <w:jc w:val="both"/>
              <w:rPr>
                <w:ins w:id="3624" w:author="Javier Kachuka" w:date="2019-11-06T10:58:00Z"/>
                <w:rFonts w:cs="Arial"/>
                <w:sz w:val="24"/>
                <w:szCs w:val="24"/>
                <w:lang w:val="es-ES"/>
              </w:rPr>
            </w:pPr>
          </w:p>
        </w:tc>
      </w:tr>
    </w:tbl>
    <w:p w14:paraId="652EA087" w14:textId="4F0DB595" w:rsidR="00BA1022" w:rsidDel="00340AF4" w:rsidRDefault="00BA1022" w:rsidP="00431D6D">
      <w:pPr>
        <w:rPr>
          <w:del w:id="3625" w:author="Javier Kachuka" w:date="2019-11-06T10:29:00Z"/>
          <w:lang w:val="es-ES"/>
        </w:rPr>
      </w:pPr>
    </w:p>
    <w:p w14:paraId="5BFBE227" w14:textId="77777777" w:rsidR="002A55EF" w:rsidRDefault="002A55EF"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9529A4" w:rsidRPr="009529A4" w:rsidDel="000B59E3" w14:paraId="4D2B8A12" w14:textId="2CB6E20B" w:rsidTr="003D3744">
        <w:trPr>
          <w:del w:id="3626" w:author="Javier Kachuka" w:date="2019-11-06T10:57:00Z"/>
        </w:trPr>
        <w:tc>
          <w:tcPr>
            <w:tcW w:w="2122" w:type="dxa"/>
            <w:shd w:val="clear" w:color="auto" w:fill="9CC2E5" w:themeFill="accent1" w:themeFillTint="99"/>
          </w:tcPr>
          <w:p w14:paraId="6F547F55" w14:textId="3EEB5AE0" w:rsidR="009529A4" w:rsidRPr="00EC5FEE" w:rsidDel="000B59E3" w:rsidRDefault="009529A4" w:rsidP="009529A4">
            <w:pPr>
              <w:rPr>
                <w:del w:id="3627" w:author="Javier Kachuka" w:date="2019-11-06T10:57:00Z"/>
                <w:rFonts w:cs="Arial"/>
                <w:b/>
                <w:sz w:val="24"/>
                <w:szCs w:val="24"/>
                <w:lang w:val="es-ES"/>
              </w:rPr>
            </w:pPr>
            <w:del w:id="3628" w:author="Javier Kachuka" w:date="2019-11-06T10:32:00Z">
              <w:r w:rsidRPr="00EC5FEE" w:rsidDel="00821932">
                <w:rPr>
                  <w:rFonts w:cs="Arial"/>
                  <w:b/>
                  <w:sz w:val="24"/>
                  <w:szCs w:val="24"/>
                  <w:lang w:val="es-ES"/>
                </w:rPr>
                <w:delText>Caso de uso</w:delText>
              </w:r>
            </w:del>
          </w:p>
        </w:tc>
        <w:tc>
          <w:tcPr>
            <w:tcW w:w="6706" w:type="dxa"/>
            <w:gridSpan w:val="2"/>
          </w:tcPr>
          <w:p w14:paraId="17A5C2B6" w14:textId="11275364" w:rsidR="009529A4" w:rsidRPr="00EC5FEE" w:rsidDel="000B59E3" w:rsidRDefault="009529A4" w:rsidP="009529A4">
            <w:pPr>
              <w:rPr>
                <w:del w:id="3629" w:author="Javier Kachuka" w:date="2019-11-06T10:57:00Z"/>
                <w:rFonts w:cs="Arial"/>
                <w:sz w:val="24"/>
                <w:szCs w:val="24"/>
                <w:lang w:val="es-ES"/>
              </w:rPr>
            </w:pPr>
            <w:del w:id="3630" w:author="Javier Kachuka" w:date="2019-11-06T10:32:00Z">
              <w:r w:rsidRPr="00EC5FEE" w:rsidDel="00821932">
                <w:rPr>
                  <w:rFonts w:cs="Arial"/>
                  <w:sz w:val="24"/>
                  <w:szCs w:val="24"/>
                  <w:lang w:val="es-ES"/>
                </w:rPr>
                <w:delText>Ver Productos</w:delText>
              </w:r>
            </w:del>
          </w:p>
        </w:tc>
      </w:tr>
      <w:tr w:rsidR="009529A4" w:rsidRPr="00EC5FEE" w:rsidDel="000B59E3" w14:paraId="0E0B3A67" w14:textId="7AB049BB" w:rsidTr="003D3744">
        <w:trPr>
          <w:del w:id="3631" w:author="Javier Kachuka" w:date="2019-11-06T10:57:00Z"/>
        </w:trPr>
        <w:tc>
          <w:tcPr>
            <w:tcW w:w="2122" w:type="dxa"/>
            <w:shd w:val="clear" w:color="auto" w:fill="9CC2E5" w:themeFill="accent1" w:themeFillTint="99"/>
          </w:tcPr>
          <w:p w14:paraId="1A5CB918" w14:textId="54ED5637" w:rsidR="009529A4" w:rsidRPr="00EC5FEE" w:rsidDel="000B59E3" w:rsidRDefault="009529A4" w:rsidP="009529A4">
            <w:pPr>
              <w:rPr>
                <w:del w:id="3632" w:author="Javier Kachuka" w:date="2019-11-06T10:57:00Z"/>
                <w:rFonts w:cs="Arial"/>
                <w:b/>
                <w:sz w:val="24"/>
                <w:szCs w:val="24"/>
                <w:lang w:val="es-ES"/>
              </w:rPr>
            </w:pPr>
            <w:del w:id="3633" w:author="Javier Kachuka" w:date="2019-11-06T10:32:00Z">
              <w:r w:rsidRPr="00EC5FEE" w:rsidDel="00821932">
                <w:rPr>
                  <w:rFonts w:cs="Arial"/>
                  <w:b/>
                  <w:sz w:val="24"/>
                  <w:szCs w:val="24"/>
                  <w:lang w:val="es-ES"/>
                </w:rPr>
                <w:delText>Actor</w:delText>
              </w:r>
            </w:del>
          </w:p>
        </w:tc>
        <w:tc>
          <w:tcPr>
            <w:tcW w:w="6706" w:type="dxa"/>
            <w:gridSpan w:val="2"/>
          </w:tcPr>
          <w:p w14:paraId="72359E6A" w14:textId="3095B793" w:rsidR="009529A4" w:rsidRPr="00EC5FEE" w:rsidDel="000B59E3" w:rsidRDefault="009529A4" w:rsidP="009529A4">
            <w:pPr>
              <w:rPr>
                <w:del w:id="3634" w:author="Javier Kachuka" w:date="2019-11-06T10:57:00Z"/>
                <w:rFonts w:cs="Arial"/>
                <w:sz w:val="24"/>
                <w:szCs w:val="24"/>
                <w:lang w:val="es-ES"/>
              </w:rPr>
            </w:pPr>
            <w:del w:id="3635" w:author="Javier Kachuka" w:date="2019-11-06T10:32:00Z">
              <w:r w:rsidRPr="00EC5FEE" w:rsidDel="00821932">
                <w:rPr>
                  <w:rFonts w:cs="Arial"/>
                  <w:sz w:val="24"/>
                  <w:szCs w:val="24"/>
                  <w:lang w:val="es-ES"/>
                </w:rPr>
                <w:delText xml:space="preserve">Empleado </w:delText>
              </w:r>
            </w:del>
          </w:p>
        </w:tc>
      </w:tr>
      <w:tr w:rsidR="009529A4" w:rsidRPr="005E458F" w:rsidDel="000B59E3" w14:paraId="6D46006D" w14:textId="6A660E87" w:rsidTr="003D3744">
        <w:trPr>
          <w:del w:id="3636" w:author="Javier Kachuka" w:date="2019-11-06T10:57:00Z"/>
        </w:trPr>
        <w:tc>
          <w:tcPr>
            <w:tcW w:w="2122" w:type="dxa"/>
            <w:shd w:val="clear" w:color="auto" w:fill="9CC2E5" w:themeFill="accent1" w:themeFillTint="99"/>
          </w:tcPr>
          <w:p w14:paraId="5FCC387D" w14:textId="00B894A4" w:rsidR="009529A4" w:rsidRPr="00EC5FEE" w:rsidDel="000B59E3" w:rsidRDefault="009529A4" w:rsidP="009529A4">
            <w:pPr>
              <w:rPr>
                <w:del w:id="3637" w:author="Javier Kachuka" w:date="2019-11-06T10:57:00Z"/>
                <w:rFonts w:cs="Arial"/>
                <w:b/>
                <w:sz w:val="24"/>
                <w:szCs w:val="24"/>
                <w:lang w:val="es-ES"/>
              </w:rPr>
            </w:pPr>
            <w:del w:id="3638" w:author="Javier Kachuka" w:date="2019-11-06T10:32:00Z">
              <w:r w:rsidRPr="00EC5FEE" w:rsidDel="00821932">
                <w:rPr>
                  <w:rFonts w:cs="Arial"/>
                  <w:b/>
                  <w:sz w:val="24"/>
                  <w:szCs w:val="24"/>
                  <w:lang w:val="es-ES"/>
                </w:rPr>
                <w:delText xml:space="preserve">Descripción </w:delText>
              </w:r>
            </w:del>
          </w:p>
        </w:tc>
        <w:tc>
          <w:tcPr>
            <w:tcW w:w="6706" w:type="dxa"/>
            <w:gridSpan w:val="2"/>
          </w:tcPr>
          <w:p w14:paraId="38A000A8" w14:textId="283A94AA" w:rsidR="009529A4" w:rsidRPr="00EC5FEE" w:rsidDel="000B59E3" w:rsidRDefault="009529A4" w:rsidP="009529A4">
            <w:pPr>
              <w:rPr>
                <w:del w:id="3639" w:author="Javier Kachuka" w:date="2019-11-06T10:57:00Z"/>
                <w:rFonts w:cs="Arial"/>
                <w:sz w:val="24"/>
                <w:szCs w:val="24"/>
                <w:lang w:val="es-ES"/>
              </w:rPr>
            </w:pPr>
            <w:del w:id="3640" w:author="Javier Kachuka" w:date="2019-11-06T10:32:00Z">
              <w:r w:rsidRPr="00EC5FEE" w:rsidDel="00821932">
                <w:rPr>
                  <w:rFonts w:cs="Arial"/>
                  <w:sz w:val="24"/>
                  <w:szCs w:val="24"/>
                  <w:lang w:val="es-ES"/>
                </w:rPr>
                <w:delText xml:space="preserve">El empleado lista los productos que se encuentran disponibles en un almacén. </w:delText>
              </w:r>
            </w:del>
          </w:p>
        </w:tc>
      </w:tr>
      <w:tr w:rsidR="009529A4" w:rsidRPr="00EC5FEE" w:rsidDel="000B59E3" w14:paraId="3013A485" w14:textId="01DC89F9" w:rsidTr="003D3744">
        <w:trPr>
          <w:del w:id="3641" w:author="Javier Kachuka" w:date="2019-11-06T10:57:00Z"/>
        </w:trPr>
        <w:tc>
          <w:tcPr>
            <w:tcW w:w="2122" w:type="dxa"/>
            <w:shd w:val="clear" w:color="auto" w:fill="9CC2E5" w:themeFill="accent1" w:themeFillTint="99"/>
          </w:tcPr>
          <w:p w14:paraId="318B35CF" w14:textId="3847FC3C" w:rsidR="009529A4" w:rsidRPr="00EC5FEE" w:rsidDel="000B59E3" w:rsidRDefault="009529A4" w:rsidP="009529A4">
            <w:pPr>
              <w:rPr>
                <w:del w:id="3642" w:author="Javier Kachuka" w:date="2019-11-06T10:57:00Z"/>
                <w:rFonts w:cs="Arial"/>
                <w:b/>
                <w:sz w:val="24"/>
                <w:szCs w:val="24"/>
                <w:lang w:val="es-ES"/>
              </w:rPr>
            </w:pPr>
            <w:del w:id="3643" w:author="Javier Kachuka" w:date="2019-11-06T10:32:00Z">
              <w:r w:rsidRPr="00EC5FEE" w:rsidDel="00821932">
                <w:rPr>
                  <w:rFonts w:cs="Arial"/>
                  <w:b/>
                  <w:sz w:val="24"/>
                  <w:szCs w:val="24"/>
                  <w:lang w:val="es-ES"/>
                </w:rPr>
                <w:delText>Referencia Cruzada</w:delText>
              </w:r>
            </w:del>
          </w:p>
        </w:tc>
        <w:tc>
          <w:tcPr>
            <w:tcW w:w="6706" w:type="dxa"/>
            <w:gridSpan w:val="2"/>
          </w:tcPr>
          <w:p w14:paraId="449C025E" w14:textId="06C655F7" w:rsidR="009529A4" w:rsidRPr="00EC5FEE" w:rsidDel="000B59E3" w:rsidRDefault="009529A4" w:rsidP="009529A4">
            <w:pPr>
              <w:rPr>
                <w:del w:id="3644" w:author="Javier Kachuka" w:date="2019-11-06T10:57:00Z"/>
                <w:rFonts w:cs="Arial"/>
                <w:sz w:val="24"/>
                <w:szCs w:val="24"/>
                <w:lang w:val="es-ES"/>
              </w:rPr>
            </w:pPr>
            <w:del w:id="3645" w:author="Javier Kachuka" w:date="2019-11-06T10:32:00Z">
              <w:r w:rsidRPr="00EC5FEE" w:rsidDel="00821932">
                <w:rPr>
                  <w:rFonts w:cs="Arial"/>
                  <w:sz w:val="24"/>
                  <w:szCs w:val="24"/>
                  <w:lang w:val="es-ES"/>
                </w:rPr>
                <w:delText>RF3.3</w:delText>
              </w:r>
            </w:del>
          </w:p>
        </w:tc>
      </w:tr>
      <w:tr w:rsidR="00BA1022" w:rsidRPr="005E458F" w:rsidDel="000B59E3" w14:paraId="2A2156BE" w14:textId="33712D1B" w:rsidTr="003D3744">
        <w:trPr>
          <w:del w:id="3646" w:author="Javier Kachuka" w:date="2019-11-06T10:57:00Z"/>
        </w:trPr>
        <w:tc>
          <w:tcPr>
            <w:tcW w:w="2122" w:type="dxa"/>
            <w:shd w:val="clear" w:color="auto" w:fill="9CC2E5" w:themeFill="accent1" w:themeFillTint="99"/>
          </w:tcPr>
          <w:p w14:paraId="7C9B4A05" w14:textId="04A5D380" w:rsidR="00BA1022" w:rsidRPr="00EC5FEE" w:rsidDel="000B59E3" w:rsidRDefault="00BA1022" w:rsidP="003D3744">
            <w:pPr>
              <w:rPr>
                <w:del w:id="3647" w:author="Javier Kachuka" w:date="2019-11-06T10:57:00Z"/>
                <w:rFonts w:cs="Arial"/>
                <w:b/>
                <w:sz w:val="24"/>
                <w:szCs w:val="24"/>
                <w:lang w:val="es-ES"/>
              </w:rPr>
            </w:pPr>
            <w:del w:id="3648" w:author="Javier Kachuka" w:date="2019-11-06T10:57:00Z">
              <w:r w:rsidRPr="00EC5FEE" w:rsidDel="000B59E3">
                <w:rPr>
                  <w:rFonts w:cs="Arial"/>
                  <w:b/>
                  <w:sz w:val="24"/>
                  <w:szCs w:val="24"/>
                  <w:lang w:val="es-ES"/>
                </w:rPr>
                <w:delText xml:space="preserve">Precondición </w:delText>
              </w:r>
            </w:del>
          </w:p>
        </w:tc>
        <w:tc>
          <w:tcPr>
            <w:tcW w:w="6706" w:type="dxa"/>
            <w:gridSpan w:val="2"/>
          </w:tcPr>
          <w:p w14:paraId="6C739B7F" w14:textId="68AF9843" w:rsidR="00BA1022" w:rsidRPr="00EC5FEE" w:rsidDel="000B59E3" w:rsidRDefault="00BA1022">
            <w:pPr>
              <w:rPr>
                <w:del w:id="3649" w:author="Javier Kachuka" w:date="2019-11-06T10:57:00Z"/>
                <w:rFonts w:cs="Arial"/>
                <w:sz w:val="24"/>
                <w:szCs w:val="24"/>
                <w:lang w:val="es-ES"/>
              </w:rPr>
            </w:pPr>
            <w:del w:id="3650" w:author="Javier Kachuka" w:date="2019-11-06T10:32:00Z">
              <w:r w:rsidDel="009529A4">
                <w:rPr>
                  <w:rFonts w:cs="Arial"/>
                  <w:sz w:val="24"/>
                  <w:szCs w:val="24"/>
                  <w:lang w:val="es-ES"/>
                </w:rPr>
                <w:delText>Que el empleado se encuentre logueado.</w:delText>
              </w:r>
            </w:del>
          </w:p>
        </w:tc>
      </w:tr>
      <w:tr w:rsidR="00BA1022" w:rsidRPr="009529A4" w:rsidDel="000B59E3" w14:paraId="19A8D092" w14:textId="16B03ACD" w:rsidTr="003D3744">
        <w:trPr>
          <w:del w:id="3651" w:author="Javier Kachuka" w:date="2019-11-06T10:57:00Z"/>
        </w:trPr>
        <w:tc>
          <w:tcPr>
            <w:tcW w:w="2122" w:type="dxa"/>
            <w:shd w:val="clear" w:color="auto" w:fill="9CC2E5" w:themeFill="accent1" w:themeFillTint="99"/>
          </w:tcPr>
          <w:p w14:paraId="5C097763" w14:textId="17DC2925" w:rsidR="00BA1022" w:rsidRPr="00EC5FEE" w:rsidDel="000B59E3" w:rsidRDefault="00BA1022" w:rsidP="003D3744">
            <w:pPr>
              <w:rPr>
                <w:del w:id="3652" w:author="Javier Kachuka" w:date="2019-11-06T10:57:00Z"/>
                <w:rFonts w:cs="Arial"/>
                <w:b/>
                <w:sz w:val="24"/>
                <w:szCs w:val="24"/>
                <w:lang w:val="es-ES"/>
              </w:rPr>
            </w:pPr>
            <w:del w:id="3653" w:author="Javier Kachuka" w:date="2019-11-06T10:57:00Z">
              <w:r w:rsidRPr="00EC5FEE" w:rsidDel="000B59E3">
                <w:rPr>
                  <w:rFonts w:cs="Arial"/>
                  <w:b/>
                  <w:sz w:val="24"/>
                  <w:szCs w:val="24"/>
                  <w:lang w:val="es-ES"/>
                </w:rPr>
                <w:delText xml:space="preserve">Poscondición </w:delText>
              </w:r>
            </w:del>
          </w:p>
        </w:tc>
        <w:tc>
          <w:tcPr>
            <w:tcW w:w="6706" w:type="dxa"/>
            <w:gridSpan w:val="2"/>
          </w:tcPr>
          <w:p w14:paraId="7235EBED" w14:textId="06EB9498" w:rsidR="00BA1022" w:rsidRPr="00CC2B8E" w:rsidDel="000B59E3" w:rsidRDefault="00BA1022" w:rsidP="00BF4E55">
            <w:pPr>
              <w:rPr>
                <w:del w:id="3654" w:author="Javier Kachuka" w:date="2019-11-06T10:57:00Z"/>
                <w:rFonts w:cs="Arial"/>
                <w:sz w:val="24"/>
                <w:szCs w:val="24"/>
                <w:lang w:val="es-ES"/>
              </w:rPr>
            </w:pPr>
          </w:p>
        </w:tc>
      </w:tr>
      <w:tr w:rsidR="00BA1022" w:rsidRPr="00CC2B8E" w:rsidDel="000B59E3" w14:paraId="11F1548A" w14:textId="1EFFAE52" w:rsidTr="003D3744">
        <w:trPr>
          <w:del w:id="3655" w:author="Javier Kachuka" w:date="2019-11-06T10:57:00Z"/>
        </w:trPr>
        <w:tc>
          <w:tcPr>
            <w:tcW w:w="8828" w:type="dxa"/>
            <w:gridSpan w:val="3"/>
            <w:shd w:val="clear" w:color="auto" w:fill="9CC2E5" w:themeFill="accent1" w:themeFillTint="99"/>
          </w:tcPr>
          <w:p w14:paraId="7C56330C" w14:textId="01CC8B11" w:rsidR="00BA1022" w:rsidRPr="00EC5FEE" w:rsidDel="000B59E3" w:rsidRDefault="00BA1022" w:rsidP="003D3744">
            <w:pPr>
              <w:jc w:val="center"/>
              <w:rPr>
                <w:del w:id="3656" w:author="Javier Kachuka" w:date="2019-11-06T10:57:00Z"/>
                <w:rFonts w:cs="Arial"/>
                <w:b/>
                <w:sz w:val="24"/>
                <w:szCs w:val="24"/>
                <w:lang w:val="es-ES"/>
              </w:rPr>
            </w:pPr>
            <w:del w:id="3657" w:author="Javier Kachuka" w:date="2019-11-06T10:57:00Z">
              <w:r w:rsidRPr="00EC5FEE" w:rsidDel="000B59E3">
                <w:rPr>
                  <w:rFonts w:cs="Arial"/>
                  <w:b/>
                  <w:sz w:val="24"/>
                  <w:szCs w:val="24"/>
                  <w:lang w:val="es-ES"/>
                </w:rPr>
                <w:delText>Curso Típico de Eventos</w:delText>
              </w:r>
            </w:del>
          </w:p>
        </w:tc>
      </w:tr>
      <w:tr w:rsidR="00BA1022" w:rsidRPr="005E458F" w:rsidDel="000B59E3" w14:paraId="03BC7034" w14:textId="3F56CAED" w:rsidTr="003D3744">
        <w:trPr>
          <w:del w:id="3658" w:author="Javier Kachuka" w:date="2019-11-06T10:57:00Z"/>
        </w:trPr>
        <w:tc>
          <w:tcPr>
            <w:tcW w:w="4414" w:type="dxa"/>
            <w:gridSpan w:val="2"/>
          </w:tcPr>
          <w:p w14:paraId="7244EB4D" w14:textId="119452F2" w:rsidR="00BA1022" w:rsidRPr="00EC5FEE" w:rsidDel="000B59E3" w:rsidRDefault="00BA1022">
            <w:pPr>
              <w:pStyle w:val="Prrafodelista"/>
              <w:numPr>
                <w:ilvl w:val="0"/>
                <w:numId w:val="14"/>
              </w:numPr>
              <w:jc w:val="both"/>
              <w:rPr>
                <w:del w:id="3659" w:author="Javier Kachuka" w:date="2019-11-06T10:57:00Z"/>
                <w:rFonts w:cs="Arial"/>
                <w:sz w:val="24"/>
                <w:szCs w:val="24"/>
                <w:lang w:val="es-ES"/>
              </w:rPr>
            </w:pPr>
            <w:del w:id="3660" w:author="Javier Kachuka" w:date="2019-11-06T10:57:00Z">
              <w:r w:rsidDel="000B59E3">
                <w:rPr>
                  <w:rFonts w:cs="Arial"/>
                  <w:sz w:val="24"/>
                  <w:szCs w:val="24"/>
                  <w:lang w:val="es-ES"/>
                </w:rPr>
                <w:delText>El caso de uso comienza cuando el</w:delText>
              </w:r>
            </w:del>
            <w:del w:id="3661" w:author="Javier Kachuka" w:date="2019-11-06T10:33:00Z">
              <w:r w:rsidDel="009529A4">
                <w:rPr>
                  <w:rFonts w:cs="Arial"/>
                  <w:sz w:val="24"/>
                  <w:szCs w:val="24"/>
                  <w:lang w:val="es-ES"/>
                </w:rPr>
                <w:delText xml:space="preserve"> empleado</w:delText>
              </w:r>
            </w:del>
            <w:del w:id="3662" w:author="Javier Kachuka" w:date="2019-11-06T10:57:00Z">
              <w:r w:rsidR="00BF4E55" w:rsidDel="000B59E3">
                <w:rPr>
                  <w:rFonts w:cs="Arial"/>
                  <w:sz w:val="24"/>
                  <w:szCs w:val="24"/>
                  <w:lang w:val="es-ES"/>
                </w:rPr>
                <w:delText xml:space="preserve"> </w:delText>
              </w:r>
            </w:del>
            <w:del w:id="3663" w:author="Javier Kachuka" w:date="2019-11-06T10:33:00Z">
              <w:r w:rsidR="00BF4E55" w:rsidDel="009529A4">
                <w:rPr>
                  <w:rFonts w:cs="Arial"/>
                  <w:sz w:val="24"/>
                  <w:szCs w:val="24"/>
                  <w:lang w:val="es-ES"/>
                </w:rPr>
                <w:delText>selecciona ver productos disponibles</w:delText>
              </w:r>
            </w:del>
            <w:del w:id="3664" w:author="Javier Kachuka" w:date="2019-11-06T10:57:00Z">
              <w:r w:rsidR="00BF4E55" w:rsidDel="000B59E3">
                <w:rPr>
                  <w:rFonts w:cs="Arial"/>
                  <w:sz w:val="24"/>
                  <w:szCs w:val="24"/>
                  <w:lang w:val="es-ES"/>
                </w:rPr>
                <w:delText>.</w:delText>
              </w:r>
              <w:r w:rsidDel="000B59E3">
                <w:rPr>
                  <w:rFonts w:cs="Arial"/>
                  <w:sz w:val="24"/>
                  <w:szCs w:val="24"/>
                  <w:lang w:val="es-ES"/>
                </w:rPr>
                <w:delText xml:space="preserve"> </w:delText>
              </w:r>
            </w:del>
          </w:p>
        </w:tc>
        <w:tc>
          <w:tcPr>
            <w:tcW w:w="4414" w:type="dxa"/>
          </w:tcPr>
          <w:p w14:paraId="5903D984" w14:textId="023ED3FA" w:rsidR="00BA1022" w:rsidRPr="00EC5FEE" w:rsidDel="000B59E3" w:rsidRDefault="00BA1022" w:rsidP="003D3744">
            <w:pPr>
              <w:jc w:val="both"/>
              <w:rPr>
                <w:del w:id="3665" w:author="Javier Kachuka" w:date="2019-11-06T10:57:00Z"/>
                <w:rFonts w:cs="Arial"/>
                <w:sz w:val="24"/>
                <w:szCs w:val="24"/>
                <w:lang w:val="es-ES"/>
              </w:rPr>
            </w:pPr>
          </w:p>
        </w:tc>
      </w:tr>
      <w:tr w:rsidR="009529A4" w:rsidRPr="005E458F" w:rsidDel="000B59E3" w14:paraId="70BF93CB" w14:textId="4A220206" w:rsidTr="003D3744">
        <w:trPr>
          <w:del w:id="3666" w:author="Javier Kachuka" w:date="2019-11-06T10:57:00Z"/>
        </w:trPr>
        <w:tc>
          <w:tcPr>
            <w:tcW w:w="4414" w:type="dxa"/>
            <w:gridSpan w:val="2"/>
          </w:tcPr>
          <w:p w14:paraId="6F2926CC" w14:textId="7FB3CD46" w:rsidR="00BA1022" w:rsidRPr="00EC5FEE" w:rsidDel="000B59E3" w:rsidRDefault="00BA1022" w:rsidP="003D3744">
            <w:pPr>
              <w:jc w:val="both"/>
              <w:rPr>
                <w:del w:id="3667" w:author="Javier Kachuka" w:date="2019-11-06T10:57:00Z"/>
                <w:rFonts w:cs="Arial"/>
                <w:sz w:val="24"/>
                <w:szCs w:val="24"/>
                <w:lang w:val="es-ES"/>
              </w:rPr>
            </w:pPr>
          </w:p>
        </w:tc>
        <w:tc>
          <w:tcPr>
            <w:tcW w:w="4414" w:type="dxa"/>
          </w:tcPr>
          <w:p w14:paraId="18C24AE3" w14:textId="28EDE975" w:rsidR="00BA1022" w:rsidRPr="00EC5FEE" w:rsidDel="000B59E3" w:rsidRDefault="00BA1022">
            <w:pPr>
              <w:pStyle w:val="Prrafodelista"/>
              <w:numPr>
                <w:ilvl w:val="0"/>
                <w:numId w:val="14"/>
              </w:numPr>
              <w:jc w:val="both"/>
              <w:rPr>
                <w:del w:id="3668" w:author="Javier Kachuka" w:date="2019-11-06T10:57:00Z"/>
                <w:rFonts w:cs="Arial"/>
                <w:sz w:val="24"/>
                <w:szCs w:val="24"/>
                <w:lang w:val="es-ES"/>
              </w:rPr>
            </w:pPr>
            <w:del w:id="3669" w:author="Javier Kachuka" w:date="2019-11-06T10:57:00Z">
              <w:r w:rsidDel="000B59E3">
                <w:rPr>
                  <w:rFonts w:cs="Arial"/>
                  <w:sz w:val="24"/>
                  <w:szCs w:val="24"/>
                  <w:lang w:val="es-ES"/>
                </w:rPr>
                <w:delText>El</w:delText>
              </w:r>
            </w:del>
            <w:del w:id="3670" w:author="Javier Kachuka" w:date="2019-11-06T10:34:00Z">
              <w:r w:rsidDel="009529A4">
                <w:rPr>
                  <w:rFonts w:cs="Arial"/>
                  <w:sz w:val="24"/>
                  <w:szCs w:val="24"/>
                  <w:lang w:val="es-ES"/>
                </w:rPr>
                <w:delText xml:space="preserve"> sistema solicita que el empleado ingrese </w:delText>
              </w:r>
              <w:r w:rsidR="00BF4E55" w:rsidDel="009529A4">
                <w:rPr>
                  <w:rFonts w:cs="Arial"/>
                  <w:sz w:val="24"/>
                  <w:szCs w:val="24"/>
                  <w:lang w:val="es-ES"/>
                </w:rPr>
                <w:delText>el almacén</w:delText>
              </w:r>
            </w:del>
            <w:del w:id="3671" w:author="Javier Kachuka" w:date="2019-11-06T10:57:00Z">
              <w:r w:rsidR="00BF4E55" w:rsidDel="000B59E3">
                <w:rPr>
                  <w:rFonts w:cs="Arial"/>
                  <w:sz w:val="24"/>
                  <w:szCs w:val="24"/>
                  <w:lang w:val="es-ES"/>
                </w:rPr>
                <w:delText xml:space="preserve">.  </w:delText>
              </w:r>
            </w:del>
          </w:p>
        </w:tc>
      </w:tr>
      <w:tr w:rsidR="009529A4" w:rsidRPr="005E458F" w:rsidDel="000B59E3" w14:paraId="5960D4AE" w14:textId="0DEA74E5" w:rsidTr="003D3744">
        <w:trPr>
          <w:del w:id="3672" w:author="Javier Kachuka" w:date="2019-11-06T10:57:00Z"/>
        </w:trPr>
        <w:tc>
          <w:tcPr>
            <w:tcW w:w="4414" w:type="dxa"/>
            <w:gridSpan w:val="2"/>
          </w:tcPr>
          <w:p w14:paraId="0095CED5" w14:textId="61A5FA15" w:rsidR="00BA1022" w:rsidRPr="005C326A" w:rsidDel="000B59E3" w:rsidRDefault="00BA1022">
            <w:pPr>
              <w:pStyle w:val="Prrafodelista"/>
              <w:numPr>
                <w:ilvl w:val="0"/>
                <w:numId w:val="14"/>
              </w:numPr>
              <w:jc w:val="both"/>
              <w:rPr>
                <w:del w:id="3673" w:author="Javier Kachuka" w:date="2019-11-06T10:57:00Z"/>
                <w:rFonts w:cs="Arial"/>
                <w:sz w:val="24"/>
                <w:szCs w:val="24"/>
                <w:lang w:val="es-ES"/>
              </w:rPr>
            </w:pPr>
            <w:del w:id="3674" w:author="Javier Kachuka" w:date="2019-11-06T10:57:00Z">
              <w:r w:rsidDel="000B59E3">
                <w:rPr>
                  <w:rFonts w:cs="Arial"/>
                  <w:sz w:val="24"/>
                  <w:szCs w:val="24"/>
                  <w:lang w:val="es-ES"/>
                </w:rPr>
                <w:delText>El</w:delText>
              </w:r>
            </w:del>
            <w:del w:id="3675" w:author="Javier Kachuka" w:date="2019-11-06T10:35:00Z">
              <w:r w:rsidDel="009529A4">
                <w:rPr>
                  <w:rFonts w:cs="Arial"/>
                  <w:sz w:val="24"/>
                  <w:szCs w:val="24"/>
                  <w:lang w:val="es-ES"/>
                </w:rPr>
                <w:delText xml:space="preserve"> empleado</w:delText>
              </w:r>
            </w:del>
            <w:del w:id="3676" w:author="Javier Kachuka" w:date="2019-11-06T10:57:00Z">
              <w:r w:rsidDel="000B59E3">
                <w:rPr>
                  <w:rFonts w:cs="Arial"/>
                  <w:sz w:val="24"/>
                  <w:szCs w:val="24"/>
                  <w:lang w:val="es-ES"/>
                </w:rPr>
                <w:delText xml:space="preserve"> </w:delText>
              </w:r>
            </w:del>
            <w:del w:id="3677" w:author="Javier Kachuka" w:date="2019-11-06T10:34:00Z">
              <w:r w:rsidDel="009529A4">
                <w:rPr>
                  <w:rFonts w:cs="Arial"/>
                  <w:sz w:val="24"/>
                  <w:szCs w:val="24"/>
                  <w:lang w:val="es-ES"/>
                </w:rPr>
                <w:delText xml:space="preserve">ingresa el </w:delText>
              </w:r>
              <w:r w:rsidR="00BF4E55" w:rsidDel="009529A4">
                <w:rPr>
                  <w:rFonts w:cs="Arial"/>
                  <w:sz w:val="24"/>
                  <w:szCs w:val="24"/>
                  <w:lang w:val="es-ES"/>
                </w:rPr>
                <w:delText>almacén y confirma la operación</w:delText>
              </w:r>
            </w:del>
            <w:del w:id="3678" w:author="Javier Kachuka" w:date="2019-11-06T10:57:00Z">
              <w:r w:rsidR="00BF4E55" w:rsidDel="000B59E3">
                <w:rPr>
                  <w:rFonts w:cs="Arial"/>
                  <w:sz w:val="24"/>
                  <w:szCs w:val="24"/>
                  <w:lang w:val="es-ES"/>
                </w:rPr>
                <w:delText xml:space="preserve">. </w:delText>
              </w:r>
            </w:del>
          </w:p>
        </w:tc>
        <w:tc>
          <w:tcPr>
            <w:tcW w:w="4414" w:type="dxa"/>
          </w:tcPr>
          <w:p w14:paraId="0E2C6D11" w14:textId="3777E720" w:rsidR="00BA1022" w:rsidRPr="005C326A" w:rsidDel="000B59E3" w:rsidRDefault="00BA1022" w:rsidP="003D3744">
            <w:pPr>
              <w:jc w:val="both"/>
              <w:rPr>
                <w:del w:id="3679" w:author="Javier Kachuka" w:date="2019-11-06T10:57:00Z"/>
                <w:rFonts w:cs="Arial"/>
                <w:sz w:val="24"/>
                <w:szCs w:val="24"/>
                <w:lang w:val="es-ES"/>
              </w:rPr>
            </w:pPr>
          </w:p>
        </w:tc>
      </w:tr>
      <w:tr w:rsidR="00BA1022" w:rsidRPr="005E458F" w:rsidDel="000B59E3" w14:paraId="14664245" w14:textId="3BE957FC" w:rsidTr="003D3744">
        <w:trPr>
          <w:del w:id="3680" w:author="Javier Kachuka" w:date="2019-11-06T10:57:00Z"/>
        </w:trPr>
        <w:tc>
          <w:tcPr>
            <w:tcW w:w="4414" w:type="dxa"/>
            <w:gridSpan w:val="2"/>
          </w:tcPr>
          <w:p w14:paraId="72CC02B1" w14:textId="44C3537E" w:rsidR="00BA1022" w:rsidRPr="005C326A" w:rsidDel="000B59E3" w:rsidRDefault="00BA1022" w:rsidP="003D3744">
            <w:pPr>
              <w:jc w:val="both"/>
              <w:rPr>
                <w:del w:id="3681" w:author="Javier Kachuka" w:date="2019-11-06T10:57:00Z"/>
                <w:rFonts w:cs="Arial"/>
                <w:sz w:val="24"/>
                <w:szCs w:val="24"/>
                <w:lang w:val="es-ES"/>
              </w:rPr>
            </w:pPr>
          </w:p>
        </w:tc>
        <w:tc>
          <w:tcPr>
            <w:tcW w:w="4414" w:type="dxa"/>
          </w:tcPr>
          <w:p w14:paraId="179042FA" w14:textId="7DAEF491" w:rsidR="00BA1022" w:rsidRPr="005C326A" w:rsidDel="000B59E3" w:rsidRDefault="00BA1022" w:rsidP="00BF4E55">
            <w:pPr>
              <w:pStyle w:val="Prrafodelista"/>
              <w:numPr>
                <w:ilvl w:val="0"/>
                <w:numId w:val="14"/>
              </w:numPr>
              <w:jc w:val="both"/>
              <w:rPr>
                <w:del w:id="3682" w:author="Javier Kachuka" w:date="2019-11-06T10:57:00Z"/>
                <w:rFonts w:cs="Arial"/>
                <w:sz w:val="24"/>
                <w:szCs w:val="24"/>
                <w:lang w:val="es-ES"/>
              </w:rPr>
            </w:pPr>
            <w:del w:id="3683" w:author="Javier Kachuka" w:date="2019-11-06T10:36:00Z">
              <w:r w:rsidDel="009529A4">
                <w:rPr>
                  <w:rFonts w:cs="Arial"/>
                  <w:sz w:val="24"/>
                  <w:szCs w:val="24"/>
                  <w:lang w:val="es-ES"/>
                </w:rPr>
                <w:delText xml:space="preserve">El sistema </w:delText>
              </w:r>
              <w:r w:rsidR="00BF4E55" w:rsidDel="009529A4">
                <w:rPr>
                  <w:rFonts w:cs="Arial"/>
                  <w:sz w:val="24"/>
                  <w:szCs w:val="24"/>
                  <w:lang w:val="es-ES"/>
                </w:rPr>
                <w:delText>genera un informe sobre los productos disponibles y la cantidad para el almacén seleccionado y finaliza el caso de uso</w:delText>
              </w:r>
            </w:del>
            <w:del w:id="3684" w:author="Javier Kachuka" w:date="2019-11-06T10:57:00Z">
              <w:r w:rsidR="00BF4E55" w:rsidDel="000B59E3">
                <w:rPr>
                  <w:rFonts w:cs="Arial"/>
                  <w:sz w:val="24"/>
                  <w:szCs w:val="24"/>
                  <w:lang w:val="es-ES"/>
                </w:rPr>
                <w:delText>.</w:delText>
              </w:r>
            </w:del>
          </w:p>
        </w:tc>
      </w:tr>
      <w:tr w:rsidR="00BA1022" w:rsidRPr="00EC5FEE" w:rsidDel="000B59E3" w14:paraId="5A03E9F0" w14:textId="18327984" w:rsidTr="003D3744">
        <w:trPr>
          <w:del w:id="3685" w:author="Javier Kachuka" w:date="2019-11-06T10:57:00Z"/>
        </w:trPr>
        <w:tc>
          <w:tcPr>
            <w:tcW w:w="8828" w:type="dxa"/>
            <w:gridSpan w:val="3"/>
            <w:shd w:val="clear" w:color="auto" w:fill="9CC2E5" w:themeFill="accent1" w:themeFillTint="99"/>
          </w:tcPr>
          <w:p w14:paraId="0B230859" w14:textId="37D8EE15" w:rsidR="00BA1022" w:rsidRPr="00EC5FEE" w:rsidDel="000B59E3" w:rsidRDefault="00BA1022" w:rsidP="003D3744">
            <w:pPr>
              <w:jc w:val="center"/>
              <w:rPr>
                <w:del w:id="3686" w:author="Javier Kachuka" w:date="2019-11-06T10:57:00Z"/>
                <w:rFonts w:cs="Arial"/>
                <w:sz w:val="24"/>
                <w:szCs w:val="24"/>
                <w:lang w:val="es-ES"/>
              </w:rPr>
            </w:pPr>
            <w:del w:id="3687" w:author="Javier Kachuka" w:date="2019-11-06T10:57: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9529A4" w:rsidRPr="009529A4" w:rsidDel="000B59E3" w14:paraId="547AC75A" w14:textId="3FB6EB98" w:rsidTr="003D3744">
        <w:trPr>
          <w:del w:id="3688" w:author="Javier Kachuka" w:date="2019-11-06T10:57:00Z"/>
        </w:trPr>
        <w:tc>
          <w:tcPr>
            <w:tcW w:w="4414" w:type="dxa"/>
            <w:gridSpan w:val="2"/>
          </w:tcPr>
          <w:p w14:paraId="63329173" w14:textId="636C8748" w:rsidR="00BA1022" w:rsidRPr="00EC5FEE" w:rsidDel="000B59E3" w:rsidRDefault="00BA1022" w:rsidP="003D3744">
            <w:pPr>
              <w:jc w:val="center"/>
              <w:rPr>
                <w:del w:id="3689" w:author="Javier Kachuka" w:date="2019-11-06T10:57:00Z"/>
                <w:rFonts w:cs="Arial"/>
                <w:b/>
                <w:sz w:val="24"/>
                <w:szCs w:val="24"/>
                <w:lang w:val="es-ES"/>
              </w:rPr>
            </w:pPr>
          </w:p>
        </w:tc>
        <w:tc>
          <w:tcPr>
            <w:tcW w:w="4414" w:type="dxa"/>
          </w:tcPr>
          <w:p w14:paraId="2602CCE2" w14:textId="5EF031E4" w:rsidR="00BA1022" w:rsidRPr="00EC5FEE" w:rsidDel="000B59E3" w:rsidRDefault="00BA1022" w:rsidP="00BF4E55">
            <w:pPr>
              <w:jc w:val="both"/>
              <w:rPr>
                <w:del w:id="3690" w:author="Javier Kachuka" w:date="2019-11-06T10:57:00Z"/>
                <w:rFonts w:cs="Arial"/>
                <w:sz w:val="24"/>
                <w:szCs w:val="24"/>
                <w:lang w:val="es-ES"/>
              </w:rPr>
            </w:pPr>
          </w:p>
        </w:tc>
      </w:tr>
    </w:tbl>
    <w:p w14:paraId="50617BE6" w14:textId="46DB0C9B" w:rsidR="00EC5EF5" w:rsidRDefault="00EC5EF5" w:rsidP="00431D6D">
      <w:pPr>
        <w:rPr>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2345AA" w:rsidRPr="00EC5FEE" w:rsidDel="000B59E3" w14:paraId="1BC33C51" w14:textId="5188747F" w:rsidTr="009529A4">
        <w:trPr>
          <w:del w:id="3691" w:author="Javier Kachuka" w:date="2019-11-06T10:58:00Z"/>
        </w:trPr>
        <w:tc>
          <w:tcPr>
            <w:tcW w:w="2122" w:type="dxa"/>
            <w:shd w:val="clear" w:color="auto" w:fill="9CC2E5" w:themeFill="accent1" w:themeFillTint="99"/>
          </w:tcPr>
          <w:p w14:paraId="3EB242D1" w14:textId="49CFE6AA" w:rsidR="002345AA" w:rsidRPr="00EC5FEE" w:rsidDel="000B59E3" w:rsidRDefault="002345AA" w:rsidP="002345AA">
            <w:pPr>
              <w:rPr>
                <w:ins w:id="3692" w:author="Javier Kachuka" w:date="2019-11-06T10:40:00Z"/>
                <w:del w:id="3693" w:author="Javier Kachuka" w:date="2019-11-06T10:58:00Z"/>
                <w:rFonts w:cs="Arial"/>
                <w:b/>
                <w:sz w:val="24"/>
                <w:szCs w:val="24"/>
                <w:lang w:val="es-ES"/>
              </w:rPr>
            </w:pPr>
          </w:p>
        </w:tc>
        <w:tc>
          <w:tcPr>
            <w:tcW w:w="6706" w:type="dxa"/>
            <w:gridSpan w:val="2"/>
          </w:tcPr>
          <w:p w14:paraId="57BA28FC" w14:textId="319F90F2" w:rsidR="002345AA" w:rsidRPr="00EC5FEE" w:rsidDel="000B59E3" w:rsidRDefault="002345AA" w:rsidP="002345AA">
            <w:pPr>
              <w:rPr>
                <w:ins w:id="3694" w:author="Javier Kachuka" w:date="2019-11-06T10:40:00Z"/>
                <w:del w:id="3695" w:author="Javier Kachuka" w:date="2019-11-06T10:58:00Z"/>
                <w:rFonts w:cs="Arial"/>
                <w:sz w:val="24"/>
                <w:szCs w:val="24"/>
                <w:lang w:val="es-ES"/>
              </w:rPr>
            </w:pPr>
          </w:p>
        </w:tc>
      </w:tr>
      <w:tr w:rsidR="002345AA" w:rsidRPr="00EC5FEE" w:rsidDel="000B59E3" w14:paraId="3C032C95" w14:textId="0375D818" w:rsidTr="009529A4">
        <w:trPr>
          <w:del w:id="3696" w:author="Javier Kachuka" w:date="2019-11-06T10:58:00Z"/>
        </w:trPr>
        <w:tc>
          <w:tcPr>
            <w:tcW w:w="2122" w:type="dxa"/>
            <w:shd w:val="clear" w:color="auto" w:fill="9CC2E5" w:themeFill="accent1" w:themeFillTint="99"/>
          </w:tcPr>
          <w:p w14:paraId="2BEDB111" w14:textId="7FBA7091" w:rsidR="002345AA" w:rsidRPr="00EC5FEE" w:rsidDel="000B59E3" w:rsidRDefault="002345AA" w:rsidP="002345AA">
            <w:pPr>
              <w:rPr>
                <w:ins w:id="3697" w:author="Javier Kachuka" w:date="2019-11-06T10:40:00Z"/>
                <w:del w:id="3698" w:author="Javier Kachuka" w:date="2019-11-06T10:58:00Z"/>
                <w:rFonts w:cs="Arial"/>
                <w:b/>
                <w:sz w:val="24"/>
                <w:szCs w:val="24"/>
                <w:lang w:val="es-ES"/>
              </w:rPr>
            </w:pPr>
          </w:p>
        </w:tc>
        <w:tc>
          <w:tcPr>
            <w:tcW w:w="6706" w:type="dxa"/>
            <w:gridSpan w:val="2"/>
          </w:tcPr>
          <w:p w14:paraId="58AE9125" w14:textId="05AE1C06" w:rsidR="002345AA" w:rsidRPr="00EC5FEE" w:rsidDel="000B59E3" w:rsidRDefault="002345AA" w:rsidP="002345AA">
            <w:pPr>
              <w:rPr>
                <w:ins w:id="3699" w:author="Javier Kachuka" w:date="2019-11-06T10:40:00Z"/>
                <w:del w:id="3700" w:author="Javier Kachuka" w:date="2019-11-06T10:58:00Z"/>
                <w:rFonts w:cs="Arial"/>
                <w:sz w:val="24"/>
                <w:szCs w:val="24"/>
                <w:lang w:val="es-ES"/>
              </w:rPr>
            </w:pPr>
          </w:p>
        </w:tc>
      </w:tr>
      <w:tr w:rsidR="002345AA" w:rsidRPr="00916373" w:rsidDel="000B59E3" w14:paraId="5F7ECE2D" w14:textId="31A75C41" w:rsidTr="009529A4">
        <w:trPr>
          <w:del w:id="3701" w:author="Javier Kachuka" w:date="2019-11-06T10:58:00Z"/>
        </w:trPr>
        <w:tc>
          <w:tcPr>
            <w:tcW w:w="2122" w:type="dxa"/>
            <w:shd w:val="clear" w:color="auto" w:fill="9CC2E5" w:themeFill="accent1" w:themeFillTint="99"/>
          </w:tcPr>
          <w:p w14:paraId="60D2186F" w14:textId="383B86E2" w:rsidR="002345AA" w:rsidRPr="00EC5FEE" w:rsidDel="000B59E3" w:rsidRDefault="002345AA" w:rsidP="002345AA">
            <w:pPr>
              <w:rPr>
                <w:ins w:id="3702" w:author="Javier Kachuka" w:date="2019-11-06T10:40:00Z"/>
                <w:del w:id="3703" w:author="Javier Kachuka" w:date="2019-11-06T10:58:00Z"/>
                <w:rFonts w:cs="Arial"/>
                <w:b/>
                <w:sz w:val="24"/>
                <w:szCs w:val="24"/>
                <w:lang w:val="es-ES"/>
              </w:rPr>
            </w:pPr>
          </w:p>
        </w:tc>
        <w:tc>
          <w:tcPr>
            <w:tcW w:w="6706" w:type="dxa"/>
            <w:gridSpan w:val="2"/>
          </w:tcPr>
          <w:p w14:paraId="77003F06" w14:textId="656A14A8" w:rsidR="002345AA" w:rsidRPr="00EC5FEE" w:rsidDel="000B59E3" w:rsidRDefault="002345AA" w:rsidP="002345AA">
            <w:pPr>
              <w:rPr>
                <w:ins w:id="3704" w:author="Javier Kachuka" w:date="2019-11-06T10:40:00Z"/>
                <w:del w:id="3705" w:author="Javier Kachuka" w:date="2019-11-06T10:58:00Z"/>
                <w:rFonts w:cs="Arial"/>
                <w:sz w:val="24"/>
                <w:szCs w:val="24"/>
                <w:lang w:val="es-ES"/>
              </w:rPr>
            </w:pPr>
          </w:p>
        </w:tc>
      </w:tr>
      <w:tr w:rsidR="002345AA" w:rsidRPr="00EC5FEE" w:rsidDel="000B59E3" w14:paraId="161C3163" w14:textId="083A65F4" w:rsidTr="009529A4">
        <w:trPr>
          <w:del w:id="3706" w:author="Javier Kachuka" w:date="2019-11-06T10:58:00Z"/>
        </w:trPr>
        <w:tc>
          <w:tcPr>
            <w:tcW w:w="2122" w:type="dxa"/>
            <w:shd w:val="clear" w:color="auto" w:fill="9CC2E5" w:themeFill="accent1" w:themeFillTint="99"/>
          </w:tcPr>
          <w:p w14:paraId="1EB87E13" w14:textId="7BA5EF98" w:rsidR="002345AA" w:rsidRPr="00EC5FEE" w:rsidDel="000B59E3" w:rsidRDefault="002345AA" w:rsidP="002345AA">
            <w:pPr>
              <w:rPr>
                <w:ins w:id="3707" w:author="Javier Kachuka" w:date="2019-11-06T10:40:00Z"/>
                <w:del w:id="3708" w:author="Javier Kachuka" w:date="2019-11-06T10:58:00Z"/>
                <w:rFonts w:cs="Arial"/>
                <w:b/>
                <w:sz w:val="24"/>
                <w:szCs w:val="24"/>
                <w:lang w:val="es-ES"/>
              </w:rPr>
            </w:pPr>
          </w:p>
        </w:tc>
        <w:tc>
          <w:tcPr>
            <w:tcW w:w="6706" w:type="dxa"/>
            <w:gridSpan w:val="2"/>
          </w:tcPr>
          <w:p w14:paraId="26C95DB2" w14:textId="3DBFF583" w:rsidR="002345AA" w:rsidRPr="00EC5FEE" w:rsidDel="000B59E3" w:rsidRDefault="002345AA" w:rsidP="002345AA">
            <w:pPr>
              <w:rPr>
                <w:ins w:id="3709" w:author="Javier Kachuka" w:date="2019-11-06T10:40:00Z"/>
                <w:del w:id="3710" w:author="Javier Kachuka" w:date="2019-11-06T10:58:00Z"/>
                <w:rFonts w:cs="Arial"/>
                <w:sz w:val="24"/>
                <w:szCs w:val="24"/>
                <w:lang w:val="es-ES"/>
              </w:rPr>
            </w:pPr>
          </w:p>
        </w:tc>
      </w:tr>
      <w:tr w:rsidR="009529A4" w:rsidRPr="00916373" w:rsidDel="000B59E3" w14:paraId="48549F9B" w14:textId="3067C3CE" w:rsidTr="009529A4">
        <w:trPr>
          <w:del w:id="3711" w:author="Javier Kachuka" w:date="2019-11-06T10:58:00Z"/>
        </w:trPr>
        <w:tc>
          <w:tcPr>
            <w:tcW w:w="2122" w:type="dxa"/>
            <w:shd w:val="clear" w:color="auto" w:fill="9CC2E5" w:themeFill="accent1" w:themeFillTint="99"/>
          </w:tcPr>
          <w:p w14:paraId="529F4D86" w14:textId="3B2B5E0B" w:rsidR="009529A4" w:rsidRPr="00EC5FEE" w:rsidDel="000B59E3" w:rsidRDefault="009529A4" w:rsidP="009529A4">
            <w:pPr>
              <w:rPr>
                <w:ins w:id="3712" w:author="Javier Kachuka" w:date="2019-11-06T10:40:00Z"/>
                <w:del w:id="3713" w:author="Javier Kachuka" w:date="2019-11-06T10:58:00Z"/>
                <w:rFonts w:cs="Arial"/>
                <w:b/>
                <w:sz w:val="24"/>
                <w:szCs w:val="24"/>
                <w:lang w:val="es-ES"/>
              </w:rPr>
            </w:pPr>
            <w:ins w:id="3714" w:author="Javier Kachuka" w:date="2019-11-06T10:40:00Z">
              <w:del w:id="3715" w:author="Javier Kachuka" w:date="2019-11-06T10:58:00Z">
                <w:r w:rsidRPr="00EC5FEE" w:rsidDel="000B59E3">
                  <w:rPr>
                    <w:rFonts w:cs="Arial"/>
                    <w:b/>
                    <w:sz w:val="24"/>
                    <w:szCs w:val="24"/>
                    <w:lang w:val="es-ES"/>
                  </w:rPr>
                  <w:delText xml:space="preserve">Precondición </w:delText>
                </w:r>
              </w:del>
            </w:ins>
          </w:p>
        </w:tc>
        <w:tc>
          <w:tcPr>
            <w:tcW w:w="6706" w:type="dxa"/>
            <w:gridSpan w:val="2"/>
          </w:tcPr>
          <w:p w14:paraId="446DEE1D" w14:textId="09C39CEC" w:rsidR="009529A4" w:rsidRPr="00EC5FEE" w:rsidDel="000B59E3" w:rsidRDefault="009529A4" w:rsidP="00CF5565">
            <w:pPr>
              <w:rPr>
                <w:ins w:id="3716" w:author="Javier Kachuka" w:date="2019-11-06T10:40:00Z"/>
                <w:del w:id="3717" w:author="Javier Kachuka" w:date="2019-11-06T10:58:00Z"/>
                <w:rFonts w:cs="Arial"/>
                <w:sz w:val="24"/>
                <w:szCs w:val="24"/>
                <w:lang w:val="es-ES"/>
              </w:rPr>
            </w:pPr>
            <w:ins w:id="3718" w:author="Javier Kachuka" w:date="2019-11-06T10:40:00Z">
              <w:del w:id="3719" w:author="Javier Kachuka" w:date="2019-11-06T10:53:00Z">
                <w:r w:rsidDel="0001329C">
                  <w:rPr>
                    <w:rFonts w:cs="Arial"/>
                    <w:sz w:val="24"/>
                    <w:szCs w:val="24"/>
                    <w:lang w:val="es-ES"/>
                  </w:rPr>
                  <w:delText>Que el oficinista este logueado.</w:delText>
                </w:r>
              </w:del>
            </w:ins>
          </w:p>
        </w:tc>
      </w:tr>
      <w:tr w:rsidR="009529A4" w:rsidRPr="005D64CF" w:rsidDel="000B59E3" w14:paraId="289EDDC1" w14:textId="71C3AF7F" w:rsidTr="009529A4">
        <w:trPr>
          <w:del w:id="3720" w:author="Javier Kachuka" w:date="2019-11-06T10:58:00Z"/>
        </w:trPr>
        <w:tc>
          <w:tcPr>
            <w:tcW w:w="2122" w:type="dxa"/>
            <w:shd w:val="clear" w:color="auto" w:fill="9CC2E5" w:themeFill="accent1" w:themeFillTint="99"/>
          </w:tcPr>
          <w:p w14:paraId="717BEBAD" w14:textId="17CF86E9" w:rsidR="009529A4" w:rsidRPr="00EC5FEE" w:rsidDel="000B59E3" w:rsidRDefault="009529A4" w:rsidP="009529A4">
            <w:pPr>
              <w:rPr>
                <w:ins w:id="3721" w:author="Javier Kachuka" w:date="2019-11-06T10:40:00Z"/>
                <w:del w:id="3722" w:author="Javier Kachuka" w:date="2019-11-06T10:58:00Z"/>
                <w:rFonts w:cs="Arial"/>
                <w:b/>
                <w:sz w:val="24"/>
                <w:szCs w:val="24"/>
                <w:lang w:val="es-ES"/>
              </w:rPr>
            </w:pPr>
            <w:ins w:id="3723" w:author="Javier Kachuka" w:date="2019-11-06T10:40:00Z">
              <w:del w:id="3724" w:author="Javier Kachuka" w:date="2019-11-06T10:58:00Z">
                <w:r w:rsidRPr="00EC5FEE" w:rsidDel="000B59E3">
                  <w:rPr>
                    <w:rFonts w:cs="Arial"/>
                    <w:b/>
                    <w:sz w:val="24"/>
                    <w:szCs w:val="24"/>
                    <w:lang w:val="es-ES"/>
                  </w:rPr>
                  <w:delText xml:space="preserve">Poscondición </w:delText>
                </w:r>
              </w:del>
            </w:ins>
          </w:p>
        </w:tc>
        <w:tc>
          <w:tcPr>
            <w:tcW w:w="6706" w:type="dxa"/>
            <w:gridSpan w:val="2"/>
          </w:tcPr>
          <w:p w14:paraId="3A0D3B0B" w14:textId="0F7760A7" w:rsidR="009529A4" w:rsidRPr="003D3744" w:rsidDel="000B59E3" w:rsidRDefault="009529A4" w:rsidP="009529A4">
            <w:pPr>
              <w:rPr>
                <w:ins w:id="3725" w:author="Javier Kachuka" w:date="2019-11-06T10:40:00Z"/>
                <w:del w:id="3726" w:author="Javier Kachuka" w:date="2019-11-06T10:58:00Z"/>
                <w:rFonts w:cs="Arial"/>
                <w:sz w:val="24"/>
                <w:szCs w:val="24"/>
                <w:lang w:val="es-ES"/>
              </w:rPr>
            </w:pPr>
          </w:p>
        </w:tc>
      </w:tr>
      <w:tr w:rsidR="009529A4" w:rsidRPr="00CC2B8E" w:rsidDel="000B59E3" w14:paraId="39E5C1D4" w14:textId="1034C7D7" w:rsidTr="009529A4">
        <w:trPr>
          <w:del w:id="3727" w:author="Javier Kachuka" w:date="2019-11-06T10:58:00Z"/>
        </w:trPr>
        <w:tc>
          <w:tcPr>
            <w:tcW w:w="8828" w:type="dxa"/>
            <w:gridSpan w:val="3"/>
            <w:shd w:val="clear" w:color="auto" w:fill="9CC2E5" w:themeFill="accent1" w:themeFillTint="99"/>
          </w:tcPr>
          <w:p w14:paraId="71ADF6E6" w14:textId="7B308A41" w:rsidR="009529A4" w:rsidRPr="00EC5FEE" w:rsidDel="000B59E3" w:rsidRDefault="009529A4" w:rsidP="009529A4">
            <w:pPr>
              <w:jc w:val="center"/>
              <w:rPr>
                <w:ins w:id="3728" w:author="Javier Kachuka" w:date="2019-11-06T10:40:00Z"/>
                <w:del w:id="3729" w:author="Javier Kachuka" w:date="2019-11-06T10:58:00Z"/>
                <w:rFonts w:cs="Arial"/>
                <w:b/>
                <w:sz w:val="24"/>
                <w:szCs w:val="24"/>
                <w:lang w:val="es-ES"/>
              </w:rPr>
            </w:pPr>
            <w:ins w:id="3730" w:author="Javier Kachuka" w:date="2019-11-06T10:40:00Z">
              <w:del w:id="3731" w:author="Javier Kachuka" w:date="2019-11-06T10:58:00Z">
                <w:r w:rsidRPr="00EC5FEE" w:rsidDel="000B59E3">
                  <w:rPr>
                    <w:rFonts w:cs="Arial"/>
                    <w:b/>
                    <w:sz w:val="24"/>
                    <w:szCs w:val="24"/>
                    <w:lang w:val="es-ES"/>
                  </w:rPr>
                  <w:delText>Curso Típico de Eventos</w:delText>
                </w:r>
              </w:del>
            </w:ins>
          </w:p>
        </w:tc>
      </w:tr>
      <w:tr w:rsidR="009529A4" w:rsidRPr="00916373" w:rsidDel="000B59E3" w14:paraId="4E8B0C58" w14:textId="462EE344" w:rsidTr="009529A4">
        <w:trPr>
          <w:del w:id="3732" w:author="Javier Kachuka" w:date="2019-11-06T10:58:00Z"/>
        </w:trPr>
        <w:tc>
          <w:tcPr>
            <w:tcW w:w="4414" w:type="dxa"/>
            <w:gridSpan w:val="2"/>
          </w:tcPr>
          <w:p w14:paraId="3E49A7A0" w14:textId="0854A151" w:rsidR="009529A4" w:rsidRPr="00EC5FEE" w:rsidDel="000B59E3" w:rsidRDefault="009529A4" w:rsidP="00CF5565">
            <w:pPr>
              <w:pStyle w:val="Prrafodelista"/>
              <w:numPr>
                <w:ilvl w:val="0"/>
                <w:numId w:val="20"/>
              </w:numPr>
              <w:jc w:val="both"/>
              <w:rPr>
                <w:ins w:id="3733" w:author="Javier Kachuka" w:date="2019-11-06T10:40:00Z"/>
                <w:del w:id="3734" w:author="Javier Kachuka" w:date="2019-11-06T10:58:00Z"/>
                <w:rFonts w:cs="Arial"/>
                <w:sz w:val="24"/>
                <w:szCs w:val="24"/>
                <w:lang w:val="es-ES"/>
              </w:rPr>
            </w:pPr>
            <w:ins w:id="3735" w:author="Javier Kachuka" w:date="2019-11-06T10:40:00Z">
              <w:del w:id="3736" w:author="Javier Kachuka" w:date="2019-11-06T10:58:00Z">
                <w:r w:rsidDel="000B59E3">
                  <w:rPr>
                    <w:rFonts w:cs="Arial"/>
                    <w:sz w:val="24"/>
                    <w:szCs w:val="24"/>
                    <w:lang w:val="es-ES"/>
                  </w:rPr>
                  <w:delText xml:space="preserve">El caso de uso comienza cuando el oficinista </w:delText>
                </w:r>
              </w:del>
              <w:del w:id="3737" w:author="Javier Kachuka" w:date="2019-11-06T10:43:00Z">
                <w:r w:rsidDel="002345AA">
                  <w:rPr>
                    <w:rFonts w:cs="Arial"/>
                    <w:sz w:val="24"/>
                    <w:szCs w:val="24"/>
                    <w:lang w:val="es-ES"/>
                  </w:rPr>
                  <w:delText>selecciona generar informe de asistencia</w:delText>
                </w:r>
              </w:del>
              <w:del w:id="3738" w:author="Javier Kachuka" w:date="2019-11-06T10:58:00Z">
                <w:r w:rsidDel="000B59E3">
                  <w:rPr>
                    <w:rFonts w:cs="Arial"/>
                    <w:sz w:val="24"/>
                    <w:szCs w:val="24"/>
                    <w:lang w:val="es-ES"/>
                  </w:rPr>
                  <w:delText>.</w:delText>
                </w:r>
              </w:del>
            </w:ins>
          </w:p>
        </w:tc>
        <w:tc>
          <w:tcPr>
            <w:tcW w:w="4414" w:type="dxa"/>
          </w:tcPr>
          <w:p w14:paraId="2AB07526" w14:textId="31BD4C8F" w:rsidR="009529A4" w:rsidRPr="00EC5FEE" w:rsidDel="000B59E3" w:rsidRDefault="009529A4" w:rsidP="009529A4">
            <w:pPr>
              <w:jc w:val="both"/>
              <w:rPr>
                <w:ins w:id="3739" w:author="Javier Kachuka" w:date="2019-11-06T10:40:00Z"/>
                <w:del w:id="3740" w:author="Javier Kachuka" w:date="2019-11-06T10:58:00Z"/>
                <w:rFonts w:cs="Arial"/>
                <w:sz w:val="24"/>
                <w:szCs w:val="24"/>
                <w:lang w:val="es-ES"/>
              </w:rPr>
            </w:pPr>
          </w:p>
        </w:tc>
      </w:tr>
      <w:tr w:rsidR="009529A4" w:rsidRPr="00916373" w:rsidDel="000B59E3" w14:paraId="1B932204" w14:textId="28575574" w:rsidTr="009529A4">
        <w:trPr>
          <w:del w:id="3741" w:author="Javier Kachuka" w:date="2019-11-06T10:58:00Z"/>
        </w:trPr>
        <w:tc>
          <w:tcPr>
            <w:tcW w:w="4414" w:type="dxa"/>
            <w:gridSpan w:val="2"/>
          </w:tcPr>
          <w:p w14:paraId="47656821" w14:textId="0FD16EF7" w:rsidR="009529A4" w:rsidRPr="00EC5FEE" w:rsidDel="000B59E3" w:rsidRDefault="009529A4" w:rsidP="009529A4">
            <w:pPr>
              <w:jc w:val="both"/>
              <w:rPr>
                <w:ins w:id="3742" w:author="Javier Kachuka" w:date="2019-11-06T10:40:00Z"/>
                <w:del w:id="3743" w:author="Javier Kachuka" w:date="2019-11-06T10:58:00Z"/>
                <w:rFonts w:cs="Arial"/>
                <w:sz w:val="24"/>
                <w:szCs w:val="24"/>
                <w:lang w:val="es-ES"/>
              </w:rPr>
            </w:pPr>
          </w:p>
        </w:tc>
        <w:tc>
          <w:tcPr>
            <w:tcW w:w="4414" w:type="dxa"/>
          </w:tcPr>
          <w:p w14:paraId="1858A3DD" w14:textId="3739329C" w:rsidR="009529A4" w:rsidRPr="00EC5FEE" w:rsidDel="000B59E3" w:rsidRDefault="009529A4" w:rsidP="00CF5565">
            <w:pPr>
              <w:pStyle w:val="Prrafodelista"/>
              <w:numPr>
                <w:ilvl w:val="0"/>
                <w:numId w:val="20"/>
              </w:numPr>
              <w:jc w:val="both"/>
              <w:rPr>
                <w:ins w:id="3744" w:author="Javier Kachuka" w:date="2019-11-06T10:40:00Z"/>
                <w:del w:id="3745" w:author="Javier Kachuka" w:date="2019-11-06T10:58:00Z"/>
                <w:rFonts w:cs="Arial"/>
                <w:sz w:val="24"/>
                <w:szCs w:val="24"/>
                <w:lang w:val="es-ES"/>
              </w:rPr>
            </w:pPr>
            <w:ins w:id="3746" w:author="Javier Kachuka" w:date="2019-11-06T10:40:00Z">
              <w:del w:id="3747" w:author="Javier Kachuka" w:date="2019-11-06T10:58:00Z">
                <w:r w:rsidDel="000B59E3">
                  <w:rPr>
                    <w:rFonts w:cs="Arial"/>
                    <w:sz w:val="24"/>
                    <w:szCs w:val="24"/>
                    <w:lang w:val="es-ES"/>
                  </w:rPr>
                  <w:delText xml:space="preserve">El sistema solicita que el oficinista seleccione el </w:delText>
                </w:r>
              </w:del>
              <w:del w:id="3748" w:author="Javier Kachuka" w:date="2019-11-06T10:43:00Z">
                <w:r w:rsidDel="002345AA">
                  <w:rPr>
                    <w:rFonts w:cs="Arial"/>
                    <w:sz w:val="24"/>
                    <w:szCs w:val="24"/>
                    <w:lang w:val="es-ES"/>
                  </w:rPr>
                  <w:delText xml:space="preserve">o los empleados </w:delText>
                </w:r>
              </w:del>
              <w:del w:id="3749" w:author="Javier Kachuka" w:date="2019-11-06T10:58:00Z">
                <w:r w:rsidDel="000B59E3">
                  <w:rPr>
                    <w:rFonts w:cs="Arial"/>
                    <w:sz w:val="24"/>
                    <w:szCs w:val="24"/>
                    <w:lang w:val="es-ES"/>
                  </w:rPr>
                  <w:delText>para realizar el informe.</w:delText>
                </w:r>
              </w:del>
            </w:ins>
          </w:p>
        </w:tc>
      </w:tr>
      <w:tr w:rsidR="009529A4" w:rsidRPr="00916373" w:rsidDel="000B59E3" w14:paraId="731353E3" w14:textId="6535C00F" w:rsidTr="009529A4">
        <w:trPr>
          <w:del w:id="3750" w:author="Javier Kachuka" w:date="2019-11-06T10:58:00Z"/>
        </w:trPr>
        <w:tc>
          <w:tcPr>
            <w:tcW w:w="4414" w:type="dxa"/>
            <w:gridSpan w:val="2"/>
          </w:tcPr>
          <w:p w14:paraId="768CA6ED" w14:textId="17F1206A" w:rsidR="009529A4" w:rsidRPr="005D64CF" w:rsidDel="000B59E3" w:rsidRDefault="009529A4" w:rsidP="00CF5565">
            <w:pPr>
              <w:pStyle w:val="Prrafodelista"/>
              <w:numPr>
                <w:ilvl w:val="0"/>
                <w:numId w:val="20"/>
              </w:numPr>
              <w:jc w:val="both"/>
              <w:rPr>
                <w:ins w:id="3751" w:author="Javier Kachuka" w:date="2019-11-06T10:40:00Z"/>
                <w:del w:id="3752" w:author="Javier Kachuka" w:date="2019-11-06T10:58:00Z"/>
                <w:rFonts w:cs="Arial"/>
                <w:sz w:val="24"/>
                <w:szCs w:val="24"/>
                <w:lang w:val="es-ES"/>
              </w:rPr>
            </w:pPr>
            <w:ins w:id="3753" w:author="Javier Kachuka" w:date="2019-11-06T10:40:00Z">
              <w:del w:id="3754" w:author="Javier Kachuka" w:date="2019-11-06T10:58:00Z">
                <w:r w:rsidDel="000B59E3">
                  <w:rPr>
                    <w:rFonts w:cs="Arial"/>
                    <w:sz w:val="24"/>
                    <w:szCs w:val="24"/>
                    <w:lang w:val="es-ES"/>
                  </w:rPr>
                  <w:delText>El oficinista selecciona el</w:delText>
                </w:r>
              </w:del>
              <w:del w:id="3755" w:author="Javier Kachuka" w:date="2019-11-06T10:44:00Z">
                <w:r w:rsidDel="002345AA">
                  <w:rPr>
                    <w:rFonts w:cs="Arial"/>
                    <w:sz w:val="24"/>
                    <w:szCs w:val="24"/>
                    <w:lang w:val="es-ES"/>
                  </w:rPr>
                  <w:delText xml:space="preserve"> o los empleados</w:delText>
                </w:r>
              </w:del>
              <w:del w:id="3756" w:author="Javier Kachuka" w:date="2019-11-06T10:58:00Z">
                <w:r w:rsidDel="000B59E3">
                  <w:rPr>
                    <w:rFonts w:cs="Arial"/>
                    <w:sz w:val="24"/>
                    <w:szCs w:val="24"/>
                    <w:lang w:val="es-ES"/>
                  </w:rPr>
                  <w:delText xml:space="preserve"> y confirma la operación.</w:delText>
                </w:r>
              </w:del>
            </w:ins>
          </w:p>
        </w:tc>
        <w:tc>
          <w:tcPr>
            <w:tcW w:w="4414" w:type="dxa"/>
          </w:tcPr>
          <w:p w14:paraId="0CECCA23" w14:textId="18754070" w:rsidR="009529A4" w:rsidRPr="005D64CF" w:rsidDel="000B59E3" w:rsidRDefault="009529A4" w:rsidP="009529A4">
            <w:pPr>
              <w:jc w:val="both"/>
              <w:rPr>
                <w:ins w:id="3757" w:author="Javier Kachuka" w:date="2019-11-06T10:40:00Z"/>
                <w:del w:id="3758" w:author="Javier Kachuka" w:date="2019-11-06T10:58:00Z"/>
                <w:rFonts w:cs="Arial"/>
                <w:sz w:val="24"/>
                <w:szCs w:val="24"/>
                <w:lang w:val="es-ES"/>
              </w:rPr>
            </w:pPr>
          </w:p>
        </w:tc>
      </w:tr>
      <w:tr w:rsidR="009529A4" w:rsidRPr="00916373" w:rsidDel="000B59E3" w14:paraId="528BA77D" w14:textId="4A98B2DA" w:rsidTr="009529A4">
        <w:trPr>
          <w:del w:id="3759" w:author="Javier Kachuka" w:date="2019-11-06T10:58:00Z"/>
        </w:trPr>
        <w:tc>
          <w:tcPr>
            <w:tcW w:w="4414" w:type="dxa"/>
            <w:gridSpan w:val="2"/>
          </w:tcPr>
          <w:p w14:paraId="47862DFD" w14:textId="5A15E234" w:rsidR="009529A4" w:rsidRPr="005D64CF" w:rsidDel="000B59E3" w:rsidRDefault="009529A4" w:rsidP="009529A4">
            <w:pPr>
              <w:jc w:val="both"/>
              <w:rPr>
                <w:ins w:id="3760" w:author="Javier Kachuka" w:date="2019-11-06T10:40:00Z"/>
                <w:del w:id="3761" w:author="Javier Kachuka" w:date="2019-11-06T10:58:00Z"/>
                <w:rFonts w:cs="Arial"/>
                <w:sz w:val="24"/>
                <w:szCs w:val="24"/>
                <w:lang w:val="es-ES"/>
              </w:rPr>
            </w:pPr>
          </w:p>
        </w:tc>
        <w:tc>
          <w:tcPr>
            <w:tcW w:w="4414" w:type="dxa"/>
          </w:tcPr>
          <w:p w14:paraId="019F2CF0" w14:textId="70FD9060" w:rsidR="009529A4" w:rsidRPr="005D64CF" w:rsidDel="000B59E3" w:rsidRDefault="009529A4" w:rsidP="00CF5565">
            <w:pPr>
              <w:pStyle w:val="Prrafodelista"/>
              <w:numPr>
                <w:ilvl w:val="0"/>
                <w:numId w:val="20"/>
              </w:numPr>
              <w:jc w:val="both"/>
              <w:rPr>
                <w:ins w:id="3762" w:author="Javier Kachuka" w:date="2019-11-06T10:40:00Z"/>
                <w:del w:id="3763" w:author="Javier Kachuka" w:date="2019-11-06T10:58:00Z"/>
                <w:rFonts w:cs="Arial"/>
                <w:sz w:val="24"/>
                <w:szCs w:val="24"/>
                <w:lang w:val="es-ES"/>
              </w:rPr>
            </w:pPr>
            <w:ins w:id="3764" w:author="Javier Kachuka" w:date="2019-11-06T10:40:00Z">
              <w:del w:id="3765" w:author="Javier Kachuka" w:date="2019-11-06T10:58:00Z">
                <w:r w:rsidDel="000B59E3">
                  <w:rPr>
                    <w:rFonts w:cs="Arial"/>
                    <w:sz w:val="24"/>
                    <w:szCs w:val="24"/>
                    <w:lang w:val="es-ES"/>
                  </w:rPr>
                  <w:delText xml:space="preserve">El sistema </w:delText>
                </w:r>
              </w:del>
              <w:del w:id="3766" w:author="Javier Kachuka" w:date="2019-11-06T10:44:00Z">
                <w:r w:rsidDel="002345AA">
                  <w:rPr>
                    <w:rFonts w:cs="Arial"/>
                    <w:sz w:val="24"/>
                    <w:szCs w:val="24"/>
                    <w:lang w:val="es-ES"/>
                  </w:rPr>
                  <w:delText>genera el informe según los registros de entrada y de salida que haya marcado el empleado</w:delText>
                </w:r>
              </w:del>
              <w:del w:id="3767" w:author="Javier Kachuka" w:date="2019-11-06T10:58:00Z">
                <w:r w:rsidDel="000B59E3">
                  <w:rPr>
                    <w:rFonts w:cs="Arial"/>
                    <w:sz w:val="24"/>
                    <w:szCs w:val="24"/>
                    <w:lang w:val="es-ES"/>
                  </w:rPr>
                  <w:delText>.</w:delText>
                </w:r>
              </w:del>
            </w:ins>
          </w:p>
        </w:tc>
      </w:tr>
      <w:tr w:rsidR="009529A4" w:rsidRPr="00916373" w:rsidDel="000B59E3" w14:paraId="09398B5E" w14:textId="16A76A63" w:rsidTr="009529A4">
        <w:trPr>
          <w:del w:id="3768" w:author="Javier Kachuka" w:date="2019-11-06T10:58:00Z"/>
        </w:trPr>
        <w:tc>
          <w:tcPr>
            <w:tcW w:w="4414" w:type="dxa"/>
            <w:gridSpan w:val="2"/>
          </w:tcPr>
          <w:p w14:paraId="52A53802" w14:textId="5F123853" w:rsidR="009529A4" w:rsidRPr="005D64CF" w:rsidDel="000B59E3" w:rsidRDefault="009529A4" w:rsidP="009529A4">
            <w:pPr>
              <w:jc w:val="both"/>
              <w:rPr>
                <w:ins w:id="3769" w:author="Javier Kachuka" w:date="2019-11-06T10:40:00Z"/>
                <w:del w:id="3770" w:author="Javier Kachuka" w:date="2019-11-06T10:58:00Z"/>
                <w:rFonts w:cs="Arial"/>
                <w:sz w:val="24"/>
                <w:szCs w:val="24"/>
                <w:lang w:val="es-ES"/>
              </w:rPr>
            </w:pPr>
          </w:p>
        </w:tc>
        <w:tc>
          <w:tcPr>
            <w:tcW w:w="4414" w:type="dxa"/>
          </w:tcPr>
          <w:p w14:paraId="2762829D" w14:textId="5907ADE7" w:rsidR="009529A4" w:rsidDel="000B59E3" w:rsidRDefault="009529A4" w:rsidP="009529A4">
            <w:pPr>
              <w:pStyle w:val="Prrafodelista"/>
              <w:numPr>
                <w:ilvl w:val="0"/>
                <w:numId w:val="20"/>
              </w:numPr>
              <w:jc w:val="both"/>
              <w:rPr>
                <w:ins w:id="3771" w:author="Javier Kachuka" w:date="2019-11-06T10:40:00Z"/>
                <w:del w:id="3772" w:author="Javier Kachuka" w:date="2019-11-06T10:58:00Z"/>
                <w:rFonts w:cs="Arial"/>
                <w:sz w:val="24"/>
                <w:szCs w:val="24"/>
                <w:lang w:val="es-ES"/>
              </w:rPr>
            </w:pPr>
            <w:ins w:id="3773" w:author="Javier Kachuka" w:date="2019-11-06T10:40:00Z">
              <w:del w:id="3774" w:author="Javier Kachuka" w:date="2019-11-06T10:58:00Z">
                <w:r w:rsidDel="000B59E3">
                  <w:rPr>
                    <w:rFonts w:cs="Arial"/>
                    <w:sz w:val="24"/>
                    <w:szCs w:val="24"/>
                    <w:lang w:val="es-ES"/>
                  </w:rPr>
                  <w:delText>Finaliza el caso de uso.</w:delText>
                </w:r>
              </w:del>
            </w:ins>
          </w:p>
        </w:tc>
      </w:tr>
      <w:tr w:rsidR="009529A4" w:rsidRPr="00EC5FEE" w:rsidDel="000B59E3" w14:paraId="5D96E761" w14:textId="748B0347" w:rsidTr="009529A4">
        <w:trPr>
          <w:del w:id="3775" w:author="Javier Kachuka" w:date="2019-11-06T10:58:00Z"/>
        </w:trPr>
        <w:tc>
          <w:tcPr>
            <w:tcW w:w="8828" w:type="dxa"/>
            <w:gridSpan w:val="3"/>
            <w:shd w:val="clear" w:color="auto" w:fill="9CC2E5" w:themeFill="accent1" w:themeFillTint="99"/>
          </w:tcPr>
          <w:p w14:paraId="7FA44FD0" w14:textId="0E6284BD" w:rsidR="009529A4" w:rsidRPr="00EC5FEE" w:rsidDel="000B59E3" w:rsidRDefault="009529A4" w:rsidP="009529A4">
            <w:pPr>
              <w:jc w:val="center"/>
              <w:rPr>
                <w:ins w:id="3776" w:author="Javier Kachuka" w:date="2019-11-06T10:40:00Z"/>
                <w:del w:id="3777" w:author="Javier Kachuka" w:date="2019-11-06T10:58:00Z"/>
                <w:rFonts w:cs="Arial"/>
                <w:sz w:val="24"/>
                <w:szCs w:val="24"/>
                <w:lang w:val="es-ES"/>
              </w:rPr>
            </w:pPr>
            <w:ins w:id="3778" w:author="Javier Kachuka" w:date="2019-11-06T10:40:00Z">
              <w:del w:id="3779" w:author="Javier Kachuka" w:date="2019-11-06T10:58: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5D64CF" w:rsidDel="000B59E3" w14:paraId="2B899088" w14:textId="4FFA8B53" w:rsidTr="009529A4">
        <w:trPr>
          <w:del w:id="3780" w:author="Javier Kachuka" w:date="2019-11-06T10:58:00Z"/>
        </w:trPr>
        <w:tc>
          <w:tcPr>
            <w:tcW w:w="4414" w:type="dxa"/>
            <w:gridSpan w:val="2"/>
          </w:tcPr>
          <w:p w14:paraId="01376828" w14:textId="1409A99D" w:rsidR="009529A4" w:rsidRPr="00EC5FEE" w:rsidDel="000B59E3" w:rsidRDefault="009529A4" w:rsidP="009529A4">
            <w:pPr>
              <w:jc w:val="center"/>
              <w:rPr>
                <w:ins w:id="3781" w:author="Javier Kachuka" w:date="2019-11-06T10:40:00Z"/>
                <w:del w:id="3782" w:author="Javier Kachuka" w:date="2019-11-06T10:58:00Z"/>
                <w:rFonts w:cs="Arial"/>
                <w:b/>
                <w:sz w:val="24"/>
                <w:szCs w:val="24"/>
                <w:lang w:val="es-ES"/>
              </w:rPr>
            </w:pPr>
          </w:p>
        </w:tc>
        <w:tc>
          <w:tcPr>
            <w:tcW w:w="4414" w:type="dxa"/>
          </w:tcPr>
          <w:p w14:paraId="45A379EF" w14:textId="51BCB863" w:rsidR="009529A4" w:rsidRPr="00EC5FEE" w:rsidDel="000B59E3" w:rsidRDefault="009529A4" w:rsidP="009529A4">
            <w:pPr>
              <w:jc w:val="both"/>
              <w:rPr>
                <w:ins w:id="3783" w:author="Javier Kachuka" w:date="2019-11-06T10:40:00Z"/>
                <w:del w:id="3784" w:author="Javier Kachuka" w:date="2019-11-06T10:58:00Z"/>
                <w:rFonts w:cs="Arial"/>
                <w:sz w:val="24"/>
                <w:szCs w:val="24"/>
                <w:lang w:val="es-ES"/>
              </w:rPr>
            </w:pPr>
          </w:p>
        </w:tc>
      </w:tr>
    </w:tbl>
    <w:tbl>
      <w:tblPr>
        <w:tblStyle w:val="Tablaconcuadrcula2"/>
        <w:tblpPr w:leftFromText="180" w:rightFromText="180" w:vertAnchor="text" w:horzAnchor="margin" w:tblpY="-42"/>
        <w:tblW w:w="0" w:type="auto"/>
        <w:tblLook w:val="04A0" w:firstRow="1" w:lastRow="0" w:firstColumn="1" w:lastColumn="0" w:noHBand="0" w:noVBand="1"/>
      </w:tblPr>
      <w:tblGrid>
        <w:gridCol w:w="2122"/>
        <w:gridCol w:w="2292"/>
        <w:gridCol w:w="4414"/>
      </w:tblGrid>
      <w:tr w:rsidR="000B59E3" w:rsidRPr="00A51454" w14:paraId="726D1787" w14:textId="77777777" w:rsidTr="000B59E3">
        <w:trPr>
          <w:ins w:id="3785" w:author="Javier Kachuka" w:date="2019-11-06T10:58:00Z"/>
        </w:trPr>
        <w:tc>
          <w:tcPr>
            <w:tcW w:w="2122" w:type="dxa"/>
            <w:shd w:val="clear" w:color="auto" w:fill="9CC2E5" w:themeFill="accent1" w:themeFillTint="99"/>
          </w:tcPr>
          <w:p w14:paraId="558B35CE" w14:textId="77777777" w:rsidR="000B59E3" w:rsidRPr="00EC5FEE" w:rsidRDefault="000B59E3" w:rsidP="000B59E3">
            <w:pPr>
              <w:rPr>
                <w:ins w:id="3786" w:author="Javier Kachuka" w:date="2019-11-06T10:58:00Z"/>
                <w:rFonts w:cs="Arial"/>
                <w:b/>
                <w:sz w:val="24"/>
                <w:szCs w:val="24"/>
                <w:lang w:val="es-ES"/>
              </w:rPr>
            </w:pPr>
            <w:ins w:id="3787" w:author="Javier Kachuka" w:date="2019-11-06T10:58:00Z">
              <w:r w:rsidRPr="00EC5FEE">
                <w:rPr>
                  <w:rFonts w:cs="Arial"/>
                  <w:b/>
                  <w:sz w:val="24"/>
                  <w:szCs w:val="24"/>
                  <w:lang w:val="es-ES"/>
                </w:rPr>
                <w:lastRenderedPageBreak/>
                <w:t>Caso de uso</w:t>
              </w:r>
            </w:ins>
          </w:p>
        </w:tc>
        <w:tc>
          <w:tcPr>
            <w:tcW w:w="6706" w:type="dxa"/>
            <w:gridSpan w:val="2"/>
          </w:tcPr>
          <w:p w14:paraId="589BF75A" w14:textId="77777777" w:rsidR="000B59E3" w:rsidRPr="00EC5FEE" w:rsidRDefault="000B59E3" w:rsidP="000B59E3">
            <w:pPr>
              <w:rPr>
                <w:ins w:id="3788" w:author="Javier Kachuka" w:date="2019-11-06T10:58:00Z"/>
                <w:rFonts w:cs="Arial"/>
                <w:sz w:val="24"/>
                <w:szCs w:val="24"/>
                <w:lang w:val="es-ES"/>
              </w:rPr>
            </w:pPr>
            <w:ins w:id="3789" w:author="Javier Kachuka" w:date="2019-11-06T10:58:00Z">
              <w:r w:rsidRPr="00EC5FEE">
                <w:rPr>
                  <w:rFonts w:cs="Arial"/>
                  <w:sz w:val="24"/>
                  <w:szCs w:val="24"/>
                  <w:lang w:val="es-ES"/>
                </w:rPr>
                <w:t>Registrar Empleado</w:t>
              </w:r>
            </w:ins>
          </w:p>
        </w:tc>
      </w:tr>
      <w:tr w:rsidR="000B59E3" w:rsidRPr="00EC5FEE" w14:paraId="2FCB6B3D" w14:textId="77777777" w:rsidTr="000B59E3">
        <w:trPr>
          <w:ins w:id="3790" w:author="Javier Kachuka" w:date="2019-11-06T10:58:00Z"/>
        </w:trPr>
        <w:tc>
          <w:tcPr>
            <w:tcW w:w="2122" w:type="dxa"/>
            <w:shd w:val="clear" w:color="auto" w:fill="9CC2E5" w:themeFill="accent1" w:themeFillTint="99"/>
          </w:tcPr>
          <w:p w14:paraId="5E2C7C18" w14:textId="77777777" w:rsidR="000B59E3" w:rsidRPr="00EC5FEE" w:rsidRDefault="000B59E3" w:rsidP="000B59E3">
            <w:pPr>
              <w:rPr>
                <w:ins w:id="3791" w:author="Javier Kachuka" w:date="2019-11-06T10:58:00Z"/>
                <w:rFonts w:cs="Arial"/>
                <w:b/>
                <w:sz w:val="24"/>
                <w:szCs w:val="24"/>
                <w:lang w:val="es-ES"/>
              </w:rPr>
            </w:pPr>
            <w:ins w:id="3792" w:author="Javier Kachuka" w:date="2019-11-06T10:58:00Z">
              <w:r w:rsidRPr="00EC5FEE">
                <w:rPr>
                  <w:rFonts w:cs="Arial"/>
                  <w:b/>
                  <w:sz w:val="24"/>
                  <w:szCs w:val="24"/>
                  <w:lang w:val="es-ES"/>
                </w:rPr>
                <w:t>Actor</w:t>
              </w:r>
            </w:ins>
          </w:p>
        </w:tc>
        <w:tc>
          <w:tcPr>
            <w:tcW w:w="6706" w:type="dxa"/>
            <w:gridSpan w:val="2"/>
          </w:tcPr>
          <w:p w14:paraId="6BA18DD7" w14:textId="77777777" w:rsidR="000B59E3" w:rsidRPr="00EC5FEE" w:rsidRDefault="000B59E3" w:rsidP="000B59E3">
            <w:pPr>
              <w:rPr>
                <w:ins w:id="3793" w:author="Javier Kachuka" w:date="2019-11-06T10:58:00Z"/>
                <w:rFonts w:cs="Arial"/>
                <w:sz w:val="24"/>
                <w:szCs w:val="24"/>
                <w:lang w:val="es-ES"/>
              </w:rPr>
            </w:pPr>
            <w:ins w:id="3794"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563768" w14:paraId="1F309D81" w14:textId="77777777" w:rsidTr="000B59E3">
        <w:trPr>
          <w:ins w:id="3795" w:author="Javier Kachuka" w:date="2019-11-06T10:58:00Z"/>
        </w:trPr>
        <w:tc>
          <w:tcPr>
            <w:tcW w:w="2122" w:type="dxa"/>
            <w:shd w:val="clear" w:color="auto" w:fill="9CC2E5" w:themeFill="accent1" w:themeFillTint="99"/>
          </w:tcPr>
          <w:p w14:paraId="29DDDFFF" w14:textId="77777777" w:rsidR="000B59E3" w:rsidRPr="00EC5FEE" w:rsidRDefault="000B59E3" w:rsidP="000B59E3">
            <w:pPr>
              <w:rPr>
                <w:ins w:id="3796" w:author="Javier Kachuka" w:date="2019-11-06T10:58:00Z"/>
                <w:rFonts w:cs="Arial"/>
                <w:b/>
                <w:sz w:val="24"/>
                <w:szCs w:val="24"/>
                <w:lang w:val="es-ES"/>
              </w:rPr>
            </w:pPr>
            <w:ins w:id="3797" w:author="Javier Kachuka" w:date="2019-11-06T10:58:00Z">
              <w:r w:rsidRPr="00EC5FEE">
                <w:rPr>
                  <w:rFonts w:cs="Arial"/>
                  <w:b/>
                  <w:sz w:val="24"/>
                  <w:szCs w:val="24"/>
                  <w:lang w:val="es-ES"/>
                </w:rPr>
                <w:t xml:space="preserve">Descripción </w:t>
              </w:r>
            </w:ins>
          </w:p>
        </w:tc>
        <w:tc>
          <w:tcPr>
            <w:tcW w:w="6706" w:type="dxa"/>
            <w:gridSpan w:val="2"/>
          </w:tcPr>
          <w:p w14:paraId="3FE71580" w14:textId="77777777" w:rsidR="000B59E3" w:rsidRPr="00EC5FEE" w:rsidRDefault="000B59E3" w:rsidP="000B59E3">
            <w:pPr>
              <w:rPr>
                <w:ins w:id="3798" w:author="Javier Kachuka" w:date="2019-11-06T10:58:00Z"/>
                <w:rFonts w:cs="Arial"/>
                <w:sz w:val="24"/>
                <w:szCs w:val="24"/>
                <w:lang w:val="es-ES"/>
              </w:rPr>
            </w:pPr>
            <w:ins w:id="3799" w:author="Javier Kachuka" w:date="2019-11-06T10:58: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da de alta a un nuevo empleado con sus datos correspondientes</w:t>
              </w:r>
              <w:r>
                <w:rPr>
                  <w:rFonts w:cs="Arial"/>
                  <w:sz w:val="24"/>
                  <w:szCs w:val="24"/>
                  <w:lang w:val="es-ES"/>
                </w:rPr>
                <w:t xml:space="preserve"> en el sistema</w:t>
              </w:r>
            </w:ins>
          </w:p>
        </w:tc>
      </w:tr>
      <w:tr w:rsidR="000B59E3" w:rsidRPr="00EC5FEE" w14:paraId="14080244" w14:textId="77777777" w:rsidTr="000B59E3">
        <w:trPr>
          <w:ins w:id="3800" w:author="Javier Kachuka" w:date="2019-11-06T10:58:00Z"/>
        </w:trPr>
        <w:tc>
          <w:tcPr>
            <w:tcW w:w="2122" w:type="dxa"/>
            <w:shd w:val="clear" w:color="auto" w:fill="9CC2E5" w:themeFill="accent1" w:themeFillTint="99"/>
          </w:tcPr>
          <w:p w14:paraId="271714B6" w14:textId="77777777" w:rsidR="000B59E3" w:rsidRPr="00EC5FEE" w:rsidRDefault="000B59E3" w:rsidP="000B59E3">
            <w:pPr>
              <w:rPr>
                <w:ins w:id="3801" w:author="Javier Kachuka" w:date="2019-11-06T10:58:00Z"/>
                <w:rFonts w:cs="Arial"/>
                <w:b/>
                <w:sz w:val="24"/>
                <w:szCs w:val="24"/>
                <w:lang w:val="es-ES"/>
              </w:rPr>
            </w:pPr>
            <w:ins w:id="3802" w:author="Javier Kachuka" w:date="2019-11-06T10:58:00Z">
              <w:r w:rsidRPr="00EC5FEE">
                <w:rPr>
                  <w:rFonts w:cs="Arial"/>
                  <w:b/>
                  <w:sz w:val="24"/>
                  <w:szCs w:val="24"/>
                  <w:lang w:val="es-ES"/>
                </w:rPr>
                <w:t>Referencia Cruzada</w:t>
              </w:r>
            </w:ins>
          </w:p>
        </w:tc>
        <w:tc>
          <w:tcPr>
            <w:tcW w:w="6706" w:type="dxa"/>
            <w:gridSpan w:val="2"/>
          </w:tcPr>
          <w:p w14:paraId="3B826275" w14:textId="77777777" w:rsidR="000B59E3" w:rsidRPr="00EC5FEE" w:rsidRDefault="000B59E3" w:rsidP="000B59E3">
            <w:pPr>
              <w:rPr>
                <w:ins w:id="3803" w:author="Javier Kachuka" w:date="2019-11-06T10:58:00Z"/>
                <w:rFonts w:cs="Arial"/>
                <w:sz w:val="24"/>
                <w:szCs w:val="24"/>
                <w:lang w:val="es-ES"/>
              </w:rPr>
            </w:pPr>
            <w:ins w:id="3804"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2</w:t>
              </w:r>
            </w:ins>
          </w:p>
        </w:tc>
      </w:tr>
      <w:tr w:rsidR="000B59E3" w:rsidRPr="00A51454" w14:paraId="188EA957" w14:textId="77777777" w:rsidTr="000B59E3">
        <w:trPr>
          <w:ins w:id="3805" w:author="Javier Kachuka" w:date="2019-11-06T10:58:00Z"/>
        </w:trPr>
        <w:tc>
          <w:tcPr>
            <w:tcW w:w="2122" w:type="dxa"/>
            <w:shd w:val="clear" w:color="auto" w:fill="9CC2E5" w:themeFill="accent1" w:themeFillTint="99"/>
          </w:tcPr>
          <w:p w14:paraId="124BA36D" w14:textId="77777777" w:rsidR="000B59E3" w:rsidRPr="00EC5FEE" w:rsidRDefault="000B59E3" w:rsidP="000B59E3">
            <w:pPr>
              <w:rPr>
                <w:ins w:id="3806" w:author="Javier Kachuka" w:date="2019-11-06T10:58:00Z"/>
                <w:rFonts w:cs="Arial"/>
                <w:b/>
                <w:sz w:val="24"/>
                <w:szCs w:val="24"/>
                <w:lang w:val="es-ES"/>
              </w:rPr>
            </w:pPr>
            <w:ins w:id="3807" w:author="Javier Kachuka" w:date="2019-11-06T10:58:00Z">
              <w:r w:rsidRPr="00EC5FEE">
                <w:rPr>
                  <w:rFonts w:cs="Arial"/>
                  <w:b/>
                  <w:sz w:val="24"/>
                  <w:szCs w:val="24"/>
                  <w:lang w:val="es-ES"/>
                </w:rPr>
                <w:t xml:space="preserve">Precondición </w:t>
              </w:r>
            </w:ins>
          </w:p>
        </w:tc>
        <w:tc>
          <w:tcPr>
            <w:tcW w:w="6706" w:type="dxa"/>
            <w:gridSpan w:val="2"/>
          </w:tcPr>
          <w:p w14:paraId="7AC95354" w14:textId="77777777" w:rsidR="000B59E3" w:rsidRPr="00EC5FEE" w:rsidRDefault="000B59E3" w:rsidP="000B59E3">
            <w:pPr>
              <w:rPr>
                <w:ins w:id="3808" w:author="Javier Kachuka" w:date="2019-11-06T10:58:00Z"/>
                <w:rFonts w:cs="Arial"/>
                <w:sz w:val="24"/>
                <w:szCs w:val="24"/>
                <w:lang w:val="es-ES"/>
              </w:rPr>
            </w:pPr>
          </w:p>
        </w:tc>
      </w:tr>
      <w:tr w:rsidR="000B59E3" w:rsidRPr="00563768" w14:paraId="4107E2EF" w14:textId="77777777" w:rsidTr="000B59E3">
        <w:trPr>
          <w:ins w:id="3809" w:author="Javier Kachuka" w:date="2019-11-06T10:58:00Z"/>
        </w:trPr>
        <w:tc>
          <w:tcPr>
            <w:tcW w:w="2122" w:type="dxa"/>
            <w:shd w:val="clear" w:color="auto" w:fill="9CC2E5" w:themeFill="accent1" w:themeFillTint="99"/>
          </w:tcPr>
          <w:p w14:paraId="340330C5" w14:textId="77777777" w:rsidR="000B59E3" w:rsidRPr="00EC5FEE" w:rsidRDefault="000B59E3" w:rsidP="000B59E3">
            <w:pPr>
              <w:rPr>
                <w:ins w:id="3810" w:author="Javier Kachuka" w:date="2019-11-06T10:58:00Z"/>
                <w:rFonts w:cs="Arial"/>
                <w:b/>
                <w:sz w:val="24"/>
                <w:szCs w:val="24"/>
                <w:lang w:val="es-ES"/>
              </w:rPr>
            </w:pPr>
            <w:ins w:id="3811" w:author="Javier Kachuka" w:date="2019-11-06T10:58:00Z">
              <w:r w:rsidRPr="00EC5FEE">
                <w:rPr>
                  <w:rFonts w:cs="Arial"/>
                  <w:b/>
                  <w:sz w:val="24"/>
                  <w:szCs w:val="24"/>
                  <w:lang w:val="es-ES"/>
                </w:rPr>
                <w:t xml:space="preserve">Poscondición </w:t>
              </w:r>
            </w:ins>
          </w:p>
        </w:tc>
        <w:tc>
          <w:tcPr>
            <w:tcW w:w="6706" w:type="dxa"/>
            <w:gridSpan w:val="2"/>
          </w:tcPr>
          <w:p w14:paraId="7972B7F3" w14:textId="77777777" w:rsidR="000B59E3" w:rsidRPr="003D3744" w:rsidRDefault="000B59E3" w:rsidP="000B59E3">
            <w:pPr>
              <w:rPr>
                <w:ins w:id="3812" w:author="Javier Kachuka" w:date="2019-11-06T10:58:00Z"/>
                <w:rFonts w:cs="Arial"/>
                <w:sz w:val="24"/>
                <w:szCs w:val="24"/>
                <w:lang w:val="es-ES"/>
              </w:rPr>
            </w:pPr>
            <w:ins w:id="3813" w:author="Javier Kachuka" w:date="2019-11-06T10:58:00Z">
              <w:r>
                <w:rPr>
                  <w:rFonts w:cs="Arial"/>
                  <w:sz w:val="24"/>
                  <w:szCs w:val="24"/>
                  <w:lang w:val="es-ES"/>
                </w:rPr>
                <w:t>Se registró un empleado en el sistema.</w:t>
              </w:r>
            </w:ins>
          </w:p>
        </w:tc>
      </w:tr>
      <w:tr w:rsidR="000B59E3" w:rsidRPr="00CC2B8E" w14:paraId="31E1590A" w14:textId="77777777" w:rsidTr="000B59E3">
        <w:trPr>
          <w:ins w:id="3814" w:author="Javier Kachuka" w:date="2019-11-06T10:58:00Z"/>
        </w:trPr>
        <w:tc>
          <w:tcPr>
            <w:tcW w:w="8828" w:type="dxa"/>
            <w:gridSpan w:val="3"/>
            <w:shd w:val="clear" w:color="auto" w:fill="9CC2E5" w:themeFill="accent1" w:themeFillTint="99"/>
          </w:tcPr>
          <w:p w14:paraId="6699B5D3" w14:textId="77777777" w:rsidR="000B59E3" w:rsidRPr="00EC5FEE" w:rsidRDefault="000B59E3" w:rsidP="000B59E3">
            <w:pPr>
              <w:jc w:val="center"/>
              <w:rPr>
                <w:ins w:id="3815" w:author="Javier Kachuka" w:date="2019-11-06T10:58:00Z"/>
                <w:rFonts w:cs="Arial"/>
                <w:b/>
                <w:sz w:val="24"/>
                <w:szCs w:val="24"/>
                <w:lang w:val="es-ES"/>
              </w:rPr>
            </w:pPr>
            <w:ins w:id="3816" w:author="Javier Kachuka" w:date="2019-11-06T10:58:00Z">
              <w:r w:rsidRPr="00EC5FEE">
                <w:rPr>
                  <w:rFonts w:cs="Arial"/>
                  <w:b/>
                  <w:sz w:val="24"/>
                  <w:szCs w:val="24"/>
                  <w:lang w:val="es-ES"/>
                </w:rPr>
                <w:t>Curso Típico de Eventos</w:t>
              </w:r>
            </w:ins>
          </w:p>
        </w:tc>
      </w:tr>
      <w:tr w:rsidR="000B59E3" w:rsidRPr="00563768" w14:paraId="7BD7B06C" w14:textId="77777777" w:rsidTr="000B59E3">
        <w:trPr>
          <w:ins w:id="3817" w:author="Javier Kachuka" w:date="2019-11-06T10:58:00Z"/>
        </w:trPr>
        <w:tc>
          <w:tcPr>
            <w:tcW w:w="4414" w:type="dxa"/>
            <w:gridSpan w:val="2"/>
          </w:tcPr>
          <w:p w14:paraId="2D219200" w14:textId="77777777" w:rsidR="000B59E3" w:rsidRPr="00EC5FEE" w:rsidRDefault="000B59E3" w:rsidP="000B59E3">
            <w:pPr>
              <w:pStyle w:val="Prrafodelista"/>
              <w:numPr>
                <w:ilvl w:val="0"/>
                <w:numId w:val="49"/>
              </w:numPr>
              <w:jc w:val="both"/>
              <w:rPr>
                <w:ins w:id="3818" w:author="Javier Kachuka" w:date="2019-11-06T10:58:00Z"/>
                <w:rFonts w:cs="Arial"/>
                <w:sz w:val="24"/>
                <w:szCs w:val="24"/>
                <w:lang w:val="es-ES"/>
              </w:rPr>
            </w:pPr>
            <w:ins w:id="3819" w:author="Javier Kachuka" w:date="2019-11-06T10:58:00Z">
              <w:r>
                <w:rPr>
                  <w:rFonts w:cs="Arial"/>
                  <w:sz w:val="24"/>
                  <w:szCs w:val="24"/>
                  <w:lang w:val="es-ES"/>
                </w:rPr>
                <w:t xml:space="preserve">El caso de uso comienza cuando el oficinista o administrador selecciona cargar empleado. </w:t>
              </w:r>
            </w:ins>
          </w:p>
        </w:tc>
        <w:tc>
          <w:tcPr>
            <w:tcW w:w="4414" w:type="dxa"/>
          </w:tcPr>
          <w:p w14:paraId="7BEADAC5" w14:textId="77777777" w:rsidR="000B59E3" w:rsidRPr="00EC5FEE" w:rsidRDefault="000B59E3" w:rsidP="000B59E3">
            <w:pPr>
              <w:jc w:val="both"/>
              <w:rPr>
                <w:ins w:id="3820" w:author="Javier Kachuka" w:date="2019-11-06T10:58:00Z"/>
                <w:rFonts w:cs="Arial"/>
                <w:sz w:val="24"/>
                <w:szCs w:val="24"/>
                <w:lang w:val="es-ES"/>
              </w:rPr>
            </w:pPr>
          </w:p>
        </w:tc>
      </w:tr>
      <w:tr w:rsidR="000B59E3" w:rsidRPr="00563768" w14:paraId="27675057" w14:textId="77777777" w:rsidTr="000B59E3">
        <w:trPr>
          <w:ins w:id="3821" w:author="Javier Kachuka" w:date="2019-11-06T10:58:00Z"/>
        </w:trPr>
        <w:tc>
          <w:tcPr>
            <w:tcW w:w="4414" w:type="dxa"/>
            <w:gridSpan w:val="2"/>
          </w:tcPr>
          <w:p w14:paraId="1C981EFD" w14:textId="77777777" w:rsidR="000B59E3" w:rsidRPr="00EC5FEE" w:rsidRDefault="000B59E3" w:rsidP="000B59E3">
            <w:pPr>
              <w:jc w:val="both"/>
              <w:rPr>
                <w:ins w:id="3822" w:author="Javier Kachuka" w:date="2019-11-06T10:58:00Z"/>
                <w:rFonts w:cs="Arial"/>
                <w:sz w:val="24"/>
                <w:szCs w:val="24"/>
                <w:lang w:val="es-ES"/>
              </w:rPr>
            </w:pPr>
          </w:p>
        </w:tc>
        <w:tc>
          <w:tcPr>
            <w:tcW w:w="4414" w:type="dxa"/>
          </w:tcPr>
          <w:p w14:paraId="12E99E37" w14:textId="77777777" w:rsidR="000B59E3" w:rsidRPr="00EC5FEE" w:rsidRDefault="000B59E3" w:rsidP="000B59E3">
            <w:pPr>
              <w:pStyle w:val="Prrafodelista"/>
              <w:numPr>
                <w:ilvl w:val="0"/>
                <w:numId w:val="49"/>
              </w:numPr>
              <w:jc w:val="both"/>
              <w:rPr>
                <w:ins w:id="3823" w:author="Javier Kachuka" w:date="2019-11-06T10:58:00Z"/>
                <w:rFonts w:cs="Arial"/>
                <w:sz w:val="24"/>
                <w:szCs w:val="24"/>
                <w:lang w:val="es-ES"/>
              </w:rPr>
            </w:pPr>
            <w:ins w:id="3824" w:author="Javier Kachuka" w:date="2019-11-06T10:58:00Z">
              <w:r>
                <w:rPr>
                  <w:rFonts w:cs="Arial"/>
                  <w:sz w:val="24"/>
                  <w:szCs w:val="24"/>
                  <w:lang w:val="es-ES"/>
                </w:rPr>
                <w:t>El sistema solicita que el oficinista o administrador ingrese los datos personales del empleado, dirección, email, número de teléfono.</w:t>
              </w:r>
            </w:ins>
          </w:p>
        </w:tc>
      </w:tr>
      <w:tr w:rsidR="000B59E3" w:rsidRPr="00563768" w14:paraId="2FA295A0" w14:textId="77777777" w:rsidTr="000B59E3">
        <w:trPr>
          <w:ins w:id="3825" w:author="Javier Kachuka" w:date="2019-11-06T10:58:00Z"/>
        </w:trPr>
        <w:tc>
          <w:tcPr>
            <w:tcW w:w="4414" w:type="dxa"/>
            <w:gridSpan w:val="2"/>
          </w:tcPr>
          <w:p w14:paraId="4181E176" w14:textId="77777777" w:rsidR="000B59E3" w:rsidRPr="005C326A" w:rsidRDefault="000B59E3" w:rsidP="000B59E3">
            <w:pPr>
              <w:pStyle w:val="Prrafodelista"/>
              <w:numPr>
                <w:ilvl w:val="0"/>
                <w:numId w:val="49"/>
              </w:numPr>
              <w:jc w:val="both"/>
              <w:rPr>
                <w:ins w:id="3826" w:author="Javier Kachuka" w:date="2019-11-06T10:58:00Z"/>
                <w:rFonts w:cs="Arial"/>
                <w:sz w:val="24"/>
                <w:szCs w:val="24"/>
                <w:lang w:val="es-ES"/>
              </w:rPr>
            </w:pPr>
            <w:ins w:id="3827" w:author="Javier Kachuka" w:date="2019-11-06T10:58:00Z">
              <w:r>
                <w:rPr>
                  <w:rFonts w:cs="Arial"/>
                  <w:sz w:val="24"/>
                  <w:szCs w:val="24"/>
                  <w:lang w:val="es-ES"/>
                </w:rPr>
                <w:t xml:space="preserve">El oficinista ingresa los datos solicitados y confirma la operación.  </w:t>
              </w:r>
            </w:ins>
          </w:p>
        </w:tc>
        <w:tc>
          <w:tcPr>
            <w:tcW w:w="4414" w:type="dxa"/>
          </w:tcPr>
          <w:p w14:paraId="2EB34D20" w14:textId="77777777" w:rsidR="000B59E3" w:rsidRPr="005C326A" w:rsidRDefault="000B59E3" w:rsidP="000B59E3">
            <w:pPr>
              <w:jc w:val="both"/>
              <w:rPr>
                <w:ins w:id="3828" w:author="Javier Kachuka" w:date="2019-11-06T10:58:00Z"/>
                <w:rFonts w:cs="Arial"/>
                <w:sz w:val="24"/>
                <w:szCs w:val="24"/>
                <w:lang w:val="es-ES"/>
              </w:rPr>
            </w:pPr>
          </w:p>
        </w:tc>
      </w:tr>
      <w:tr w:rsidR="000B59E3" w:rsidRPr="00563768" w14:paraId="7B0F53FF" w14:textId="77777777" w:rsidTr="000B59E3">
        <w:trPr>
          <w:ins w:id="3829" w:author="Javier Kachuka" w:date="2019-11-06T10:58:00Z"/>
        </w:trPr>
        <w:tc>
          <w:tcPr>
            <w:tcW w:w="4414" w:type="dxa"/>
            <w:gridSpan w:val="2"/>
          </w:tcPr>
          <w:p w14:paraId="0B52DC2B" w14:textId="77777777" w:rsidR="000B59E3" w:rsidRPr="005C326A" w:rsidRDefault="000B59E3" w:rsidP="000B59E3">
            <w:pPr>
              <w:jc w:val="both"/>
              <w:rPr>
                <w:ins w:id="3830" w:author="Javier Kachuka" w:date="2019-11-06T10:58:00Z"/>
                <w:rFonts w:cs="Arial"/>
                <w:sz w:val="24"/>
                <w:szCs w:val="24"/>
                <w:lang w:val="es-ES"/>
              </w:rPr>
            </w:pPr>
          </w:p>
        </w:tc>
        <w:tc>
          <w:tcPr>
            <w:tcW w:w="4414" w:type="dxa"/>
          </w:tcPr>
          <w:p w14:paraId="04D50437" w14:textId="77777777" w:rsidR="000B59E3" w:rsidRPr="005C326A" w:rsidRDefault="000B59E3" w:rsidP="000B59E3">
            <w:pPr>
              <w:pStyle w:val="Prrafodelista"/>
              <w:numPr>
                <w:ilvl w:val="0"/>
                <w:numId w:val="49"/>
              </w:numPr>
              <w:jc w:val="both"/>
              <w:rPr>
                <w:ins w:id="3831" w:author="Javier Kachuka" w:date="2019-11-06T10:58:00Z"/>
                <w:rFonts w:cs="Arial"/>
                <w:sz w:val="24"/>
                <w:szCs w:val="24"/>
                <w:lang w:val="es-ES"/>
              </w:rPr>
            </w:pPr>
            <w:ins w:id="3832" w:author="Javier Kachuka" w:date="2019-11-06T10:58:00Z">
              <w:r>
                <w:rPr>
                  <w:rFonts w:cs="Arial"/>
                  <w:sz w:val="24"/>
                  <w:szCs w:val="24"/>
                  <w:lang w:val="es-ES"/>
                </w:rPr>
                <w:t>El sistema verifica que los datos sean correctos.</w:t>
              </w:r>
            </w:ins>
          </w:p>
        </w:tc>
      </w:tr>
      <w:tr w:rsidR="000B59E3" w:rsidRPr="00563768" w14:paraId="5FBA7F83" w14:textId="77777777" w:rsidTr="000B59E3">
        <w:trPr>
          <w:ins w:id="3833" w:author="Javier Kachuka" w:date="2019-11-06T10:58:00Z"/>
        </w:trPr>
        <w:tc>
          <w:tcPr>
            <w:tcW w:w="4414" w:type="dxa"/>
            <w:gridSpan w:val="2"/>
          </w:tcPr>
          <w:p w14:paraId="16164950" w14:textId="77777777" w:rsidR="000B59E3" w:rsidRPr="005C326A" w:rsidRDefault="000B59E3" w:rsidP="000B59E3">
            <w:pPr>
              <w:jc w:val="both"/>
              <w:rPr>
                <w:ins w:id="3834" w:author="Javier Kachuka" w:date="2019-11-06T10:58:00Z"/>
                <w:rFonts w:cs="Arial"/>
                <w:sz w:val="24"/>
                <w:szCs w:val="24"/>
                <w:lang w:val="es-ES"/>
              </w:rPr>
            </w:pPr>
          </w:p>
        </w:tc>
        <w:tc>
          <w:tcPr>
            <w:tcW w:w="4414" w:type="dxa"/>
          </w:tcPr>
          <w:p w14:paraId="70073649" w14:textId="77777777" w:rsidR="000B59E3" w:rsidRDefault="000B59E3" w:rsidP="000B59E3">
            <w:pPr>
              <w:pStyle w:val="Prrafodelista"/>
              <w:numPr>
                <w:ilvl w:val="0"/>
                <w:numId w:val="49"/>
              </w:numPr>
              <w:jc w:val="both"/>
              <w:rPr>
                <w:ins w:id="3835" w:author="Javier Kachuka" w:date="2019-11-06T10:58:00Z"/>
                <w:rFonts w:cs="Arial"/>
                <w:sz w:val="24"/>
                <w:szCs w:val="24"/>
                <w:lang w:val="es-ES"/>
              </w:rPr>
            </w:pPr>
            <w:ins w:id="3836" w:author="Javier Kachuka" w:date="2019-11-06T10:58:00Z">
              <w:r>
                <w:rPr>
                  <w:rFonts w:cs="Arial"/>
                  <w:sz w:val="24"/>
                  <w:szCs w:val="24"/>
                  <w:lang w:val="es-ES"/>
                </w:rPr>
                <w:t>El sistema guarda al nuevo empleado y finaliza el caso de uso.</w:t>
              </w:r>
            </w:ins>
          </w:p>
        </w:tc>
      </w:tr>
      <w:tr w:rsidR="000B59E3" w:rsidRPr="00EC5FEE" w14:paraId="61DE3952" w14:textId="77777777" w:rsidTr="000B59E3">
        <w:trPr>
          <w:ins w:id="3837" w:author="Javier Kachuka" w:date="2019-11-06T10:58:00Z"/>
        </w:trPr>
        <w:tc>
          <w:tcPr>
            <w:tcW w:w="8828" w:type="dxa"/>
            <w:gridSpan w:val="3"/>
            <w:shd w:val="clear" w:color="auto" w:fill="9CC2E5" w:themeFill="accent1" w:themeFillTint="99"/>
          </w:tcPr>
          <w:p w14:paraId="10BA9B23" w14:textId="77777777" w:rsidR="000B59E3" w:rsidRPr="00EC5FEE" w:rsidRDefault="000B59E3" w:rsidP="000B59E3">
            <w:pPr>
              <w:jc w:val="center"/>
              <w:rPr>
                <w:ins w:id="3838" w:author="Javier Kachuka" w:date="2019-11-06T10:58:00Z"/>
                <w:rFonts w:cs="Arial"/>
                <w:sz w:val="24"/>
                <w:szCs w:val="24"/>
                <w:lang w:val="es-ES"/>
              </w:rPr>
            </w:pPr>
            <w:ins w:id="3839"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63768" w14:paraId="0F88E445" w14:textId="77777777" w:rsidTr="000B59E3">
        <w:trPr>
          <w:ins w:id="3840" w:author="Javier Kachuka" w:date="2019-11-06T10:58:00Z"/>
        </w:trPr>
        <w:tc>
          <w:tcPr>
            <w:tcW w:w="4414" w:type="dxa"/>
            <w:gridSpan w:val="2"/>
          </w:tcPr>
          <w:p w14:paraId="2549F40E" w14:textId="77777777" w:rsidR="000B59E3" w:rsidRPr="00EC5FEE" w:rsidRDefault="000B59E3" w:rsidP="000B59E3">
            <w:pPr>
              <w:jc w:val="center"/>
              <w:rPr>
                <w:ins w:id="3841" w:author="Javier Kachuka" w:date="2019-11-06T10:58:00Z"/>
                <w:rFonts w:cs="Arial"/>
                <w:b/>
                <w:sz w:val="24"/>
                <w:szCs w:val="24"/>
                <w:lang w:val="es-ES"/>
              </w:rPr>
            </w:pPr>
          </w:p>
        </w:tc>
        <w:tc>
          <w:tcPr>
            <w:tcW w:w="4414" w:type="dxa"/>
          </w:tcPr>
          <w:p w14:paraId="21247AD4" w14:textId="77777777" w:rsidR="000B59E3" w:rsidRPr="00EC5FEE" w:rsidRDefault="000B59E3" w:rsidP="000B59E3">
            <w:pPr>
              <w:jc w:val="both"/>
              <w:rPr>
                <w:ins w:id="3842" w:author="Javier Kachuka" w:date="2019-11-06T10:58:00Z"/>
                <w:rFonts w:cs="Arial"/>
                <w:sz w:val="24"/>
                <w:szCs w:val="24"/>
                <w:lang w:val="es-ES"/>
              </w:rPr>
            </w:pPr>
            <w:ins w:id="3843" w:author="Javier Kachuka" w:date="2019-11-06T10:58:00Z">
              <w:r>
                <w:rPr>
                  <w:rFonts w:cs="Arial"/>
                  <w:sz w:val="24"/>
                  <w:szCs w:val="24"/>
                  <w:lang w:val="es-ES"/>
                </w:rPr>
                <w:t>4.1 Si los datos no son correctos el sistema solicita que se vuelvan a ingresar.</w:t>
              </w:r>
            </w:ins>
          </w:p>
        </w:tc>
      </w:tr>
    </w:tbl>
    <w:p w14:paraId="0C5EED40" w14:textId="5A64B0EF" w:rsidR="005D64CF" w:rsidRDefault="005D64CF" w:rsidP="00431D6D">
      <w:pPr>
        <w:rPr>
          <w:ins w:id="3844" w:author="Javier Kachuka" w:date="2019-11-06T10:45: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7BCF9192" w14:textId="77777777" w:rsidTr="002345AA">
        <w:trPr>
          <w:ins w:id="3845" w:author="Javier Kachuka" w:date="2019-11-06T10:46:00Z"/>
        </w:trPr>
        <w:tc>
          <w:tcPr>
            <w:tcW w:w="2122" w:type="dxa"/>
            <w:shd w:val="clear" w:color="auto" w:fill="9CC2E5" w:themeFill="accent1" w:themeFillTint="99"/>
          </w:tcPr>
          <w:p w14:paraId="641984BC" w14:textId="633BA353" w:rsidR="002345AA" w:rsidRPr="00EC5FEE" w:rsidRDefault="002345AA" w:rsidP="002345AA">
            <w:pPr>
              <w:rPr>
                <w:ins w:id="3846" w:author="Javier Kachuka" w:date="2019-11-06T10:46:00Z"/>
                <w:rFonts w:cs="Arial"/>
                <w:b/>
                <w:sz w:val="24"/>
                <w:szCs w:val="24"/>
                <w:lang w:val="es-ES"/>
              </w:rPr>
            </w:pPr>
            <w:ins w:id="3847" w:author="Javier Kachuka" w:date="2019-11-06T10:49:00Z">
              <w:r w:rsidRPr="00EC5FEE">
                <w:rPr>
                  <w:rFonts w:cs="Arial"/>
                  <w:b/>
                  <w:sz w:val="24"/>
                  <w:szCs w:val="24"/>
                  <w:lang w:val="es-ES"/>
                </w:rPr>
                <w:t>Caso de uso</w:t>
              </w:r>
            </w:ins>
          </w:p>
        </w:tc>
        <w:tc>
          <w:tcPr>
            <w:tcW w:w="6706" w:type="dxa"/>
            <w:gridSpan w:val="2"/>
          </w:tcPr>
          <w:p w14:paraId="420603E0" w14:textId="50F971BC" w:rsidR="002345AA" w:rsidRPr="00EC5FEE" w:rsidRDefault="002345AA" w:rsidP="002345AA">
            <w:pPr>
              <w:rPr>
                <w:ins w:id="3848" w:author="Javier Kachuka" w:date="2019-11-06T10:46:00Z"/>
                <w:rFonts w:cs="Arial"/>
                <w:sz w:val="24"/>
                <w:szCs w:val="24"/>
                <w:lang w:val="es-ES"/>
              </w:rPr>
            </w:pPr>
            <w:ins w:id="3849" w:author="Javier Kachuka" w:date="2019-11-06T10:49:00Z">
              <w:r w:rsidRPr="00EC5FEE">
                <w:rPr>
                  <w:rFonts w:cs="Arial"/>
                  <w:sz w:val="24"/>
                  <w:szCs w:val="24"/>
                  <w:lang w:val="es-ES"/>
                </w:rPr>
                <w:t>Modificar Empleado</w:t>
              </w:r>
            </w:ins>
          </w:p>
        </w:tc>
      </w:tr>
      <w:tr w:rsidR="002345AA" w:rsidRPr="00EC5FEE" w14:paraId="6A69D81C" w14:textId="77777777" w:rsidTr="002345AA">
        <w:trPr>
          <w:ins w:id="3850" w:author="Javier Kachuka" w:date="2019-11-06T10:46:00Z"/>
        </w:trPr>
        <w:tc>
          <w:tcPr>
            <w:tcW w:w="2122" w:type="dxa"/>
            <w:shd w:val="clear" w:color="auto" w:fill="9CC2E5" w:themeFill="accent1" w:themeFillTint="99"/>
          </w:tcPr>
          <w:p w14:paraId="65108F23" w14:textId="19524C57" w:rsidR="002345AA" w:rsidRPr="00EC5FEE" w:rsidRDefault="002345AA" w:rsidP="002345AA">
            <w:pPr>
              <w:rPr>
                <w:ins w:id="3851" w:author="Javier Kachuka" w:date="2019-11-06T10:46:00Z"/>
                <w:rFonts w:cs="Arial"/>
                <w:b/>
                <w:sz w:val="24"/>
                <w:szCs w:val="24"/>
                <w:lang w:val="es-ES"/>
              </w:rPr>
            </w:pPr>
            <w:ins w:id="3852" w:author="Javier Kachuka" w:date="2019-11-06T10:49:00Z">
              <w:r w:rsidRPr="00EC5FEE">
                <w:rPr>
                  <w:rFonts w:cs="Arial"/>
                  <w:b/>
                  <w:sz w:val="24"/>
                  <w:szCs w:val="24"/>
                  <w:lang w:val="es-ES"/>
                </w:rPr>
                <w:t>Actor</w:t>
              </w:r>
            </w:ins>
          </w:p>
        </w:tc>
        <w:tc>
          <w:tcPr>
            <w:tcW w:w="6706" w:type="dxa"/>
            <w:gridSpan w:val="2"/>
          </w:tcPr>
          <w:p w14:paraId="475030B8" w14:textId="2E4BB97F" w:rsidR="002345AA" w:rsidRPr="00EC5FEE" w:rsidRDefault="002345AA" w:rsidP="002345AA">
            <w:pPr>
              <w:rPr>
                <w:ins w:id="3853" w:author="Javier Kachuka" w:date="2019-11-06T10:46:00Z"/>
                <w:rFonts w:cs="Arial"/>
                <w:sz w:val="24"/>
                <w:szCs w:val="24"/>
                <w:lang w:val="es-ES"/>
              </w:rPr>
            </w:pPr>
            <w:ins w:id="3854" w:author="Javier Kachuka" w:date="2019-11-06T10:49:00Z">
              <w:r w:rsidRPr="00EC5FEE">
                <w:rPr>
                  <w:rFonts w:cs="Arial"/>
                  <w:sz w:val="24"/>
                  <w:szCs w:val="24"/>
                  <w:lang w:val="es-ES"/>
                </w:rPr>
                <w:t>Oficinista</w:t>
              </w:r>
              <w:r>
                <w:rPr>
                  <w:rFonts w:cs="Arial"/>
                  <w:sz w:val="24"/>
                  <w:szCs w:val="24"/>
                  <w:lang w:val="es-ES"/>
                </w:rPr>
                <w:t>, Administrador</w:t>
              </w:r>
            </w:ins>
          </w:p>
        </w:tc>
      </w:tr>
      <w:tr w:rsidR="002345AA" w:rsidRPr="00563768" w14:paraId="6DB526A6" w14:textId="77777777" w:rsidTr="002345AA">
        <w:trPr>
          <w:ins w:id="3855" w:author="Javier Kachuka" w:date="2019-11-06T10:46:00Z"/>
        </w:trPr>
        <w:tc>
          <w:tcPr>
            <w:tcW w:w="2122" w:type="dxa"/>
            <w:shd w:val="clear" w:color="auto" w:fill="9CC2E5" w:themeFill="accent1" w:themeFillTint="99"/>
          </w:tcPr>
          <w:p w14:paraId="79949F22" w14:textId="7733BDA3" w:rsidR="002345AA" w:rsidRPr="00EC5FEE" w:rsidRDefault="002345AA" w:rsidP="002345AA">
            <w:pPr>
              <w:rPr>
                <w:ins w:id="3856" w:author="Javier Kachuka" w:date="2019-11-06T10:46:00Z"/>
                <w:rFonts w:cs="Arial"/>
                <w:b/>
                <w:sz w:val="24"/>
                <w:szCs w:val="24"/>
                <w:lang w:val="es-ES"/>
              </w:rPr>
            </w:pPr>
            <w:ins w:id="3857" w:author="Javier Kachuka" w:date="2019-11-06T10:49:00Z">
              <w:r w:rsidRPr="00EC5FEE">
                <w:rPr>
                  <w:rFonts w:cs="Arial"/>
                  <w:b/>
                  <w:sz w:val="24"/>
                  <w:szCs w:val="24"/>
                  <w:lang w:val="es-ES"/>
                </w:rPr>
                <w:t xml:space="preserve">Descripción </w:t>
              </w:r>
            </w:ins>
          </w:p>
        </w:tc>
        <w:tc>
          <w:tcPr>
            <w:tcW w:w="6706" w:type="dxa"/>
            <w:gridSpan w:val="2"/>
          </w:tcPr>
          <w:p w14:paraId="55A9C9F2" w14:textId="0555FFBB" w:rsidR="002345AA" w:rsidRPr="00EC5FEE" w:rsidRDefault="002345AA" w:rsidP="002345AA">
            <w:pPr>
              <w:rPr>
                <w:ins w:id="3858" w:author="Javier Kachuka" w:date="2019-11-06T10:46:00Z"/>
                <w:rFonts w:cs="Arial"/>
                <w:sz w:val="24"/>
                <w:szCs w:val="24"/>
                <w:lang w:val="es-ES"/>
              </w:rPr>
            </w:pPr>
            <w:ins w:id="3859" w:author="Javier Kachuka" w:date="2019-11-06T10:49: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modifica los datos de un empleado</w:t>
              </w:r>
            </w:ins>
          </w:p>
        </w:tc>
      </w:tr>
      <w:tr w:rsidR="002345AA" w:rsidRPr="00EC5FEE" w14:paraId="5A76BBA7" w14:textId="77777777" w:rsidTr="002345AA">
        <w:trPr>
          <w:ins w:id="3860" w:author="Javier Kachuka" w:date="2019-11-06T10:46:00Z"/>
        </w:trPr>
        <w:tc>
          <w:tcPr>
            <w:tcW w:w="2122" w:type="dxa"/>
            <w:shd w:val="clear" w:color="auto" w:fill="9CC2E5" w:themeFill="accent1" w:themeFillTint="99"/>
          </w:tcPr>
          <w:p w14:paraId="5998910F" w14:textId="74428D03" w:rsidR="002345AA" w:rsidRPr="00EC5FEE" w:rsidRDefault="002345AA" w:rsidP="002345AA">
            <w:pPr>
              <w:rPr>
                <w:ins w:id="3861" w:author="Javier Kachuka" w:date="2019-11-06T10:46:00Z"/>
                <w:rFonts w:cs="Arial"/>
                <w:b/>
                <w:sz w:val="24"/>
                <w:szCs w:val="24"/>
                <w:lang w:val="es-ES"/>
              </w:rPr>
            </w:pPr>
            <w:ins w:id="3862" w:author="Javier Kachuka" w:date="2019-11-06T10:49:00Z">
              <w:r w:rsidRPr="00EC5FEE">
                <w:rPr>
                  <w:rFonts w:cs="Arial"/>
                  <w:b/>
                  <w:sz w:val="24"/>
                  <w:szCs w:val="24"/>
                  <w:lang w:val="es-ES"/>
                </w:rPr>
                <w:t>Referencia Cruzada</w:t>
              </w:r>
            </w:ins>
          </w:p>
        </w:tc>
        <w:tc>
          <w:tcPr>
            <w:tcW w:w="6706" w:type="dxa"/>
            <w:gridSpan w:val="2"/>
          </w:tcPr>
          <w:p w14:paraId="4D01D5DF" w14:textId="62E148F3" w:rsidR="002345AA" w:rsidRPr="00EC5FEE" w:rsidRDefault="002345AA" w:rsidP="002345AA">
            <w:pPr>
              <w:rPr>
                <w:ins w:id="3863" w:author="Javier Kachuka" w:date="2019-11-06T10:46:00Z"/>
                <w:rFonts w:cs="Arial"/>
                <w:sz w:val="24"/>
                <w:szCs w:val="24"/>
                <w:lang w:val="es-ES"/>
              </w:rPr>
            </w:pPr>
            <w:ins w:id="3864" w:author="Javier Kachuka" w:date="2019-11-06T10:49:00Z">
              <w:r w:rsidRPr="00EC5FEE">
                <w:rPr>
                  <w:rFonts w:cs="Arial"/>
                  <w:sz w:val="24"/>
                  <w:szCs w:val="24"/>
                  <w:lang w:val="es-ES"/>
                </w:rPr>
                <w:t>RF</w:t>
              </w:r>
              <w:r>
                <w:rPr>
                  <w:rFonts w:cs="Arial"/>
                  <w:sz w:val="24"/>
                  <w:szCs w:val="24"/>
                  <w:lang w:val="es-ES"/>
                </w:rPr>
                <w:t>5.3</w:t>
              </w:r>
            </w:ins>
          </w:p>
        </w:tc>
      </w:tr>
      <w:tr w:rsidR="002345AA" w:rsidRPr="00A51454" w14:paraId="767DF3DC" w14:textId="77777777" w:rsidTr="002345AA">
        <w:trPr>
          <w:ins w:id="3865" w:author="Javier Kachuka" w:date="2019-11-06T10:46:00Z"/>
        </w:trPr>
        <w:tc>
          <w:tcPr>
            <w:tcW w:w="2122" w:type="dxa"/>
            <w:shd w:val="clear" w:color="auto" w:fill="9CC2E5" w:themeFill="accent1" w:themeFillTint="99"/>
          </w:tcPr>
          <w:p w14:paraId="1809E83C" w14:textId="77777777" w:rsidR="002345AA" w:rsidRPr="00EC5FEE" w:rsidRDefault="002345AA" w:rsidP="002345AA">
            <w:pPr>
              <w:rPr>
                <w:ins w:id="3866" w:author="Javier Kachuka" w:date="2019-11-06T10:46:00Z"/>
                <w:rFonts w:cs="Arial"/>
                <w:b/>
                <w:sz w:val="24"/>
                <w:szCs w:val="24"/>
                <w:lang w:val="es-ES"/>
              </w:rPr>
            </w:pPr>
            <w:ins w:id="3867" w:author="Javier Kachuka" w:date="2019-11-06T10:46:00Z">
              <w:r w:rsidRPr="00EC5FEE">
                <w:rPr>
                  <w:rFonts w:cs="Arial"/>
                  <w:b/>
                  <w:sz w:val="24"/>
                  <w:szCs w:val="24"/>
                  <w:lang w:val="es-ES"/>
                </w:rPr>
                <w:t xml:space="preserve">Precondición </w:t>
              </w:r>
            </w:ins>
          </w:p>
        </w:tc>
        <w:tc>
          <w:tcPr>
            <w:tcW w:w="6706" w:type="dxa"/>
            <w:gridSpan w:val="2"/>
          </w:tcPr>
          <w:p w14:paraId="4F1F1538" w14:textId="56EB5885" w:rsidR="002345AA" w:rsidRPr="00EC5FEE" w:rsidRDefault="002345AA">
            <w:pPr>
              <w:rPr>
                <w:ins w:id="3868" w:author="Javier Kachuka" w:date="2019-11-06T10:46:00Z"/>
                <w:rFonts w:cs="Arial"/>
                <w:sz w:val="24"/>
                <w:szCs w:val="24"/>
                <w:lang w:val="es-ES"/>
              </w:rPr>
            </w:pPr>
          </w:p>
        </w:tc>
      </w:tr>
      <w:tr w:rsidR="002345AA" w:rsidRPr="00563768" w14:paraId="33088739" w14:textId="77777777" w:rsidTr="002345AA">
        <w:trPr>
          <w:ins w:id="3869" w:author="Javier Kachuka" w:date="2019-11-06T10:46:00Z"/>
        </w:trPr>
        <w:tc>
          <w:tcPr>
            <w:tcW w:w="2122" w:type="dxa"/>
            <w:shd w:val="clear" w:color="auto" w:fill="9CC2E5" w:themeFill="accent1" w:themeFillTint="99"/>
          </w:tcPr>
          <w:p w14:paraId="59013C0D" w14:textId="77777777" w:rsidR="002345AA" w:rsidRPr="00EC5FEE" w:rsidRDefault="002345AA" w:rsidP="002345AA">
            <w:pPr>
              <w:rPr>
                <w:ins w:id="3870" w:author="Javier Kachuka" w:date="2019-11-06T10:46:00Z"/>
                <w:rFonts w:cs="Arial"/>
                <w:b/>
                <w:sz w:val="24"/>
                <w:szCs w:val="24"/>
                <w:lang w:val="es-ES"/>
              </w:rPr>
            </w:pPr>
            <w:ins w:id="3871" w:author="Javier Kachuka" w:date="2019-11-06T10:46:00Z">
              <w:r w:rsidRPr="00EC5FEE">
                <w:rPr>
                  <w:rFonts w:cs="Arial"/>
                  <w:b/>
                  <w:sz w:val="24"/>
                  <w:szCs w:val="24"/>
                  <w:lang w:val="es-ES"/>
                </w:rPr>
                <w:t xml:space="preserve">Poscondición </w:t>
              </w:r>
            </w:ins>
          </w:p>
        </w:tc>
        <w:tc>
          <w:tcPr>
            <w:tcW w:w="6706" w:type="dxa"/>
            <w:gridSpan w:val="2"/>
          </w:tcPr>
          <w:p w14:paraId="1F69A5C0" w14:textId="59B784E8" w:rsidR="002345AA" w:rsidRPr="003D3744" w:rsidRDefault="002345AA">
            <w:pPr>
              <w:rPr>
                <w:ins w:id="3872" w:author="Javier Kachuka" w:date="2019-11-06T10:46:00Z"/>
                <w:rFonts w:cs="Arial"/>
                <w:sz w:val="24"/>
                <w:szCs w:val="24"/>
                <w:lang w:val="es-ES"/>
              </w:rPr>
            </w:pPr>
            <w:ins w:id="3873" w:author="Javier Kachuka" w:date="2019-11-06T10:46:00Z">
              <w:r>
                <w:rPr>
                  <w:rFonts w:cs="Arial"/>
                  <w:sz w:val="24"/>
                  <w:szCs w:val="24"/>
                  <w:lang w:val="es-ES"/>
                </w:rPr>
                <w:t xml:space="preserve">Se actualizaron los datos del </w:t>
              </w:r>
            </w:ins>
            <w:ins w:id="3874" w:author="Javier Kachuka" w:date="2019-11-06T10:49:00Z">
              <w:r>
                <w:rPr>
                  <w:rFonts w:cs="Arial"/>
                  <w:sz w:val="24"/>
                  <w:szCs w:val="24"/>
                  <w:lang w:val="es-ES"/>
                </w:rPr>
                <w:t>empleado</w:t>
              </w:r>
            </w:ins>
            <w:ins w:id="3875" w:author="Javier Kachuka" w:date="2019-11-06T10:46:00Z">
              <w:r>
                <w:rPr>
                  <w:rFonts w:cs="Arial"/>
                  <w:sz w:val="24"/>
                  <w:szCs w:val="24"/>
                  <w:lang w:val="es-ES"/>
                </w:rPr>
                <w:t>.</w:t>
              </w:r>
            </w:ins>
          </w:p>
        </w:tc>
      </w:tr>
      <w:tr w:rsidR="002345AA" w:rsidRPr="00CC2B8E" w14:paraId="3594DA1A" w14:textId="77777777" w:rsidTr="002345AA">
        <w:trPr>
          <w:ins w:id="3876" w:author="Javier Kachuka" w:date="2019-11-06T10:46:00Z"/>
        </w:trPr>
        <w:tc>
          <w:tcPr>
            <w:tcW w:w="8828" w:type="dxa"/>
            <w:gridSpan w:val="3"/>
            <w:shd w:val="clear" w:color="auto" w:fill="9CC2E5" w:themeFill="accent1" w:themeFillTint="99"/>
          </w:tcPr>
          <w:p w14:paraId="693872B1" w14:textId="77777777" w:rsidR="002345AA" w:rsidRPr="00EC5FEE" w:rsidRDefault="002345AA" w:rsidP="002345AA">
            <w:pPr>
              <w:jc w:val="center"/>
              <w:rPr>
                <w:ins w:id="3877" w:author="Javier Kachuka" w:date="2019-11-06T10:46:00Z"/>
                <w:rFonts w:cs="Arial"/>
                <w:b/>
                <w:sz w:val="24"/>
                <w:szCs w:val="24"/>
                <w:lang w:val="es-ES"/>
              </w:rPr>
            </w:pPr>
            <w:ins w:id="3878" w:author="Javier Kachuka" w:date="2019-11-06T10:46:00Z">
              <w:r w:rsidRPr="00EC5FEE">
                <w:rPr>
                  <w:rFonts w:cs="Arial"/>
                  <w:b/>
                  <w:sz w:val="24"/>
                  <w:szCs w:val="24"/>
                  <w:lang w:val="es-ES"/>
                </w:rPr>
                <w:t>Curso Típico de Eventos</w:t>
              </w:r>
            </w:ins>
          </w:p>
        </w:tc>
      </w:tr>
      <w:tr w:rsidR="002345AA" w:rsidRPr="00563768" w14:paraId="2A2C097F" w14:textId="77777777" w:rsidTr="002345AA">
        <w:trPr>
          <w:ins w:id="3879" w:author="Javier Kachuka" w:date="2019-11-06T10:46:00Z"/>
        </w:trPr>
        <w:tc>
          <w:tcPr>
            <w:tcW w:w="4414" w:type="dxa"/>
            <w:gridSpan w:val="2"/>
          </w:tcPr>
          <w:p w14:paraId="2A7FDD35" w14:textId="13E6D7C2" w:rsidR="002345AA" w:rsidRPr="00EC5FEE" w:rsidRDefault="002345AA">
            <w:pPr>
              <w:pStyle w:val="Prrafodelista"/>
              <w:numPr>
                <w:ilvl w:val="0"/>
                <w:numId w:val="50"/>
              </w:numPr>
              <w:jc w:val="both"/>
              <w:rPr>
                <w:ins w:id="3880" w:author="Javier Kachuka" w:date="2019-11-06T10:46:00Z"/>
                <w:rFonts w:cs="Arial"/>
                <w:sz w:val="24"/>
                <w:szCs w:val="24"/>
                <w:lang w:val="es-ES"/>
              </w:rPr>
            </w:pPr>
            <w:ins w:id="3881" w:author="Javier Kachuka" w:date="2019-11-06T10:46:00Z">
              <w:r>
                <w:rPr>
                  <w:rFonts w:cs="Arial"/>
                  <w:sz w:val="24"/>
                  <w:szCs w:val="24"/>
                  <w:lang w:val="es-ES"/>
                </w:rPr>
                <w:t xml:space="preserve">El caso de uso comienza cuando el oficinista o administrador selecciona modificar </w:t>
              </w:r>
            </w:ins>
            <w:ins w:id="3882" w:author="Javier Kachuka" w:date="2019-11-06T10:49:00Z">
              <w:r>
                <w:rPr>
                  <w:rFonts w:cs="Arial"/>
                  <w:sz w:val="24"/>
                  <w:szCs w:val="24"/>
                  <w:lang w:val="es-ES"/>
                </w:rPr>
                <w:t>empleado</w:t>
              </w:r>
            </w:ins>
            <w:ins w:id="3883" w:author="Javier Kachuka" w:date="2019-11-06T10:46:00Z">
              <w:r>
                <w:rPr>
                  <w:rFonts w:cs="Arial"/>
                  <w:sz w:val="24"/>
                  <w:szCs w:val="24"/>
                  <w:lang w:val="es-ES"/>
                </w:rPr>
                <w:t xml:space="preserve">. </w:t>
              </w:r>
            </w:ins>
          </w:p>
        </w:tc>
        <w:tc>
          <w:tcPr>
            <w:tcW w:w="4414" w:type="dxa"/>
          </w:tcPr>
          <w:p w14:paraId="0655F1DB" w14:textId="77777777" w:rsidR="002345AA" w:rsidRPr="00EC5FEE" w:rsidRDefault="002345AA" w:rsidP="002345AA">
            <w:pPr>
              <w:jc w:val="both"/>
              <w:rPr>
                <w:ins w:id="3884" w:author="Javier Kachuka" w:date="2019-11-06T10:46:00Z"/>
                <w:rFonts w:cs="Arial"/>
                <w:sz w:val="24"/>
                <w:szCs w:val="24"/>
                <w:lang w:val="es-ES"/>
              </w:rPr>
            </w:pPr>
          </w:p>
        </w:tc>
      </w:tr>
      <w:tr w:rsidR="002345AA" w:rsidRPr="00563768" w14:paraId="688FE6BC" w14:textId="77777777" w:rsidTr="002345AA">
        <w:trPr>
          <w:ins w:id="3885" w:author="Javier Kachuka" w:date="2019-11-06T10:46:00Z"/>
        </w:trPr>
        <w:tc>
          <w:tcPr>
            <w:tcW w:w="4414" w:type="dxa"/>
            <w:gridSpan w:val="2"/>
          </w:tcPr>
          <w:p w14:paraId="767503AE" w14:textId="77777777" w:rsidR="002345AA" w:rsidRPr="00EC5FEE" w:rsidRDefault="002345AA" w:rsidP="002345AA">
            <w:pPr>
              <w:jc w:val="both"/>
              <w:rPr>
                <w:ins w:id="3886" w:author="Javier Kachuka" w:date="2019-11-06T10:46:00Z"/>
                <w:rFonts w:cs="Arial"/>
                <w:sz w:val="24"/>
                <w:szCs w:val="24"/>
                <w:lang w:val="es-ES"/>
              </w:rPr>
            </w:pPr>
          </w:p>
        </w:tc>
        <w:tc>
          <w:tcPr>
            <w:tcW w:w="4414" w:type="dxa"/>
          </w:tcPr>
          <w:p w14:paraId="021B3369" w14:textId="40591386" w:rsidR="002345AA" w:rsidRPr="00EC5FEE" w:rsidRDefault="002345AA">
            <w:pPr>
              <w:pStyle w:val="Prrafodelista"/>
              <w:numPr>
                <w:ilvl w:val="0"/>
                <w:numId w:val="50"/>
              </w:numPr>
              <w:jc w:val="both"/>
              <w:rPr>
                <w:ins w:id="3887" w:author="Javier Kachuka" w:date="2019-11-06T10:46:00Z"/>
                <w:rFonts w:cs="Arial"/>
                <w:sz w:val="24"/>
                <w:szCs w:val="24"/>
                <w:lang w:val="es-ES"/>
              </w:rPr>
            </w:pPr>
            <w:ins w:id="3888" w:author="Javier Kachuka" w:date="2019-11-06T10:46:00Z">
              <w:r>
                <w:rPr>
                  <w:rFonts w:cs="Arial"/>
                  <w:sz w:val="24"/>
                  <w:szCs w:val="24"/>
                  <w:lang w:val="es-ES"/>
                </w:rPr>
                <w:t xml:space="preserve">El sistema devuelve una lista de los </w:t>
              </w:r>
            </w:ins>
            <w:ins w:id="3889" w:author="Javier Kachuka" w:date="2019-11-06T10:49:00Z">
              <w:r>
                <w:rPr>
                  <w:rFonts w:cs="Arial"/>
                  <w:sz w:val="24"/>
                  <w:szCs w:val="24"/>
                  <w:lang w:val="es-ES"/>
                </w:rPr>
                <w:t>empleados</w:t>
              </w:r>
            </w:ins>
            <w:ins w:id="3890" w:author="Javier Kachuka" w:date="2019-11-06T10:46:00Z">
              <w:r>
                <w:rPr>
                  <w:rFonts w:cs="Arial"/>
                  <w:sz w:val="24"/>
                  <w:szCs w:val="24"/>
                  <w:lang w:val="es-ES"/>
                </w:rPr>
                <w:t xml:space="preserve"> y solicita que se seleccione uno. </w:t>
              </w:r>
            </w:ins>
          </w:p>
        </w:tc>
      </w:tr>
      <w:tr w:rsidR="002345AA" w:rsidRPr="00563768" w14:paraId="5AF65204" w14:textId="77777777" w:rsidTr="002345AA">
        <w:trPr>
          <w:ins w:id="3891" w:author="Javier Kachuka" w:date="2019-11-06T10:46:00Z"/>
        </w:trPr>
        <w:tc>
          <w:tcPr>
            <w:tcW w:w="4414" w:type="dxa"/>
            <w:gridSpan w:val="2"/>
          </w:tcPr>
          <w:p w14:paraId="73939EDA" w14:textId="3B907183" w:rsidR="002345AA" w:rsidRPr="005C326A" w:rsidRDefault="002345AA">
            <w:pPr>
              <w:pStyle w:val="Prrafodelista"/>
              <w:numPr>
                <w:ilvl w:val="0"/>
                <w:numId w:val="50"/>
              </w:numPr>
              <w:jc w:val="both"/>
              <w:rPr>
                <w:ins w:id="3892" w:author="Javier Kachuka" w:date="2019-11-06T10:46:00Z"/>
                <w:rFonts w:cs="Arial"/>
                <w:sz w:val="24"/>
                <w:szCs w:val="24"/>
                <w:lang w:val="es-ES"/>
              </w:rPr>
            </w:pPr>
            <w:ins w:id="3893" w:author="Javier Kachuka" w:date="2019-11-06T10:46:00Z">
              <w:r>
                <w:rPr>
                  <w:rFonts w:cs="Arial"/>
                  <w:sz w:val="24"/>
                  <w:szCs w:val="24"/>
                  <w:lang w:val="es-ES"/>
                </w:rPr>
                <w:t xml:space="preserve">El oficinista </w:t>
              </w:r>
            </w:ins>
            <w:ins w:id="3894" w:author="Javier Kachuka" w:date="2019-11-06T10:50:00Z">
              <w:r>
                <w:rPr>
                  <w:rFonts w:cs="Arial"/>
                  <w:sz w:val="24"/>
                  <w:szCs w:val="24"/>
                  <w:lang w:val="es-ES"/>
                </w:rPr>
                <w:t xml:space="preserve">o administrador </w:t>
              </w:r>
            </w:ins>
            <w:ins w:id="3895" w:author="Javier Kachuka" w:date="2019-11-06T10:46:00Z">
              <w:r>
                <w:rPr>
                  <w:rFonts w:cs="Arial"/>
                  <w:sz w:val="24"/>
                  <w:szCs w:val="24"/>
                  <w:lang w:val="es-ES"/>
                </w:rPr>
                <w:t xml:space="preserve">selecciona a un </w:t>
              </w:r>
            </w:ins>
            <w:ins w:id="3896" w:author="Javier Kachuka" w:date="2019-11-06T10:50:00Z">
              <w:r>
                <w:rPr>
                  <w:rFonts w:cs="Arial"/>
                  <w:sz w:val="24"/>
                  <w:szCs w:val="24"/>
                  <w:lang w:val="es-ES"/>
                </w:rPr>
                <w:t>empleado</w:t>
              </w:r>
            </w:ins>
            <w:ins w:id="3897" w:author="Javier Kachuka" w:date="2019-11-06T10:46:00Z">
              <w:r>
                <w:rPr>
                  <w:rFonts w:cs="Arial"/>
                  <w:sz w:val="24"/>
                  <w:szCs w:val="24"/>
                  <w:lang w:val="es-ES"/>
                </w:rPr>
                <w:t>.</w:t>
              </w:r>
            </w:ins>
          </w:p>
        </w:tc>
        <w:tc>
          <w:tcPr>
            <w:tcW w:w="4414" w:type="dxa"/>
          </w:tcPr>
          <w:p w14:paraId="0141F8E6" w14:textId="77777777" w:rsidR="002345AA" w:rsidRPr="005C326A" w:rsidRDefault="002345AA" w:rsidP="002345AA">
            <w:pPr>
              <w:jc w:val="both"/>
              <w:rPr>
                <w:ins w:id="3898" w:author="Javier Kachuka" w:date="2019-11-06T10:46:00Z"/>
                <w:rFonts w:cs="Arial"/>
                <w:sz w:val="24"/>
                <w:szCs w:val="24"/>
                <w:lang w:val="es-ES"/>
              </w:rPr>
            </w:pPr>
          </w:p>
        </w:tc>
      </w:tr>
      <w:tr w:rsidR="002345AA" w:rsidRPr="00563768" w14:paraId="36493F86" w14:textId="77777777" w:rsidTr="002345AA">
        <w:trPr>
          <w:ins w:id="3899" w:author="Javier Kachuka" w:date="2019-11-06T10:46:00Z"/>
        </w:trPr>
        <w:tc>
          <w:tcPr>
            <w:tcW w:w="4414" w:type="dxa"/>
            <w:gridSpan w:val="2"/>
          </w:tcPr>
          <w:p w14:paraId="36B541B7" w14:textId="77777777" w:rsidR="002345AA" w:rsidRPr="005C326A" w:rsidRDefault="002345AA" w:rsidP="002345AA">
            <w:pPr>
              <w:jc w:val="both"/>
              <w:rPr>
                <w:ins w:id="3900" w:author="Javier Kachuka" w:date="2019-11-06T10:46:00Z"/>
                <w:rFonts w:cs="Arial"/>
                <w:sz w:val="24"/>
                <w:szCs w:val="24"/>
                <w:lang w:val="es-ES"/>
              </w:rPr>
            </w:pPr>
          </w:p>
        </w:tc>
        <w:tc>
          <w:tcPr>
            <w:tcW w:w="4414" w:type="dxa"/>
          </w:tcPr>
          <w:p w14:paraId="62A6DBC0" w14:textId="18E8A9D3" w:rsidR="002345AA" w:rsidRPr="005C326A" w:rsidRDefault="002345AA">
            <w:pPr>
              <w:pStyle w:val="Prrafodelista"/>
              <w:numPr>
                <w:ilvl w:val="0"/>
                <w:numId w:val="50"/>
              </w:numPr>
              <w:jc w:val="both"/>
              <w:rPr>
                <w:ins w:id="3901" w:author="Javier Kachuka" w:date="2019-11-06T10:46:00Z"/>
                <w:rFonts w:cs="Arial"/>
                <w:sz w:val="24"/>
                <w:szCs w:val="24"/>
                <w:lang w:val="es-ES"/>
              </w:rPr>
            </w:pPr>
            <w:ins w:id="3902" w:author="Javier Kachuka" w:date="2019-11-06T10:46:00Z">
              <w:r>
                <w:rPr>
                  <w:rFonts w:cs="Arial"/>
                  <w:sz w:val="24"/>
                  <w:szCs w:val="24"/>
                  <w:lang w:val="es-ES"/>
                </w:rPr>
                <w:t xml:space="preserve">El sistema muestra toda la información correspondiente a ese </w:t>
              </w:r>
            </w:ins>
            <w:ins w:id="3903" w:author="Javier Kachuka" w:date="2019-11-06T10:50:00Z">
              <w:r>
                <w:rPr>
                  <w:rFonts w:cs="Arial"/>
                  <w:sz w:val="24"/>
                  <w:szCs w:val="24"/>
                  <w:lang w:val="es-ES"/>
                </w:rPr>
                <w:t>empleado</w:t>
              </w:r>
            </w:ins>
            <w:ins w:id="3904" w:author="Javier Kachuka" w:date="2019-11-06T10:46:00Z">
              <w:r>
                <w:rPr>
                  <w:rFonts w:cs="Arial"/>
                  <w:sz w:val="24"/>
                  <w:szCs w:val="24"/>
                  <w:lang w:val="es-ES"/>
                </w:rPr>
                <w:t xml:space="preserve"> y permite realizar cambios en esos datos. </w:t>
              </w:r>
            </w:ins>
          </w:p>
        </w:tc>
      </w:tr>
      <w:tr w:rsidR="002345AA" w:rsidRPr="00563768" w14:paraId="75D4EA5F" w14:textId="77777777" w:rsidTr="002345AA">
        <w:trPr>
          <w:ins w:id="3905" w:author="Javier Kachuka" w:date="2019-11-06T10:46:00Z"/>
        </w:trPr>
        <w:tc>
          <w:tcPr>
            <w:tcW w:w="4414" w:type="dxa"/>
            <w:gridSpan w:val="2"/>
          </w:tcPr>
          <w:p w14:paraId="3316CB4D" w14:textId="12130802" w:rsidR="002345AA" w:rsidRPr="00EC5EF5" w:rsidRDefault="002345AA" w:rsidP="002345AA">
            <w:pPr>
              <w:pStyle w:val="Prrafodelista"/>
              <w:numPr>
                <w:ilvl w:val="0"/>
                <w:numId w:val="50"/>
              </w:numPr>
              <w:jc w:val="both"/>
              <w:rPr>
                <w:ins w:id="3906" w:author="Javier Kachuka" w:date="2019-11-06T10:46:00Z"/>
                <w:rFonts w:cs="Arial"/>
                <w:sz w:val="24"/>
                <w:szCs w:val="24"/>
                <w:lang w:val="es-ES"/>
              </w:rPr>
            </w:pPr>
            <w:ins w:id="3907" w:author="Javier Kachuka" w:date="2019-11-06T10:46:00Z">
              <w:r>
                <w:rPr>
                  <w:rFonts w:cs="Arial"/>
                  <w:sz w:val="24"/>
                  <w:szCs w:val="24"/>
                  <w:lang w:val="es-ES"/>
                </w:rPr>
                <w:t>El oficinista</w:t>
              </w:r>
            </w:ins>
            <w:ins w:id="3908" w:author="Javier Kachuka" w:date="2019-11-06T10:50:00Z">
              <w:r>
                <w:rPr>
                  <w:rFonts w:cs="Arial"/>
                  <w:sz w:val="24"/>
                  <w:szCs w:val="24"/>
                  <w:lang w:val="es-ES"/>
                </w:rPr>
                <w:t xml:space="preserve"> o administrador</w:t>
              </w:r>
            </w:ins>
            <w:ins w:id="3909" w:author="Javier Kachuka" w:date="2019-11-06T10:46:00Z">
              <w:r>
                <w:rPr>
                  <w:rFonts w:cs="Arial"/>
                  <w:sz w:val="24"/>
                  <w:szCs w:val="24"/>
                  <w:lang w:val="es-ES"/>
                </w:rPr>
                <w:t xml:space="preserve"> actualiza los datos correspondientes y confirma la operación. </w:t>
              </w:r>
            </w:ins>
          </w:p>
        </w:tc>
        <w:tc>
          <w:tcPr>
            <w:tcW w:w="4414" w:type="dxa"/>
          </w:tcPr>
          <w:p w14:paraId="0C8217BA" w14:textId="77777777" w:rsidR="002345AA" w:rsidRPr="00EC5EF5" w:rsidRDefault="002345AA" w:rsidP="002345AA">
            <w:pPr>
              <w:jc w:val="both"/>
              <w:rPr>
                <w:ins w:id="3910" w:author="Javier Kachuka" w:date="2019-11-06T10:46:00Z"/>
                <w:rFonts w:cs="Arial"/>
                <w:sz w:val="24"/>
                <w:szCs w:val="24"/>
                <w:lang w:val="es-ES"/>
              </w:rPr>
            </w:pPr>
          </w:p>
        </w:tc>
      </w:tr>
      <w:tr w:rsidR="002345AA" w:rsidRPr="00563768" w14:paraId="1F9AC7C6" w14:textId="77777777" w:rsidTr="002345AA">
        <w:trPr>
          <w:ins w:id="3911" w:author="Javier Kachuka" w:date="2019-11-06T10:46:00Z"/>
        </w:trPr>
        <w:tc>
          <w:tcPr>
            <w:tcW w:w="4414" w:type="dxa"/>
            <w:gridSpan w:val="2"/>
          </w:tcPr>
          <w:p w14:paraId="04303A5F" w14:textId="77777777" w:rsidR="002345AA" w:rsidRPr="00EC5EF5" w:rsidRDefault="002345AA" w:rsidP="002345AA">
            <w:pPr>
              <w:jc w:val="both"/>
              <w:rPr>
                <w:ins w:id="3912" w:author="Javier Kachuka" w:date="2019-11-06T10:46:00Z"/>
                <w:rFonts w:cs="Arial"/>
                <w:sz w:val="24"/>
                <w:szCs w:val="24"/>
                <w:lang w:val="es-ES"/>
              </w:rPr>
            </w:pPr>
          </w:p>
        </w:tc>
        <w:tc>
          <w:tcPr>
            <w:tcW w:w="4414" w:type="dxa"/>
          </w:tcPr>
          <w:p w14:paraId="493C0BBA" w14:textId="77777777" w:rsidR="002345AA" w:rsidRPr="00EC5EF5" w:rsidRDefault="002345AA" w:rsidP="002345AA">
            <w:pPr>
              <w:pStyle w:val="Prrafodelista"/>
              <w:numPr>
                <w:ilvl w:val="0"/>
                <w:numId w:val="50"/>
              </w:numPr>
              <w:jc w:val="both"/>
              <w:rPr>
                <w:ins w:id="3913" w:author="Javier Kachuka" w:date="2019-11-06T10:46:00Z"/>
                <w:rFonts w:cs="Arial"/>
                <w:sz w:val="24"/>
                <w:szCs w:val="24"/>
                <w:lang w:val="es-ES"/>
              </w:rPr>
            </w:pPr>
            <w:ins w:id="3914" w:author="Javier Kachuka" w:date="2019-11-06T10:46:00Z">
              <w:r>
                <w:rPr>
                  <w:rFonts w:cs="Arial"/>
                  <w:sz w:val="24"/>
                  <w:szCs w:val="24"/>
                  <w:lang w:val="es-ES"/>
                </w:rPr>
                <w:t>El sistema verifica que los datos sean correctos.</w:t>
              </w:r>
            </w:ins>
          </w:p>
        </w:tc>
      </w:tr>
      <w:tr w:rsidR="002345AA" w:rsidRPr="00563768" w14:paraId="62EC1737" w14:textId="77777777" w:rsidTr="002345AA">
        <w:trPr>
          <w:ins w:id="3915" w:author="Javier Kachuka" w:date="2019-11-06T10:46:00Z"/>
        </w:trPr>
        <w:tc>
          <w:tcPr>
            <w:tcW w:w="4414" w:type="dxa"/>
            <w:gridSpan w:val="2"/>
          </w:tcPr>
          <w:p w14:paraId="0FEEAB4F" w14:textId="77777777" w:rsidR="002345AA" w:rsidRPr="00EC5EF5" w:rsidRDefault="002345AA" w:rsidP="002345AA">
            <w:pPr>
              <w:jc w:val="both"/>
              <w:rPr>
                <w:ins w:id="3916" w:author="Javier Kachuka" w:date="2019-11-06T10:46:00Z"/>
                <w:rFonts w:cs="Arial"/>
                <w:sz w:val="24"/>
                <w:szCs w:val="24"/>
                <w:lang w:val="es-ES"/>
              </w:rPr>
            </w:pPr>
          </w:p>
        </w:tc>
        <w:tc>
          <w:tcPr>
            <w:tcW w:w="4414" w:type="dxa"/>
          </w:tcPr>
          <w:p w14:paraId="522EA7E7" w14:textId="0258FC0D" w:rsidR="002345AA" w:rsidRDefault="002345AA">
            <w:pPr>
              <w:pStyle w:val="Prrafodelista"/>
              <w:numPr>
                <w:ilvl w:val="0"/>
                <w:numId w:val="50"/>
              </w:numPr>
              <w:jc w:val="both"/>
              <w:rPr>
                <w:ins w:id="3917" w:author="Javier Kachuka" w:date="2019-11-06T10:46:00Z"/>
                <w:rFonts w:cs="Arial"/>
                <w:sz w:val="24"/>
                <w:szCs w:val="24"/>
                <w:lang w:val="es-ES"/>
              </w:rPr>
            </w:pPr>
            <w:ins w:id="3918" w:author="Javier Kachuka" w:date="2019-11-06T10:46:00Z">
              <w:r>
                <w:rPr>
                  <w:rFonts w:cs="Arial"/>
                  <w:sz w:val="24"/>
                  <w:szCs w:val="24"/>
                  <w:lang w:val="es-ES"/>
                </w:rPr>
                <w:t xml:space="preserve">El sistema actualiza los datos del </w:t>
              </w:r>
            </w:ins>
            <w:ins w:id="3919" w:author="Javier Kachuka" w:date="2019-11-06T10:51:00Z">
              <w:r>
                <w:rPr>
                  <w:rFonts w:cs="Arial"/>
                  <w:sz w:val="24"/>
                  <w:szCs w:val="24"/>
                  <w:lang w:val="es-ES"/>
                </w:rPr>
                <w:t>empleado</w:t>
              </w:r>
            </w:ins>
            <w:ins w:id="3920" w:author="Javier Kachuka" w:date="2019-11-06T10:46:00Z">
              <w:r>
                <w:rPr>
                  <w:rFonts w:cs="Arial"/>
                  <w:sz w:val="24"/>
                  <w:szCs w:val="24"/>
                  <w:lang w:val="es-ES"/>
                </w:rPr>
                <w:t xml:space="preserve"> y finaliza el caso de uso.</w:t>
              </w:r>
            </w:ins>
          </w:p>
        </w:tc>
      </w:tr>
      <w:tr w:rsidR="002345AA" w:rsidRPr="00EC5FEE" w14:paraId="39475E08" w14:textId="77777777" w:rsidTr="002345AA">
        <w:trPr>
          <w:ins w:id="3921" w:author="Javier Kachuka" w:date="2019-11-06T10:46:00Z"/>
        </w:trPr>
        <w:tc>
          <w:tcPr>
            <w:tcW w:w="8828" w:type="dxa"/>
            <w:gridSpan w:val="3"/>
            <w:shd w:val="clear" w:color="auto" w:fill="9CC2E5" w:themeFill="accent1" w:themeFillTint="99"/>
          </w:tcPr>
          <w:p w14:paraId="16439211" w14:textId="77777777" w:rsidR="002345AA" w:rsidRPr="00EC5FEE" w:rsidRDefault="002345AA" w:rsidP="002345AA">
            <w:pPr>
              <w:jc w:val="center"/>
              <w:rPr>
                <w:ins w:id="3922" w:author="Javier Kachuka" w:date="2019-11-06T10:46:00Z"/>
                <w:rFonts w:cs="Arial"/>
                <w:sz w:val="24"/>
                <w:szCs w:val="24"/>
                <w:lang w:val="es-ES"/>
              </w:rPr>
            </w:pPr>
            <w:ins w:id="3923"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563768" w14:paraId="2FD65B05" w14:textId="77777777" w:rsidTr="002345AA">
        <w:trPr>
          <w:ins w:id="3924" w:author="Javier Kachuka" w:date="2019-11-06T10:46:00Z"/>
        </w:trPr>
        <w:tc>
          <w:tcPr>
            <w:tcW w:w="4414" w:type="dxa"/>
            <w:gridSpan w:val="2"/>
          </w:tcPr>
          <w:p w14:paraId="01EF3A2B" w14:textId="77777777" w:rsidR="002345AA" w:rsidRPr="00EC5FEE" w:rsidRDefault="002345AA" w:rsidP="002345AA">
            <w:pPr>
              <w:jc w:val="center"/>
              <w:rPr>
                <w:ins w:id="3925" w:author="Javier Kachuka" w:date="2019-11-06T10:46:00Z"/>
                <w:rFonts w:cs="Arial"/>
                <w:b/>
                <w:sz w:val="24"/>
                <w:szCs w:val="24"/>
                <w:lang w:val="es-ES"/>
              </w:rPr>
            </w:pPr>
          </w:p>
        </w:tc>
        <w:tc>
          <w:tcPr>
            <w:tcW w:w="4414" w:type="dxa"/>
          </w:tcPr>
          <w:p w14:paraId="51972E41" w14:textId="77777777" w:rsidR="002345AA" w:rsidRPr="00EC5FEE" w:rsidRDefault="002345AA" w:rsidP="002345AA">
            <w:pPr>
              <w:jc w:val="both"/>
              <w:rPr>
                <w:ins w:id="3926" w:author="Javier Kachuka" w:date="2019-11-06T10:46:00Z"/>
                <w:rFonts w:cs="Arial"/>
                <w:sz w:val="24"/>
                <w:szCs w:val="24"/>
                <w:lang w:val="es-ES"/>
              </w:rPr>
            </w:pPr>
            <w:ins w:id="3927" w:author="Javier Kachuka" w:date="2019-11-06T10:46:00Z">
              <w:r>
                <w:rPr>
                  <w:rFonts w:cs="Arial"/>
                  <w:sz w:val="24"/>
                  <w:szCs w:val="24"/>
                  <w:lang w:val="es-ES"/>
                </w:rPr>
                <w:t>6.1 Si los datos no son correctos el sistema solicita que se vuelvan a ingresar.</w:t>
              </w:r>
            </w:ins>
          </w:p>
        </w:tc>
      </w:tr>
    </w:tbl>
    <w:p w14:paraId="5628A8CF" w14:textId="3B2BF59C" w:rsidR="002345AA" w:rsidRDefault="002345AA" w:rsidP="00431D6D">
      <w:pPr>
        <w:rPr>
          <w:ins w:id="3928" w:author="Javier Kachuka" w:date="2019-11-06T10:46: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6B8B8780" w14:textId="77777777" w:rsidTr="002345AA">
        <w:trPr>
          <w:ins w:id="3929" w:author="Javier Kachuka" w:date="2019-11-06T10:46:00Z"/>
        </w:trPr>
        <w:tc>
          <w:tcPr>
            <w:tcW w:w="2122" w:type="dxa"/>
            <w:shd w:val="clear" w:color="auto" w:fill="9CC2E5" w:themeFill="accent1" w:themeFillTint="99"/>
          </w:tcPr>
          <w:p w14:paraId="32B81E57" w14:textId="7275F2E0" w:rsidR="002345AA" w:rsidRPr="00EC5FEE" w:rsidRDefault="002345AA" w:rsidP="002345AA">
            <w:pPr>
              <w:rPr>
                <w:ins w:id="3930" w:author="Javier Kachuka" w:date="2019-11-06T10:46:00Z"/>
                <w:rFonts w:cs="Arial"/>
                <w:b/>
                <w:sz w:val="24"/>
                <w:szCs w:val="24"/>
                <w:lang w:val="es-ES"/>
              </w:rPr>
            </w:pPr>
            <w:ins w:id="3931" w:author="Javier Kachuka" w:date="2019-11-06T10:51:00Z">
              <w:r w:rsidRPr="00EC5FEE">
                <w:rPr>
                  <w:rFonts w:cs="Arial"/>
                  <w:b/>
                  <w:sz w:val="24"/>
                  <w:szCs w:val="24"/>
                  <w:lang w:val="es-ES"/>
                </w:rPr>
                <w:t>Caso de uso</w:t>
              </w:r>
            </w:ins>
          </w:p>
        </w:tc>
        <w:tc>
          <w:tcPr>
            <w:tcW w:w="6706" w:type="dxa"/>
            <w:gridSpan w:val="2"/>
          </w:tcPr>
          <w:p w14:paraId="5C70B98F" w14:textId="2CF91349" w:rsidR="002345AA" w:rsidRPr="00EC5FEE" w:rsidRDefault="002345AA" w:rsidP="002345AA">
            <w:pPr>
              <w:rPr>
                <w:ins w:id="3932" w:author="Javier Kachuka" w:date="2019-11-06T10:46:00Z"/>
                <w:rFonts w:cs="Arial"/>
                <w:sz w:val="24"/>
                <w:szCs w:val="24"/>
                <w:lang w:val="es-ES"/>
              </w:rPr>
            </w:pPr>
            <w:ins w:id="3933" w:author="Javier Kachuka" w:date="2019-11-06T10:51:00Z">
              <w:r w:rsidRPr="00EC5FEE">
                <w:rPr>
                  <w:rFonts w:cs="Arial"/>
                  <w:sz w:val="24"/>
                  <w:szCs w:val="24"/>
                  <w:lang w:val="es-ES"/>
                </w:rPr>
                <w:t>Eliminar Empleado</w:t>
              </w:r>
            </w:ins>
          </w:p>
        </w:tc>
      </w:tr>
      <w:tr w:rsidR="002345AA" w:rsidRPr="00EC5FEE" w14:paraId="1386286A" w14:textId="77777777" w:rsidTr="002345AA">
        <w:trPr>
          <w:ins w:id="3934" w:author="Javier Kachuka" w:date="2019-11-06T10:46:00Z"/>
        </w:trPr>
        <w:tc>
          <w:tcPr>
            <w:tcW w:w="2122" w:type="dxa"/>
            <w:shd w:val="clear" w:color="auto" w:fill="9CC2E5" w:themeFill="accent1" w:themeFillTint="99"/>
          </w:tcPr>
          <w:p w14:paraId="62DA308F" w14:textId="57FC02FE" w:rsidR="002345AA" w:rsidRPr="00EC5FEE" w:rsidRDefault="002345AA" w:rsidP="002345AA">
            <w:pPr>
              <w:rPr>
                <w:ins w:id="3935" w:author="Javier Kachuka" w:date="2019-11-06T10:46:00Z"/>
                <w:rFonts w:cs="Arial"/>
                <w:b/>
                <w:sz w:val="24"/>
                <w:szCs w:val="24"/>
                <w:lang w:val="es-ES"/>
              </w:rPr>
            </w:pPr>
            <w:ins w:id="3936" w:author="Javier Kachuka" w:date="2019-11-06T10:51:00Z">
              <w:r w:rsidRPr="00EC5FEE">
                <w:rPr>
                  <w:rFonts w:cs="Arial"/>
                  <w:b/>
                  <w:sz w:val="24"/>
                  <w:szCs w:val="24"/>
                  <w:lang w:val="es-ES"/>
                </w:rPr>
                <w:t>Actor</w:t>
              </w:r>
            </w:ins>
          </w:p>
        </w:tc>
        <w:tc>
          <w:tcPr>
            <w:tcW w:w="6706" w:type="dxa"/>
            <w:gridSpan w:val="2"/>
          </w:tcPr>
          <w:p w14:paraId="6785CFEA" w14:textId="7E87220D" w:rsidR="002345AA" w:rsidRPr="00EC5FEE" w:rsidRDefault="002345AA" w:rsidP="002345AA">
            <w:pPr>
              <w:rPr>
                <w:ins w:id="3937" w:author="Javier Kachuka" w:date="2019-11-06T10:46:00Z"/>
                <w:rFonts w:cs="Arial"/>
                <w:sz w:val="24"/>
                <w:szCs w:val="24"/>
                <w:lang w:val="es-ES"/>
              </w:rPr>
            </w:pPr>
            <w:ins w:id="3938" w:author="Javier Kachuka" w:date="2019-11-06T10:51:00Z">
              <w:r>
                <w:rPr>
                  <w:rFonts w:cs="Arial"/>
                  <w:sz w:val="24"/>
                  <w:szCs w:val="24"/>
                  <w:lang w:val="es-ES"/>
                </w:rPr>
                <w:t>Administrador</w:t>
              </w:r>
            </w:ins>
          </w:p>
        </w:tc>
      </w:tr>
      <w:tr w:rsidR="002345AA" w:rsidRPr="00563768" w14:paraId="1600856E" w14:textId="77777777" w:rsidTr="002345AA">
        <w:trPr>
          <w:ins w:id="3939" w:author="Javier Kachuka" w:date="2019-11-06T10:46:00Z"/>
        </w:trPr>
        <w:tc>
          <w:tcPr>
            <w:tcW w:w="2122" w:type="dxa"/>
            <w:shd w:val="clear" w:color="auto" w:fill="9CC2E5" w:themeFill="accent1" w:themeFillTint="99"/>
          </w:tcPr>
          <w:p w14:paraId="1CC92D45" w14:textId="23CBFA41" w:rsidR="002345AA" w:rsidRPr="00EC5FEE" w:rsidRDefault="002345AA" w:rsidP="002345AA">
            <w:pPr>
              <w:rPr>
                <w:ins w:id="3940" w:author="Javier Kachuka" w:date="2019-11-06T10:46:00Z"/>
                <w:rFonts w:cs="Arial"/>
                <w:b/>
                <w:sz w:val="24"/>
                <w:szCs w:val="24"/>
                <w:lang w:val="es-ES"/>
              </w:rPr>
            </w:pPr>
            <w:ins w:id="3941" w:author="Javier Kachuka" w:date="2019-11-06T10:51:00Z">
              <w:r w:rsidRPr="00EC5FEE">
                <w:rPr>
                  <w:rFonts w:cs="Arial"/>
                  <w:b/>
                  <w:sz w:val="24"/>
                  <w:szCs w:val="24"/>
                  <w:lang w:val="es-ES"/>
                </w:rPr>
                <w:t xml:space="preserve">Descripción </w:t>
              </w:r>
            </w:ins>
          </w:p>
        </w:tc>
        <w:tc>
          <w:tcPr>
            <w:tcW w:w="6706" w:type="dxa"/>
            <w:gridSpan w:val="2"/>
          </w:tcPr>
          <w:p w14:paraId="6CDA83D5" w14:textId="27FFFD78" w:rsidR="002345AA" w:rsidRPr="00EC5FEE" w:rsidRDefault="002345AA" w:rsidP="002345AA">
            <w:pPr>
              <w:rPr>
                <w:ins w:id="3942" w:author="Javier Kachuka" w:date="2019-11-06T10:46:00Z"/>
                <w:rFonts w:cs="Arial"/>
                <w:sz w:val="24"/>
                <w:szCs w:val="24"/>
                <w:lang w:val="es-ES"/>
              </w:rPr>
            </w:pPr>
            <w:ins w:id="3943" w:author="Javier Kachuka" w:date="2019-11-06T10:51: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empleado</w:t>
              </w:r>
            </w:ins>
          </w:p>
        </w:tc>
      </w:tr>
      <w:tr w:rsidR="002345AA" w:rsidRPr="00EC5FEE" w14:paraId="329D821B" w14:textId="77777777" w:rsidTr="002345AA">
        <w:trPr>
          <w:ins w:id="3944" w:author="Javier Kachuka" w:date="2019-11-06T10:46:00Z"/>
        </w:trPr>
        <w:tc>
          <w:tcPr>
            <w:tcW w:w="2122" w:type="dxa"/>
            <w:shd w:val="clear" w:color="auto" w:fill="9CC2E5" w:themeFill="accent1" w:themeFillTint="99"/>
          </w:tcPr>
          <w:p w14:paraId="2D0B9AF6" w14:textId="3181BC53" w:rsidR="002345AA" w:rsidRPr="00EC5FEE" w:rsidRDefault="002345AA" w:rsidP="002345AA">
            <w:pPr>
              <w:rPr>
                <w:ins w:id="3945" w:author="Javier Kachuka" w:date="2019-11-06T10:46:00Z"/>
                <w:rFonts w:cs="Arial"/>
                <w:b/>
                <w:sz w:val="24"/>
                <w:szCs w:val="24"/>
                <w:lang w:val="es-ES"/>
              </w:rPr>
            </w:pPr>
            <w:ins w:id="3946" w:author="Javier Kachuka" w:date="2019-11-06T10:51:00Z">
              <w:r w:rsidRPr="00EC5FEE">
                <w:rPr>
                  <w:rFonts w:cs="Arial"/>
                  <w:b/>
                  <w:sz w:val="24"/>
                  <w:szCs w:val="24"/>
                  <w:lang w:val="es-ES"/>
                </w:rPr>
                <w:t>Referencia Cruzada</w:t>
              </w:r>
            </w:ins>
          </w:p>
        </w:tc>
        <w:tc>
          <w:tcPr>
            <w:tcW w:w="6706" w:type="dxa"/>
            <w:gridSpan w:val="2"/>
          </w:tcPr>
          <w:p w14:paraId="3144AC94" w14:textId="7E3A4BAC" w:rsidR="002345AA" w:rsidRPr="00EC5FEE" w:rsidRDefault="002345AA" w:rsidP="002345AA">
            <w:pPr>
              <w:rPr>
                <w:ins w:id="3947" w:author="Javier Kachuka" w:date="2019-11-06T10:46:00Z"/>
                <w:rFonts w:cs="Arial"/>
                <w:sz w:val="24"/>
                <w:szCs w:val="24"/>
                <w:lang w:val="es-ES"/>
              </w:rPr>
            </w:pPr>
            <w:ins w:id="3948" w:author="Javier Kachuka" w:date="2019-11-06T10:51:00Z">
              <w:r w:rsidRPr="00EC5FEE">
                <w:rPr>
                  <w:rFonts w:cs="Arial"/>
                  <w:sz w:val="24"/>
                  <w:szCs w:val="24"/>
                  <w:lang w:val="es-ES"/>
                </w:rPr>
                <w:t>RF</w:t>
              </w:r>
              <w:r>
                <w:rPr>
                  <w:rFonts w:cs="Arial"/>
                  <w:sz w:val="24"/>
                  <w:szCs w:val="24"/>
                  <w:lang w:val="es-ES"/>
                </w:rPr>
                <w:t>5.4</w:t>
              </w:r>
            </w:ins>
          </w:p>
        </w:tc>
      </w:tr>
      <w:tr w:rsidR="002345AA" w:rsidRPr="00A51454" w14:paraId="5CDCA192" w14:textId="77777777" w:rsidTr="002345AA">
        <w:trPr>
          <w:ins w:id="3949" w:author="Javier Kachuka" w:date="2019-11-06T10:46:00Z"/>
        </w:trPr>
        <w:tc>
          <w:tcPr>
            <w:tcW w:w="2122" w:type="dxa"/>
            <w:shd w:val="clear" w:color="auto" w:fill="9CC2E5" w:themeFill="accent1" w:themeFillTint="99"/>
          </w:tcPr>
          <w:p w14:paraId="5F952591" w14:textId="77777777" w:rsidR="002345AA" w:rsidRPr="00EC5FEE" w:rsidRDefault="002345AA" w:rsidP="002345AA">
            <w:pPr>
              <w:rPr>
                <w:ins w:id="3950" w:author="Javier Kachuka" w:date="2019-11-06T10:46:00Z"/>
                <w:rFonts w:cs="Arial"/>
                <w:b/>
                <w:sz w:val="24"/>
                <w:szCs w:val="24"/>
                <w:lang w:val="es-ES"/>
              </w:rPr>
            </w:pPr>
            <w:ins w:id="3951" w:author="Javier Kachuka" w:date="2019-11-06T10:46:00Z">
              <w:r w:rsidRPr="00EC5FEE">
                <w:rPr>
                  <w:rFonts w:cs="Arial"/>
                  <w:b/>
                  <w:sz w:val="24"/>
                  <w:szCs w:val="24"/>
                  <w:lang w:val="es-ES"/>
                </w:rPr>
                <w:t xml:space="preserve">Precondición </w:t>
              </w:r>
            </w:ins>
          </w:p>
        </w:tc>
        <w:tc>
          <w:tcPr>
            <w:tcW w:w="6706" w:type="dxa"/>
            <w:gridSpan w:val="2"/>
          </w:tcPr>
          <w:p w14:paraId="77CF0AC2" w14:textId="77777777" w:rsidR="002345AA" w:rsidRPr="00EC5FEE" w:rsidRDefault="002345AA">
            <w:pPr>
              <w:rPr>
                <w:ins w:id="3952" w:author="Javier Kachuka" w:date="2019-11-06T10:46:00Z"/>
                <w:rFonts w:cs="Arial"/>
                <w:sz w:val="24"/>
                <w:szCs w:val="24"/>
                <w:lang w:val="es-ES"/>
              </w:rPr>
            </w:pPr>
            <w:ins w:id="3953" w:author="Javier Kachuka" w:date="2019-11-06T10:46:00Z">
              <w:del w:id="3954" w:author="Javier Kachuka" w:date="2019-11-06T10:25:00Z">
                <w:r w:rsidDel="00340AF4">
                  <w:rPr>
                    <w:rFonts w:cs="Arial"/>
                    <w:sz w:val="24"/>
                    <w:szCs w:val="24"/>
                    <w:lang w:val="es-ES"/>
                  </w:rPr>
                  <w:delText>Que el oficinista este logueado en el sistema.</w:delText>
                </w:r>
              </w:del>
            </w:ins>
          </w:p>
        </w:tc>
      </w:tr>
      <w:tr w:rsidR="002345AA" w:rsidRPr="00563768" w14:paraId="5E0ACF4B" w14:textId="77777777" w:rsidTr="002345AA">
        <w:trPr>
          <w:ins w:id="3955" w:author="Javier Kachuka" w:date="2019-11-06T10:46:00Z"/>
        </w:trPr>
        <w:tc>
          <w:tcPr>
            <w:tcW w:w="2122" w:type="dxa"/>
            <w:shd w:val="clear" w:color="auto" w:fill="9CC2E5" w:themeFill="accent1" w:themeFillTint="99"/>
          </w:tcPr>
          <w:p w14:paraId="172F49DD" w14:textId="77777777" w:rsidR="002345AA" w:rsidRPr="00EC5FEE" w:rsidRDefault="002345AA" w:rsidP="002345AA">
            <w:pPr>
              <w:rPr>
                <w:ins w:id="3956" w:author="Javier Kachuka" w:date="2019-11-06T10:46:00Z"/>
                <w:rFonts w:cs="Arial"/>
                <w:b/>
                <w:sz w:val="24"/>
                <w:szCs w:val="24"/>
                <w:lang w:val="es-ES"/>
              </w:rPr>
            </w:pPr>
            <w:ins w:id="3957" w:author="Javier Kachuka" w:date="2019-11-06T10:46:00Z">
              <w:r w:rsidRPr="00EC5FEE">
                <w:rPr>
                  <w:rFonts w:cs="Arial"/>
                  <w:b/>
                  <w:sz w:val="24"/>
                  <w:szCs w:val="24"/>
                  <w:lang w:val="es-ES"/>
                </w:rPr>
                <w:t xml:space="preserve">Poscondición </w:t>
              </w:r>
            </w:ins>
          </w:p>
        </w:tc>
        <w:tc>
          <w:tcPr>
            <w:tcW w:w="6706" w:type="dxa"/>
            <w:gridSpan w:val="2"/>
          </w:tcPr>
          <w:p w14:paraId="0C316560" w14:textId="51D4DBAE" w:rsidR="002345AA" w:rsidRPr="003D3744" w:rsidRDefault="002345AA">
            <w:pPr>
              <w:rPr>
                <w:ins w:id="3958" w:author="Javier Kachuka" w:date="2019-11-06T10:46:00Z"/>
                <w:rFonts w:cs="Arial"/>
                <w:sz w:val="24"/>
                <w:szCs w:val="24"/>
                <w:lang w:val="es-ES"/>
              </w:rPr>
            </w:pPr>
            <w:ins w:id="3959" w:author="Javier Kachuka" w:date="2019-11-06T10:46:00Z">
              <w:r>
                <w:rPr>
                  <w:rFonts w:cs="Arial"/>
                  <w:sz w:val="24"/>
                  <w:szCs w:val="24"/>
                  <w:lang w:val="es-ES"/>
                </w:rPr>
                <w:t xml:space="preserve">Se eliminó un </w:t>
              </w:r>
            </w:ins>
            <w:ins w:id="3960" w:author="Javier Kachuka" w:date="2019-11-06T10:51:00Z">
              <w:r>
                <w:rPr>
                  <w:rFonts w:cs="Arial"/>
                  <w:sz w:val="24"/>
                  <w:szCs w:val="24"/>
                  <w:lang w:val="es-ES"/>
                </w:rPr>
                <w:t>empleado</w:t>
              </w:r>
            </w:ins>
            <w:ins w:id="3961" w:author="Javier Kachuka" w:date="2019-11-06T10:46:00Z">
              <w:r>
                <w:rPr>
                  <w:rFonts w:cs="Arial"/>
                  <w:sz w:val="24"/>
                  <w:szCs w:val="24"/>
                  <w:lang w:val="es-ES"/>
                </w:rPr>
                <w:t xml:space="preserve"> del sistema</w:t>
              </w:r>
            </w:ins>
          </w:p>
        </w:tc>
      </w:tr>
      <w:tr w:rsidR="002345AA" w:rsidRPr="00CC2B8E" w14:paraId="48C65CF3" w14:textId="77777777" w:rsidTr="002345AA">
        <w:trPr>
          <w:ins w:id="3962" w:author="Javier Kachuka" w:date="2019-11-06T10:46:00Z"/>
        </w:trPr>
        <w:tc>
          <w:tcPr>
            <w:tcW w:w="8828" w:type="dxa"/>
            <w:gridSpan w:val="3"/>
            <w:shd w:val="clear" w:color="auto" w:fill="9CC2E5" w:themeFill="accent1" w:themeFillTint="99"/>
          </w:tcPr>
          <w:p w14:paraId="5FBF4BA8" w14:textId="77777777" w:rsidR="002345AA" w:rsidRPr="00EC5FEE" w:rsidRDefault="002345AA" w:rsidP="002345AA">
            <w:pPr>
              <w:jc w:val="center"/>
              <w:rPr>
                <w:ins w:id="3963" w:author="Javier Kachuka" w:date="2019-11-06T10:46:00Z"/>
                <w:rFonts w:cs="Arial"/>
                <w:b/>
                <w:sz w:val="24"/>
                <w:szCs w:val="24"/>
                <w:lang w:val="es-ES"/>
              </w:rPr>
            </w:pPr>
            <w:ins w:id="3964" w:author="Javier Kachuka" w:date="2019-11-06T10:46:00Z">
              <w:r w:rsidRPr="00EC5FEE">
                <w:rPr>
                  <w:rFonts w:cs="Arial"/>
                  <w:b/>
                  <w:sz w:val="24"/>
                  <w:szCs w:val="24"/>
                  <w:lang w:val="es-ES"/>
                </w:rPr>
                <w:t>Curso Típico de Eventos</w:t>
              </w:r>
            </w:ins>
          </w:p>
        </w:tc>
      </w:tr>
      <w:tr w:rsidR="002345AA" w:rsidRPr="00563768" w14:paraId="2B404F7C" w14:textId="77777777" w:rsidTr="002345AA">
        <w:trPr>
          <w:ins w:id="3965" w:author="Javier Kachuka" w:date="2019-11-06T10:46:00Z"/>
        </w:trPr>
        <w:tc>
          <w:tcPr>
            <w:tcW w:w="4414" w:type="dxa"/>
            <w:gridSpan w:val="2"/>
          </w:tcPr>
          <w:p w14:paraId="7CE8A5D9" w14:textId="05B291BB" w:rsidR="002345AA" w:rsidRPr="00EC5FEE" w:rsidRDefault="002345AA">
            <w:pPr>
              <w:pStyle w:val="Prrafodelista"/>
              <w:numPr>
                <w:ilvl w:val="0"/>
                <w:numId w:val="51"/>
              </w:numPr>
              <w:jc w:val="both"/>
              <w:rPr>
                <w:ins w:id="3966" w:author="Javier Kachuka" w:date="2019-11-06T10:46:00Z"/>
                <w:rFonts w:cs="Arial"/>
                <w:sz w:val="24"/>
                <w:szCs w:val="24"/>
                <w:lang w:val="es-ES"/>
              </w:rPr>
              <w:pPrChange w:id="3967" w:author="Javier Kachuka" w:date="2019-11-06T10:51:00Z">
                <w:pPr>
                  <w:pStyle w:val="Prrafodelista"/>
                  <w:numPr>
                    <w:numId w:val="17"/>
                  </w:numPr>
                  <w:ind w:hanging="360"/>
                  <w:jc w:val="both"/>
                </w:pPr>
              </w:pPrChange>
            </w:pPr>
            <w:ins w:id="3968" w:author="Javier Kachuka" w:date="2019-11-06T10:46:00Z">
              <w:r>
                <w:rPr>
                  <w:rFonts w:cs="Arial"/>
                  <w:sz w:val="24"/>
                  <w:szCs w:val="24"/>
                  <w:lang w:val="es-ES"/>
                </w:rPr>
                <w:t xml:space="preserve">El caso de uso comienza cuando el administrador solicita eliminar un </w:t>
              </w:r>
            </w:ins>
            <w:ins w:id="3969" w:author="Javier Kachuka" w:date="2019-11-06T10:51:00Z">
              <w:r w:rsidR="00C24F62">
                <w:rPr>
                  <w:rFonts w:cs="Arial"/>
                  <w:sz w:val="24"/>
                  <w:szCs w:val="24"/>
                  <w:lang w:val="es-ES"/>
                </w:rPr>
                <w:t>empleado</w:t>
              </w:r>
            </w:ins>
            <w:ins w:id="3970" w:author="Javier Kachuka" w:date="2019-11-06T10:46:00Z">
              <w:r>
                <w:rPr>
                  <w:rFonts w:cs="Arial"/>
                  <w:sz w:val="24"/>
                  <w:szCs w:val="24"/>
                  <w:lang w:val="es-ES"/>
                </w:rPr>
                <w:t>.</w:t>
              </w:r>
              <w:del w:id="3971" w:author="Javier Kachuka" w:date="2019-11-06T10:26:00Z">
                <w:r w:rsidDel="00340AF4">
                  <w:rPr>
                    <w:rFonts w:cs="Arial"/>
                    <w:sz w:val="24"/>
                    <w:szCs w:val="24"/>
                    <w:lang w:val="es-ES"/>
                  </w:rPr>
                  <w:delText xml:space="preserve"> selecciona ver proveedores.</w:delText>
                </w:r>
              </w:del>
            </w:ins>
          </w:p>
        </w:tc>
        <w:tc>
          <w:tcPr>
            <w:tcW w:w="4414" w:type="dxa"/>
          </w:tcPr>
          <w:p w14:paraId="042F724B" w14:textId="77777777" w:rsidR="002345AA" w:rsidRPr="00EC5FEE" w:rsidRDefault="002345AA" w:rsidP="002345AA">
            <w:pPr>
              <w:jc w:val="both"/>
              <w:rPr>
                <w:ins w:id="3972" w:author="Javier Kachuka" w:date="2019-11-06T10:46:00Z"/>
                <w:rFonts w:cs="Arial"/>
                <w:sz w:val="24"/>
                <w:szCs w:val="24"/>
                <w:lang w:val="es-ES"/>
              </w:rPr>
            </w:pPr>
          </w:p>
        </w:tc>
      </w:tr>
      <w:tr w:rsidR="002345AA" w:rsidRPr="00563768" w14:paraId="79138ACC" w14:textId="77777777" w:rsidTr="002345AA">
        <w:trPr>
          <w:ins w:id="3973" w:author="Javier Kachuka" w:date="2019-11-06T10:46:00Z"/>
        </w:trPr>
        <w:tc>
          <w:tcPr>
            <w:tcW w:w="4414" w:type="dxa"/>
            <w:gridSpan w:val="2"/>
          </w:tcPr>
          <w:p w14:paraId="5D361047" w14:textId="77777777" w:rsidR="002345AA" w:rsidRPr="00EC5FEE" w:rsidRDefault="002345AA" w:rsidP="002345AA">
            <w:pPr>
              <w:jc w:val="both"/>
              <w:rPr>
                <w:ins w:id="3974" w:author="Javier Kachuka" w:date="2019-11-06T10:46:00Z"/>
                <w:rFonts w:cs="Arial"/>
                <w:sz w:val="24"/>
                <w:szCs w:val="24"/>
                <w:lang w:val="es-ES"/>
              </w:rPr>
            </w:pPr>
          </w:p>
        </w:tc>
        <w:tc>
          <w:tcPr>
            <w:tcW w:w="4414" w:type="dxa"/>
          </w:tcPr>
          <w:p w14:paraId="7E1B5186" w14:textId="67AF9D44" w:rsidR="002345AA" w:rsidRPr="00EC5FEE" w:rsidRDefault="002345AA">
            <w:pPr>
              <w:pStyle w:val="Prrafodelista"/>
              <w:numPr>
                <w:ilvl w:val="0"/>
                <w:numId w:val="51"/>
              </w:numPr>
              <w:jc w:val="both"/>
              <w:rPr>
                <w:ins w:id="3975" w:author="Javier Kachuka" w:date="2019-11-06T10:46:00Z"/>
                <w:rFonts w:cs="Arial"/>
                <w:sz w:val="24"/>
                <w:szCs w:val="24"/>
                <w:lang w:val="es-ES"/>
              </w:rPr>
              <w:pPrChange w:id="3976" w:author="Javier Kachuka" w:date="2019-11-06T10:51:00Z">
                <w:pPr>
                  <w:pStyle w:val="Prrafodelista"/>
                  <w:numPr>
                    <w:numId w:val="17"/>
                  </w:numPr>
                  <w:ind w:hanging="360"/>
                  <w:jc w:val="both"/>
                </w:pPr>
              </w:pPrChange>
            </w:pPr>
            <w:ins w:id="3977" w:author="Javier Kachuka" w:date="2019-11-06T10:46:00Z">
              <w:r>
                <w:rPr>
                  <w:rFonts w:cs="Arial"/>
                  <w:sz w:val="24"/>
                  <w:szCs w:val="24"/>
                  <w:lang w:val="es-ES"/>
                </w:rPr>
                <w:t xml:space="preserve">El sistema busca al </w:t>
              </w:r>
            </w:ins>
            <w:ins w:id="3978" w:author="Javier Kachuka" w:date="2019-11-06T10:51:00Z">
              <w:r w:rsidR="00C24F62">
                <w:rPr>
                  <w:rFonts w:cs="Arial"/>
                  <w:sz w:val="24"/>
                  <w:szCs w:val="24"/>
                  <w:lang w:val="es-ES"/>
                </w:rPr>
                <w:t>empleado</w:t>
              </w:r>
            </w:ins>
            <w:ins w:id="3979" w:author="Javier Kachuka" w:date="2019-11-06T10:46:00Z">
              <w:r>
                <w:rPr>
                  <w:rFonts w:cs="Arial"/>
                  <w:sz w:val="24"/>
                  <w:szCs w:val="24"/>
                  <w:lang w:val="es-ES"/>
                </w:rPr>
                <w:t xml:space="preserve"> y solicita que se confirme la operación</w:t>
              </w:r>
              <w:del w:id="3980" w:author="Javier Kachuka" w:date="2019-11-06T10:27:00Z">
                <w:r w:rsidDel="00340AF4">
                  <w:rPr>
                    <w:rFonts w:cs="Arial"/>
                    <w:sz w:val="24"/>
                    <w:szCs w:val="24"/>
                    <w:lang w:val="es-ES"/>
                  </w:rPr>
                  <w:delText xml:space="preserve"> devuelve una lista de todos los proveedores que se encuentren en el sistema.</w:delText>
                </w:r>
              </w:del>
            </w:ins>
          </w:p>
        </w:tc>
      </w:tr>
      <w:tr w:rsidR="002345AA" w:rsidRPr="00563768" w14:paraId="7B5650DE" w14:textId="77777777" w:rsidTr="002345AA">
        <w:trPr>
          <w:ins w:id="3981" w:author="Javier Kachuka" w:date="2019-11-06T10:46:00Z"/>
        </w:trPr>
        <w:tc>
          <w:tcPr>
            <w:tcW w:w="4414" w:type="dxa"/>
            <w:gridSpan w:val="2"/>
          </w:tcPr>
          <w:p w14:paraId="7DC09D88" w14:textId="2FC4D010" w:rsidR="002345AA" w:rsidRPr="00236AD3" w:rsidRDefault="002345AA">
            <w:pPr>
              <w:pStyle w:val="Prrafodelista"/>
              <w:numPr>
                <w:ilvl w:val="0"/>
                <w:numId w:val="51"/>
              </w:numPr>
              <w:jc w:val="both"/>
              <w:rPr>
                <w:ins w:id="3982" w:author="Javier Kachuka" w:date="2019-11-06T10:46:00Z"/>
                <w:rFonts w:cs="Arial"/>
                <w:sz w:val="24"/>
                <w:szCs w:val="24"/>
                <w:lang w:val="es-ES"/>
              </w:rPr>
              <w:pPrChange w:id="3983" w:author="Javier Kachuka" w:date="2019-11-06T10:52:00Z">
                <w:pPr>
                  <w:pStyle w:val="Prrafodelista"/>
                  <w:numPr>
                    <w:numId w:val="17"/>
                  </w:numPr>
                  <w:ind w:hanging="360"/>
                  <w:jc w:val="both"/>
                </w:pPr>
              </w:pPrChange>
            </w:pPr>
            <w:ins w:id="3984" w:author="Javier Kachuka" w:date="2019-11-06T10:46:00Z">
              <w:r>
                <w:rPr>
                  <w:rFonts w:cs="Arial"/>
                  <w:sz w:val="24"/>
                  <w:szCs w:val="24"/>
                  <w:lang w:val="es-ES"/>
                </w:rPr>
                <w:t xml:space="preserve">El </w:t>
              </w:r>
              <w:del w:id="3985" w:author="Javier Kachuka" w:date="2019-11-06T10:27:00Z">
                <w:r w:rsidDel="00340AF4">
                  <w:rPr>
                    <w:rFonts w:cs="Arial"/>
                    <w:sz w:val="24"/>
                    <w:szCs w:val="24"/>
                    <w:lang w:val="es-ES"/>
                  </w:rPr>
                  <w:delText>oficinista confirma la operación y finaliza el caso de uso</w:delText>
                </w:r>
              </w:del>
              <w:r>
                <w:rPr>
                  <w:rFonts w:cs="Arial"/>
                  <w:sz w:val="24"/>
                  <w:szCs w:val="24"/>
                  <w:lang w:val="es-ES"/>
                </w:rPr>
                <w:t>administrador confirma la operación.</w:t>
              </w:r>
            </w:ins>
          </w:p>
        </w:tc>
        <w:tc>
          <w:tcPr>
            <w:tcW w:w="4414" w:type="dxa"/>
          </w:tcPr>
          <w:p w14:paraId="61685A1F" w14:textId="77777777" w:rsidR="002345AA" w:rsidRPr="00236AD3" w:rsidRDefault="002345AA" w:rsidP="002345AA">
            <w:pPr>
              <w:jc w:val="both"/>
              <w:rPr>
                <w:ins w:id="3986" w:author="Javier Kachuka" w:date="2019-11-06T10:46:00Z"/>
                <w:rFonts w:cs="Arial"/>
                <w:sz w:val="24"/>
                <w:szCs w:val="24"/>
                <w:lang w:val="es-ES"/>
              </w:rPr>
            </w:pPr>
          </w:p>
        </w:tc>
      </w:tr>
      <w:tr w:rsidR="002345AA" w:rsidRPr="00563768" w14:paraId="3C1116D3" w14:textId="77777777" w:rsidTr="002345AA">
        <w:trPr>
          <w:ins w:id="3987" w:author="Javier Kachuka" w:date="2019-11-06T10:46:00Z"/>
        </w:trPr>
        <w:tc>
          <w:tcPr>
            <w:tcW w:w="4414" w:type="dxa"/>
            <w:gridSpan w:val="2"/>
          </w:tcPr>
          <w:p w14:paraId="39694D49" w14:textId="77777777" w:rsidR="002345AA" w:rsidRPr="00340AF4" w:rsidRDefault="002345AA">
            <w:pPr>
              <w:jc w:val="both"/>
              <w:rPr>
                <w:ins w:id="3988" w:author="Javier Kachuka" w:date="2019-11-06T10:46:00Z"/>
                <w:rFonts w:cs="Arial"/>
                <w:sz w:val="24"/>
                <w:szCs w:val="24"/>
                <w:lang w:val="es-ES"/>
                <w:rPrChange w:id="3989" w:author="Javier Kachuka" w:date="2019-11-06T10:28:00Z">
                  <w:rPr>
                    <w:ins w:id="3990" w:author="Javier Kachuka" w:date="2019-11-06T10:46:00Z"/>
                    <w:lang w:val="es-ES"/>
                  </w:rPr>
                </w:rPrChange>
              </w:rPr>
              <w:pPrChange w:id="3991" w:author="Javier Kachuka" w:date="2019-11-06T10:28:00Z">
                <w:pPr>
                  <w:pStyle w:val="Prrafodelista"/>
                  <w:numPr>
                    <w:numId w:val="17"/>
                  </w:numPr>
                  <w:ind w:hanging="360"/>
                  <w:jc w:val="both"/>
                </w:pPr>
              </w:pPrChange>
            </w:pPr>
          </w:p>
        </w:tc>
        <w:tc>
          <w:tcPr>
            <w:tcW w:w="4414" w:type="dxa"/>
          </w:tcPr>
          <w:p w14:paraId="17C6AE15" w14:textId="24895F21" w:rsidR="002345AA" w:rsidRPr="00340AF4" w:rsidRDefault="002345AA">
            <w:pPr>
              <w:pStyle w:val="Prrafodelista"/>
              <w:numPr>
                <w:ilvl w:val="0"/>
                <w:numId w:val="51"/>
              </w:numPr>
              <w:jc w:val="both"/>
              <w:rPr>
                <w:ins w:id="3992" w:author="Javier Kachuka" w:date="2019-11-06T10:46:00Z"/>
                <w:rFonts w:cs="Arial"/>
                <w:sz w:val="24"/>
                <w:szCs w:val="24"/>
                <w:lang w:val="es-ES"/>
                <w:rPrChange w:id="3993" w:author="Javier Kachuka" w:date="2019-11-06T10:28:00Z">
                  <w:rPr>
                    <w:ins w:id="3994" w:author="Javier Kachuka" w:date="2019-11-06T10:46:00Z"/>
                    <w:lang w:val="es-ES"/>
                  </w:rPr>
                </w:rPrChange>
              </w:rPr>
              <w:pPrChange w:id="3995" w:author="Javier Kachuka" w:date="2019-11-06T10:52:00Z">
                <w:pPr>
                  <w:jc w:val="both"/>
                </w:pPr>
              </w:pPrChange>
            </w:pPr>
            <w:ins w:id="3996" w:author="Javier Kachuka" w:date="2019-11-06T10:46:00Z">
              <w:r>
                <w:rPr>
                  <w:rFonts w:cs="Arial"/>
                  <w:sz w:val="24"/>
                  <w:szCs w:val="24"/>
                  <w:lang w:val="es-ES"/>
                </w:rPr>
                <w:t xml:space="preserve">El sistema elimina al </w:t>
              </w:r>
            </w:ins>
            <w:ins w:id="3997" w:author="Javier Kachuka" w:date="2019-11-06T10:52:00Z">
              <w:r w:rsidR="00C24F62">
                <w:rPr>
                  <w:rFonts w:cs="Arial"/>
                  <w:sz w:val="24"/>
                  <w:szCs w:val="24"/>
                  <w:lang w:val="es-ES"/>
                </w:rPr>
                <w:t>empleado</w:t>
              </w:r>
            </w:ins>
            <w:ins w:id="3998" w:author="Javier Kachuka" w:date="2019-11-06T10:46:00Z">
              <w:r>
                <w:rPr>
                  <w:rFonts w:cs="Arial"/>
                  <w:sz w:val="24"/>
                  <w:szCs w:val="24"/>
                  <w:lang w:val="es-ES"/>
                </w:rPr>
                <w:t xml:space="preserve"> y finaliza el caso de uso.</w:t>
              </w:r>
            </w:ins>
          </w:p>
        </w:tc>
      </w:tr>
      <w:tr w:rsidR="002345AA" w:rsidRPr="00EC5FEE" w14:paraId="41D9F2D0" w14:textId="77777777" w:rsidTr="002345AA">
        <w:trPr>
          <w:ins w:id="3999" w:author="Javier Kachuka" w:date="2019-11-06T10:46:00Z"/>
        </w:trPr>
        <w:tc>
          <w:tcPr>
            <w:tcW w:w="8828" w:type="dxa"/>
            <w:gridSpan w:val="3"/>
            <w:shd w:val="clear" w:color="auto" w:fill="9CC2E5" w:themeFill="accent1" w:themeFillTint="99"/>
          </w:tcPr>
          <w:p w14:paraId="76A56328" w14:textId="77777777" w:rsidR="002345AA" w:rsidRPr="00EC5FEE" w:rsidRDefault="002345AA" w:rsidP="002345AA">
            <w:pPr>
              <w:jc w:val="center"/>
              <w:rPr>
                <w:ins w:id="4000" w:author="Javier Kachuka" w:date="2019-11-06T10:46:00Z"/>
                <w:rFonts w:cs="Arial"/>
                <w:sz w:val="24"/>
                <w:szCs w:val="24"/>
                <w:lang w:val="es-ES"/>
              </w:rPr>
            </w:pPr>
            <w:ins w:id="4001"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563768" w14:paraId="40BDB05D" w14:textId="77777777" w:rsidTr="002345AA">
        <w:trPr>
          <w:ins w:id="4002" w:author="Javier Kachuka" w:date="2019-11-06T10:46:00Z"/>
        </w:trPr>
        <w:tc>
          <w:tcPr>
            <w:tcW w:w="4414" w:type="dxa"/>
            <w:gridSpan w:val="2"/>
          </w:tcPr>
          <w:p w14:paraId="6144E403" w14:textId="0D8AF1CF" w:rsidR="002345AA" w:rsidRPr="00340AF4" w:rsidRDefault="002345AA">
            <w:pPr>
              <w:rPr>
                <w:ins w:id="4003" w:author="Javier Kachuka" w:date="2019-11-06T10:46:00Z"/>
                <w:rFonts w:cs="Arial"/>
                <w:sz w:val="24"/>
                <w:szCs w:val="24"/>
                <w:lang w:val="es-ES"/>
                <w:rPrChange w:id="4004" w:author="Javier Kachuka" w:date="2019-11-06T10:28:00Z">
                  <w:rPr>
                    <w:ins w:id="4005" w:author="Javier Kachuka" w:date="2019-11-06T10:46:00Z"/>
                    <w:rFonts w:cs="Arial"/>
                    <w:b/>
                    <w:sz w:val="24"/>
                    <w:szCs w:val="24"/>
                    <w:lang w:val="es-ES"/>
                  </w:rPr>
                </w:rPrChange>
              </w:rPr>
              <w:pPrChange w:id="4006" w:author="Javier Kachuka" w:date="2019-11-06T10:52:00Z">
                <w:pPr>
                  <w:jc w:val="center"/>
                </w:pPr>
              </w:pPrChange>
            </w:pPr>
            <w:ins w:id="4007" w:author="Javier Kachuka" w:date="2019-11-06T10:46:00Z">
              <w:r>
                <w:rPr>
                  <w:rFonts w:cs="Arial"/>
                  <w:sz w:val="24"/>
                  <w:szCs w:val="24"/>
                  <w:lang w:val="es-ES"/>
                </w:rPr>
                <w:t xml:space="preserve">3.1 Si el administrador descarta la operación finaliza el caso de uso. </w:t>
              </w:r>
            </w:ins>
          </w:p>
        </w:tc>
        <w:tc>
          <w:tcPr>
            <w:tcW w:w="4414" w:type="dxa"/>
          </w:tcPr>
          <w:p w14:paraId="2AEC27C0" w14:textId="77777777" w:rsidR="002345AA" w:rsidRPr="00EC5FEE" w:rsidRDefault="002345AA" w:rsidP="002345AA">
            <w:pPr>
              <w:jc w:val="both"/>
              <w:rPr>
                <w:ins w:id="4008" w:author="Javier Kachuka" w:date="2019-11-06T10:46:00Z"/>
                <w:rFonts w:cs="Arial"/>
                <w:sz w:val="24"/>
                <w:szCs w:val="24"/>
                <w:lang w:val="es-ES"/>
              </w:rPr>
            </w:pPr>
          </w:p>
        </w:tc>
      </w:tr>
    </w:tbl>
    <w:p w14:paraId="207A3020" w14:textId="0A94F5EC" w:rsidR="002345AA" w:rsidRDefault="002345AA" w:rsidP="00431D6D">
      <w:pPr>
        <w:rPr>
          <w:ins w:id="4009" w:author="Javier Kachuka" w:date="2019-11-06T10:46:00Z"/>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01329C" w:rsidRPr="00EC5FEE" w14:paraId="5BDED528" w14:textId="77777777" w:rsidTr="007215B0">
        <w:trPr>
          <w:ins w:id="4010" w:author="Javier Kachuka" w:date="2019-11-06T10:53:00Z"/>
        </w:trPr>
        <w:tc>
          <w:tcPr>
            <w:tcW w:w="2122" w:type="dxa"/>
            <w:shd w:val="clear" w:color="auto" w:fill="9CC2E5" w:themeFill="accent1" w:themeFillTint="99"/>
          </w:tcPr>
          <w:p w14:paraId="4DF77C72" w14:textId="24591EF9" w:rsidR="0001329C" w:rsidRPr="00EC5FEE" w:rsidRDefault="0001329C" w:rsidP="0001329C">
            <w:pPr>
              <w:rPr>
                <w:ins w:id="4011" w:author="Javier Kachuka" w:date="2019-11-06T10:53:00Z"/>
                <w:rFonts w:cs="Arial"/>
                <w:b/>
                <w:sz w:val="24"/>
                <w:szCs w:val="24"/>
                <w:lang w:val="es-ES"/>
              </w:rPr>
            </w:pPr>
            <w:ins w:id="4012" w:author="Javier Kachuka" w:date="2019-11-06T10:53:00Z">
              <w:r w:rsidRPr="00EC5FEE">
                <w:rPr>
                  <w:rFonts w:cs="Arial"/>
                  <w:b/>
                  <w:sz w:val="24"/>
                  <w:szCs w:val="24"/>
                  <w:lang w:val="es-ES"/>
                </w:rPr>
                <w:t>Caso de uso</w:t>
              </w:r>
            </w:ins>
          </w:p>
        </w:tc>
        <w:tc>
          <w:tcPr>
            <w:tcW w:w="6706" w:type="dxa"/>
            <w:gridSpan w:val="2"/>
          </w:tcPr>
          <w:p w14:paraId="2A6E1315" w14:textId="21E070FF" w:rsidR="0001329C" w:rsidRPr="00EC5FEE" w:rsidRDefault="0001329C" w:rsidP="0001329C">
            <w:pPr>
              <w:rPr>
                <w:ins w:id="4013" w:author="Javier Kachuka" w:date="2019-11-06T10:53:00Z"/>
                <w:rFonts w:cs="Arial"/>
                <w:sz w:val="24"/>
                <w:szCs w:val="24"/>
                <w:lang w:val="es-ES"/>
              </w:rPr>
            </w:pPr>
            <w:ins w:id="4014" w:author="Javier Kachuka" w:date="2019-11-06T10:53:00Z">
              <w:r>
                <w:rPr>
                  <w:rFonts w:cs="Arial"/>
                  <w:sz w:val="24"/>
                  <w:szCs w:val="24"/>
                  <w:lang w:val="es-ES"/>
                </w:rPr>
                <w:t>Ver Registros de Auditoria</w:t>
              </w:r>
            </w:ins>
          </w:p>
        </w:tc>
      </w:tr>
      <w:tr w:rsidR="0001329C" w:rsidRPr="00EC5FEE" w14:paraId="60A11D1A" w14:textId="77777777" w:rsidTr="007215B0">
        <w:trPr>
          <w:ins w:id="4015" w:author="Javier Kachuka" w:date="2019-11-06T10:53:00Z"/>
        </w:trPr>
        <w:tc>
          <w:tcPr>
            <w:tcW w:w="2122" w:type="dxa"/>
            <w:shd w:val="clear" w:color="auto" w:fill="9CC2E5" w:themeFill="accent1" w:themeFillTint="99"/>
          </w:tcPr>
          <w:p w14:paraId="0EA45925" w14:textId="68E9088C" w:rsidR="0001329C" w:rsidRPr="00EC5FEE" w:rsidRDefault="0001329C" w:rsidP="0001329C">
            <w:pPr>
              <w:rPr>
                <w:ins w:id="4016" w:author="Javier Kachuka" w:date="2019-11-06T10:53:00Z"/>
                <w:rFonts w:cs="Arial"/>
                <w:b/>
                <w:sz w:val="24"/>
                <w:szCs w:val="24"/>
                <w:lang w:val="es-ES"/>
              </w:rPr>
            </w:pPr>
            <w:ins w:id="4017" w:author="Javier Kachuka" w:date="2019-11-06T10:53:00Z">
              <w:r w:rsidRPr="00EC5FEE">
                <w:rPr>
                  <w:rFonts w:cs="Arial"/>
                  <w:b/>
                  <w:sz w:val="24"/>
                  <w:szCs w:val="24"/>
                  <w:lang w:val="es-ES"/>
                </w:rPr>
                <w:t>Actor</w:t>
              </w:r>
            </w:ins>
          </w:p>
        </w:tc>
        <w:tc>
          <w:tcPr>
            <w:tcW w:w="6706" w:type="dxa"/>
            <w:gridSpan w:val="2"/>
          </w:tcPr>
          <w:p w14:paraId="51FC8C59" w14:textId="19BEAB77" w:rsidR="0001329C" w:rsidRPr="00EC5FEE" w:rsidRDefault="0001329C" w:rsidP="0001329C">
            <w:pPr>
              <w:rPr>
                <w:ins w:id="4018" w:author="Javier Kachuka" w:date="2019-11-06T10:53:00Z"/>
                <w:rFonts w:cs="Arial"/>
                <w:sz w:val="24"/>
                <w:szCs w:val="24"/>
                <w:lang w:val="es-ES"/>
              </w:rPr>
            </w:pPr>
            <w:ins w:id="4019" w:author="Javier Kachuka" w:date="2019-11-06T10:53:00Z">
              <w:r>
                <w:rPr>
                  <w:rFonts w:cs="Arial"/>
                  <w:sz w:val="24"/>
                  <w:szCs w:val="24"/>
                  <w:lang w:val="es-ES"/>
                </w:rPr>
                <w:t>Auditor</w:t>
              </w:r>
            </w:ins>
          </w:p>
        </w:tc>
      </w:tr>
      <w:tr w:rsidR="0001329C" w:rsidRPr="00563768" w14:paraId="0C77A64A" w14:textId="77777777" w:rsidTr="007215B0">
        <w:trPr>
          <w:ins w:id="4020" w:author="Javier Kachuka" w:date="2019-11-06T10:53:00Z"/>
        </w:trPr>
        <w:tc>
          <w:tcPr>
            <w:tcW w:w="2122" w:type="dxa"/>
            <w:shd w:val="clear" w:color="auto" w:fill="9CC2E5" w:themeFill="accent1" w:themeFillTint="99"/>
          </w:tcPr>
          <w:p w14:paraId="1FE6686E" w14:textId="0D5FBC8F" w:rsidR="0001329C" w:rsidRPr="00EC5FEE" w:rsidRDefault="0001329C" w:rsidP="0001329C">
            <w:pPr>
              <w:rPr>
                <w:ins w:id="4021" w:author="Javier Kachuka" w:date="2019-11-06T10:53:00Z"/>
                <w:rFonts w:cs="Arial"/>
                <w:b/>
                <w:sz w:val="24"/>
                <w:szCs w:val="24"/>
                <w:lang w:val="es-ES"/>
              </w:rPr>
            </w:pPr>
            <w:ins w:id="4022" w:author="Javier Kachuka" w:date="2019-11-06T10:53:00Z">
              <w:r w:rsidRPr="00EC5FEE">
                <w:rPr>
                  <w:rFonts w:cs="Arial"/>
                  <w:b/>
                  <w:sz w:val="24"/>
                  <w:szCs w:val="24"/>
                  <w:lang w:val="es-ES"/>
                </w:rPr>
                <w:t xml:space="preserve">Descripción </w:t>
              </w:r>
            </w:ins>
          </w:p>
        </w:tc>
        <w:tc>
          <w:tcPr>
            <w:tcW w:w="6706" w:type="dxa"/>
            <w:gridSpan w:val="2"/>
          </w:tcPr>
          <w:p w14:paraId="654112B5" w14:textId="0061AFDE" w:rsidR="0001329C" w:rsidRPr="00EC5FEE" w:rsidRDefault="0001329C" w:rsidP="0001329C">
            <w:pPr>
              <w:rPr>
                <w:ins w:id="4023" w:author="Javier Kachuka" w:date="2019-11-06T10:53:00Z"/>
                <w:rFonts w:cs="Arial"/>
                <w:sz w:val="24"/>
                <w:szCs w:val="24"/>
                <w:lang w:val="es-ES"/>
              </w:rPr>
            </w:pPr>
            <w:ins w:id="4024" w:author="Javier Kachuka" w:date="2019-11-06T10:53:00Z">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ins>
          </w:p>
        </w:tc>
      </w:tr>
      <w:tr w:rsidR="0001329C" w:rsidRPr="00EC5FEE" w14:paraId="009E9B74" w14:textId="77777777" w:rsidTr="007215B0">
        <w:trPr>
          <w:ins w:id="4025" w:author="Javier Kachuka" w:date="2019-11-06T10:53:00Z"/>
        </w:trPr>
        <w:tc>
          <w:tcPr>
            <w:tcW w:w="2122" w:type="dxa"/>
            <w:shd w:val="clear" w:color="auto" w:fill="9CC2E5" w:themeFill="accent1" w:themeFillTint="99"/>
          </w:tcPr>
          <w:p w14:paraId="65331403" w14:textId="4A8E0FE2" w:rsidR="0001329C" w:rsidRPr="00EC5FEE" w:rsidRDefault="0001329C" w:rsidP="0001329C">
            <w:pPr>
              <w:rPr>
                <w:ins w:id="4026" w:author="Javier Kachuka" w:date="2019-11-06T10:53:00Z"/>
                <w:rFonts w:cs="Arial"/>
                <w:b/>
                <w:sz w:val="24"/>
                <w:szCs w:val="24"/>
                <w:lang w:val="es-ES"/>
              </w:rPr>
            </w:pPr>
            <w:ins w:id="4027" w:author="Javier Kachuka" w:date="2019-11-06T10:53:00Z">
              <w:r w:rsidRPr="00EC5FEE">
                <w:rPr>
                  <w:rFonts w:cs="Arial"/>
                  <w:b/>
                  <w:sz w:val="24"/>
                  <w:szCs w:val="24"/>
                  <w:lang w:val="es-ES"/>
                </w:rPr>
                <w:t>Referencia Cruzada</w:t>
              </w:r>
            </w:ins>
          </w:p>
        </w:tc>
        <w:tc>
          <w:tcPr>
            <w:tcW w:w="6706" w:type="dxa"/>
            <w:gridSpan w:val="2"/>
          </w:tcPr>
          <w:p w14:paraId="73939A97" w14:textId="1DC3F242" w:rsidR="0001329C" w:rsidRPr="00EC5FEE" w:rsidRDefault="0001329C" w:rsidP="0001329C">
            <w:pPr>
              <w:rPr>
                <w:ins w:id="4028" w:author="Javier Kachuka" w:date="2019-11-06T10:53:00Z"/>
                <w:rFonts w:cs="Arial"/>
                <w:sz w:val="24"/>
                <w:szCs w:val="24"/>
                <w:lang w:val="es-ES"/>
              </w:rPr>
            </w:pPr>
            <w:ins w:id="4029" w:author="Javier Kachuka" w:date="2019-11-06T10:53:00Z">
              <w:r w:rsidRPr="00EC5FEE">
                <w:rPr>
                  <w:rFonts w:cs="Arial"/>
                  <w:sz w:val="24"/>
                  <w:szCs w:val="24"/>
                  <w:lang w:val="es-ES"/>
                </w:rPr>
                <w:t>RF</w:t>
              </w:r>
              <w:r>
                <w:rPr>
                  <w:rFonts w:cs="Arial"/>
                  <w:sz w:val="24"/>
                  <w:szCs w:val="24"/>
                  <w:lang w:val="es-ES"/>
                </w:rPr>
                <w:t>5.5</w:t>
              </w:r>
            </w:ins>
          </w:p>
        </w:tc>
      </w:tr>
      <w:tr w:rsidR="0001329C" w:rsidRPr="00563768" w14:paraId="05305EF6" w14:textId="77777777" w:rsidTr="007215B0">
        <w:trPr>
          <w:ins w:id="4030" w:author="Javier Kachuka" w:date="2019-11-06T10:53:00Z"/>
        </w:trPr>
        <w:tc>
          <w:tcPr>
            <w:tcW w:w="2122" w:type="dxa"/>
            <w:shd w:val="clear" w:color="auto" w:fill="9CC2E5" w:themeFill="accent1" w:themeFillTint="99"/>
          </w:tcPr>
          <w:p w14:paraId="5FBE69B6" w14:textId="77777777" w:rsidR="0001329C" w:rsidRPr="00EC5FEE" w:rsidRDefault="0001329C" w:rsidP="007215B0">
            <w:pPr>
              <w:rPr>
                <w:ins w:id="4031" w:author="Javier Kachuka" w:date="2019-11-06T10:53:00Z"/>
                <w:rFonts w:cs="Arial"/>
                <w:b/>
                <w:sz w:val="24"/>
                <w:szCs w:val="24"/>
                <w:lang w:val="es-ES"/>
              </w:rPr>
            </w:pPr>
            <w:ins w:id="4032" w:author="Javier Kachuka" w:date="2019-11-06T10:53:00Z">
              <w:r w:rsidRPr="00EC5FEE">
                <w:rPr>
                  <w:rFonts w:cs="Arial"/>
                  <w:b/>
                  <w:sz w:val="24"/>
                  <w:szCs w:val="24"/>
                  <w:lang w:val="es-ES"/>
                </w:rPr>
                <w:t xml:space="preserve">Precondición </w:t>
              </w:r>
            </w:ins>
          </w:p>
        </w:tc>
        <w:tc>
          <w:tcPr>
            <w:tcW w:w="6706" w:type="dxa"/>
            <w:gridSpan w:val="2"/>
          </w:tcPr>
          <w:p w14:paraId="26EA4A47" w14:textId="33CB0471" w:rsidR="0001329C" w:rsidRPr="00EC5FEE" w:rsidRDefault="0001329C" w:rsidP="00CF5565">
            <w:pPr>
              <w:rPr>
                <w:ins w:id="4033" w:author="Javier Kachuka" w:date="2019-11-06T10:53:00Z"/>
                <w:rFonts w:cs="Arial"/>
                <w:sz w:val="24"/>
                <w:szCs w:val="24"/>
                <w:lang w:val="es-ES"/>
              </w:rPr>
            </w:pPr>
            <w:ins w:id="4034" w:author="Javier Kachuka" w:date="2019-11-06T10:53:00Z">
              <w:r>
                <w:rPr>
                  <w:rFonts w:cs="Arial"/>
                  <w:sz w:val="24"/>
                  <w:szCs w:val="24"/>
                  <w:lang w:val="es-ES"/>
                </w:rPr>
                <w:t>Que el auditor este logueado.</w:t>
              </w:r>
              <w:del w:id="4035" w:author="Javier Kachuka" w:date="2019-11-06T10:53:00Z">
                <w:r w:rsidDel="0001329C">
                  <w:rPr>
                    <w:rFonts w:cs="Arial"/>
                    <w:sz w:val="24"/>
                    <w:szCs w:val="24"/>
                    <w:lang w:val="es-ES"/>
                  </w:rPr>
                  <w:delText>Que el oficinista este logueado.</w:delText>
                </w:r>
              </w:del>
            </w:ins>
          </w:p>
        </w:tc>
      </w:tr>
      <w:tr w:rsidR="0001329C" w:rsidRPr="005D64CF" w14:paraId="07ACD7F1" w14:textId="77777777" w:rsidTr="007215B0">
        <w:trPr>
          <w:ins w:id="4036" w:author="Javier Kachuka" w:date="2019-11-06T10:53:00Z"/>
        </w:trPr>
        <w:tc>
          <w:tcPr>
            <w:tcW w:w="2122" w:type="dxa"/>
            <w:shd w:val="clear" w:color="auto" w:fill="9CC2E5" w:themeFill="accent1" w:themeFillTint="99"/>
          </w:tcPr>
          <w:p w14:paraId="2BB7BCB0" w14:textId="77777777" w:rsidR="0001329C" w:rsidRPr="00EC5FEE" w:rsidRDefault="0001329C" w:rsidP="007215B0">
            <w:pPr>
              <w:rPr>
                <w:ins w:id="4037" w:author="Javier Kachuka" w:date="2019-11-06T10:53:00Z"/>
                <w:rFonts w:cs="Arial"/>
                <w:b/>
                <w:sz w:val="24"/>
                <w:szCs w:val="24"/>
                <w:lang w:val="es-ES"/>
              </w:rPr>
            </w:pPr>
            <w:ins w:id="4038" w:author="Javier Kachuka" w:date="2019-11-06T10:53:00Z">
              <w:r w:rsidRPr="00EC5FEE">
                <w:rPr>
                  <w:rFonts w:cs="Arial"/>
                  <w:b/>
                  <w:sz w:val="24"/>
                  <w:szCs w:val="24"/>
                  <w:lang w:val="es-ES"/>
                </w:rPr>
                <w:t xml:space="preserve">Poscondición </w:t>
              </w:r>
            </w:ins>
          </w:p>
        </w:tc>
        <w:tc>
          <w:tcPr>
            <w:tcW w:w="6706" w:type="dxa"/>
            <w:gridSpan w:val="2"/>
          </w:tcPr>
          <w:p w14:paraId="42CE840E" w14:textId="77777777" w:rsidR="0001329C" w:rsidRPr="003D3744" w:rsidRDefault="0001329C" w:rsidP="007215B0">
            <w:pPr>
              <w:rPr>
                <w:ins w:id="4039" w:author="Javier Kachuka" w:date="2019-11-06T10:53:00Z"/>
                <w:rFonts w:cs="Arial"/>
                <w:sz w:val="24"/>
                <w:szCs w:val="24"/>
                <w:lang w:val="es-ES"/>
              </w:rPr>
            </w:pPr>
          </w:p>
        </w:tc>
      </w:tr>
      <w:tr w:rsidR="0001329C" w:rsidRPr="00CC2B8E" w14:paraId="47E31BD3" w14:textId="77777777" w:rsidTr="007215B0">
        <w:trPr>
          <w:ins w:id="4040" w:author="Javier Kachuka" w:date="2019-11-06T10:53:00Z"/>
        </w:trPr>
        <w:tc>
          <w:tcPr>
            <w:tcW w:w="8828" w:type="dxa"/>
            <w:gridSpan w:val="3"/>
            <w:shd w:val="clear" w:color="auto" w:fill="9CC2E5" w:themeFill="accent1" w:themeFillTint="99"/>
          </w:tcPr>
          <w:p w14:paraId="0CE4FDA3" w14:textId="77777777" w:rsidR="0001329C" w:rsidRPr="00EC5FEE" w:rsidRDefault="0001329C" w:rsidP="007215B0">
            <w:pPr>
              <w:jc w:val="center"/>
              <w:rPr>
                <w:ins w:id="4041" w:author="Javier Kachuka" w:date="2019-11-06T10:53:00Z"/>
                <w:rFonts w:cs="Arial"/>
                <w:b/>
                <w:sz w:val="24"/>
                <w:szCs w:val="24"/>
                <w:lang w:val="es-ES"/>
              </w:rPr>
            </w:pPr>
            <w:ins w:id="4042" w:author="Javier Kachuka" w:date="2019-11-06T10:53:00Z">
              <w:r w:rsidRPr="00EC5FEE">
                <w:rPr>
                  <w:rFonts w:cs="Arial"/>
                  <w:b/>
                  <w:sz w:val="24"/>
                  <w:szCs w:val="24"/>
                  <w:lang w:val="es-ES"/>
                </w:rPr>
                <w:t>Curso Típico de Eventos</w:t>
              </w:r>
            </w:ins>
          </w:p>
        </w:tc>
      </w:tr>
      <w:tr w:rsidR="0001329C" w:rsidRPr="00563768" w14:paraId="04358535" w14:textId="77777777" w:rsidTr="007215B0">
        <w:trPr>
          <w:ins w:id="4043" w:author="Javier Kachuka" w:date="2019-11-06T10:53:00Z"/>
        </w:trPr>
        <w:tc>
          <w:tcPr>
            <w:tcW w:w="4414" w:type="dxa"/>
            <w:gridSpan w:val="2"/>
          </w:tcPr>
          <w:p w14:paraId="6EAF3DAC" w14:textId="317007B9" w:rsidR="0001329C" w:rsidRPr="00EC5FEE" w:rsidRDefault="0001329C">
            <w:pPr>
              <w:pStyle w:val="Prrafodelista"/>
              <w:numPr>
                <w:ilvl w:val="0"/>
                <w:numId w:val="52"/>
              </w:numPr>
              <w:jc w:val="both"/>
              <w:rPr>
                <w:ins w:id="4044" w:author="Javier Kachuka" w:date="2019-11-06T10:53:00Z"/>
                <w:rFonts w:cs="Arial"/>
                <w:sz w:val="24"/>
                <w:szCs w:val="24"/>
                <w:lang w:val="es-ES"/>
              </w:rPr>
              <w:pPrChange w:id="4045" w:author="Javier Kachuka" w:date="2019-11-06T10:54:00Z">
                <w:pPr>
                  <w:pStyle w:val="Prrafodelista"/>
                  <w:framePr w:hSpace="180" w:wrap="around" w:vAnchor="text" w:hAnchor="text" w:y="364"/>
                  <w:numPr>
                    <w:numId w:val="20"/>
                  </w:numPr>
                  <w:ind w:hanging="360"/>
                  <w:jc w:val="both"/>
                </w:pPr>
              </w:pPrChange>
            </w:pPr>
            <w:ins w:id="4046" w:author="Javier Kachuka" w:date="2019-11-06T10:53:00Z">
              <w:r>
                <w:rPr>
                  <w:rFonts w:cs="Arial"/>
                  <w:sz w:val="24"/>
                  <w:szCs w:val="24"/>
                  <w:lang w:val="es-ES"/>
                </w:rPr>
                <w:t xml:space="preserve">El caso de uso comienza cuando el </w:t>
              </w:r>
            </w:ins>
            <w:ins w:id="4047" w:author="Javier Kachuka" w:date="2019-11-06T10:54:00Z">
              <w:r>
                <w:rPr>
                  <w:rFonts w:cs="Arial"/>
                  <w:sz w:val="24"/>
                  <w:szCs w:val="24"/>
                  <w:lang w:val="es-ES"/>
                </w:rPr>
                <w:t>auditor</w:t>
              </w:r>
            </w:ins>
            <w:ins w:id="4048" w:author="Javier Kachuka" w:date="2019-11-06T10:53:00Z">
              <w:r>
                <w:rPr>
                  <w:rFonts w:cs="Arial"/>
                  <w:sz w:val="24"/>
                  <w:szCs w:val="24"/>
                  <w:lang w:val="es-ES"/>
                </w:rPr>
                <w:t xml:space="preserve"> </w:t>
              </w:r>
              <w:del w:id="4049" w:author="Javier Kachuka" w:date="2019-11-06T10:43:00Z">
                <w:r w:rsidDel="002345AA">
                  <w:rPr>
                    <w:rFonts w:cs="Arial"/>
                    <w:sz w:val="24"/>
                    <w:szCs w:val="24"/>
                    <w:lang w:val="es-ES"/>
                  </w:rPr>
                  <w:delText>selecciona generar informe de asistencia</w:delText>
                </w:r>
              </w:del>
              <w:r>
                <w:rPr>
                  <w:rFonts w:cs="Arial"/>
                  <w:sz w:val="24"/>
                  <w:szCs w:val="24"/>
                  <w:lang w:val="es-ES"/>
                </w:rPr>
                <w:t>desea ver l</w:t>
              </w:r>
            </w:ins>
            <w:ins w:id="4050" w:author="Javier Kachuka" w:date="2019-11-06T10:54:00Z">
              <w:r>
                <w:rPr>
                  <w:rFonts w:cs="Arial"/>
                  <w:sz w:val="24"/>
                  <w:szCs w:val="24"/>
                  <w:lang w:val="es-ES"/>
                </w:rPr>
                <w:t>os registros de auditoria del sistema</w:t>
              </w:r>
            </w:ins>
            <w:ins w:id="4051" w:author="Javier Kachuka" w:date="2019-11-06T10:53:00Z">
              <w:r>
                <w:rPr>
                  <w:rFonts w:cs="Arial"/>
                  <w:sz w:val="24"/>
                  <w:szCs w:val="24"/>
                  <w:lang w:val="es-ES"/>
                </w:rPr>
                <w:t>.</w:t>
              </w:r>
            </w:ins>
          </w:p>
        </w:tc>
        <w:tc>
          <w:tcPr>
            <w:tcW w:w="4414" w:type="dxa"/>
          </w:tcPr>
          <w:p w14:paraId="53DDEF63" w14:textId="77777777" w:rsidR="0001329C" w:rsidRPr="00EC5FEE" w:rsidRDefault="0001329C" w:rsidP="007215B0">
            <w:pPr>
              <w:jc w:val="both"/>
              <w:rPr>
                <w:ins w:id="4052" w:author="Javier Kachuka" w:date="2019-11-06T10:53:00Z"/>
                <w:rFonts w:cs="Arial"/>
                <w:sz w:val="24"/>
                <w:szCs w:val="24"/>
                <w:lang w:val="es-ES"/>
              </w:rPr>
            </w:pPr>
          </w:p>
        </w:tc>
      </w:tr>
      <w:tr w:rsidR="0001329C" w:rsidRPr="00563768" w14:paraId="1ABDC01D" w14:textId="77777777" w:rsidTr="007215B0">
        <w:trPr>
          <w:ins w:id="4053" w:author="Javier Kachuka" w:date="2019-11-06T10:53:00Z"/>
        </w:trPr>
        <w:tc>
          <w:tcPr>
            <w:tcW w:w="4414" w:type="dxa"/>
            <w:gridSpan w:val="2"/>
          </w:tcPr>
          <w:p w14:paraId="1443E65F" w14:textId="77777777" w:rsidR="0001329C" w:rsidRPr="00EC5FEE" w:rsidRDefault="0001329C" w:rsidP="007215B0">
            <w:pPr>
              <w:jc w:val="both"/>
              <w:rPr>
                <w:ins w:id="4054" w:author="Javier Kachuka" w:date="2019-11-06T10:53:00Z"/>
                <w:rFonts w:cs="Arial"/>
                <w:sz w:val="24"/>
                <w:szCs w:val="24"/>
                <w:lang w:val="es-ES"/>
              </w:rPr>
            </w:pPr>
          </w:p>
        </w:tc>
        <w:tc>
          <w:tcPr>
            <w:tcW w:w="4414" w:type="dxa"/>
          </w:tcPr>
          <w:p w14:paraId="0BE9931F" w14:textId="0172B4BA" w:rsidR="0001329C" w:rsidRPr="00EC5FEE" w:rsidRDefault="0001329C">
            <w:pPr>
              <w:pStyle w:val="Prrafodelista"/>
              <w:numPr>
                <w:ilvl w:val="0"/>
                <w:numId w:val="52"/>
              </w:numPr>
              <w:jc w:val="both"/>
              <w:rPr>
                <w:ins w:id="4055" w:author="Javier Kachuka" w:date="2019-11-06T10:53:00Z"/>
                <w:rFonts w:cs="Arial"/>
                <w:sz w:val="24"/>
                <w:szCs w:val="24"/>
                <w:lang w:val="es-ES"/>
              </w:rPr>
              <w:pPrChange w:id="4056" w:author="Javier Kachuka" w:date="2019-11-06T10:54:00Z">
                <w:pPr>
                  <w:pStyle w:val="Prrafodelista"/>
                  <w:framePr w:hSpace="180" w:wrap="around" w:vAnchor="text" w:hAnchor="text" w:y="364"/>
                  <w:numPr>
                    <w:numId w:val="20"/>
                  </w:numPr>
                  <w:ind w:hanging="360"/>
                  <w:jc w:val="both"/>
                </w:pPr>
              </w:pPrChange>
            </w:pPr>
            <w:ins w:id="4057" w:author="Javier Kachuka" w:date="2019-11-06T10:53:00Z">
              <w:r>
                <w:rPr>
                  <w:rFonts w:cs="Arial"/>
                  <w:sz w:val="24"/>
                  <w:szCs w:val="24"/>
                  <w:lang w:val="es-ES"/>
                </w:rPr>
                <w:t>El sistema</w:t>
              </w:r>
            </w:ins>
            <w:ins w:id="4058" w:author="Javier Kachuka" w:date="2019-11-06T10:54:00Z">
              <w:r>
                <w:rPr>
                  <w:rFonts w:cs="Arial"/>
                  <w:sz w:val="24"/>
                  <w:szCs w:val="24"/>
                  <w:lang w:val="es-ES"/>
                </w:rPr>
                <w:t xml:space="preserve"> busca todos los registros disponibles y muestra una lista del mismo</w:t>
              </w:r>
            </w:ins>
            <w:ins w:id="4059" w:author="Javier Kachuka" w:date="2019-11-06T10:53:00Z">
              <w:r>
                <w:rPr>
                  <w:rFonts w:cs="Arial"/>
                  <w:sz w:val="24"/>
                  <w:szCs w:val="24"/>
                  <w:lang w:val="es-ES"/>
                </w:rPr>
                <w:t>.</w:t>
              </w:r>
            </w:ins>
          </w:p>
        </w:tc>
      </w:tr>
      <w:tr w:rsidR="0001329C" w:rsidRPr="00563768" w14:paraId="333CFADA" w14:textId="77777777" w:rsidTr="007215B0">
        <w:trPr>
          <w:ins w:id="4060" w:author="Javier Kachuka" w:date="2019-11-06T10:53:00Z"/>
        </w:trPr>
        <w:tc>
          <w:tcPr>
            <w:tcW w:w="4414" w:type="dxa"/>
            <w:gridSpan w:val="2"/>
          </w:tcPr>
          <w:p w14:paraId="41BF2A22" w14:textId="77777777" w:rsidR="0001329C" w:rsidRPr="005D64CF" w:rsidRDefault="0001329C" w:rsidP="007215B0">
            <w:pPr>
              <w:jc w:val="both"/>
              <w:rPr>
                <w:ins w:id="4061" w:author="Javier Kachuka" w:date="2019-11-06T10:53:00Z"/>
                <w:rFonts w:cs="Arial"/>
                <w:sz w:val="24"/>
                <w:szCs w:val="24"/>
                <w:lang w:val="es-ES"/>
              </w:rPr>
            </w:pPr>
          </w:p>
        </w:tc>
        <w:tc>
          <w:tcPr>
            <w:tcW w:w="4414" w:type="dxa"/>
          </w:tcPr>
          <w:p w14:paraId="5DC03EFB" w14:textId="77777777" w:rsidR="0001329C" w:rsidRDefault="0001329C" w:rsidP="0001329C">
            <w:pPr>
              <w:pStyle w:val="Prrafodelista"/>
              <w:numPr>
                <w:ilvl w:val="0"/>
                <w:numId w:val="52"/>
              </w:numPr>
              <w:jc w:val="both"/>
              <w:rPr>
                <w:ins w:id="4062" w:author="Javier Kachuka" w:date="2019-11-06T10:53:00Z"/>
                <w:rFonts w:cs="Arial"/>
                <w:sz w:val="24"/>
                <w:szCs w:val="24"/>
                <w:lang w:val="es-ES"/>
              </w:rPr>
            </w:pPr>
            <w:ins w:id="4063" w:author="Javier Kachuka" w:date="2019-11-06T10:53:00Z">
              <w:r>
                <w:rPr>
                  <w:rFonts w:cs="Arial"/>
                  <w:sz w:val="24"/>
                  <w:szCs w:val="24"/>
                  <w:lang w:val="es-ES"/>
                </w:rPr>
                <w:t>Finaliza el caso de uso.</w:t>
              </w:r>
            </w:ins>
          </w:p>
        </w:tc>
      </w:tr>
      <w:tr w:rsidR="0001329C" w:rsidRPr="00EC5FEE" w14:paraId="7F04A5C1" w14:textId="77777777" w:rsidTr="007215B0">
        <w:trPr>
          <w:ins w:id="4064" w:author="Javier Kachuka" w:date="2019-11-06T10:53:00Z"/>
        </w:trPr>
        <w:tc>
          <w:tcPr>
            <w:tcW w:w="8828" w:type="dxa"/>
            <w:gridSpan w:val="3"/>
            <w:shd w:val="clear" w:color="auto" w:fill="9CC2E5" w:themeFill="accent1" w:themeFillTint="99"/>
          </w:tcPr>
          <w:p w14:paraId="4570449A" w14:textId="77777777" w:rsidR="0001329C" w:rsidRPr="00EC5FEE" w:rsidRDefault="0001329C" w:rsidP="007215B0">
            <w:pPr>
              <w:jc w:val="center"/>
              <w:rPr>
                <w:ins w:id="4065" w:author="Javier Kachuka" w:date="2019-11-06T10:53:00Z"/>
                <w:rFonts w:cs="Arial"/>
                <w:sz w:val="24"/>
                <w:szCs w:val="24"/>
                <w:lang w:val="es-ES"/>
              </w:rPr>
            </w:pPr>
            <w:ins w:id="4066" w:author="Javier Kachuka" w:date="2019-11-06T10:53:00Z">
              <w:r>
                <w:rPr>
                  <w:rFonts w:cs="Arial"/>
                  <w:b/>
                  <w:sz w:val="24"/>
                  <w:szCs w:val="24"/>
                  <w:lang w:val="es-ES"/>
                </w:rPr>
                <w:t>C</w:t>
              </w:r>
              <w:r w:rsidRPr="00EC5FEE">
                <w:rPr>
                  <w:rFonts w:cs="Arial"/>
                  <w:b/>
                  <w:sz w:val="24"/>
                  <w:szCs w:val="24"/>
                  <w:lang w:val="es-ES"/>
                </w:rPr>
                <w:t>urso Alternativo de Eventos</w:t>
              </w:r>
            </w:ins>
          </w:p>
        </w:tc>
      </w:tr>
      <w:tr w:rsidR="0001329C" w:rsidRPr="005D64CF" w14:paraId="6323E737" w14:textId="77777777" w:rsidTr="007215B0">
        <w:trPr>
          <w:ins w:id="4067" w:author="Javier Kachuka" w:date="2019-11-06T10:53:00Z"/>
        </w:trPr>
        <w:tc>
          <w:tcPr>
            <w:tcW w:w="4414" w:type="dxa"/>
            <w:gridSpan w:val="2"/>
          </w:tcPr>
          <w:p w14:paraId="7057C6D6" w14:textId="77777777" w:rsidR="0001329C" w:rsidRPr="00EC5FEE" w:rsidRDefault="0001329C" w:rsidP="007215B0">
            <w:pPr>
              <w:jc w:val="center"/>
              <w:rPr>
                <w:ins w:id="4068" w:author="Javier Kachuka" w:date="2019-11-06T10:53:00Z"/>
                <w:rFonts w:cs="Arial"/>
                <w:b/>
                <w:sz w:val="24"/>
                <w:szCs w:val="24"/>
                <w:lang w:val="es-ES"/>
              </w:rPr>
            </w:pPr>
          </w:p>
        </w:tc>
        <w:tc>
          <w:tcPr>
            <w:tcW w:w="4414" w:type="dxa"/>
          </w:tcPr>
          <w:p w14:paraId="7273E4F8" w14:textId="77777777" w:rsidR="0001329C" w:rsidRPr="00EC5FEE" w:rsidRDefault="0001329C" w:rsidP="007215B0">
            <w:pPr>
              <w:jc w:val="both"/>
              <w:rPr>
                <w:ins w:id="4069" w:author="Javier Kachuka" w:date="2019-11-06T10:53:00Z"/>
                <w:rFonts w:cs="Arial"/>
                <w:sz w:val="24"/>
                <w:szCs w:val="24"/>
                <w:lang w:val="es-ES"/>
              </w:rPr>
            </w:pPr>
          </w:p>
        </w:tc>
      </w:tr>
    </w:tbl>
    <w:p w14:paraId="0FAB1E5A" w14:textId="77777777" w:rsidR="002345AA" w:rsidRDefault="002345AA" w:rsidP="00431D6D">
      <w:pPr>
        <w:rPr>
          <w:lang w:val="es-ES"/>
        </w:rPr>
      </w:pPr>
    </w:p>
    <w:p w14:paraId="2F47CEF7" w14:textId="47BEA601" w:rsidR="002A55EF" w:rsidRDefault="002A55EF" w:rsidP="00431D6D">
      <w:pPr>
        <w:rPr>
          <w:ins w:id="4070" w:author="Javier Kachuka" w:date="2019-11-06T10:53:00Z"/>
          <w:lang w:val="es-ES"/>
        </w:rPr>
      </w:pPr>
    </w:p>
    <w:p w14:paraId="71729D02" w14:textId="392E2012" w:rsidR="0001329C" w:rsidRDefault="000B59E3" w:rsidP="00431D6D">
      <w:pPr>
        <w:rPr>
          <w:lang w:val="es-ES"/>
        </w:rPr>
      </w:pPr>
      <w:ins w:id="4071" w:author="Javier Kachuka" w:date="2019-11-06T10:58:00Z">
        <w:r>
          <w:rPr>
            <w:lang w:val="es-ES"/>
          </w:rPr>
          <w:br w:type="page"/>
        </w:r>
      </w:ins>
    </w:p>
    <w:p w14:paraId="02A90EE2" w14:textId="7B25C1E8" w:rsidR="00EC5FEE" w:rsidRPr="006475DF" w:rsidRDefault="006475DF" w:rsidP="007215B0">
      <w:pPr>
        <w:pStyle w:val="Ttulo2"/>
        <w:ind w:left="720" w:hanging="720"/>
        <w:rPr>
          <w:rFonts w:cs="Arial"/>
          <w:lang w:val="es-ES"/>
        </w:rPr>
      </w:pPr>
      <w:bookmarkStart w:id="4072" w:name="_Toc24617140"/>
      <w:r>
        <w:rPr>
          <w:rFonts w:cs="Arial"/>
          <w:lang w:val="es-ES"/>
        </w:rPr>
        <w:lastRenderedPageBreak/>
        <w:t>Modelo de D</w:t>
      </w:r>
      <w:r w:rsidRPr="00EC5FEE">
        <w:rPr>
          <w:rFonts w:cs="Arial"/>
          <w:lang w:val="es-ES"/>
        </w:rPr>
        <w:t>ominio</w:t>
      </w:r>
      <w:bookmarkEnd w:id="4072"/>
    </w:p>
    <w:p w14:paraId="2AAC9945" w14:textId="77777777" w:rsidR="00A8280F" w:rsidRDefault="00A8280F" w:rsidP="00A8280F">
      <w:pPr>
        <w:pStyle w:val="Ttulo3"/>
        <w:rPr>
          <w:lang w:val="es-ES"/>
        </w:rPr>
      </w:pPr>
      <w:bookmarkStart w:id="4073" w:name="_Toc24617141"/>
      <w:r>
        <w:rPr>
          <w:lang w:val="es-ES"/>
        </w:rPr>
        <w:t>Lista de conceptos candidatos</w:t>
      </w:r>
      <w:bookmarkEnd w:id="4073"/>
    </w:p>
    <w:p w14:paraId="3A80A324" w14:textId="5D4E617B" w:rsidR="00866CE2" w:rsidRDefault="00866CE2" w:rsidP="00866CE2">
      <w:pPr>
        <w:pStyle w:val="Prrafodelista"/>
        <w:numPr>
          <w:ilvl w:val="0"/>
          <w:numId w:val="7"/>
        </w:numPr>
        <w:rPr>
          <w:lang w:val="es-ES"/>
        </w:rPr>
      </w:pPr>
      <w:r>
        <w:rPr>
          <w:lang w:val="es-ES"/>
        </w:rPr>
        <w:t>Tipo de trabajo</w:t>
      </w:r>
    </w:p>
    <w:p w14:paraId="22FE905A" w14:textId="17957A25" w:rsidR="007215B0" w:rsidRPr="00866CE2" w:rsidRDefault="007215B0" w:rsidP="00866CE2">
      <w:pPr>
        <w:pStyle w:val="Prrafodelista"/>
        <w:numPr>
          <w:ilvl w:val="0"/>
          <w:numId w:val="7"/>
        </w:numPr>
        <w:rPr>
          <w:lang w:val="es-ES"/>
        </w:rPr>
      </w:pPr>
      <w:r>
        <w:rPr>
          <w:lang w:val="es-ES"/>
        </w:rPr>
        <w:t>Tipo de Reclamo</w:t>
      </w:r>
    </w:p>
    <w:p w14:paraId="73FF79F6" w14:textId="77777777" w:rsidR="00866CE2" w:rsidRDefault="00A8280F" w:rsidP="00866CE2">
      <w:pPr>
        <w:pStyle w:val="Prrafodelista"/>
        <w:numPr>
          <w:ilvl w:val="0"/>
          <w:numId w:val="7"/>
        </w:numPr>
        <w:rPr>
          <w:lang w:val="es-ES"/>
        </w:rPr>
      </w:pPr>
      <w:r>
        <w:rPr>
          <w:lang w:val="es-ES"/>
        </w:rPr>
        <w:t>Trabajo</w:t>
      </w:r>
    </w:p>
    <w:p w14:paraId="2AF6C310" w14:textId="77777777" w:rsidR="00866CE2" w:rsidRPr="00866CE2" w:rsidRDefault="00866CE2" w:rsidP="00866CE2">
      <w:pPr>
        <w:pStyle w:val="Prrafodelista"/>
        <w:numPr>
          <w:ilvl w:val="0"/>
          <w:numId w:val="7"/>
        </w:numPr>
        <w:rPr>
          <w:lang w:val="es-ES"/>
        </w:rPr>
      </w:pPr>
      <w:r>
        <w:rPr>
          <w:lang w:val="es-ES"/>
        </w:rPr>
        <w:t>Nivel de prioridad</w:t>
      </w:r>
    </w:p>
    <w:p w14:paraId="57A5F77B" w14:textId="77777777" w:rsidR="00A8280F" w:rsidRPr="00866CE2" w:rsidRDefault="00A8280F" w:rsidP="00866CE2">
      <w:pPr>
        <w:pStyle w:val="Prrafodelista"/>
        <w:numPr>
          <w:ilvl w:val="0"/>
          <w:numId w:val="7"/>
        </w:numPr>
        <w:rPr>
          <w:lang w:val="es-ES"/>
        </w:rPr>
      </w:pPr>
      <w:r>
        <w:rPr>
          <w:lang w:val="es-ES"/>
        </w:rPr>
        <w:t>Foto</w:t>
      </w:r>
    </w:p>
    <w:p w14:paraId="15140C24" w14:textId="77777777" w:rsidR="00A8280F" w:rsidRDefault="00A8280F" w:rsidP="00A8280F">
      <w:pPr>
        <w:pStyle w:val="Prrafodelista"/>
        <w:numPr>
          <w:ilvl w:val="0"/>
          <w:numId w:val="7"/>
        </w:numPr>
        <w:rPr>
          <w:lang w:val="es-ES"/>
        </w:rPr>
      </w:pPr>
      <w:r>
        <w:rPr>
          <w:lang w:val="es-ES"/>
        </w:rPr>
        <w:t>Trabajo Pendiente</w:t>
      </w:r>
    </w:p>
    <w:p w14:paraId="3D228E7B" w14:textId="77777777" w:rsidR="00A8280F" w:rsidRDefault="00A8280F" w:rsidP="00A8280F">
      <w:pPr>
        <w:pStyle w:val="Prrafodelista"/>
        <w:numPr>
          <w:ilvl w:val="0"/>
          <w:numId w:val="7"/>
        </w:numPr>
        <w:rPr>
          <w:lang w:val="es-ES"/>
        </w:rPr>
      </w:pPr>
      <w:r>
        <w:rPr>
          <w:lang w:val="es-ES"/>
        </w:rPr>
        <w:t>Empleado</w:t>
      </w:r>
    </w:p>
    <w:p w14:paraId="71C0D082" w14:textId="77777777" w:rsidR="00A8280F" w:rsidRDefault="00A8280F" w:rsidP="00A8280F">
      <w:pPr>
        <w:pStyle w:val="Prrafodelista"/>
        <w:numPr>
          <w:ilvl w:val="0"/>
          <w:numId w:val="7"/>
        </w:numPr>
        <w:rPr>
          <w:lang w:val="es-ES"/>
        </w:rPr>
      </w:pPr>
      <w:r>
        <w:rPr>
          <w:lang w:val="es-ES"/>
        </w:rPr>
        <w:t>Tiempo de trabajo</w:t>
      </w:r>
    </w:p>
    <w:p w14:paraId="0D0C048A" w14:textId="146CBA05" w:rsidR="00A8280F" w:rsidRDefault="00A8280F" w:rsidP="00A8280F">
      <w:pPr>
        <w:pStyle w:val="Prrafodelista"/>
        <w:numPr>
          <w:ilvl w:val="0"/>
          <w:numId w:val="7"/>
        </w:numPr>
        <w:rPr>
          <w:lang w:val="es-ES"/>
        </w:rPr>
      </w:pPr>
      <w:r>
        <w:rPr>
          <w:lang w:val="es-ES"/>
        </w:rPr>
        <w:t>Productos</w:t>
      </w:r>
    </w:p>
    <w:p w14:paraId="2A291FF8" w14:textId="1CBAD83B" w:rsidR="007215B0" w:rsidRDefault="007215B0" w:rsidP="00A8280F">
      <w:pPr>
        <w:pStyle w:val="Prrafodelista"/>
        <w:numPr>
          <w:ilvl w:val="0"/>
          <w:numId w:val="7"/>
        </w:numPr>
        <w:rPr>
          <w:lang w:val="es-ES"/>
        </w:rPr>
      </w:pPr>
      <w:r>
        <w:rPr>
          <w:lang w:val="es-ES"/>
        </w:rPr>
        <w:t>Ingreso de Productos</w:t>
      </w:r>
    </w:p>
    <w:p w14:paraId="4705FDD0" w14:textId="21430DD7" w:rsidR="007215B0" w:rsidRDefault="007215B0" w:rsidP="00A8280F">
      <w:pPr>
        <w:pStyle w:val="Prrafodelista"/>
        <w:numPr>
          <w:ilvl w:val="0"/>
          <w:numId w:val="7"/>
        </w:numPr>
        <w:rPr>
          <w:lang w:val="es-ES"/>
        </w:rPr>
      </w:pPr>
      <w:r>
        <w:rPr>
          <w:lang w:val="es-ES"/>
        </w:rPr>
        <w:t>Movimientos</w:t>
      </w:r>
    </w:p>
    <w:p w14:paraId="2958159C" w14:textId="0584F4F7" w:rsidR="007215B0" w:rsidRDefault="007215B0" w:rsidP="00A8280F">
      <w:pPr>
        <w:pStyle w:val="Prrafodelista"/>
        <w:numPr>
          <w:ilvl w:val="0"/>
          <w:numId w:val="7"/>
        </w:numPr>
        <w:rPr>
          <w:lang w:val="es-ES"/>
        </w:rPr>
      </w:pPr>
      <w:r>
        <w:rPr>
          <w:lang w:val="es-ES"/>
        </w:rPr>
        <w:t>Requisitos</w:t>
      </w:r>
    </w:p>
    <w:p w14:paraId="2116D89C" w14:textId="77777777" w:rsidR="00A8280F" w:rsidRDefault="00A8280F" w:rsidP="00A8280F">
      <w:pPr>
        <w:pStyle w:val="Prrafodelista"/>
        <w:numPr>
          <w:ilvl w:val="0"/>
          <w:numId w:val="7"/>
        </w:numPr>
        <w:rPr>
          <w:lang w:val="es-ES"/>
        </w:rPr>
      </w:pPr>
      <w:r>
        <w:rPr>
          <w:lang w:val="es-ES"/>
        </w:rPr>
        <w:t>Flujo de trabajo</w:t>
      </w:r>
    </w:p>
    <w:p w14:paraId="04808E2D" w14:textId="571F14AC" w:rsidR="00A8280F" w:rsidRDefault="00A8280F" w:rsidP="00A8280F">
      <w:pPr>
        <w:pStyle w:val="Prrafodelista"/>
        <w:numPr>
          <w:ilvl w:val="0"/>
          <w:numId w:val="7"/>
        </w:numPr>
        <w:rPr>
          <w:lang w:val="es-ES"/>
        </w:rPr>
      </w:pPr>
      <w:r>
        <w:rPr>
          <w:lang w:val="es-ES"/>
        </w:rPr>
        <w:t xml:space="preserve">Ubicación </w:t>
      </w:r>
    </w:p>
    <w:p w14:paraId="5E68EC1D" w14:textId="409143FC" w:rsidR="007215B0" w:rsidRDefault="007215B0" w:rsidP="00A8280F">
      <w:pPr>
        <w:pStyle w:val="Prrafodelista"/>
        <w:numPr>
          <w:ilvl w:val="0"/>
          <w:numId w:val="7"/>
        </w:numPr>
        <w:rPr>
          <w:lang w:val="es-ES"/>
        </w:rPr>
      </w:pPr>
      <w:r>
        <w:rPr>
          <w:lang w:val="es-ES"/>
        </w:rPr>
        <w:t>Dirección</w:t>
      </w:r>
    </w:p>
    <w:p w14:paraId="52DAFBFC" w14:textId="77777777" w:rsidR="00A8280F" w:rsidRDefault="00A8280F" w:rsidP="00A8280F">
      <w:pPr>
        <w:pStyle w:val="Prrafodelista"/>
        <w:numPr>
          <w:ilvl w:val="0"/>
          <w:numId w:val="7"/>
        </w:numPr>
        <w:rPr>
          <w:lang w:val="es-ES"/>
        </w:rPr>
      </w:pPr>
      <w:r>
        <w:rPr>
          <w:lang w:val="es-ES"/>
        </w:rPr>
        <w:t>Prioridad</w:t>
      </w:r>
    </w:p>
    <w:p w14:paraId="3601CFC2" w14:textId="77777777" w:rsidR="00A8280F" w:rsidRDefault="00A8280F" w:rsidP="00A8280F">
      <w:pPr>
        <w:pStyle w:val="Prrafodelista"/>
        <w:numPr>
          <w:ilvl w:val="0"/>
          <w:numId w:val="7"/>
        </w:numPr>
        <w:rPr>
          <w:lang w:val="es-ES"/>
        </w:rPr>
      </w:pPr>
      <w:r>
        <w:rPr>
          <w:lang w:val="es-ES"/>
        </w:rPr>
        <w:t>Stock</w:t>
      </w:r>
    </w:p>
    <w:p w14:paraId="7E8C1DD0" w14:textId="77777777" w:rsidR="00A8280F" w:rsidRDefault="00A8280F" w:rsidP="00A8280F">
      <w:pPr>
        <w:rPr>
          <w:lang w:val="es-ES"/>
        </w:rPr>
      </w:pPr>
    </w:p>
    <w:p w14:paraId="6060BAAF" w14:textId="77777777" w:rsidR="00A8280F" w:rsidRDefault="00A8280F" w:rsidP="00A8280F">
      <w:pPr>
        <w:pStyle w:val="Ttulo3"/>
        <w:rPr>
          <w:lang w:val="es-ES"/>
        </w:rPr>
      </w:pPr>
      <w:bookmarkStart w:id="4074" w:name="_Toc24617142"/>
      <w:r>
        <w:rPr>
          <w:lang w:val="es-ES"/>
        </w:rPr>
        <w:t>Lista de conceptos idóneos</w:t>
      </w:r>
      <w:bookmarkEnd w:id="4074"/>
    </w:p>
    <w:p w14:paraId="4F72565D" w14:textId="5AD14A35" w:rsidR="00D71789" w:rsidRDefault="00456A0E" w:rsidP="00A8280F">
      <w:pPr>
        <w:pStyle w:val="Prrafodelista"/>
        <w:numPr>
          <w:ilvl w:val="0"/>
          <w:numId w:val="7"/>
        </w:numPr>
        <w:rPr>
          <w:lang w:val="es-ES"/>
        </w:rPr>
      </w:pPr>
      <w:r>
        <w:rPr>
          <w:lang w:val="es-ES"/>
        </w:rPr>
        <w:t>Socio</w:t>
      </w:r>
    </w:p>
    <w:p w14:paraId="2A18AD9E" w14:textId="5C7BA42C" w:rsidR="00456A0E" w:rsidRDefault="00456A0E" w:rsidP="00A8280F">
      <w:pPr>
        <w:pStyle w:val="Prrafodelista"/>
        <w:numPr>
          <w:ilvl w:val="0"/>
          <w:numId w:val="7"/>
        </w:numPr>
        <w:rPr>
          <w:lang w:val="es-ES"/>
        </w:rPr>
      </w:pPr>
      <w:r>
        <w:rPr>
          <w:lang w:val="es-ES"/>
        </w:rPr>
        <w:t>Rec</w:t>
      </w:r>
      <w:r w:rsidR="00C81B96">
        <w:rPr>
          <w:lang w:val="es-ES"/>
        </w:rPr>
        <w:t>l</w:t>
      </w:r>
      <w:r>
        <w:rPr>
          <w:lang w:val="es-ES"/>
        </w:rPr>
        <w:t>amo</w:t>
      </w:r>
    </w:p>
    <w:p w14:paraId="0E5617CF" w14:textId="657C221B" w:rsidR="007215B0" w:rsidRDefault="007215B0" w:rsidP="00A8280F">
      <w:pPr>
        <w:pStyle w:val="Prrafodelista"/>
        <w:numPr>
          <w:ilvl w:val="0"/>
          <w:numId w:val="7"/>
        </w:numPr>
        <w:rPr>
          <w:lang w:val="es-ES"/>
        </w:rPr>
      </w:pPr>
      <w:r>
        <w:rPr>
          <w:lang w:val="es-ES"/>
        </w:rPr>
        <w:t>Tipo de Reclamo</w:t>
      </w:r>
    </w:p>
    <w:p w14:paraId="1C2553DA" w14:textId="05CC0778" w:rsidR="00456A0E" w:rsidRDefault="00456A0E" w:rsidP="00456A0E">
      <w:pPr>
        <w:pStyle w:val="Prrafodelista"/>
        <w:numPr>
          <w:ilvl w:val="0"/>
          <w:numId w:val="7"/>
        </w:numPr>
        <w:rPr>
          <w:lang w:val="es-ES"/>
        </w:rPr>
      </w:pPr>
      <w:r>
        <w:rPr>
          <w:lang w:val="es-ES"/>
        </w:rPr>
        <w:t>Trabajo</w:t>
      </w:r>
    </w:p>
    <w:p w14:paraId="7F4739FE" w14:textId="4DB8A39A" w:rsidR="00456A0E" w:rsidRDefault="00456A0E" w:rsidP="00456A0E">
      <w:pPr>
        <w:pStyle w:val="Prrafodelista"/>
        <w:numPr>
          <w:ilvl w:val="0"/>
          <w:numId w:val="7"/>
        </w:numPr>
        <w:rPr>
          <w:lang w:val="es-ES"/>
        </w:rPr>
      </w:pPr>
      <w:r>
        <w:rPr>
          <w:lang w:val="es-ES"/>
        </w:rPr>
        <w:t>Producto</w:t>
      </w:r>
    </w:p>
    <w:p w14:paraId="49F4A126" w14:textId="5FE755F1" w:rsidR="00456A0E" w:rsidRDefault="007215B0" w:rsidP="00456A0E">
      <w:pPr>
        <w:pStyle w:val="Prrafodelista"/>
        <w:numPr>
          <w:ilvl w:val="0"/>
          <w:numId w:val="7"/>
        </w:numPr>
        <w:rPr>
          <w:lang w:val="es-ES"/>
        </w:rPr>
      </w:pPr>
      <w:r>
        <w:rPr>
          <w:lang w:val="es-ES"/>
        </w:rPr>
        <w:t>Requisitos</w:t>
      </w:r>
    </w:p>
    <w:p w14:paraId="60DCAACF" w14:textId="4A742773" w:rsidR="00456A0E" w:rsidRDefault="00456A0E" w:rsidP="00456A0E">
      <w:pPr>
        <w:pStyle w:val="Prrafodelista"/>
        <w:numPr>
          <w:ilvl w:val="0"/>
          <w:numId w:val="7"/>
        </w:numPr>
        <w:rPr>
          <w:lang w:val="es-ES"/>
        </w:rPr>
      </w:pPr>
      <w:r>
        <w:rPr>
          <w:lang w:val="es-ES"/>
        </w:rPr>
        <w:t>Almacén</w:t>
      </w:r>
    </w:p>
    <w:p w14:paraId="3F6939C4" w14:textId="78EAE908" w:rsidR="00456A0E" w:rsidRDefault="00456A0E" w:rsidP="00456A0E">
      <w:pPr>
        <w:pStyle w:val="Prrafodelista"/>
        <w:numPr>
          <w:ilvl w:val="0"/>
          <w:numId w:val="7"/>
        </w:numPr>
        <w:rPr>
          <w:lang w:val="es-ES"/>
        </w:rPr>
      </w:pPr>
      <w:r>
        <w:rPr>
          <w:lang w:val="es-ES"/>
        </w:rPr>
        <w:t>Empleado</w:t>
      </w:r>
    </w:p>
    <w:p w14:paraId="66FAD6E8" w14:textId="5DADE5AA" w:rsidR="00456A0E" w:rsidRDefault="00456A0E" w:rsidP="00456A0E">
      <w:pPr>
        <w:pStyle w:val="Prrafodelista"/>
        <w:numPr>
          <w:ilvl w:val="0"/>
          <w:numId w:val="7"/>
        </w:numPr>
        <w:rPr>
          <w:lang w:val="es-ES"/>
        </w:rPr>
      </w:pPr>
      <w:r>
        <w:rPr>
          <w:lang w:val="es-ES"/>
        </w:rPr>
        <w:t>Asistencia</w:t>
      </w:r>
    </w:p>
    <w:p w14:paraId="73508DE3" w14:textId="711AABB5" w:rsidR="00456A0E" w:rsidRDefault="00456A0E" w:rsidP="00456A0E">
      <w:pPr>
        <w:pStyle w:val="Prrafodelista"/>
        <w:numPr>
          <w:ilvl w:val="0"/>
          <w:numId w:val="7"/>
        </w:numPr>
        <w:rPr>
          <w:lang w:val="es-ES"/>
        </w:rPr>
      </w:pPr>
      <w:r>
        <w:rPr>
          <w:lang w:val="es-ES"/>
        </w:rPr>
        <w:t>Pedido</w:t>
      </w:r>
    </w:p>
    <w:p w14:paraId="273A40C2" w14:textId="1752A81D" w:rsidR="007215B0" w:rsidRDefault="007215B0" w:rsidP="00456A0E">
      <w:pPr>
        <w:pStyle w:val="Prrafodelista"/>
        <w:numPr>
          <w:ilvl w:val="0"/>
          <w:numId w:val="7"/>
        </w:numPr>
        <w:rPr>
          <w:lang w:val="es-ES"/>
        </w:rPr>
      </w:pPr>
      <w:r>
        <w:rPr>
          <w:lang w:val="es-ES"/>
        </w:rPr>
        <w:t>Movimiento</w:t>
      </w:r>
    </w:p>
    <w:p w14:paraId="33408D3A" w14:textId="6B040625" w:rsidR="007215B0" w:rsidRDefault="007215B0" w:rsidP="00456A0E">
      <w:pPr>
        <w:pStyle w:val="Prrafodelista"/>
        <w:numPr>
          <w:ilvl w:val="0"/>
          <w:numId w:val="7"/>
        </w:numPr>
        <w:rPr>
          <w:lang w:val="es-ES"/>
        </w:rPr>
      </w:pPr>
      <w:r>
        <w:rPr>
          <w:lang w:val="es-ES"/>
        </w:rPr>
        <w:t>Dirección</w:t>
      </w:r>
    </w:p>
    <w:p w14:paraId="7D95BCAE" w14:textId="4DC3FE79" w:rsidR="00456A0E" w:rsidRDefault="00456A0E" w:rsidP="00456A0E">
      <w:pPr>
        <w:pStyle w:val="Prrafodelista"/>
        <w:numPr>
          <w:ilvl w:val="0"/>
          <w:numId w:val="7"/>
        </w:numPr>
        <w:rPr>
          <w:lang w:val="es-ES"/>
        </w:rPr>
      </w:pPr>
      <w:r>
        <w:rPr>
          <w:lang w:val="es-ES"/>
        </w:rPr>
        <w:t>Flujo de Trabajo</w:t>
      </w:r>
      <w:r w:rsidR="006E20FA">
        <w:rPr>
          <w:lang w:val="es-ES"/>
        </w:rPr>
        <w:tab/>
      </w:r>
    </w:p>
    <w:p w14:paraId="0BAC59FD" w14:textId="20DA4B6E" w:rsidR="00D71789" w:rsidRPr="0037145C" w:rsidRDefault="00456A0E" w:rsidP="00D71789">
      <w:pPr>
        <w:pStyle w:val="Prrafodelista"/>
        <w:numPr>
          <w:ilvl w:val="0"/>
          <w:numId w:val="7"/>
        </w:numPr>
        <w:rPr>
          <w:lang w:val="es-ES"/>
        </w:rPr>
      </w:pPr>
      <w:r>
        <w:rPr>
          <w:lang w:val="es-ES"/>
        </w:rPr>
        <w:t>Proveedor</w:t>
      </w:r>
    </w:p>
    <w:p w14:paraId="50FE58AD" w14:textId="67C894A2" w:rsidR="00D71789" w:rsidRDefault="002A55EF" w:rsidP="002A55EF">
      <w:pPr>
        <w:pStyle w:val="Ttulo3"/>
        <w:rPr>
          <w:lang w:val="es-ES"/>
        </w:rPr>
      </w:pPr>
      <w:bookmarkStart w:id="4075" w:name="_Toc24617143"/>
      <w:r>
        <w:rPr>
          <w:lang w:val="es-ES"/>
        </w:rPr>
        <w:lastRenderedPageBreak/>
        <w:t>Modelado del Dominio</w:t>
      </w:r>
      <w:bookmarkEnd w:id="4075"/>
    </w:p>
    <w:p w14:paraId="36C14282" w14:textId="0C20D213" w:rsidR="002A55EF" w:rsidRDefault="00563768" w:rsidP="00D71789">
      <w:pPr>
        <w:rPr>
          <w:lang w:val="es-ES"/>
        </w:rPr>
      </w:pPr>
      <w:r>
        <w:rPr>
          <w:noProof/>
        </w:rPr>
        <w:pict w14:anchorId="248648D1">
          <v:shape id="_x0000_i1026" type="#_x0000_t75" style="width:440.15pt;height:154pt">
            <v:imagedata r:id="rId16" o:title="ModeloDominioFinal"/>
          </v:shape>
        </w:pict>
      </w:r>
    </w:p>
    <w:p w14:paraId="16B961FD" w14:textId="77777777" w:rsidR="0055417A" w:rsidRDefault="0055417A" w:rsidP="00D71789">
      <w:pPr>
        <w:rPr>
          <w:lang w:val="es-ES"/>
        </w:rPr>
      </w:pPr>
    </w:p>
    <w:p w14:paraId="1BFFE288" w14:textId="5599428F" w:rsidR="00D71789" w:rsidRPr="00D71789" w:rsidRDefault="00D71789" w:rsidP="00D71789">
      <w:pPr>
        <w:pStyle w:val="Ttulo3"/>
        <w:rPr>
          <w:lang w:val="es-ES"/>
        </w:rPr>
      </w:pPr>
      <w:bookmarkStart w:id="4076" w:name="_Toc24617144"/>
      <w:r>
        <w:rPr>
          <w:lang w:val="es-ES"/>
        </w:rPr>
        <w:t>Descripción formal de los conceptos</w:t>
      </w:r>
      <w:bookmarkEnd w:id="4076"/>
    </w:p>
    <w:p w14:paraId="0CE90976" w14:textId="739B59EA" w:rsidR="00A8280F" w:rsidRDefault="00A8280F" w:rsidP="00A8280F">
      <w:pPr>
        <w:rPr>
          <w:lang w:val="es-ES"/>
        </w:rPr>
      </w:pPr>
    </w:p>
    <w:tbl>
      <w:tblPr>
        <w:tblStyle w:val="Tablaconcuadrcula"/>
        <w:tblW w:w="0" w:type="auto"/>
        <w:tblLook w:val="04A0" w:firstRow="1" w:lastRow="0" w:firstColumn="1" w:lastColumn="0" w:noHBand="0" w:noVBand="1"/>
      </w:tblPr>
      <w:tblGrid>
        <w:gridCol w:w="1980"/>
        <w:gridCol w:w="6848"/>
      </w:tblGrid>
      <w:tr w:rsidR="00D71789" w14:paraId="154333A9" w14:textId="77777777" w:rsidTr="00D71789">
        <w:tc>
          <w:tcPr>
            <w:tcW w:w="1980" w:type="dxa"/>
            <w:shd w:val="clear" w:color="auto" w:fill="9CC2E5" w:themeFill="accent1" w:themeFillTint="99"/>
          </w:tcPr>
          <w:p w14:paraId="44DBAE77" w14:textId="5F12386F" w:rsidR="00D71789" w:rsidRPr="00D71789" w:rsidRDefault="00D71789" w:rsidP="00A8280F">
            <w:pPr>
              <w:rPr>
                <w:b/>
                <w:sz w:val="24"/>
                <w:lang w:val="es-ES"/>
              </w:rPr>
            </w:pPr>
            <w:r w:rsidRPr="00D71789">
              <w:rPr>
                <w:b/>
                <w:sz w:val="24"/>
                <w:lang w:val="es-ES"/>
              </w:rPr>
              <w:t>Símbolo</w:t>
            </w:r>
          </w:p>
        </w:tc>
        <w:tc>
          <w:tcPr>
            <w:tcW w:w="6848" w:type="dxa"/>
          </w:tcPr>
          <w:p w14:paraId="3AC0E5F8" w14:textId="18CEB0BB" w:rsidR="00D71789" w:rsidRDefault="00D71789" w:rsidP="00A8280F">
            <w:pPr>
              <w:rPr>
                <w:lang w:val="es-ES"/>
              </w:rPr>
            </w:pPr>
            <w:r>
              <w:rPr>
                <w:lang w:val="es-ES"/>
              </w:rPr>
              <w:t>Socio</w:t>
            </w:r>
          </w:p>
        </w:tc>
      </w:tr>
      <w:tr w:rsidR="00D71789" w:rsidRPr="00563768" w14:paraId="5EC3A8D2" w14:textId="77777777" w:rsidTr="00D71789">
        <w:tc>
          <w:tcPr>
            <w:tcW w:w="1980" w:type="dxa"/>
            <w:shd w:val="clear" w:color="auto" w:fill="9CC2E5" w:themeFill="accent1" w:themeFillTint="99"/>
          </w:tcPr>
          <w:p w14:paraId="4E21A8B2" w14:textId="0BFD5D78" w:rsidR="00D71789" w:rsidRPr="00D71789" w:rsidRDefault="00D71789" w:rsidP="00A8280F">
            <w:pPr>
              <w:rPr>
                <w:b/>
                <w:sz w:val="24"/>
                <w:lang w:val="es-ES"/>
              </w:rPr>
            </w:pPr>
            <w:r w:rsidRPr="00D71789">
              <w:rPr>
                <w:b/>
                <w:sz w:val="24"/>
                <w:lang w:val="es-ES"/>
              </w:rPr>
              <w:t>Intención</w:t>
            </w:r>
          </w:p>
        </w:tc>
        <w:tc>
          <w:tcPr>
            <w:tcW w:w="6848" w:type="dxa"/>
          </w:tcPr>
          <w:p w14:paraId="7C518762" w14:textId="20D06B06" w:rsidR="00D71789" w:rsidRDefault="00D71789" w:rsidP="00A8280F">
            <w:pPr>
              <w:rPr>
                <w:lang w:val="es-ES"/>
              </w:rPr>
            </w:pPr>
            <w:r>
              <w:rPr>
                <w:lang w:val="es-ES"/>
              </w:rPr>
              <w:t xml:space="preserve">Representa una abstracción de una persona que </w:t>
            </w:r>
            <w:r w:rsidR="00ED27AF">
              <w:rPr>
                <w:lang w:val="es-ES"/>
              </w:rPr>
              <w:t>recibe el servicio de agua potable de la cooperativa.</w:t>
            </w:r>
          </w:p>
        </w:tc>
      </w:tr>
      <w:tr w:rsidR="00D71789" w:rsidRPr="00563768" w14:paraId="10760ADB" w14:textId="77777777" w:rsidTr="00D71789">
        <w:tc>
          <w:tcPr>
            <w:tcW w:w="1980" w:type="dxa"/>
            <w:shd w:val="clear" w:color="auto" w:fill="9CC2E5" w:themeFill="accent1" w:themeFillTint="99"/>
          </w:tcPr>
          <w:p w14:paraId="133061A0" w14:textId="1BA6F84D" w:rsidR="00D71789" w:rsidRPr="00D71789" w:rsidRDefault="00D71789" w:rsidP="00A8280F">
            <w:pPr>
              <w:rPr>
                <w:b/>
                <w:sz w:val="24"/>
                <w:lang w:val="es-ES"/>
              </w:rPr>
            </w:pPr>
            <w:r w:rsidRPr="00D71789">
              <w:rPr>
                <w:b/>
                <w:sz w:val="24"/>
                <w:lang w:val="es-ES"/>
              </w:rPr>
              <w:t>Extensión</w:t>
            </w:r>
          </w:p>
        </w:tc>
        <w:tc>
          <w:tcPr>
            <w:tcW w:w="6848" w:type="dxa"/>
          </w:tcPr>
          <w:p w14:paraId="421DE8BA" w14:textId="2B55B60D" w:rsidR="00D71789" w:rsidRDefault="00ED27AF" w:rsidP="00A8280F">
            <w:pPr>
              <w:rPr>
                <w:lang w:val="es-ES"/>
              </w:rPr>
            </w:pPr>
            <w:r>
              <w:rPr>
                <w:lang w:val="es-ES"/>
              </w:rPr>
              <w:t>Todos los socios que reciban el servicio</w:t>
            </w:r>
          </w:p>
        </w:tc>
      </w:tr>
    </w:tbl>
    <w:p w14:paraId="29D54A6A" w14:textId="7618816E" w:rsidR="00D71789" w:rsidRDefault="00D71789"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3539B685" w14:textId="77777777" w:rsidTr="003D3744">
        <w:tc>
          <w:tcPr>
            <w:tcW w:w="1980" w:type="dxa"/>
            <w:shd w:val="clear" w:color="auto" w:fill="9CC2E5" w:themeFill="accent1" w:themeFillTint="99"/>
          </w:tcPr>
          <w:p w14:paraId="6313445E" w14:textId="77777777" w:rsidR="00ED27AF" w:rsidRPr="00D71789" w:rsidRDefault="00ED27AF" w:rsidP="003D3744">
            <w:pPr>
              <w:rPr>
                <w:b/>
                <w:sz w:val="24"/>
                <w:lang w:val="es-ES"/>
              </w:rPr>
            </w:pPr>
            <w:r w:rsidRPr="00D71789">
              <w:rPr>
                <w:b/>
                <w:sz w:val="24"/>
                <w:lang w:val="es-ES"/>
              </w:rPr>
              <w:t>Símbolo</w:t>
            </w:r>
          </w:p>
        </w:tc>
        <w:tc>
          <w:tcPr>
            <w:tcW w:w="6848" w:type="dxa"/>
          </w:tcPr>
          <w:p w14:paraId="7532B43E" w14:textId="1995461C" w:rsidR="00ED27AF" w:rsidRDefault="00ED27AF" w:rsidP="003D3744">
            <w:pPr>
              <w:rPr>
                <w:lang w:val="es-ES"/>
              </w:rPr>
            </w:pPr>
            <w:r>
              <w:rPr>
                <w:lang w:val="es-ES"/>
              </w:rPr>
              <w:t>Reclamo</w:t>
            </w:r>
          </w:p>
        </w:tc>
      </w:tr>
      <w:tr w:rsidR="00ED27AF" w:rsidRPr="00563768" w14:paraId="7163F436" w14:textId="77777777" w:rsidTr="003D3744">
        <w:tc>
          <w:tcPr>
            <w:tcW w:w="1980" w:type="dxa"/>
            <w:shd w:val="clear" w:color="auto" w:fill="9CC2E5" w:themeFill="accent1" w:themeFillTint="99"/>
          </w:tcPr>
          <w:p w14:paraId="021BD9DF" w14:textId="77777777" w:rsidR="00ED27AF" w:rsidRPr="00D71789" w:rsidRDefault="00ED27AF" w:rsidP="003D3744">
            <w:pPr>
              <w:rPr>
                <w:b/>
                <w:sz w:val="24"/>
                <w:lang w:val="es-ES"/>
              </w:rPr>
            </w:pPr>
            <w:r w:rsidRPr="00D71789">
              <w:rPr>
                <w:b/>
                <w:sz w:val="24"/>
                <w:lang w:val="es-ES"/>
              </w:rPr>
              <w:t>Intención</w:t>
            </w:r>
          </w:p>
        </w:tc>
        <w:tc>
          <w:tcPr>
            <w:tcW w:w="6848" w:type="dxa"/>
          </w:tcPr>
          <w:p w14:paraId="0181F36B" w14:textId="34C36DCC" w:rsidR="00ED27AF" w:rsidRDefault="00ED27AF" w:rsidP="00A77E01">
            <w:pPr>
              <w:rPr>
                <w:lang w:val="es-ES"/>
              </w:rPr>
            </w:pPr>
            <w:r>
              <w:rPr>
                <w:lang w:val="es-ES"/>
              </w:rPr>
              <w:t>Representa</w:t>
            </w:r>
            <w:r w:rsidR="00A77E01">
              <w:rPr>
                <w:lang w:val="es-ES"/>
              </w:rPr>
              <w:t xml:space="preserve"> toda la información acerca de los reclamos recibidos por parte de los socios que corresponden a algún tipo de reclamo</w:t>
            </w:r>
            <w:r>
              <w:rPr>
                <w:lang w:val="es-ES"/>
              </w:rPr>
              <w:t>.</w:t>
            </w:r>
          </w:p>
        </w:tc>
      </w:tr>
      <w:tr w:rsidR="00ED27AF" w:rsidRPr="00563768" w14:paraId="39B6CB02" w14:textId="77777777" w:rsidTr="003D3744">
        <w:tc>
          <w:tcPr>
            <w:tcW w:w="1980" w:type="dxa"/>
            <w:shd w:val="clear" w:color="auto" w:fill="9CC2E5" w:themeFill="accent1" w:themeFillTint="99"/>
          </w:tcPr>
          <w:p w14:paraId="229CB020" w14:textId="77777777" w:rsidR="00ED27AF" w:rsidRPr="00D71789" w:rsidRDefault="00ED27AF" w:rsidP="003D3744">
            <w:pPr>
              <w:rPr>
                <w:b/>
                <w:sz w:val="24"/>
                <w:lang w:val="es-ES"/>
              </w:rPr>
            </w:pPr>
            <w:r w:rsidRPr="00D71789">
              <w:rPr>
                <w:b/>
                <w:sz w:val="24"/>
                <w:lang w:val="es-ES"/>
              </w:rPr>
              <w:t>Extensión</w:t>
            </w:r>
          </w:p>
        </w:tc>
        <w:tc>
          <w:tcPr>
            <w:tcW w:w="6848" w:type="dxa"/>
          </w:tcPr>
          <w:p w14:paraId="701D93AA" w14:textId="4D9487B3" w:rsidR="00ED27AF" w:rsidRDefault="00ED27AF" w:rsidP="00A77E01">
            <w:pPr>
              <w:rPr>
                <w:lang w:val="es-ES"/>
              </w:rPr>
            </w:pPr>
            <w:r>
              <w:rPr>
                <w:lang w:val="es-ES"/>
              </w:rPr>
              <w:t>Toda la información relacionada con los</w:t>
            </w:r>
            <w:r w:rsidR="00A77E01">
              <w:rPr>
                <w:lang w:val="es-ES"/>
              </w:rPr>
              <w:t xml:space="preserve"> reclamos</w:t>
            </w:r>
            <w:r>
              <w:rPr>
                <w:lang w:val="es-ES"/>
              </w:rPr>
              <w:t xml:space="preserve"> de los socios</w:t>
            </w:r>
          </w:p>
        </w:tc>
      </w:tr>
    </w:tbl>
    <w:p w14:paraId="252A4E87" w14:textId="01E2E4D1" w:rsidR="00ED27AF" w:rsidRDefault="00ED27AF" w:rsidP="00A8280F">
      <w:pPr>
        <w:rPr>
          <w:lang w:val="es-ES"/>
        </w:rPr>
      </w:pPr>
    </w:p>
    <w:tbl>
      <w:tblPr>
        <w:tblStyle w:val="Tablaconcuadrcula"/>
        <w:tblW w:w="0" w:type="auto"/>
        <w:tblLook w:val="04A0" w:firstRow="1" w:lastRow="0" w:firstColumn="1" w:lastColumn="0" w:noHBand="0" w:noVBand="1"/>
      </w:tblPr>
      <w:tblGrid>
        <w:gridCol w:w="1980"/>
        <w:gridCol w:w="6848"/>
      </w:tblGrid>
      <w:tr w:rsidR="00272F3A" w14:paraId="4DF5A23A" w14:textId="77777777" w:rsidTr="00272F3A">
        <w:tc>
          <w:tcPr>
            <w:tcW w:w="1980" w:type="dxa"/>
            <w:shd w:val="clear" w:color="auto" w:fill="9CC2E5" w:themeFill="accent1" w:themeFillTint="99"/>
          </w:tcPr>
          <w:p w14:paraId="1A122FF6" w14:textId="77777777" w:rsidR="00272F3A" w:rsidRPr="00D71789" w:rsidRDefault="00272F3A" w:rsidP="00272F3A">
            <w:pPr>
              <w:rPr>
                <w:b/>
                <w:sz w:val="24"/>
                <w:lang w:val="es-ES"/>
              </w:rPr>
            </w:pPr>
            <w:r w:rsidRPr="00D71789">
              <w:rPr>
                <w:b/>
                <w:sz w:val="24"/>
                <w:lang w:val="es-ES"/>
              </w:rPr>
              <w:t>Símbolo</w:t>
            </w:r>
          </w:p>
        </w:tc>
        <w:tc>
          <w:tcPr>
            <w:tcW w:w="6848" w:type="dxa"/>
          </w:tcPr>
          <w:p w14:paraId="46C6A6B1" w14:textId="3CBFD6FC" w:rsidR="00272F3A" w:rsidRDefault="00272F3A" w:rsidP="00272F3A">
            <w:pPr>
              <w:rPr>
                <w:lang w:val="es-ES"/>
              </w:rPr>
            </w:pPr>
            <w:r>
              <w:rPr>
                <w:lang w:val="es-ES"/>
              </w:rPr>
              <w:t>Tipo de Reclamo</w:t>
            </w:r>
          </w:p>
        </w:tc>
      </w:tr>
      <w:tr w:rsidR="00272F3A" w:rsidRPr="00563768" w14:paraId="774BF20F" w14:textId="77777777" w:rsidTr="00272F3A">
        <w:tc>
          <w:tcPr>
            <w:tcW w:w="1980" w:type="dxa"/>
            <w:shd w:val="clear" w:color="auto" w:fill="9CC2E5" w:themeFill="accent1" w:themeFillTint="99"/>
          </w:tcPr>
          <w:p w14:paraId="635D6150" w14:textId="77777777" w:rsidR="00272F3A" w:rsidRPr="00D71789" w:rsidRDefault="00272F3A" w:rsidP="00272F3A">
            <w:pPr>
              <w:rPr>
                <w:b/>
                <w:sz w:val="24"/>
                <w:lang w:val="es-ES"/>
              </w:rPr>
            </w:pPr>
            <w:r w:rsidRPr="00D71789">
              <w:rPr>
                <w:b/>
                <w:sz w:val="24"/>
                <w:lang w:val="es-ES"/>
              </w:rPr>
              <w:t>Intención</w:t>
            </w:r>
          </w:p>
        </w:tc>
        <w:tc>
          <w:tcPr>
            <w:tcW w:w="6848" w:type="dxa"/>
          </w:tcPr>
          <w:p w14:paraId="106B1687" w14:textId="77777777" w:rsidR="00272F3A" w:rsidRDefault="00272F3A" w:rsidP="00272F3A">
            <w:pPr>
              <w:rPr>
                <w:lang w:val="es-ES"/>
              </w:rPr>
            </w:pPr>
            <w:r>
              <w:rPr>
                <w:lang w:val="es-ES"/>
              </w:rPr>
              <w:t>Representa información acerca de algún problema que tengan los socios con respecto al servicio que brinda la cooperativa de agua.</w:t>
            </w:r>
          </w:p>
        </w:tc>
      </w:tr>
      <w:tr w:rsidR="00272F3A" w:rsidRPr="00563768" w14:paraId="1D1EF134" w14:textId="77777777" w:rsidTr="00272F3A">
        <w:tc>
          <w:tcPr>
            <w:tcW w:w="1980" w:type="dxa"/>
            <w:shd w:val="clear" w:color="auto" w:fill="9CC2E5" w:themeFill="accent1" w:themeFillTint="99"/>
          </w:tcPr>
          <w:p w14:paraId="3792326B" w14:textId="77777777" w:rsidR="00272F3A" w:rsidRPr="00D71789" w:rsidRDefault="00272F3A" w:rsidP="00272F3A">
            <w:pPr>
              <w:rPr>
                <w:b/>
                <w:sz w:val="24"/>
                <w:lang w:val="es-ES"/>
              </w:rPr>
            </w:pPr>
            <w:r w:rsidRPr="00D71789">
              <w:rPr>
                <w:b/>
                <w:sz w:val="24"/>
                <w:lang w:val="es-ES"/>
              </w:rPr>
              <w:t>Extensión</w:t>
            </w:r>
          </w:p>
        </w:tc>
        <w:tc>
          <w:tcPr>
            <w:tcW w:w="6848" w:type="dxa"/>
          </w:tcPr>
          <w:p w14:paraId="7EA50E35" w14:textId="77777777" w:rsidR="00272F3A" w:rsidRDefault="00272F3A" w:rsidP="00272F3A">
            <w:pPr>
              <w:rPr>
                <w:lang w:val="es-ES"/>
              </w:rPr>
            </w:pPr>
            <w:r>
              <w:rPr>
                <w:lang w:val="es-ES"/>
              </w:rPr>
              <w:t>Toda la información relacionada con los inconvenientes de los socios</w:t>
            </w:r>
          </w:p>
        </w:tc>
      </w:tr>
    </w:tbl>
    <w:p w14:paraId="1241D05B" w14:textId="47182BBC" w:rsidR="00272F3A" w:rsidRDefault="00272F3A"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1EC88ED9" w14:textId="77777777" w:rsidTr="003D3744">
        <w:tc>
          <w:tcPr>
            <w:tcW w:w="1980" w:type="dxa"/>
            <w:shd w:val="clear" w:color="auto" w:fill="9CC2E5" w:themeFill="accent1" w:themeFillTint="99"/>
          </w:tcPr>
          <w:p w14:paraId="5332D67B" w14:textId="77777777" w:rsidR="00ED27AF" w:rsidRPr="00D71789" w:rsidRDefault="00ED27AF" w:rsidP="003D3744">
            <w:pPr>
              <w:rPr>
                <w:b/>
                <w:sz w:val="24"/>
                <w:lang w:val="es-ES"/>
              </w:rPr>
            </w:pPr>
            <w:r w:rsidRPr="00D71789">
              <w:rPr>
                <w:b/>
                <w:sz w:val="24"/>
                <w:lang w:val="es-ES"/>
              </w:rPr>
              <w:t>Símbolo</w:t>
            </w:r>
          </w:p>
        </w:tc>
        <w:tc>
          <w:tcPr>
            <w:tcW w:w="6848" w:type="dxa"/>
          </w:tcPr>
          <w:p w14:paraId="605B0480" w14:textId="156A0F0F" w:rsidR="00ED27AF" w:rsidRDefault="00ED27AF" w:rsidP="003D3744">
            <w:pPr>
              <w:rPr>
                <w:lang w:val="es-ES"/>
              </w:rPr>
            </w:pPr>
            <w:r>
              <w:rPr>
                <w:lang w:val="es-ES"/>
              </w:rPr>
              <w:t>Trabajo</w:t>
            </w:r>
          </w:p>
        </w:tc>
      </w:tr>
      <w:tr w:rsidR="00ED27AF" w:rsidRPr="00563768" w14:paraId="4F920362" w14:textId="77777777" w:rsidTr="003D3744">
        <w:tc>
          <w:tcPr>
            <w:tcW w:w="1980" w:type="dxa"/>
            <w:shd w:val="clear" w:color="auto" w:fill="9CC2E5" w:themeFill="accent1" w:themeFillTint="99"/>
          </w:tcPr>
          <w:p w14:paraId="0F1CE756" w14:textId="77777777" w:rsidR="00ED27AF" w:rsidRPr="00D71789" w:rsidRDefault="00ED27AF" w:rsidP="003D3744">
            <w:pPr>
              <w:rPr>
                <w:b/>
                <w:sz w:val="24"/>
                <w:lang w:val="es-ES"/>
              </w:rPr>
            </w:pPr>
            <w:r w:rsidRPr="00D71789">
              <w:rPr>
                <w:b/>
                <w:sz w:val="24"/>
                <w:lang w:val="es-ES"/>
              </w:rPr>
              <w:t>Intención</w:t>
            </w:r>
          </w:p>
        </w:tc>
        <w:tc>
          <w:tcPr>
            <w:tcW w:w="6848" w:type="dxa"/>
          </w:tcPr>
          <w:p w14:paraId="62E3932D" w14:textId="5824D219" w:rsidR="00ED27AF" w:rsidRDefault="00ED27AF" w:rsidP="003D3744">
            <w:pPr>
              <w:rPr>
                <w:lang w:val="es-ES"/>
              </w:rPr>
            </w:pPr>
            <w:r>
              <w:rPr>
                <w:lang w:val="es-ES"/>
              </w:rPr>
              <w:t xml:space="preserve">Representa información de cada trabajo a llevar a cabo por el empleado. </w:t>
            </w:r>
          </w:p>
        </w:tc>
      </w:tr>
      <w:tr w:rsidR="00ED27AF" w:rsidRPr="00563768" w14:paraId="40A642E5" w14:textId="77777777" w:rsidTr="003D3744">
        <w:tc>
          <w:tcPr>
            <w:tcW w:w="1980" w:type="dxa"/>
            <w:shd w:val="clear" w:color="auto" w:fill="9CC2E5" w:themeFill="accent1" w:themeFillTint="99"/>
          </w:tcPr>
          <w:p w14:paraId="2F989EDE" w14:textId="77777777" w:rsidR="00ED27AF" w:rsidRPr="00D71789" w:rsidRDefault="00ED27AF" w:rsidP="003D3744">
            <w:pPr>
              <w:rPr>
                <w:b/>
                <w:sz w:val="24"/>
                <w:lang w:val="es-ES"/>
              </w:rPr>
            </w:pPr>
            <w:r w:rsidRPr="00D71789">
              <w:rPr>
                <w:b/>
                <w:sz w:val="24"/>
                <w:lang w:val="es-ES"/>
              </w:rPr>
              <w:t>Extensión</w:t>
            </w:r>
          </w:p>
        </w:tc>
        <w:tc>
          <w:tcPr>
            <w:tcW w:w="6848" w:type="dxa"/>
          </w:tcPr>
          <w:p w14:paraId="0D138371" w14:textId="2C012826" w:rsidR="00ED27AF" w:rsidRDefault="00DD1D6D" w:rsidP="00DD1D6D">
            <w:pPr>
              <w:rPr>
                <w:lang w:val="es-ES"/>
              </w:rPr>
            </w:pPr>
            <w:r>
              <w:rPr>
                <w:lang w:val="es-ES"/>
              </w:rPr>
              <w:t xml:space="preserve">Todos los trabajos que el empleado tenga por realizar o ya lo haya llevado a cabo </w:t>
            </w:r>
          </w:p>
        </w:tc>
      </w:tr>
    </w:tbl>
    <w:p w14:paraId="631C9D60" w14:textId="26DFA560" w:rsidR="00671686" w:rsidRDefault="00671686" w:rsidP="00A8280F">
      <w:pPr>
        <w:rPr>
          <w:lang w:val="es-ES"/>
        </w:rPr>
      </w:pPr>
    </w:p>
    <w:p w14:paraId="2F8BF26A" w14:textId="6EFBF0B3" w:rsidR="00A8280F" w:rsidRDefault="00671686" w:rsidP="00A8280F">
      <w:pPr>
        <w:rPr>
          <w:lang w:val="es-ES"/>
        </w:rPr>
      </w:pPr>
      <w:r>
        <w:rPr>
          <w:lang w:val="es-ES"/>
        </w:rPr>
        <w:br w:type="page"/>
      </w:r>
    </w:p>
    <w:tbl>
      <w:tblPr>
        <w:tblStyle w:val="Tablaconcuadrcula"/>
        <w:tblW w:w="0" w:type="auto"/>
        <w:tblLook w:val="04A0" w:firstRow="1" w:lastRow="0" w:firstColumn="1" w:lastColumn="0" w:noHBand="0" w:noVBand="1"/>
      </w:tblPr>
      <w:tblGrid>
        <w:gridCol w:w="1980"/>
        <w:gridCol w:w="6848"/>
      </w:tblGrid>
      <w:tr w:rsidR="00DD1D6D" w14:paraId="7C200863" w14:textId="77777777" w:rsidTr="003D3744">
        <w:tc>
          <w:tcPr>
            <w:tcW w:w="1980" w:type="dxa"/>
            <w:shd w:val="clear" w:color="auto" w:fill="9CC2E5" w:themeFill="accent1" w:themeFillTint="99"/>
          </w:tcPr>
          <w:p w14:paraId="3F64896C" w14:textId="77777777" w:rsidR="00DD1D6D" w:rsidRPr="00D71789" w:rsidRDefault="00DD1D6D" w:rsidP="003D3744">
            <w:pPr>
              <w:rPr>
                <w:b/>
                <w:sz w:val="24"/>
                <w:lang w:val="es-ES"/>
              </w:rPr>
            </w:pPr>
            <w:r w:rsidRPr="00D71789">
              <w:rPr>
                <w:b/>
                <w:sz w:val="24"/>
                <w:lang w:val="es-ES"/>
              </w:rPr>
              <w:lastRenderedPageBreak/>
              <w:t>Símbolo</w:t>
            </w:r>
          </w:p>
        </w:tc>
        <w:tc>
          <w:tcPr>
            <w:tcW w:w="6848" w:type="dxa"/>
          </w:tcPr>
          <w:p w14:paraId="0EF8DC17" w14:textId="63628419" w:rsidR="00DD1D6D" w:rsidRDefault="00DD1D6D" w:rsidP="003D3744">
            <w:pPr>
              <w:rPr>
                <w:lang w:val="es-ES"/>
              </w:rPr>
            </w:pPr>
            <w:r>
              <w:rPr>
                <w:lang w:val="es-ES"/>
              </w:rPr>
              <w:t>Producto</w:t>
            </w:r>
          </w:p>
        </w:tc>
      </w:tr>
      <w:tr w:rsidR="00DD1D6D" w:rsidRPr="00563768" w14:paraId="5FBB8349" w14:textId="77777777" w:rsidTr="003D3744">
        <w:tc>
          <w:tcPr>
            <w:tcW w:w="1980" w:type="dxa"/>
            <w:shd w:val="clear" w:color="auto" w:fill="9CC2E5" w:themeFill="accent1" w:themeFillTint="99"/>
          </w:tcPr>
          <w:p w14:paraId="73EEBA58" w14:textId="77777777" w:rsidR="00DD1D6D" w:rsidRPr="00D71789" w:rsidRDefault="00DD1D6D" w:rsidP="003D3744">
            <w:pPr>
              <w:rPr>
                <w:b/>
                <w:sz w:val="24"/>
                <w:lang w:val="es-ES"/>
              </w:rPr>
            </w:pPr>
            <w:r w:rsidRPr="00D71789">
              <w:rPr>
                <w:b/>
                <w:sz w:val="24"/>
                <w:lang w:val="es-ES"/>
              </w:rPr>
              <w:t>Intención</w:t>
            </w:r>
          </w:p>
        </w:tc>
        <w:tc>
          <w:tcPr>
            <w:tcW w:w="6848" w:type="dxa"/>
          </w:tcPr>
          <w:p w14:paraId="286FAFE4" w14:textId="53AAECBE" w:rsidR="00DD1D6D" w:rsidRDefault="00DD1D6D" w:rsidP="00DD1D6D">
            <w:pPr>
              <w:rPr>
                <w:lang w:val="es-ES"/>
              </w:rPr>
            </w:pPr>
            <w:r>
              <w:rPr>
                <w:lang w:val="es-ES"/>
              </w:rPr>
              <w:t xml:space="preserve">Representa información de cada producto tal como nombre, descripción y cantidad disponible del mismo. </w:t>
            </w:r>
          </w:p>
        </w:tc>
      </w:tr>
      <w:tr w:rsidR="00DD1D6D" w:rsidRPr="00563768" w14:paraId="483092CA" w14:textId="77777777" w:rsidTr="003D3744">
        <w:tc>
          <w:tcPr>
            <w:tcW w:w="1980" w:type="dxa"/>
            <w:shd w:val="clear" w:color="auto" w:fill="9CC2E5" w:themeFill="accent1" w:themeFillTint="99"/>
          </w:tcPr>
          <w:p w14:paraId="37A86FF8" w14:textId="77777777" w:rsidR="00DD1D6D" w:rsidRPr="00D71789" w:rsidRDefault="00DD1D6D" w:rsidP="003D3744">
            <w:pPr>
              <w:rPr>
                <w:b/>
                <w:sz w:val="24"/>
                <w:lang w:val="es-ES"/>
              </w:rPr>
            </w:pPr>
            <w:r w:rsidRPr="00D71789">
              <w:rPr>
                <w:b/>
                <w:sz w:val="24"/>
                <w:lang w:val="es-ES"/>
              </w:rPr>
              <w:t>Extensión</w:t>
            </w:r>
          </w:p>
        </w:tc>
        <w:tc>
          <w:tcPr>
            <w:tcW w:w="6848" w:type="dxa"/>
          </w:tcPr>
          <w:p w14:paraId="53DC5EE0" w14:textId="18019AFF" w:rsidR="00DD1D6D" w:rsidRDefault="00DD1D6D" w:rsidP="00DD1D6D">
            <w:pPr>
              <w:rPr>
                <w:lang w:val="es-ES"/>
              </w:rPr>
            </w:pPr>
            <w:r>
              <w:rPr>
                <w:lang w:val="es-ES"/>
              </w:rPr>
              <w:t xml:space="preserve">Todos los productos existentes físicamente en el almacén de la empresa </w:t>
            </w:r>
          </w:p>
        </w:tc>
      </w:tr>
    </w:tbl>
    <w:p w14:paraId="43F23EEB" w14:textId="65D85693"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DD1D6D" w14:paraId="0263FE1A" w14:textId="77777777" w:rsidTr="003D3744">
        <w:tc>
          <w:tcPr>
            <w:tcW w:w="1980" w:type="dxa"/>
            <w:shd w:val="clear" w:color="auto" w:fill="9CC2E5" w:themeFill="accent1" w:themeFillTint="99"/>
          </w:tcPr>
          <w:p w14:paraId="7CDA7B2F" w14:textId="77777777" w:rsidR="00DD1D6D" w:rsidRPr="00D71789" w:rsidRDefault="00DD1D6D" w:rsidP="003D3744">
            <w:pPr>
              <w:rPr>
                <w:b/>
                <w:sz w:val="24"/>
                <w:lang w:val="es-ES"/>
              </w:rPr>
            </w:pPr>
            <w:r w:rsidRPr="00D71789">
              <w:rPr>
                <w:b/>
                <w:sz w:val="24"/>
                <w:lang w:val="es-ES"/>
              </w:rPr>
              <w:t>Símbolo</w:t>
            </w:r>
          </w:p>
        </w:tc>
        <w:tc>
          <w:tcPr>
            <w:tcW w:w="6848" w:type="dxa"/>
          </w:tcPr>
          <w:p w14:paraId="64B4AD2A" w14:textId="6510A0D1" w:rsidR="00DD1D6D" w:rsidRDefault="00DD1D6D" w:rsidP="003D3744">
            <w:pPr>
              <w:rPr>
                <w:lang w:val="es-ES"/>
              </w:rPr>
            </w:pPr>
            <w:r>
              <w:rPr>
                <w:lang w:val="es-ES"/>
              </w:rPr>
              <w:t>Almacén</w:t>
            </w:r>
          </w:p>
        </w:tc>
      </w:tr>
      <w:tr w:rsidR="00DD1D6D" w:rsidRPr="00563768" w14:paraId="1B3FD118" w14:textId="77777777" w:rsidTr="003D3744">
        <w:tc>
          <w:tcPr>
            <w:tcW w:w="1980" w:type="dxa"/>
            <w:shd w:val="clear" w:color="auto" w:fill="9CC2E5" w:themeFill="accent1" w:themeFillTint="99"/>
          </w:tcPr>
          <w:p w14:paraId="5117D6C1" w14:textId="77777777" w:rsidR="00DD1D6D" w:rsidRPr="00D71789" w:rsidRDefault="00DD1D6D" w:rsidP="003D3744">
            <w:pPr>
              <w:rPr>
                <w:b/>
                <w:sz w:val="24"/>
                <w:lang w:val="es-ES"/>
              </w:rPr>
            </w:pPr>
            <w:r w:rsidRPr="00D71789">
              <w:rPr>
                <w:b/>
                <w:sz w:val="24"/>
                <w:lang w:val="es-ES"/>
              </w:rPr>
              <w:t>Intención</w:t>
            </w:r>
          </w:p>
        </w:tc>
        <w:tc>
          <w:tcPr>
            <w:tcW w:w="6848" w:type="dxa"/>
          </w:tcPr>
          <w:p w14:paraId="1A968382" w14:textId="12B691F9" w:rsidR="00DD1D6D" w:rsidRDefault="00DD1D6D" w:rsidP="000C2DC2">
            <w:pPr>
              <w:rPr>
                <w:lang w:val="es-ES"/>
              </w:rPr>
            </w:pPr>
            <w:r>
              <w:rPr>
                <w:lang w:val="es-ES"/>
              </w:rPr>
              <w:t xml:space="preserve">Representa información </w:t>
            </w:r>
            <w:r w:rsidR="000C2DC2">
              <w:rPr>
                <w:lang w:val="es-ES"/>
              </w:rPr>
              <w:t xml:space="preserve"> sobre el lugar donde se guardan los productos para su posterior uso.</w:t>
            </w:r>
          </w:p>
        </w:tc>
      </w:tr>
      <w:tr w:rsidR="00DD1D6D" w:rsidRPr="00563768" w14:paraId="098C5704" w14:textId="77777777" w:rsidTr="003D3744">
        <w:tc>
          <w:tcPr>
            <w:tcW w:w="1980" w:type="dxa"/>
            <w:shd w:val="clear" w:color="auto" w:fill="9CC2E5" w:themeFill="accent1" w:themeFillTint="99"/>
          </w:tcPr>
          <w:p w14:paraId="7A454867" w14:textId="77777777" w:rsidR="00DD1D6D" w:rsidRPr="00D71789" w:rsidRDefault="00DD1D6D" w:rsidP="003D3744">
            <w:pPr>
              <w:rPr>
                <w:b/>
                <w:sz w:val="24"/>
                <w:lang w:val="es-ES"/>
              </w:rPr>
            </w:pPr>
            <w:r w:rsidRPr="00D71789">
              <w:rPr>
                <w:b/>
                <w:sz w:val="24"/>
                <w:lang w:val="es-ES"/>
              </w:rPr>
              <w:t>Extensión</w:t>
            </w:r>
          </w:p>
        </w:tc>
        <w:tc>
          <w:tcPr>
            <w:tcW w:w="6848" w:type="dxa"/>
          </w:tcPr>
          <w:p w14:paraId="4EF78A95" w14:textId="6E989751" w:rsidR="00DD1D6D" w:rsidRDefault="000C2DC2" w:rsidP="000C2DC2">
            <w:pPr>
              <w:rPr>
                <w:lang w:val="es-ES"/>
              </w:rPr>
            </w:pPr>
            <w:r>
              <w:rPr>
                <w:lang w:val="es-ES"/>
              </w:rPr>
              <w:t>Todos los almacenes con las que la cooperativa cuente en distintas ubicaciones.</w:t>
            </w:r>
          </w:p>
        </w:tc>
      </w:tr>
    </w:tbl>
    <w:p w14:paraId="377E2191" w14:textId="592B8A78"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14:paraId="36D91A4F" w14:textId="77777777" w:rsidTr="00E84C1D">
        <w:tc>
          <w:tcPr>
            <w:tcW w:w="1980" w:type="dxa"/>
            <w:shd w:val="clear" w:color="auto" w:fill="9CC2E5" w:themeFill="accent1" w:themeFillTint="99"/>
          </w:tcPr>
          <w:p w14:paraId="163268CF" w14:textId="77777777" w:rsidR="00A77E01" w:rsidRPr="00D71789" w:rsidRDefault="00A77E01" w:rsidP="00E84C1D">
            <w:pPr>
              <w:rPr>
                <w:b/>
                <w:sz w:val="24"/>
                <w:lang w:val="es-ES"/>
              </w:rPr>
            </w:pPr>
            <w:r w:rsidRPr="00D71789">
              <w:rPr>
                <w:b/>
                <w:sz w:val="24"/>
                <w:lang w:val="es-ES"/>
              </w:rPr>
              <w:t>Símbolo</w:t>
            </w:r>
          </w:p>
        </w:tc>
        <w:tc>
          <w:tcPr>
            <w:tcW w:w="6848" w:type="dxa"/>
          </w:tcPr>
          <w:p w14:paraId="26EB95A8" w14:textId="2A30FA4D" w:rsidR="00A77E01" w:rsidRDefault="00A77E01" w:rsidP="00E84C1D">
            <w:pPr>
              <w:rPr>
                <w:lang w:val="es-ES"/>
              </w:rPr>
            </w:pPr>
            <w:r>
              <w:rPr>
                <w:lang w:val="es-ES"/>
              </w:rPr>
              <w:t>Dirección</w:t>
            </w:r>
          </w:p>
        </w:tc>
      </w:tr>
      <w:tr w:rsidR="00A77E01" w:rsidRPr="00563768" w14:paraId="0B698642" w14:textId="77777777" w:rsidTr="00E84C1D">
        <w:tc>
          <w:tcPr>
            <w:tcW w:w="1980" w:type="dxa"/>
            <w:shd w:val="clear" w:color="auto" w:fill="9CC2E5" w:themeFill="accent1" w:themeFillTint="99"/>
          </w:tcPr>
          <w:p w14:paraId="41D31F17" w14:textId="77777777" w:rsidR="00A77E01" w:rsidRPr="00D71789" w:rsidRDefault="00A77E01" w:rsidP="00E84C1D">
            <w:pPr>
              <w:rPr>
                <w:b/>
                <w:sz w:val="24"/>
                <w:lang w:val="es-ES"/>
              </w:rPr>
            </w:pPr>
            <w:r w:rsidRPr="00D71789">
              <w:rPr>
                <w:b/>
                <w:sz w:val="24"/>
                <w:lang w:val="es-ES"/>
              </w:rPr>
              <w:t>Intención</w:t>
            </w:r>
          </w:p>
        </w:tc>
        <w:tc>
          <w:tcPr>
            <w:tcW w:w="6848" w:type="dxa"/>
          </w:tcPr>
          <w:p w14:paraId="5B5C9FC1" w14:textId="492F742E" w:rsidR="00A77E01" w:rsidRDefault="00A77E01" w:rsidP="00A77E01">
            <w:pPr>
              <w:rPr>
                <w:lang w:val="es-ES"/>
              </w:rPr>
            </w:pPr>
            <w:r>
              <w:rPr>
                <w:lang w:val="es-ES"/>
              </w:rPr>
              <w:t xml:space="preserve">Representa información sobre la ubicación física donde está ubicado algún almacén de la empresa, socio o trabajo. </w:t>
            </w:r>
          </w:p>
        </w:tc>
      </w:tr>
      <w:tr w:rsidR="00A77E01" w:rsidRPr="00563768" w14:paraId="5C9C4111" w14:textId="77777777" w:rsidTr="00E84C1D">
        <w:tc>
          <w:tcPr>
            <w:tcW w:w="1980" w:type="dxa"/>
            <w:shd w:val="clear" w:color="auto" w:fill="9CC2E5" w:themeFill="accent1" w:themeFillTint="99"/>
          </w:tcPr>
          <w:p w14:paraId="6A504EF7" w14:textId="77777777" w:rsidR="00A77E01" w:rsidRPr="00D71789" w:rsidRDefault="00A77E01" w:rsidP="00E84C1D">
            <w:pPr>
              <w:rPr>
                <w:b/>
                <w:sz w:val="24"/>
                <w:lang w:val="es-ES"/>
              </w:rPr>
            </w:pPr>
            <w:r w:rsidRPr="00D71789">
              <w:rPr>
                <w:b/>
                <w:sz w:val="24"/>
                <w:lang w:val="es-ES"/>
              </w:rPr>
              <w:t>Extensión</w:t>
            </w:r>
          </w:p>
        </w:tc>
        <w:tc>
          <w:tcPr>
            <w:tcW w:w="6848" w:type="dxa"/>
          </w:tcPr>
          <w:p w14:paraId="25F25464" w14:textId="4CADE556" w:rsidR="00A77E01" w:rsidRDefault="00A77E01" w:rsidP="00A77E01">
            <w:pPr>
              <w:rPr>
                <w:lang w:val="es-ES"/>
              </w:rPr>
            </w:pPr>
            <w:r>
              <w:rPr>
                <w:lang w:val="es-ES"/>
              </w:rPr>
              <w:t>Todas las direcciones disponibles en el sistema.</w:t>
            </w:r>
          </w:p>
        </w:tc>
      </w:tr>
    </w:tbl>
    <w:p w14:paraId="722F2885" w14:textId="0469697E"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rsidRPr="00A77E01" w14:paraId="27B261D3" w14:textId="77777777" w:rsidTr="00E84C1D">
        <w:tc>
          <w:tcPr>
            <w:tcW w:w="1980" w:type="dxa"/>
            <w:shd w:val="clear" w:color="auto" w:fill="9CC2E5" w:themeFill="accent1" w:themeFillTint="99"/>
          </w:tcPr>
          <w:p w14:paraId="0B1F8C3C" w14:textId="77777777" w:rsidR="00A77E01" w:rsidRPr="00D71789" w:rsidRDefault="00A77E01" w:rsidP="00E84C1D">
            <w:pPr>
              <w:rPr>
                <w:b/>
                <w:sz w:val="24"/>
                <w:lang w:val="es-ES"/>
              </w:rPr>
            </w:pPr>
            <w:r w:rsidRPr="00D71789">
              <w:rPr>
                <w:b/>
                <w:sz w:val="24"/>
                <w:lang w:val="es-ES"/>
              </w:rPr>
              <w:t>Símbolo</w:t>
            </w:r>
          </w:p>
        </w:tc>
        <w:tc>
          <w:tcPr>
            <w:tcW w:w="6848" w:type="dxa"/>
          </w:tcPr>
          <w:p w14:paraId="5453A373" w14:textId="4466170E" w:rsidR="00A77E01" w:rsidRDefault="00A77E01" w:rsidP="00E84C1D">
            <w:pPr>
              <w:rPr>
                <w:lang w:val="es-ES"/>
              </w:rPr>
            </w:pPr>
            <w:r>
              <w:rPr>
                <w:lang w:val="es-ES"/>
              </w:rPr>
              <w:t>Movimiento</w:t>
            </w:r>
          </w:p>
        </w:tc>
      </w:tr>
      <w:tr w:rsidR="00A77E01" w:rsidRPr="00563768" w14:paraId="1C1AD413" w14:textId="77777777" w:rsidTr="00E84C1D">
        <w:tc>
          <w:tcPr>
            <w:tcW w:w="1980" w:type="dxa"/>
            <w:shd w:val="clear" w:color="auto" w:fill="9CC2E5" w:themeFill="accent1" w:themeFillTint="99"/>
          </w:tcPr>
          <w:p w14:paraId="015F967A" w14:textId="77777777" w:rsidR="00A77E01" w:rsidRPr="00D71789" w:rsidRDefault="00A77E01" w:rsidP="00E84C1D">
            <w:pPr>
              <w:rPr>
                <w:b/>
                <w:sz w:val="24"/>
                <w:lang w:val="es-ES"/>
              </w:rPr>
            </w:pPr>
            <w:r w:rsidRPr="00D71789">
              <w:rPr>
                <w:b/>
                <w:sz w:val="24"/>
                <w:lang w:val="es-ES"/>
              </w:rPr>
              <w:t>Intención</w:t>
            </w:r>
          </w:p>
        </w:tc>
        <w:tc>
          <w:tcPr>
            <w:tcW w:w="6848" w:type="dxa"/>
          </w:tcPr>
          <w:p w14:paraId="4B1C69FC" w14:textId="5CF5525C" w:rsidR="00A77E01" w:rsidRDefault="00A77E01" w:rsidP="00A77E01">
            <w:pPr>
              <w:rPr>
                <w:lang w:val="es-ES"/>
              </w:rPr>
            </w:pPr>
            <w:r>
              <w:rPr>
                <w:lang w:val="es-ES"/>
              </w:rPr>
              <w:t xml:space="preserve">Representa información sobre el movimiento de productos de un almacén.  </w:t>
            </w:r>
          </w:p>
        </w:tc>
      </w:tr>
      <w:tr w:rsidR="00A77E01" w:rsidRPr="00563768" w14:paraId="189898A9" w14:textId="77777777" w:rsidTr="00E84C1D">
        <w:tc>
          <w:tcPr>
            <w:tcW w:w="1980" w:type="dxa"/>
            <w:shd w:val="clear" w:color="auto" w:fill="9CC2E5" w:themeFill="accent1" w:themeFillTint="99"/>
          </w:tcPr>
          <w:p w14:paraId="4C468E94" w14:textId="77777777" w:rsidR="00A77E01" w:rsidRPr="00D71789" w:rsidRDefault="00A77E01" w:rsidP="00E84C1D">
            <w:pPr>
              <w:rPr>
                <w:b/>
                <w:sz w:val="24"/>
                <w:lang w:val="es-ES"/>
              </w:rPr>
            </w:pPr>
            <w:r w:rsidRPr="00D71789">
              <w:rPr>
                <w:b/>
                <w:sz w:val="24"/>
                <w:lang w:val="es-ES"/>
              </w:rPr>
              <w:t>Extensión</w:t>
            </w:r>
          </w:p>
        </w:tc>
        <w:tc>
          <w:tcPr>
            <w:tcW w:w="6848" w:type="dxa"/>
          </w:tcPr>
          <w:p w14:paraId="49D8AE03" w14:textId="64C8C17D" w:rsidR="00A77E01" w:rsidRDefault="00A77E01" w:rsidP="00A77E01">
            <w:pPr>
              <w:rPr>
                <w:lang w:val="es-ES"/>
              </w:rPr>
            </w:pPr>
            <w:r>
              <w:rPr>
                <w:lang w:val="es-ES"/>
              </w:rPr>
              <w:t xml:space="preserve">Todas los movimientos de productos realizados </w:t>
            </w:r>
          </w:p>
        </w:tc>
      </w:tr>
    </w:tbl>
    <w:p w14:paraId="76CF55E8" w14:textId="312550A1"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rsidRPr="00A77E01" w14:paraId="1F490364" w14:textId="77777777" w:rsidTr="003D3744">
        <w:tc>
          <w:tcPr>
            <w:tcW w:w="1980" w:type="dxa"/>
            <w:shd w:val="clear" w:color="auto" w:fill="9CC2E5" w:themeFill="accent1" w:themeFillTint="99"/>
          </w:tcPr>
          <w:p w14:paraId="4BB62F91" w14:textId="77777777" w:rsidR="000C2DC2" w:rsidRPr="00D71789" w:rsidRDefault="000C2DC2" w:rsidP="003D3744">
            <w:pPr>
              <w:rPr>
                <w:b/>
                <w:sz w:val="24"/>
                <w:lang w:val="es-ES"/>
              </w:rPr>
            </w:pPr>
            <w:r w:rsidRPr="00D71789">
              <w:rPr>
                <w:b/>
                <w:sz w:val="24"/>
                <w:lang w:val="es-ES"/>
              </w:rPr>
              <w:t>Símbolo</w:t>
            </w:r>
          </w:p>
        </w:tc>
        <w:tc>
          <w:tcPr>
            <w:tcW w:w="6848" w:type="dxa"/>
          </w:tcPr>
          <w:p w14:paraId="274BBAC6" w14:textId="64E43A87" w:rsidR="000C2DC2" w:rsidRDefault="000C2DC2" w:rsidP="003D3744">
            <w:pPr>
              <w:rPr>
                <w:lang w:val="es-ES"/>
              </w:rPr>
            </w:pPr>
            <w:r>
              <w:rPr>
                <w:lang w:val="es-ES"/>
              </w:rPr>
              <w:t>Empleado</w:t>
            </w:r>
          </w:p>
        </w:tc>
      </w:tr>
      <w:tr w:rsidR="000C2DC2" w:rsidRPr="00563768" w14:paraId="5F76634B" w14:textId="77777777" w:rsidTr="003D3744">
        <w:tc>
          <w:tcPr>
            <w:tcW w:w="1980" w:type="dxa"/>
            <w:shd w:val="clear" w:color="auto" w:fill="9CC2E5" w:themeFill="accent1" w:themeFillTint="99"/>
          </w:tcPr>
          <w:p w14:paraId="4F13D56A" w14:textId="77777777" w:rsidR="000C2DC2" w:rsidRPr="00D71789" w:rsidRDefault="000C2DC2" w:rsidP="003D3744">
            <w:pPr>
              <w:rPr>
                <w:b/>
                <w:sz w:val="24"/>
                <w:lang w:val="es-ES"/>
              </w:rPr>
            </w:pPr>
            <w:r w:rsidRPr="00D71789">
              <w:rPr>
                <w:b/>
                <w:sz w:val="24"/>
                <w:lang w:val="es-ES"/>
              </w:rPr>
              <w:t>Intención</w:t>
            </w:r>
          </w:p>
        </w:tc>
        <w:tc>
          <w:tcPr>
            <w:tcW w:w="6848" w:type="dxa"/>
          </w:tcPr>
          <w:p w14:paraId="46EF254A" w14:textId="4DF95B40" w:rsidR="000C2DC2" w:rsidRDefault="000C2DC2" w:rsidP="000C2DC2">
            <w:pPr>
              <w:rPr>
                <w:lang w:val="es-ES"/>
              </w:rPr>
            </w:pPr>
            <w:r>
              <w:rPr>
                <w:lang w:val="es-ES"/>
              </w:rPr>
              <w:t>Representa una abstracción de una persona que trabaja en la cooperativa de agua.</w:t>
            </w:r>
          </w:p>
        </w:tc>
      </w:tr>
      <w:tr w:rsidR="000C2DC2" w:rsidRPr="00563768" w14:paraId="2C934079" w14:textId="77777777" w:rsidTr="003D3744">
        <w:tc>
          <w:tcPr>
            <w:tcW w:w="1980" w:type="dxa"/>
            <w:shd w:val="clear" w:color="auto" w:fill="9CC2E5" w:themeFill="accent1" w:themeFillTint="99"/>
          </w:tcPr>
          <w:p w14:paraId="5BCC2529" w14:textId="77777777" w:rsidR="000C2DC2" w:rsidRPr="00D71789" w:rsidRDefault="000C2DC2" w:rsidP="003D3744">
            <w:pPr>
              <w:rPr>
                <w:b/>
                <w:sz w:val="24"/>
                <w:lang w:val="es-ES"/>
              </w:rPr>
            </w:pPr>
            <w:r w:rsidRPr="00D71789">
              <w:rPr>
                <w:b/>
                <w:sz w:val="24"/>
                <w:lang w:val="es-ES"/>
              </w:rPr>
              <w:t>Extensión</w:t>
            </w:r>
          </w:p>
        </w:tc>
        <w:tc>
          <w:tcPr>
            <w:tcW w:w="6848" w:type="dxa"/>
          </w:tcPr>
          <w:p w14:paraId="41BA8BD5" w14:textId="49551448" w:rsidR="000C2DC2" w:rsidRDefault="000C2DC2" w:rsidP="000C2DC2">
            <w:pPr>
              <w:rPr>
                <w:lang w:val="es-ES"/>
              </w:rPr>
            </w:pPr>
            <w:r>
              <w:rPr>
                <w:lang w:val="es-ES"/>
              </w:rPr>
              <w:t>Todos los empleados que trabajen tanto en la planta como en la oficina.</w:t>
            </w:r>
          </w:p>
        </w:tc>
      </w:tr>
    </w:tbl>
    <w:p w14:paraId="2D8112AD" w14:textId="08F2C997" w:rsidR="000C2DC2" w:rsidRDefault="000C2DC2"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14:paraId="409BC601" w14:textId="77777777" w:rsidTr="003D3744">
        <w:tc>
          <w:tcPr>
            <w:tcW w:w="1980" w:type="dxa"/>
            <w:shd w:val="clear" w:color="auto" w:fill="9CC2E5" w:themeFill="accent1" w:themeFillTint="99"/>
          </w:tcPr>
          <w:p w14:paraId="6EF65FDF" w14:textId="77777777" w:rsidR="000C2DC2" w:rsidRPr="00D71789" w:rsidRDefault="000C2DC2" w:rsidP="003D3744">
            <w:pPr>
              <w:rPr>
                <w:b/>
                <w:sz w:val="24"/>
                <w:lang w:val="es-ES"/>
              </w:rPr>
            </w:pPr>
            <w:r w:rsidRPr="00D71789">
              <w:rPr>
                <w:b/>
                <w:sz w:val="24"/>
                <w:lang w:val="es-ES"/>
              </w:rPr>
              <w:t>Símbolo</w:t>
            </w:r>
          </w:p>
        </w:tc>
        <w:tc>
          <w:tcPr>
            <w:tcW w:w="6848" w:type="dxa"/>
          </w:tcPr>
          <w:p w14:paraId="7CC8DB8E" w14:textId="643B17B0" w:rsidR="000C2DC2" w:rsidRDefault="000C2DC2" w:rsidP="003D3744">
            <w:pPr>
              <w:rPr>
                <w:lang w:val="es-ES"/>
              </w:rPr>
            </w:pPr>
            <w:r>
              <w:rPr>
                <w:lang w:val="es-ES"/>
              </w:rPr>
              <w:t>Asistencia</w:t>
            </w:r>
          </w:p>
        </w:tc>
      </w:tr>
      <w:tr w:rsidR="000C2DC2" w:rsidRPr="00563768" w14:paraId="65047A04" w14:textId="77777777" w:rsidTr="003D3744">
        <w:tc>
          <w:tcPr>
            <w:tcW w:w="1980" w:type="dxa"/>
            <w:shd w:val="clear" w:color="auto" w:fill="9CC2E5" w:themeFill="accent1" w:themeFillTint="99"/>
          </w:tcPr>
          <w:p w14:paraId="3307F21A" w14:textId="77777777" w:rsidR="000C2DC2" w:rsidRPr="00D71789" w:rsidRDefault="000C2DC2" w:rsidP="003D3744">
            <w:pPr>
              <w:rPr>
                <w:b/>
                <w:sz w:val="24"/>
                <w:lang w:val="es-ES"/>
              </w:rPr>
            </w:pPr>
            <w:r w:rsidRPr="00D71789">
              <w:rPr>
                <w:b/>
                <w:sz w:val="24"/>
                <w:lang w:val="es-ES"/>
              </w:rPr>
              <w:t>Intención</w:t>
            </w:r>
          </w:p>
        </w:tc>
        <w:tc>
          <w:tcPr>
            <w:tcW w:w="6848" w:type="dxa"/>
          </w:tcPr>
          <w:p w14:paraId="52DF8BD6" w14:textId="44F077E5" w:rsidR="000C2DC2" w:rsidRDefault="000C2DC2" w:rsidP="000C2DC2">
            <w:pPr>
              <w:rPr>
                <w:lang w:val="es-ES"/>
              </w:rPr>
            </w:pPr>
            <w:r>
              <w:rPr>
                <w:lang w:val="es-ES"/>
              </w:rPr>
              <w:t>Representa información</w:t>
            </w:r>
            <w:r w:rsidR="005A54B7">
              <w:rPr>
                <w:lang w:val="es-ES"/>
              </w:rPr>
              <w:t xml:space="preserve"> acerca de las entradas y</w:t>
            </w:r>
            <w:r>
              <w:rPr>
                <w:lang w:val="es-ES"/>
              </w:rPr>
              <w:t xml:space="preserve"> salidas del empleado a la planta de la cooperativa</w:t>
            </w:r>
            <w:r w:rsidR="005A54B7">
              <w:rPr>
                <w:lang w:val="es-ES"/>
              </w:rPr>
              <w:t>.</w:t>
            </w:r>
          </w:p>
        </w:tc>
      </w:tr>
      <w:tr w:rsidR="000C2DC2" w:rsidRPr="00563768" w14:paraId="3EBF425B" w14:textId="77777777" w:rsidTr="003D3744">
        <w:tc>
          <w:tcPr>
            <w:tcW w:w="1980" w:type="dxa"/>
            <w:shd w:val="clear" w:color="auto" w:fill="9CC2E5" w:themeFill="accent1" w:themeFillTint="99"/>
          </w:tcPr>
          <w:p w14:paraId="77C9CD28" w14:textId="77777777" w:rsidR="000C2DC2" w:rsidRPr="00D71789" w:rsidRDefault="000C2DC2" w:rsidP="003D3744">
            <w:pPr>
              <w:rPr>
                <w:b/>
                <w:sz w:val="24"/>
                <w:lang w:val="es-ES"/>
              </w:rPr>
            </w:pPr>
            <w:r w:rsidRPr="00D71789">
              <w:rPr>
                <w:b/>
                <w:sz w:val="24"/>
                <w:lang w:val="es-ES"/>
              </w:rPr>
              <w:t>Extensión</w:t>
            </w:r>
          </w:p>
        </w:tc>
        <w:tc>
          <w:tcPr>
            <w:tcW w:w="6848" w:type="dxa"/>
          </w:tcPr>
          <w:p w14:paraId="13D07257" w14:textId="14A28998" w:rsidR="000C2DC2" w:rsidRDefault="005A54B7" w:rsidP="005A54B7">
            <w:pPr>
              <w:rPr>
                <w:lang w:val="es-ES"/>
              </w:rPr>
            </w:pPr>
            <w:r>
              <w:rPr>
                <w:lang w:val="es-ES"/>
              </w:rPr>
              <w:t xml:space="preserve">Toda información relacionada a la asistencia del empleado. </w:t>
            </w:r>
          </w:p>
        </w:tc>
      </w:tr>
    </w:tbl>
    <w:p w14:paraId="59D8FB2C" w14:textId="04B3D060"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488820E2" w14:textId="77777777" w:rsidTr="003D3744">
        <w:tc>
          <w:tcPr>
            <w:tcW w:w="1980" w:type="dxa"/>
            <w:shd w:val="clear" w:color="auto" w:fill="9CC2E5" w:themeFill="accent1" w:themeFillTint="99"/>
          </w:tcPr>
          <w:p w14:paraId="60BF4487" w14:textId="77777777" w:rsidR="005A54B7" w:rsidRPr="00D71789" w:rsidRDefault="005A54B7" w:rsidP="003D3744">
            <w:pPr>
              <w:rPr>
                <w:b/>
                <w:sz w:val="24"/>
                <w:lang w:val="es-ES"/>
              </w:rPr>
            </w:pPr>
            <w:r w:rsidRPr="00D71789">
              <w:rPr>
                <w:b/>
                <w:sz w:val="24"/>
                <w:lang w:val="es-ES"/>
              </w:rPr>
              <w:t>Símbolo</w:t>
            </w:r>
          </w:p>
        </w:tc>
        <w:tc>
          <w:tcPr>
            <w:tcW w:w="6848" w:type="dxa"/>
          </w:tcPr>
          <w:p w14:paraId="24B4D625" w14:textId="6C0A55B3" w:rsidR="005A54B7" w:rsidRDefault="005A54B7" w:rsidP="003D3744">
            <w:pPr>
              <w:rPr>
                <w:lang w:val="es-ES"/>
              </w:rPr>
            </w:pPr>
            <w:r>
              <w:rPr>
                <w:lang w:val="es-ES"/>
              </w:rPr>
              <w:t>Pedido</w:t>
            </w:r>
          </w:p>
        </w:tc>
      </w:tr>
      <w:tr w:rsidR="005A54B7" w:rsidRPr="00563768" w14:paraId="27342585" w14:textId="77777777" w:rsidTr="003D3744">
        <w:tc>
          <w:tcPr>
            <w:tcW w:w="1980" w:type="dxa"/>
            <w:shd w:val="clear" w:color="auto" w:fill="9CC2E5" w:themeFill="accent1" w:themeFillTint="99"/>
          </w:tcPr>
          <w:p w14:paraId="296256F8" w14:textId="77777777" w:rsidR="005A54B7" w:rsidRPr="00D71789" w:rsidRDefault="005A54B7" w:rsidP="003D3744">
            <w:pPr>
              <w:rPr>
                <w:b/>
                <w:sz w:val="24"/>
                <w:lang w:val="es-ES"/>
              </w:rPr>
            </w:pPr>
            <w:r w:rsidRPr="00D71789">
              <w:rPr>
                <w:b/>
                <w:sz w:val="24"/>
                <w:lang w:val="es-ES"/>
              </w:rPr>
              <w:t>Intención</w:t>
            </w:r>
          </w:p>
        </w:tc>
        <w:tc>
          <w:tcPr>
            <w:tcW w:w="6848" w:type="dxa"/>
          </w:tcPr>
          <w:p w14:paraId="3CAF2BE8" w14:textId="0042CAD6" w:rsidR="005A54B7" w:rsidRDefault="005A54B7" w:rsidP="005A54B7">
            <w:pPr>
              <w:rPr>
                <w:lang w:val="es-ES"/>
              </w:rPr>
            </w:pPr>
            <w:r>
              <w:rPr>
                <w:lang w:val="es-ES"/>
              </w:rPr>
              <w:t>Representa información acerca de un pedido de productos, la cantidad y a que proveedor se realizó el pedido.</w:t>
            </w:r>
          </w:p>
        </w:tc>
      </w:tr>
      <w:tr w:rsidR="005A54B7" w:rsidRPr="00563768" w14:paraId="2F98F556" w14:textId="77777777" w:rsidTr="003D3744">
        <w:tc>
          <w:tcPr>
            <w:tcW w:w="1980" w:type="dxa"/>
            <w:shd w:val="clear" w:color="auto" w:fill="9CC2E5" w:themeFill="accent1" w:themeFillTint="99"/>
          </w:tcPr>
          <w:p w14:paraId="169028AD" w14:textId="77777777" w:rsidR="005A54B7" w:rsidRPr="00D71789" w:rsidRDefault="005A54B7" w:rsidP="003D3744">
            <w:pPr>
              <w:rPr>
                <w:b/>
                <w:sz w:val="24"/>
                <w:lang w:val="es-ES"/>
              </w:rPr>
            </w:pPr>
            <w:r w:rsidRPr="00D71789">
              <w:rPr>
                <w:b/>
                <w:sz w:val="24"/>
                <w:lang w:val="es-ES"/>
              </w:rPr>
              <w:t>Extensión</w:t>
            </w:r>
          </w:p>
        </w:tc>
        <w:tc>
          <w:tcPr>
            <w:tcW w:w="6848" w:type="dxa"/>
          </w:tcPr>
          <w:p w14:paraId="337521A8" w14:textId="14464A89" w:rsidR="005A54B7" w:rsidRDefault="005A54B7" w:rsidP="005A54B7">
            <w:pPr>
              <w:rPr>
                <w:lang w:val="es-ES"/>
              </w:rPr>
            </w:pPr>
            <w:r>
              <w:rPr>
                <w:lang w:val="es-ES"/>
              </w:rPr>
              <w:t xml:space="preserve">Toda información relacionada a cada pedido. </w:t>
            </w:r>
          </w:p>
        </w:tc>
      </w:tr>
    </w:tbl>
    <w:p w14:paraId="5765356C" w14:textId="61E2E1DD"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503AE754" w14:textId="77777777" w:rsidTr="003D3744">
        <w:tc>
          <w:tcPr>
            <w:tcW w:w="1980" w:type="dxa"/>
            <w:shd w:val="clear" w:color="auto" w:fill="9CC2E5" w:themeFill="accent1" w:themeFillTint="99"/>
          </w:tcPr>
          <w:p w14:paraId="0B7D7424" w14:textId="77777777" w:rsidR="005A54B7" w:rsidRPr="00D71789" w:rsidRDefault="005A54B7" w:rsidP="003D3744">
            <w:pPr>
              <w:rPr>
                <w:b/>
                <w:sz w:val="24"/>
                <w:lang w:val="es-ES"/>
              </w:rPr>
            </w:pPr>
            <w:r w:rsidRPr="00D71789">
              <w:rPr>
                <w:b/>
                <w:sz w:val="24"/>
                <w:lang w:val="es-ES"/>
              </w:rPr>
              <w:t>Símbolo</w:t>
            </w:r>
          </w:p>
        </w:tc>
        <w:tc>
          <w:tcPr>
            <w:tcW w:w="6848" w:type="dxa"/>
          </w:tcPr>
          <w:p w14:paraId="66DD3B5A" w14:textId="6B50A95E" w:rsidR="005A54B7" w:rsidRDefault="005A54B7" w:rsidP="003D3744">
            <w:pPr>
              <w:rPr>
                <w:lang w:val="es-ES"/>
              </w:rPr>
            </w:pPr>
            <w:r>
              <w:rPr>
                <w:lang w:val="es-ES"/>
              </w:rPr>
              <w:t>Proveedor</w:t>
            </w:r>
          </w:p>
        </w:tc>
      </w:tr>
      <w:tr w:rsidR="005A54B7" w:rsidRPr="00563768" w14:paraId="5D026AB9" w14:textId="77777777" w:rsidTr="003D3744">
        <w:tc>
          <w:tcPr>
            <w:tcW w:w="1980" w:type="dxa"/>
            <w:shd w:val="clear" w:color="auto" w:fill="9CC2E5" w:themeFill="accent1" w:themeFillTint="99"/>
          </w:tcPr>
          <w:p w14:paraId="7EC9501D" w14:textId="77777777" w:rsidR="005A54B7" w:rsidRPr="00D71789" w:rsidRDefault="005A54B7" w:rsidP="003D3744">
            <w:pPr>
              <w:rPr>
                <w:b/>
                <w:sz w:val="24"/>
                <w:lang w:val="es-ES"/>
              </w:rPr>
            </w:pPr>
            <w:r w:rsidRPr="00D71789">
              <w:rPr>
                <w:b/>
                <w:sz w:val="24"/>
                <w:lang w:val="es-ES"/>
              </w:rPr>
              <w:t>Intención</w:t>
            </w:r>
          </w:p>
        </w:tc>
        <w:tc>
          <w:tcPr>
            <w:tcW w:w="6848" w:type="dxa"/>
          </w:tcPr>
          <w:p w14:paraId="0C135722" w14:textId="4F3D1EAD" w:rsidR="005A54B7" w:rsidRDefault="005A54B7" w:rsidP="005A54B7">
            <w:pPr>
              <w:rPr>
                <w:lang w:val="es-ES"/>
              </w:rPr>
            </w:pPr>
            <w:r>
              <w:rPr>
                <w:lang w:val="es-ES"/>
              </w:rPr>
              <w:t>Representa una abstracción de una persona o ente que vende productos a la cooperativa.</w:t>
            </w:r>
          </w:p>
        </w:tc>
      </w:tr>
      <w:tr w:rsidR="005A54B7" w:rsidRPr="00563768" w14:paraId="63CB2848" w14:textId="77777777" w:rsidTr="003D3744">
        <w:tc>
          <w:tcPr>
            <w:tcW w:w="1980" w:type="dxa"/>
            <w:shd w:val="clear" w:color="auto" w:fill="9CC2E5" w:themeFill="accent1" w:themeFillTint="99"/>
          </w:tcPr>
          <w:p w14:paraId="40C51DF6" w14:textId="77777777" w:rsidR="005A54B7" w:rsidRPr="00D71789" w:rsidRDefault="005A54B7" w:rsidP="003D3744">
            <w:pPr>
              <w:rPr>
                <w:b/>
                <w:sz w:val="24"/>
                <w:lang w:val="es-ES"/>
              </w:rPr>
            </w:pPr>
            <w:r w:rsidRPr="00D71789">
              <w:rPr>
                <w:b/>
                <w:sz w:val="24"/>
                <w:lang w:val="es-ES"/>
              </w:rPr>
              <w:t>Extensión</w:t>
            </w:r>
          </w:p>
        </w:tc>
        <w:tc>
          <w:tcPr>
            <w:tcW w:w="6848" w:type="dxa"/>
          </w:tcPr>
          <w:p w14:paraId="651B4FA4" w14:textId="1AC0F4B2" w:rsidR="005A54B7" w:rsidRDefault="005A54B7" w:rsidP="005A54B7">
            <w:pPr>
              <w:rPr>
                <w:lang w:val="es-ES"/>
              </w:rPr>
            </w:pPr>
            <w:r>
              <w:rPr>
                <w:lang w:val="es-ES"/>
              </w:rPr>
              <w:t xml:space="preserve">Todos los proveedores que vendar productos a la cooperativa. </w:t>
            </w:r>
          </w:p>
        </w:tc>
      </w:tr>
    </w:tbl>
    <w:p w14:paraId="57FFCD8D" w14:textId="1282643A"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404DD866" w14:textId="77777777" w:rsidTr="00552A69">
        <w:tc>
          <w:tcPr>
            <w:tcW w:w="1980" w:type="dxa"/>
            <w:shd w:val="clear" w:color="auto" w:fill="9CC2E5" w:themeFill="accent1" w:themeFillTint="99"/>
          </w:tcPr>
          <w:p w14:paraId="08D68ECF" w14:textId="77777777" w:rsidR="00456A0E" w:rsidRPr="00D71789" w:rsidRDefault="00456A0E" w:rsidP="00552A69">
            <w:pPr>
              <w:rPr>
                <w:b/>
                <w:sz w:val="24"/>
                <w:lang w:val="es-ES"/>
              </w:rPr>
            </w:pPr>
            <w:r w:rsidRPr="00D71789">
              <w:rPr>
                <w:b/>
                <w:sz w:val="24"/>
                <w:lang w:val="es-ES"/>
              </w:rPr>
              <w:t>Símbolo</w:t>
            </w:r>
          </w:p>
        </w:tc>
        <w:tc>
          <w:tcPr>
            <w:tcW w:w="6848" w:type="dxa"/>
          </w:tcPr>
          <w:p w14:paraId="2A314C6E" w14:textId="571B19EF" w:rsidR="00456A0E" w:rsidRDefault="00456A0E" w:rsidP="00552A69">
            <w:pPr>
              <w:rPr>
                <w:lang w:val="es-ES"/>
              </w:rPr>
            </w:pPr>
            <w:r>
              <w:rPr>
                <w:lang w:val="es-ES"/>
              </w:rPr>
              <w:t>Flujo de Trabajo</w:t>
            </w:r>
          </w:p>
        </w:tc>
      </w:tr>
      <w:tr w:rsidR="00456A0E" w:rsidRPr="00563768" w14:paraId="0683E7DF" w14:textId="77777777" w:rsidTr="00552A69">
        <w:tc>
          <w:tcPr>
            <w:tcW w:w="1980" w:type="dxa"/>
            <w:shd w:val="clear" w:color="auto" w:fill="9CC2E5" w:themeFill="accent1" w:themeFillTint="99"/>
          </w:tcPr>
          <w:p w14:paraId="0573A2FD" w14:textId="77777777" w:rsidR="00456A0E" w:rsidRPr="00D71789" w:rsidRDefault="00456A0E" w:rsidP="00552A69">
            <w:pPr>
              <w:rPr>
                <w:b/>
                <w:sz w:val="24"/>
                <w:lang w:val="es-ES"/>
              </w:rPr>
            </w:pPr>
            <w:r w:rsidRPr="00D71789">
              <w:rPr>
                <w:b/>
                <w:sz w:val="24"/>
                <w:lang w:val="es-ES"/>
              </w:rPr>
              <w:t>Intención</w:t>
            </w:r>
          </w:p>
        </w:tc>
        <w:tc>
          <w:tcPr>
            <w:tcW w:w="6848" w:type="dxa"/>
          </w:tcPr>
          <w:p w14:paraId="404086E5" w14:textId="7AF1C2DF" w:rsidR="00456A0E" w:rsidRDefault="00456A0E" w:rsidP="00456A0E">
            <w:pPr>
              <w:rPr>
                <w:lang w:val="es-ES"/>
              </w:rPr>
            </w:pPr>
            <w:r>
              <w:rPr>
                <w:lang w:val="es-ES"/>
              </w:rPr>
              <w:t>Representa información acerca de en qué orden deben realizarse los trabajos en la empresa.</w:t>
            </w:r>
          </w:p>
        </w:tc>
      </w:tr>
      <w:tr w:rsidR="00456A0E" w:rsidRPr="00563768" w14:paraId="46ECC0E7" w14:textId="77777777" w:rsidTr="00552A69">
        <w:tc>
          <w:tcPr>
            <w:tcW w:w="1980" w:type="dxa"/>
            <w:shd w:val="clear" w:color="auto" w:fill="9CC2E5" w:themeFill="accent1" w:themeFillTint="99"/>
          </w:tcPr>
          <w:p w14:paraId="0D62FFFA" w14:textId="77777777" w:rsidR="00456A0E" w:rsidRPr="00D71789" w:rsidRDefault="00456A0E" w:rsidP="00552A69">
            <w:pPr>
              <w:rPr>
                <w:b/>
                <w:sz w:val="24"/>
                <w:lang w:val="es-ES"/>
              </w:rPr>
            </w:pPr>
            <w:r w:rsidRPr="00D71789">
              <w:rPr>
                <w:b/>
                <w:sz w:val="24"/>
                <w:lang w:val="es-ES"/>
              </w:rPr>
              <w:t>Extensión</w:t>
            </w:r>
          </w:p>
        </w:tc>
        <w:tc>
          <w:tcPr>
            <w:tcW w:w="6848" w:type="dxa"/>
          </w:tcPr>
          <w:p w14:paraId="2A02C282" w14:textId="61FFD732" w:rsidR="00456A0E" w:rsidRDefault="00456A0E" w:rsidP="00456A0E">
            <w:pPr>
              <w:rPr>
                <w:lang w:val="es-ES"/>
              </w:rPr>
            </w:pPr>
            <w:r>
              <w:rPr>
                <w:lang w:val="es-ES"/>
              </w:rPr>
              <w:t>Toda información relacionada a un flujo de trabajo.</w:t>
            </w:r>
          </w:p>
        </w:tc>
      </w:tr>
    </w:tbl>
    <w:p w14:paraId="2F4BC523" w14:textId="5931CD72" w:rsidR="00456A0E" w:rsidRDefault="00456A0E"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1B08BD93" w14:textId="77777777" w:rsidTr="00552A69">
        <w:tc>
          <w:tcPr>
            <w:tcW w:w="1980" w:type="dxa"/>
            <w:shd w:val="clear" w:color="auto" w:fill="9CC2E5" w:themeFill="accent1" w:themeFillTint="99"/>
          </w:tcPr>
          <w:p w14:paraId="2A5B63D1" w14:textId="77777777" w:rsidR="00456A0E" w:rsidRPr="00D71789" w:rsidRDefault="00456A0E" w:rsidP="00552A69">
            <w:pPr>
              <w:rPr>
                <w:b/>
                <w:sz w:val="24"/>
                <w:lang w:val="es-ES"/>
              </w:rPr>
            </w:pPr>
            <w:r w:rsidRPr="00D71789">
              <w:rPr>
                <w:b/>
                <w:sz w:val="24"/>
                <w:lang w:val="es-ES"/>
              </w:rPr>
              <w:t>Símbolo</w:t>
            </w:r>
          </w:p>
        </w:tc>
        <w:tc>
          <w:tcPr>
            <w:tcW w:w="6848" w:type="dxa"/>
          </w:tcPr>
          <w:p w14:paraId="0F110565" w14:textId="07195871" w:rsidR="00456A0E" w:rsidRDefault="00A77E01" w:rsidP="00456A0E">
            <w:pPr>
              <w:rPr>
                <w:lang w:val="es-ES"/>
              </w:rPr>
            </w:pPr>
            <w:r>
              <w:rPr>
                <w:lang w:val="es-ES"/>
              </w:rPr>
              <w:t>Requisito</w:t>
            </w:r>
          </w:p>
        </w:tc>
      </w:tr>
      <w:tr w:rsidR="00456A0E" w:rsidRPr="00563768" w14:paraId="4684C411" w14:textId="77777777" w:rsidTr="00552A69">
        <w:tc>
          <w:tcPr>
            <w:tcW w:w="1980" w:type="dxa"/>
            <w:shd w:val="clear" w:color="auto" w:fill="9CC2E5" w:themeFill="accent1" w:themeFillTint="99"/>
          </w:tcPr>
          <w:p w14:paraId="395D67A0" w14:textId="77777777" w:rsidR="00456A0E" w:rsidRPr="00D71789" w:rsidRDefault="00456A0E" w:rsidP="00552A69">
            <w:pPr>
              <w:rPr>
                <w:b/>
                <w:sz w:val="24"/>
                <w:lang w:val="es-ES"/>
              </w:rPr>
            </w:pPr>
            <w:r w:rsidRPr="00D71789">
              <w:rPr>
                <w:b/>
                <w:sz w:val="24"/>
                <w:lang w:val="es-ES"/>
              </w:rPr>
              <w:t>Intención</w:t>
            </w:r>
          </w:p>
        </w:tc>
        <w:tc>
          <w:tcPr>
            <w:tcW w:w="6848" w:type="dxa"/>
          </w:tcPr>
          <w:p w14:paraId="4F5D39F1" w14:textId="74E58C4D" w:rsidR="00456A0E" w:rsidRDefault="00456A0E" w:rsidP="00A77E01">
            <w:pPr>
              <w:rPr>
                <w:lang w:val="es-ES"/>
              </w:rPr>
            </w:pPr>
            <w:r>
              <w:rPr>
                <w:lang w:val="es-ES"/>
              </w:rPr>
              <w:t xml:space="preserve">Representa información acerca de </w:t>
            </w:r>
            <w:r w:rsidR="00A77E01">
              <w:rPr>
                <w:lang w:val="es-ES"/>
              </w:rPr>
              <w:t>qué</w:t>
            </w:r>
            <w:r>
              <w:rPr>
                <w:lang w:val="es-ES"/>
              </w:rPr>
              <w:t xml:space="preserve"> </w:t>
            </w:r>
            <w:r w:rsidR="00A77E01">
              <w:rPr>
                <w:lang w:val="es-ES"/>
              </w:rPr>
              <w:t>requisitos</w:t>
            </w:r>
            <w:r>
              <w:rPr>
                <w:lang w:val="es-ES"/>
              </w:rPr>
              <w:t xml:space="preserve"> se necesitan para llevar a cabo un reclamo.</w:t>
            </w:r>
          </w:p>
        </w:tc>
      </w:tr>
      <w:tr w:rsidR="00456A0E" w:rsidRPr="00563768" w14:paraId="3611B9B4" w14:textId="77777777" w:rsidTr="00552A69">
        <w:tc>
          <w:tcPr>
            <w:tcW w:w="1980" w:type="dxa"/>
            <w:shd w:val="clear" w:color="auto" w:fill="9CC2E5" w:themeFill="accent1" w:themeFillTint="99"/>
          </w:tcPr>
          <w:p w14:paraId="6E62A121" w14:textId="77777777" w:rsidR="00456A0E" w:rsidRPr="00D71789" w:rsidRDefault="00456A0E" w:rsidP="00552A69">
            <w:pPr>
              <w:rPr>
                <w:b/>
                <w:sz w:val="24"/>
                <w:lang w:val="es-ES"/>
              </w:rPr>
            </w:pPr>
            <w:r w:rsidRPr="00D71789">
              <w:rPr>
                <w:b/>
                <w:sz w:val="24"/>
                <w:lang w:val="es-ES"/>
              </w:rPr>
              <w:t>Extensión</w:t>
            </w:r>
          </w:p>
        </w:tc>
        <w:tc>
          <w:tcPr>
            <w:tcW w:w="6848" w:type="dxa"/>
          </w:tcPr>
          <w:p w14:paraId="58CC70D6" w14:textId="195793A0" w:rsidR="00456A0E" w:rsidRDefault="0037145C" w:rsidP="00456A0E">
            <w:pPr>
              <w:rPr>
                <w:lang w:val="es-ES"/>
              </w:rPr>
            </w:pPr>
            <w:r>
              <w:rPr>
                <w:lang w:val="es-ES"/>
              </w:rPr>
              <w:t>Toda la documentación asociada a un reclamo.</w:t>
            </w:r>
          </w:p>
        </w:tc>
      </w:tr>
    </w:tbl>
    <w:p w14:paraId="66A38613" w14:textId="62448089" w:rsidR="0055417A" w:rsidRDefault="0055417A" w:rsidP="00A8280F">
      <w:pPr>
        <w:rPr>
          <w:lang w:val="es-ES"/>
        </w:rPr>
      </w:pPr>
    </w:p>
    <w:p w14:paraId="646723B9" w14:textId="04437B94" w:rsidR="0055417A" w:rsidRDefault="0055417A" w:rsidP="00A8280F">
      <w:pPr>
        <w:rPr>
          <w:lang w:val="es-ES"/>
        </w:rPr>
      </w:pPr>
      <w:r>
        <w:rPr>
          <w:lang w:val="es-ES"/>
        </w:rPr>
        <w:br w:type="page"/>
      </w:r>
    </w:p>
    <w:p w14:paraId="12D2F922" w14:textId="2049D3F1" w:rsidR="0055417A" w:rsidRDefault="0055417A" w:rsidP="0055417A">
      <w:pPr>
        <w:pStyle w:val="Ttulo2"/>
        <w:rPr>
          <w:lang w:val="es-ES"/>
        </w:rPr>
      </w:pPr>
      <w:bookmarkStart w:id="4077" w:name="_Toc24617145"/>
      <w:r>
        <w:rPr>
          <w:lang w:val="es-ES"/>
        </w:rPr>
        <w:lastRenderedPageBreak/>
        <w:t>Diagrama de Secuencia de Sistema</w:t>
      </w:r>
      <w:bookmarkEnd w:id="4077"/>
    </w:p>
    <w:p w14:paraId="4B549480" w14:textId="2F4E1483" w:rsidR="0055417A" w:rsidRDefault="0055417A" w:rsidP="0055417A">
      <w:pPr>
        <w:rPr>
          <w:lang w:val="es-ES"/>
        </w:rPr>
      </w:pPr>
    </w:p>
    <w:p w14:paraId="6175BC21" w14:textId="5E25C44C" w:rsidR="003274E4" w:rsidRDefault="0046200B" w:rsidP="0055417A">
      <w:pPr>
        <w:rPr>
          <w:lang w:val="es-ES"/>
        </w:rPr>
      </w:pPr>
      <w:r w:rsidRPr="0046200B">
        <w:rPr>
          <w:noProof/>
        </w:rPr>
        <w:drawing>
          <wp:inline distT="0" distB="0" distL="0" distR="0" wp14:anchorId="0154296A" wp14:editId="1F676F4E">
            <wp:extent cx="4323080" cy="2809240"/>
            <wp:effectExtent l="0" t="0" r="1270" b="0"/>
            <wp:docPr id="57" name="Imagen 57" descr="G:\Javi\Documentos - copia\VPProjects\PROYECTO FINAL\DSS\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Javi\Documentos - copia\VPProjects\PROYECTO FINAL\DSS\IniciarTrabaj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080" cy="2809240"/>
                    </a:xfrm>
                    <a:prstGeom prst="rect">
                      <a:avLst/>
                    </a:prstGeom>
                    <a:noFill/>
                    <a:ln>
                      <a:noFill/>
                    </a:ln>
                  </pic:spPr>
                </pic:pic>
              </a:graphicData>
            </a:graphic>
          </wp:inline>
        </w:drawing>
      </w:r>
    </w:p>
    <w:p w14:paraId="0A49BC69" w14:textId="15E695AC" w:rsidR="003274E4" w:rsidRDefault="003274E4" w:rsidP="0055417A">
      <w:pPr>
        <w:rPr>
          <w:lang w:val="es-ES"/>
        </w:rPr>
      </w:pPr>
    </w:p>
    <w:p w14:paraId="4A08AD9E" w14:textId="7815852F" w:rsidR="003274E4" w:rsidRDefault="004D4B98" w:rsidP="0055417A">
      <w:pPr>
        <w:rPr>
          <w:lang w:val="es-ES"/>
        </w:rPr>
      </w:pPr>
      <w:r w:rsidRPr="004D4B98">
        <w:rPr>
          <w:noProof/>
        </w:rPr>
        <w:drawing>
          <wp:inline distT="0" distB="0" distL="0" distR="0" wp14:anchorId="7311AD57" wp14:editId="395C4272">
            <wp:extent cx="5612130" cy="2213146"/>
            <wp:effectExtent l="0" t="0" r="7620" b="0"/>
            <wp:docPr id="58" name="Imagen 58" descr="G:\Javi\Documentos - copia\VPProjects\PROYECTO FINAL\DSS\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Javi\Documentos - copia\VPProjects\PROYECTO FINAL\DSS\FinalizarTrabaj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13146"/>
                    </a:xfrm>
                    <a:prstGeom prst="rect">
                      <a:avLst/>
                    </a:prstGeom>
                    <a:noFill/>
                    <a:ln>
                      <a:noFill/>
                    </a:ln>
                  </pic:spPr>
                </pic:pic>
              </a:graphicData>
            </a:graphic>
          </wp:inline>
        </w:drawing>
      </w:r>
    </w:p>
    <w:p w14:paraId="2FD6832F" w14:textId="6D227995" w:rsidR="003274E4" w:rsidRDefault="003274E4" w:rsidP="0055417A">
      <w:pPr>
        <w:rPr>
          <w:lang w:val="es-ES"/>
        </w:rPr>
      </w:pPr>
    </w:p>
    <w:p w14:paraId="5E9F4103" w14:textId="4E382097" w:rsidR="003274E4" w:rsidRDefault="003274E4" w:rsidP="0055417A">
      <w:pPr>
        <w:rPr>
          <w:lang w:val="es-ES"/>
        </w:rPr>
      </w:pPr>
      <w:r>
        <w:rPr>
          <w:noProof/>
        </w:rPr>
        <w:lastRenderedPageBreak/>
        <w:drawing>
          <wp:inline distT="0" distB="0" distL="0" distR="0" wp14:anchorId="6442FE22" wp14:editId="0F62B711">
            <wp:extent cx="4258310" cy="3132455"/>
            <wp:effectExtent l="0" t="0" r="8890" b="0"/>
            <wp:docPr id="6" name="Imagen 6" descr="G:\Javi\Documentos - copia\VPProjects\PROYECTO FINAL\DSS\ListarTrabaj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ListarTrabaj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8310" cy="3132455"/>
                    </a:xfrm>
                    <a:prstGeom prst="rect">
                      <a:avLst/>
                    </a:prstGeom>
                    <a:noFill/>
                    <a:ln>
                      <a:noFill/>
                    </a:ln>
                  </pic:spPr>
                </pic:pic>
              </a:graphicData>
            </a:graphic>
          </wp:inline>
        </w:drawing>
      </w:r>
    </w:p>
    <w:p w14:paraId="5A471E37" w14:textId="755F0A41" w:rsidR="006030CC" w:rsidRDefault="006030CC" w:rsidP="0055417A">
      <w:pPr>
        <w:rPr>
          <w:lang w:val="es-ES"/>
        </w:rPr>
      </w:pPr>
    </w:p>
    <w:p w14:paraId="5A195D7E" w14:textId="6AFB3AC8" w:rsidR="006030CC" w:rsidRDefault="006030CC" w:rsidP="0055417A">
      <w:pPr>
        <w:rPr>
          <w:lang w:val="es-ES"/>
        </w:rPr>
      </w:pPr>
      <w:r>
        <w:rPr>
          <w:noProof/>
        </w:rPr>
        <w:drawing>
          <wp:inline distT="0" distB="0" distL="0" distR="0" wp14:anchorId="11BE8AE4" wp14:editId="2C418B23">
            <wp:extent cx="4408170" cy="2163445"/>
            <wp:effectExtent l="0" t="0" r="0" b="8255"/>
            <wp:docPr id="7" name="Imagen 7" descr="G:\Javi\Documentos - copia\VPProjects\PROYECTO FINAL\DSS\VerFlujo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S\VerFlujoTrabaj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8170" cy="2163445"/>
                    </a:xfrm>
                    <a:prstGeom prst="rect">
                      <a:avLst/>
                    </a:prstGeom>
                    <a:noFill/>
                    <a:ln>
                      <a:noFill/>
                    </a:ln>
                  </pic:spPr>
                </pic:pic>
              </a:graphicData>
            </a:graphic>
          </wp:inline>
        </w:drawing>
      </w:r>
    </w:p>
    <w:p w14:paraId="430B0B15" w14:textId="77777777" w:rsidR="00E356E6" w:rsidRDefault="00E356E6" w:rsidP="0055417A">
      <w:pPr>
        <w:rPr>
          <w:lang w:val="es-ES"/>
        </w:rPr>
      </w:pPr>
    </w:p>
    <w:p w14:paraId="36338328" w14:textId="55DF1A27" w:rsidR="006030CC" w:rsidRDefault="00E356E6" w:rsidP="0055417A">
      <w:pPr>
        <w:rPr>
          <w:lang w:val="es-ES"/>
        </w:rPr>
      </w:pPr>
      <w:r w:rsidRPr="00E356E6">
        <w:rPr>
          <w:noProof/>
        </w:rPr>
        <w:drawing>
          <wp:inline distT="0" distB="0" distL="0" distR="0" wp14:anchorId="145C65A2" wp14:editId="7DB64E19">
            <wp:extent cx="3796030" cy="1680210"/>
            <wp:effectExtent l="0" t="0" r="0" b="0"/>
            <wp:docPr id="53" name="Imagen 53" descr="G:\Javi\Documentos - copia\VPProjects\PROYECTO FINAL\DSS\Asign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AsignarTrabaj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030" cy="1680210"/>
                    </a:xfrm>
                    <a:prstGeom prst="rect">
                      <a:avLst/>
                    </a:prstGeom>
                    <a:noFill/>
                    <a:ln>
                      <a:noFill/>
                    </a:ln>
                  </pic:spPr>
                </pic:pic>
              </a:graphicData>
            </a:graphic>
          </wp:inline>
        </w:drawing>
      </w:r>
    </w:p>
    <w:p w14:paraId="6CF7FEC0" w14:textId="029E0CBD" w:rsidR="006030CC" w:rsidRDefault="006030CC" w:rsidP="0055417A">
      <w:pPr>
        <w:rPr>
          <w:lang w:val="es-ES"/>
        </w:rPr>
      </w:pPr>
      <w:r>
        <w:rPr>
          <w:noProof/>
        </w:rPr>
        <w:lastRenderedPageBreak/>
        <w:drawing>
          <wp:inline distT="0" distB="0" distL="0" distR="0" wp14:anchorId="0C84323A" wp14:editId="172D7D06">
            <wp:extent cx="5608955" cy="4155440"/>
            <wp:effectExtent l="0" t="0" r="0" b="0"/>
            <wp:docPr id="8" name="Imagen 8" descr="G:\Javi\Documentos - copia\VPProjects\PROYECTO FINAL\DSS\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S\CargarReclam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955" cy="4155440"/>
                    </a:xfrm>
                    <a:prstGeom prst="rect">
                      <a:avLst/>
                    </a:prstGeom>
                    <a:noFill/>
                    <a:ln>
                      <a:noFill/>
                    </a:ln>
                  </pic:spPr>
                </pic:pic>
              </a:graphicData>
            </a:graphic>
          </wp:inline>
        </w:drawing>
      </w:r>
    </w:p>
    <w:p w14:paraId="045B4D9C" w14:textId="29CC1A6A" w:rsidR="006030CC" w:rsidRDefault="006030CC" w:rsidP="0055417A">
      <w:pPr>
        <w:rPr>
          <w:lang w:val="es-ES"/>
        </w:rPr>
      </w:pPr>
    </w:p>
    <w:p w14:paraId="161E238F" w14:textId="2BF8B79C" w:rsidR="006030CC" w:rsidRDefault="006030CC" w:rsidP="0055417A">
      <w:pPr>
        <w:rPr>
          <w:lang w:val="es-ES"/>
        </w:rPr>
      </w:pPr>
      <w:r>
        <w:rPr>
          <w:noProof/>
        </w:rPr>
        <w:drawing>
          <wp:inline distT="0" distB="0" distL="0" distR="0" wp14:anchorId="68C4CF38" wp14:editId="7DD0BF82">
            <wp:extent cx="4708525" cy="3207385"/>
            <wp:effectExtent l="0" t="0" r="0" b="0"/>
            <wp:docPr id="9" name="Imagen 9" descr="G:\Javi\Documentos - copia\VPProjects\PROYECTO FINAL\DSS\Modific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S\ModificarReclam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8525" cy="3207385"/>
                    </a:xfrm>
                    <a:prstGeom prst="rect">
                      <a:avLst/>
                    </a:prstGeom>
                    <a:noFill/>
                    <a:ln>
                      <a:noFill/>
                    </a:ln>
                  </pic:spPr>
                </pic:pic>
              </a:graphicData>
            </a:graphic>
          </wp:inline>
        </w:drawing>
      </w:r>
    </w:p>
    <w:p w14:paraId="7FA89344" w14:textId="0D1E3160" w:rsidR="006030CC" w:rsidRDefault="006030CC" w:rsidP="0055417A">
      <w:pPr>
        <w:rPr>
          <w:lang w:val="es-ES"/>
        </w:rPr>
      </w:pPr>
    </w:p>
    <w:p w14:paraId="5B44E340" w14:textId="7463636D" w:rsidR="006030CC" w:rsidRDefault="006030CC">
      <w:pPr>
        <w:rPr>
          <w:lang w:val="es-ES"/>
        </w:rPr>
      </w:pPr>
      <w:r w:rsidRPr="006030CC">
        <w:rPr>
          <w:noProof/>
        </w:rPr>
        <w:lastRenderedPageBreak/>
        <w:drawing>
          <wp:inline distT="0" distB="0" distL="0" distR="0" wp14:anchorId="4EB17EA6" wp14:editId="62C908FC">
            <wp:extent cx="4612640" cy="2115185"/>
            <wp:effectExtent l="0" t="0" r="0" b="0"/>
            <wp:docPr id="10" name="Imagen 10" descr="G:\Javi\Documentos - copia\VPProjects\PROYECTO FINAL\DSS\ListarRecl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S\ListarReclamo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2640" cy="2115185"/>
                    </a:xfrm>
                    <a:prstGeom prst="rect">
                      <a:avLst/>
                    </a:prstGeom>
                    <a:noFill/>
                    <a:ln>
                      <a:noFill/>
                    </a:ln>
                  </pic:spPr>
                </pic:pic>
              </a:graphicData>
            </a:graphic>
          </wp:inline>
        </w:drawing>
      </w:r>
    </w:p>
    <w:p w14:paraId="23EA34AD" w14:textId="1CA0E873" w:rsidR="006030CC" w:rsidRDefault="006030CC">
      <w:pPr>
        <w:rPr>
          <w:lang w:val="es-ES"/>
        </w:rPr>
      </w:pPr>
    </w:p>
    <w:p w14:paraId="64024A48" w14:textId="761E7891" w:rsidR="006030CC" w:rsidRDefault="006030CC">
      <w:pPr>
        <w:rPr>
          <w:lang w:val="es-ES"/>
        </w:rPr>
      </w:pPr>
      <w:r w:rsidRPr="006030CC">
        <w:rPr>
          <w:noProof/>
        </w:rPr>
        <w:drawing>
          <wp:inline distT="0" distB="0" distL="0" distR="0" wp14:anchorId="5E94417D" wp14:editId="1FE83210">
            <wp:extent cx="3889375" cy="1883410"/>
            <wp:effectExtent l="0" t="0" r="0" b="2540"/>
            <wp:docPr id="13" name="Imagen 13" descr="G:\Javi\Documentos - copia\VPProjects\PROYECTO FINAL\DSS\Elimin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S\EliminarReclam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9375" cy="1883410"/>
                    </a:xfrm>
                    <a:prstGeom prst="rect">
                      <a:avLst/>
                    </a:prstGeom>
                    <a:noFill/>
                    <a:ln>
                      <a:noFill/>
                    </a:ln>
                  </pic:spPr>
                </pic:pic>
              </a:graphicData>
            </a:graphic>
          </wp:inline>
        </w:drawing>
      </w:r>
    </w:p>
    <w:p w14:paraId="0A045A13" w14:textId="62F28BC9" w:rsidR="006030CC" w:rsidRDefault="006030CC">
      <w:pPr>
        <w:rPr>
          <w:lang w:val="es-ES"/>
        </w:rPr>
      </w:pPr>
    </w:p>
    <w:p w14:paraId="0DE99BAD" w14:textId="222C1239" w:rsidR="006030CC" w:rsidRDefault="006030CC">
      <w:pPr>
        <w:rPr>
          <w:lang w:val="es-ES"/>
        </w:rPr>
      </w:pPr>
      <w:r w:rsidRPr="006030CC">
        <w:rPr>
          <w:noProof/>
        </w:rPr>
        <w:drawing>
          <wp:inline distT="0" distB="0" distL="0" distR="0" wp14:anchorId="54FACFB0" wp14:editId="0AF2DD9A">
            <wp:extent cx="5612130" cy="1515577"/>
            <wp:effectExtent l="0" t="0" r="7620" b="8890"/>
            <wp:docPr id="14" name="Imagen 14" descr="G:\Javi\Documentos - copia\VPProjects\PROYECTO FINAL\DSS\Carg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S\CargarTipoDeReclam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515577"/>
                    </a:xfrm>
                    <a:prstGeom prst="rect">
                      <a:avLst/>
                    </a:prstGeom>
                    <a:noFill/>
                    <a:ln>
                      <a:noFill/>
                    </a:ln>
                  </pic:spPr>
                </pic:pic>
              </a:graphicData>
            </a:graphic>
          </wp:inline>
        </w:drawing>
      </w:r>
    </w:p>
    <w:p w14:paraId="0FC3CDCE" w14:textId="3B34BEBF" w:rsidR="006030CC" w:rsidRDefault="006030CC">
      <w:pPr>
        <w:rPr>
          <w:lang w:val="es-ES"/>
        </w:rPr>
      </w:pPr>
    </w:p>
    <w:p w14:paraId="7186667F" w14:textId="0F3C4013" w:rsidR="006030CC" w:rsidRDefault="006030CC">
      <w:pPr>
        <w:rPr>
          <w:lang w:val="es-ES"/>
        </w:rPr>
      </w:pPr>
      <w:r w:rsidRPr="006030CC">
        <w:rPr>
          <w:noProof/>
        </w:rPr>
        <w:lastRenderedPageBreak/>
        <w:drawing>
          <wp:inline distT="0" distB="0" distL="0" distR="0" wp14:anchorId="553CE348" wp14:editId="2DE3979D">
            <wp:extent cx="5612130" cy="1745477"/>
            <wp:effectExtent l="0" t="0" r="7620" b="7620"/>
            <wp:docPr id="15" name="Imagen 15" descr="G:\Javi\Documentos - copia\VPProjects\PROYECTO FINAL\DSS\Modific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S\ModificarTipoDeReclam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745477"/>
                    </a:xfrm>
                    <a:prstGeom prst="rect">
                      <a:avLst/>
                    </a:prstGeom>
                    <a:noFill/>
                    <a:ln>
                      <a:noFill/>
                    </a:ln>
                  </pic:spPr>
                </pic:pic>
              </a:graphicData>
            </a:graphic>
          </wp:inline>
        </w:drawing>
      </w:r>
    </w:p>
    <w:p w14:paraId="1572CACF" w14:textId="1CB68625" w:rsidR="006030CC" w:rsidRDefault="006030CC">
      <w:pPr>
        <w:rPr>
          <w:lang w:val="es-ES"/>
        </w:rPr>
      </w:pPr>
    </w:p>
    <w:p w14:paraId="2144E9C6" w14:textId="56A0E0C9" w:rsidR="006030CC" w:rsidRDefault="006030CC">
      <w:pPr>
        <w:rPr>
          <w:lang w:val="es-ES"/>
        </w:rPr>
      </w:pPr>
      <w:r w:rsidRPr="006030CC">
        <w:rPr>
          <w:noProof/>
        </w:rPr>
        <w:drawing>
          <wp:inline distT="0" distB="0" distL="0" distR="0" wp14:anchorId="096BD1EE" wp14:editId="23CFBF9C">
            <wp:extent cx="4210050" cy="1883410"/>
            <wp:effectExtent l="0" t="0" r="0" b="2540"/>
            <wp:docPr id="16" name="Imagen 16" descr="G:\Javi\Documentos - copia\VPProjects\PROYECTO FINAL\DSS\Elimin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S\EliminarTipoDeReclam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1883410"/>
                    </a:xfrm>
                    <a:prstGeom prst="rect">
                      <a:avLst/>
                    </a:prstGeom>
                    <a:noFill/>
                    <a:ln>
                      <a:noFill/>
                    </a:ln>
                  </pic:spPr>
                </pic:pic>
              </a:graphicData>
            </a:graphic>
          </wp:inline>
        </w:drawing>
      </w:r>
    </w:p>
    <w:p w14:paraId="74DC75A1" w14:textId="27493FC9" w:rsidR="006030CC" w:rsidRDefault="006030CC">
      <w:pPr>
        <w:rPr>
          <w:lang w:val="es-ES"/>
        </w:rPr>
      </w:pPr>
    </w:p>
    <w:p w14:paraId="4020C528" w14:textId="54152DF5" w:rsidR="006030CC" w:rsidRDefault="006030CC">
      <w:pPr>
        <w:rPr>
          <w:lang w:val="es-ES"/>
        </w:rPr>
      </w:pPr>
      <w:r w:rsidRPr="006030CC">
        <w:rPr>
          <w:noProof/>
        </w:rPr>
        <w:drawing>
          <wp:inline distT="0" distB="0" distL="0" distR="0" wp14:anchorId="64BE6880" wp14:editId="3F90FEB3">
            <wp:extent cx="4025900" cy="1883410"/>
            <wp:effectExtent l="0" t="0" r="0" b="2540"/>
            <wp:docPr id="17" name="Imagen 17" descr="G:\Javi\Documentos - copia\VPProjects\PROYECTO FINAL\DSS\Carg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S\CargarRequisi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1883410"/>
                    </a:xfrm>
                    <a:prstGeom prst="rect">
                      <a:avLst/>
                    </a:prstGeom>
                    <a:noFill/>
                    <a:ln>
                      <a:noFill/>
                    </a:ln>
                  </pic:spPr>
                </pic:pic>
              </a:graphicData>
            </a:graphic>
          </wp:inline>
        </w:drawing>
      </w:r>
    </w:p>
    <w:p w14:paraId="4B90DFA7" w14:textId="0146B5DD" w:rsidR="006030CC" w:rsidRDefault="006030CC">
      <w:pPr>
        <w:rPr>
          <w:lang w:val="es-ES"/>
        </w:rPr>
      </w:pPr>
    </w:p>
    <w:p w14:paraId="10BB86B3" w14:textId="195FDFE5" w:rsidR="006030CC" w:rsidRDefault="006030CC">
      <w:pPr>
        <w:rPr>
          <w:lang w:val="es-ES"/>
        </w:rPr>
      </w:pPr>
      <w:r w:rsidRPr="006030CC">
        <w:rPr>
          <w:noProof/>
        </w:rPr>
        <w:lastRenderedPageBreak/>
        <w:drawing>
          <wp:inline distT="0" distB="0" distL="0" distR="0" wp14:anchorId="3774A0BE" wp14:editId="5D577E7F">
            <wp:extent cx="4326255" cy="2654300"/>
            <wp:effectExtent l="0" t="0" r="0" b="0"/>
            <wp:docPr id="18" name="Imagen 18" descr="G:\Javi\Documentos - copia\VPProjects\PROYECTO FINAL\DSS\Modific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S\ModificarRequisi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6255" cy="2654300"/>
                    </a:xfrm>
                    <a:prstGeom prst="rect">
                      <a:avLst/>
                    </a:prstGeom>
                    <a:noFill/>
                    <a:ln>
                      <a:noFill/>
                    </a:ln>
                  </pic:spPr>
                </pic:pic>
              </a:graphicData>
            </a:graphic>
          </wp:inline>
        </w:drawing>
      </w:r>
    </w:p>
    <w:p w14:paraId="0E1D0C8B" w14:textId="10162474" w:rsidR="006030CC" w:rsidRDefault="006030CC">
      <w:pPr>
        <w:rPr>
          <w:lang w:val="es-ES"/>
        </w:rPr>
      </w:pPr>
    </w:p>
    <w:p w14:paraId="3C81324F" w14:textId="13F47355" w:rsidR="006030CC" w:rsidRDefault="006030CC">
      <w:pPr>
        <w:rPr>
          <w:lang w:val="es-ES"/>
        </w:rPr>
      </w:pPr>
      <w:r w:rsidRPr="006030CC">
        <w:rPr>
          <w:noProof/>
        </w:rPr>
        <w:drawing>
          <wp:inline distT="0" distB="0" distL="0" distR="0" wp14:anchorId="5127717E" wp14:editId="460E87DD">
            <wp:extent cx="4231005" cy="1883410"/>
            <wp:effectExtent l="0" t="0" r="0" b="2540"/>
            <wp:docPr id="19" name="Imagen 19" descr="G:\Javi\Documentos - copia\VPProjects\PROYECTO FINAL\DSS\Elimin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avi\Documentos - copia\VPProjects\PROYECTO FINAL\DSS\EliminarRequisi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005" cy="1883410"/>
                    </a:xfrm>
                    <a:prstGeom prst="rect">
                      <a:avLst/>
                    </a:prstGeom>
                    <a:noFill/>
                    <a:ln>
                      <a:noFill/>
                    </a:ln>
                  </pic:spPr>
                </pic:pic>
              </a:graphicData>
            </a:graphic>
          </wp:inline>
        </w:drawing>
      </w:r>
    </w:p>
    <w:p w14:paraId="23F94EA9" w14:textId="2300D771" w:rsidR="003143D2" w:rsidRDefault="003143D2">
      <w:pPr>
        <w:rPr>
          <w:lang w:val="es-ES"/>
        </w:rPr>
      </w:pPr>
    </w:p>
    <w:p w14:paraId="7255C0BF" w14:textId="4A5B6394" w:rsidR="003143D2" w:rsidRDefault="003143D2">
      <w:pPr>
        <w:rPr>
          <w:lang w:val="es-ES"/>
        </w:rPr>
      </w:pPr>
      <w:r w:rsidRPr="003143D2">
        <w:rPr>
          <w:noProof/>
        </w:rPr>
        <w:drawing>
          <wp:inline distT="0" distB="0" distL="0" distR="0" wp14:anchorId="1F3FF1AC" wp14:editId="137D5610">
            <wp:extent cx="5612130" cy="1327293"/>
            <wp:effectExtent l="0" t="0" r="7620" b="6350"/>
            <wp:docPr id="20" name="Imagen 20" descr="G:\Javi\Documentos - copia\VPProjects\PROYECTO FINAL\DSS\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Javi\Documentos - copia\VPProjects\PROYECTO FINAL\DSS\CargarSoc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327293"/>
                    </a:xfrm>
                    <a:prstGeom prst="rect">
                      <a:avLst/>
                    </a:prstGeom>
                    <a:noFill/>
                    <a:ln>
                      <a:noFill/>
                    </a:ln>
                  </pic:spPr>
                </pic:pic>
              </a:graphicData>
            </a:graphic>
          </wp:inline>
        </w:drawing>
      </w:r>
    </w:p>
    <w:p w14:paraId="2F07EE59" w14:textId="47D4F92B" w:rsidR="003143D2" w:rsidRDefault="003143D2">
      <w:pPr>
        <w:rPr>
          <w:lang w:val="es-ES"/>
        </w:rPr>
      </w:pPr>
    </w:p>
    <w:p w14:paraId="5067C7CD" w14:textId="4A0C68F9" w:rsidR="003143D2" w:rsidRDefault="003143D2">
      <w:pPr>
        <w:rPr>
          <w:lang w:val="es-ES"/>
        </w:rPr>
      </w:pPr>
      <w:r w:rsidRPr="003143D2">
        <w:rPr>
          <w:noProof/>
        </w:rPr>
        <w:lastRenderedPageBreak/>
        <w:drawing>
          <wp:inline distT="0" distB="0" distL="0" distR="0" wp14:anchorId="66CA5B31" wp14:editId="2C7971B8">
            <wp:extent cx="5612130" cy="1753898"/>
            <wp:effectExtent l="0" t="0" r="7620" b="0"/>
            <wp:docPr id="21" name="Imagen 21" descr="G:\Javi\Documentos - copia\VPProjects\PROYECTO FINAL\DSS\Modific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Javi\Documentos - copia\VPProjects\PROYECTO FINAL\DSS\ModificarSoc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753898"/>
                    </a:xfrm>
                    <a:prstGeom prst="rect">
                      <a:avLst/>
                    </a:prstGeom>
                    <a:noFill/>
                    <a:ln>
                      <a:noFill/>
                    </a:ln>
                  </pic:spPr>
                </pic:pic>
              </a:graphicData>
            </a:graphic>
          </wp:inline>
        </w:drawing>
      </w:r>
    </w:p>
    <w:p w14:paraId="5923FD16" w14:textId="2722D7E2" w:rsidR="003143D2" w:rsidRDefault="003143D2">
      <w:pPr>
        <w:rPr>
          <w:lang w:val="es-ES"/>
        </w:rPr>
      </w:pPr>
    </w:p>
    <w:p w14:paraId="7EC0B7E3" w14:textId="6FE5A426" w:rsidR="003143D2" w:rsidRDefault="003143D2">
      <w:pPr>
        <w:rPr>
          <w:lang w:val="es-ES"/>
        </w:rPr>
      </w:pPr>
      <w:r w:rsidRPr="003143D2">
        <w:rPr>
          <w:noProof/>
        </w:rPr>
        <w:drawing>
          <wp:inline distT="0" distB="0" distL="0" distR="0" wp14:anchorId="34B63223" wp14:editId="3E5C9905">
            <wp:extent cx="3705225" cy="1883410"/>
            <wp:effectExtent l="0" t="0" r="9525" b="2540"/>
            <wp:docPr id="22" name="Imagen 22" descr="G:\Javi\Documentos - copia\VPProjects\PROYECTO FINAL\DSS\Elimin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Javi\Documentos - copia\VPProjects\PROYECTO FINAL\DSS\EliminarSoci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1883410"/>
                    </a:xfrm>
                    <a:prstGeom prst="rect">
                      <a:avLst/>
                    </a:prstGeom>
                    <a:noFill/>
                    <a:ln>
                      <a:noFill/>
                    </a:ln>
                  </pic:spPr>
                </pic:pic>
              </a:graphicData>
            </a:graphic>
          </wp:inline>
        </w:drawing>
      </w:r>
    </w:p>
    <w:p w14:paraId="57D728C9" w14:textId="4BB17998" w:rsidR="003143D2" w:rsidRDefault="003143D2">
      <w:pPr>
        <w:rPr>
          <w:lang w:val="es-ES"/>
        </w:rPr>
      </w:pPr>
    </w:p>
    <w:p w14:paraId="72928951" w14:textId="5A8A712C" w:rsidR="003143D2" w:rsidRDefault="003143D2">
      <w:pPr>
        <w:rPr>
          <w:lang w:val="es-ES"/>
        </w:rPr>
      </w:pPr>
      <w:r w:rsidRPr="003143D2">
        <w:rPr>
          <w:noProof/>
        </w:rPr>
        <w:drawing>
          <wp:inline distT="0" distB="0" distL="0" distR="0" wp14:anchorId="6EF4B515" wp14:editId="4680E97E">
            <wp:extent cx="5612130" cy="2265573"/>
            <wp:effectExtent l="0" t="0" r="7620" b="1905"/>
            <wp:docPr id="23" name="Imagen 23" descr="G:\Javi\Documentos - copia\VPProjects\PROYECTO FINAL\DSS\Registr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Javi\Documentos - copia\VPProjects\PROYECTO FINAL\DSS\Registrar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265573"/>
                    </a:xfrm>
                    <a:prstGeom prst="rect">
                      <a:avLst/>
                    </a:prstGeom>
                    <a:noFill/>
                    <a:ln>
                      <a:noFill/>
                    </a:ln>
                  </pic:spPr>
                </pic:pic>
              </a:graphicData>
            </a:graphic>
          </wp:inline>
        </w:drawing>
      </w:r>
    </w:p>
    <w:p w14:paraId="0C249322" w14:textId="494ABAF5" w:rsidR="003143D2" w:rsidRDefault="003143D2">
      <w:pPr>
        <w:rPr>
          <w:lang w:val="es-ES"/>
        </w:rPr>
      </w:pPr>
    </w:p>
    <w:p w14:paraId="52F32624" w14:textId="164C5E9B" w:rsidR="003143D2" w:rsidRDefault="003143D2">
      <w:pPr>
        <w:rPr>
          <w:lang w:val="es-ES"/>
        </w:rPr>
      </w:pPr>
      <w:r w:rsidRPr="003143D2">
        <w:rPr>
          <w:noProof/>
        </w:rPr>
        <w:lastRenderedPageBreak/>
        <w:drawing>
          <wp:inline distT="0" distB="0" distL="0" distR="0" wp14:anchorId="567DAD47" wp14:editId="6E95BD0F">
            <wp:extent cx="4046855" cy="1883410"/>
            <wp:effectExtent l="0" t="0" r="0" b="2540"/>
            <wp:docPr id="24" name="Imagen 24" descr="G:\Javi\Documentos - copia\VPProjects\PROYECTO FINAL\DSS\Elimin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Javi\Documentos - copia\VPProjects\PROYECTO FINAL\DSS\EliminarConex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855" cy="1883410"/>
                    </a:xfrm>
                    <a:prstGeom prst="rect">
                      <a:avLst/>
                    </a:prstGeom>
                    <a:noFill/>
                    <a:ln>
                      <a:noFill/>
                    </a:ln>
                  </pic:spPr>
                </pic:pic>
              </a:graphicData>
            </a:graphic>
          </wp:inline>
        </w:drawing>
      </w:r>
    </w:p>
    <w:p w14:paraId="0AD62D57" w14:textId="5F2FDCF6" w:rsidR="003143D2" w:rsidRDefault="003143D2">
      <w:pPr>
        <w:rPr>
          <w:lang w:val="es-ES"/>
        </w:rPr>
      </w:pPr>
    </w:p>
    <w:p w14:paraId="2F35971B" w14:textId="44BB0C8E" w:rsidR="003143D2" w:rsidRDefault="008E0402">
      <w:pPr>
        <w:rPr>
          <w:lang w:val="es-ES"/>
        </w:rPr>
      </w:pPr>
      <w:r w:rsidRPr="008E0402">
        <w:rPr>
          <w:noProof/>
        </w:rPr>
        <w:drawing>
          <wp:inline distT="0" distB="0" distL="0" distR="0" wp14:anchorId="0C36F7DA" wp14:editId="2DCF1920">
            <wp:extent cx="5612130" cy="1538243"/>
            <wp:effectExtent l="0" t="0" r="7620" b="5080"/>
            <wp:docPr id="59" name="Imagen 59" descr="G:\Javi\Documentos - copia\VPProjects\PROYECTO FINAL\DSS\Regist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Javi\Documentos - copia\VPProjects\PROYECTO FINAL\DSS\RegistarIngres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538243"/>
                    </a:xfrm>
                    <a:prstGeom prst="rect">
                      <a:avLst/>
                    </a:prstGeom>
                    <a:noFill/>
                    <a:ln>
                      <a:noFill/>
                    </a:ln>
                  </pic:spPr>
                </pic:pic>
              </a:graphicData>
            </a:graphic>
          </wp:inline>
        </w:drawing>
      </w:r>
    </w:p>
    <w:p w14:paraId="65741DD9" w14:textId="1BBA6A17" w:rsidR="003143D2" w:rsidRDefault="003143D2">
      <w:pPr>
        <w:rPr>
          <w:lang w:val="es-ES"/>
        </w:rPr>
      </w:pPr>
    </w:p>
    <w:p w14:paraId="5984C307" w14:textId="71917F82" w:rsidR="003143D2" w:rsidRDefault="0002465B">
      <w:pPr>
        <w:rPr>
          <w:lang w:val="es-ES"/>
        </w:rPr>
      </w:pPr>
      <w:r w:rsidRPr="0002465B">
        <w:rPr>
          <w:noProof/>
        </w:rPr>
        <w:drawing>
          <wp:inline distT="0" distB="0" distL="0" distR="0" wp14:anchorId="596357BA" wp14:editId="5F595C94">
            <wp:extent cx="5612130" cy="1350444"/>
            <wp:effectExtent l="0" t="0" r="7620" b="2540"/>
            <wp:docPr id="33" name="Imagen 33" descr="G:\Javi\Documentos - copia\VPProjects\PROYECTO FINAL\DSS\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Javi\Documentos - copia\VPProjects\PROYECTO FINAL\DSS\RegistrarTransferenci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350444"/>
                    </a:xfrm>
                    <a:prstGeom prst="rect">
                      <a:avLst/>
                    </a:prstGeom>
                    <a:noFill/>
                    <a:ln>
                      <a:noFill/>
                    </a:ln>
                  </pic:spPr>
                </pic:pic>
              </a:graphicData>
            </a:graphic>
          </wp:inline>
        </w:drawing>
      </w:r>
    </w:p>
    <w:p w14:paraId="5EB684D5" w14:textId="0EFED4EC" w:rsidR="003143D2" w:rsidRDefault="003143D2">
      <w:pPr>
        <w:rPr>
          <w:lang w:val="es-ES"/>
        </w:rPr>
      </w:pPr>
    </w:p>
    <w:p w14:paraId="613B2B51" w14:textId="02CE57AA" w:rsidR="003143D2" w:rsidRDefault="003143D2">
      <w:pPr>
        <w:rPr>
          <w:lang w:val="es-ES"/>
        </w:rPr>
      </w:pPr>
      <w:r w:rsidRPr="003143D2">
        <w:rPr>
          <w:noProof/>
        </w:rPr>
        <w:drawing>
          <wp:inline distT="0" distB="0" distL="0" distR="0" wp14:anchorId="30B5B5E3" wp14:editId="24B2CB98">
            <wp:extent cx="3869055" cy="1883410"/>
            <wp:effectExtent l="0" t="0" r="0" b="2540"/>
            <wp:docPr id="27" name="Imagen 27" descr="G:\Javi\Documentos - copia\VPProjects\PROYECTO FINAL\DSS\Elimina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Javi\Documentos - copia\VPProjects\PROYECTO FINAL\DSS\EliminarMovimi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105C83C" w14:textId="60A5B905" w:rsidR="003143D2" w:rsidRDefault="0002465B">
      <w:pPr>
        <w:rPr>
          <w:lang w:val="es-ES"/>
        </w:rPr>
      </w:pPr>
      <w:r w:rsidRPr="0002465B">
        <w:rPr>
          <w:noProof/>
        </w:rPr>
        <w:lastRenderedPageBreak/>
        <w:drawing>
          <wp:inline distT="0" distB="0" distL="0" distR="0" wp14:anchorId="314F3D3E" wp14:editId="3D7CB4B7">
            <wp:extent cx="5612130" cy="1620323"/>
            <wp:effectExtent l="0" t="0" r="7620" b="0"/>
            <wp:docPr id="34" name="Imagen 34" descr="G:\Javi\Documentos - copia\VPProjects\PROYECTO FINAL\DSS\Registr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Javi\Documentos - copia\VPProjects\PROYECTO FINAL\DSS\RegistrarPedid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7DE643A3" w14:textId="06B552CF" w:rsidR="003143D2" w:rsidRDefault="003143D2">
      <w:pPr>
        <w:rPr>
          <w:lang w:val="es-ES"/>
        </w:rPr>
      </w:pPr>
    </w:p>
    <w:p w14:paraId="75369627" w14:textId="1D0097EA" w:rsidR="003143D2" w:rsidRDefault="0002465B">
      <w:pPr>
        <w:rPr>
          <w:lang w:val="es-ES"/>
        </w:rPr>
      </w:pPr>
      <w:r w:rsidRPr="0002465B">
        <w:rPr>
          <w:noProof/>
        </w:rPr>
        <w:drawing>
          <wp:inline distT="0" distB="0" distL="0" distR="0" wp14:anchorId="3A736C5F" wp14:editId="2A98FEDA">
            <wp:extent cx="5612130" cy="1620323"/>
            <wp:effectExtent l="0" t="0" r="7620" b="0"/>
            <wp:docPr id="35" name="Imagen 35" descr="G:\Javi\Documentos - copia\VPProjects\PROYECTO FINAL\DSS\Modific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Javi\Documentos - copia\VPProjects\PROYECTO FINAL\DSS\ModificarPedid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4ECDA19A" w14:textId="7E32C131" w:rsidR="003143D2" w:rsidRDefault="003143D2">
      <w:pPr>
        <w:rPr>
          <w:lang w:val="es-ES"/>
        </w:rPr>
      </w:pPr>
    </w:p>
    <w:p w14:paraId="7C2A6783" w14:textId="4F4F2EC6" w:rsidR="003143D2" w:rsidRDefault="0002465B">
      <w:pPr>
        <w:rPr>
          <w:lang w:val="es-ES"/>
        </w:rPr>
      </w:pPr>
      <w:r w:rsidRPr="0002465B">
        <w:rPr>
          <w:noProof/>
        </w:rPr>
        <w:drawing>
          <wp:inline distT="0" distB="0" distL="0" distR="0" wp14:anchorId="6D26BED7" wp14:editId="02763D64">
            <wp:extent cx="4094480" cy="1883410"/>
            <wp:effectExtent l="0" t="0" r="1270" b="2540"/>
            <wp:docPr id="36" name="Imagen 36" descr="G:\Javi\Documentos - copia\VPProjects\PROYECTO FINAL\DSS\Elimin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Javi\Documentos - copia\VPProjects\PROYECTO FINAL\DSS\EliminarPedid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4480" cy="1883410"/>
                    </a:xfrm>
                    <a:prstGeom prst="rect">
                      <a:avLst/>
                    </a:prstGeom>
                    <a:noFill/>
                    <a:ln>
                      <a:noFill/>
                    </a:ln>
                  </pic:spPr>
                </pic:pic>
              </a:graphicData>
            </a:graphic>
          </wp:inline>
        </w:drawing>
      </w:r>
    </w:p>
    <w:p w14:paraId="2BC243DA" w14:textId="5977329C" w:rsidR="0002465B" w:rsidRDefault="0002465B">
      <w:pPr>
        <w:rPr>
          <w:lang w:val="es-ES"/>
        </w:rPr>
      </w:pPr>
    </w:p>
    <w:p w14:paraId="4CDD8063" w14:textId="3A73F9A3" w:rsidR="0002465B" w:rsidRDefault="0002465B">
      <w:pPr>
        <w:rPr>
          <w:lang w:val="es-ES"/>
        </w:rPr>
      </w:pPr>
      <w:r w:rsidRPr="0002465B">
        <w:rPr>
          <w:noProof/>
        </w:rPr>
        <w:drawing>
          <wp:inline distT="0" distB="0" distL="0" distR="0" wp14:anchorId="29592ED9" wp14:editId="73631044">
            <wp:extent cx="5612130" cy="1521534"/>
            <wp:effectExtent l="0" t="0" r="7620" b="2540"/>
            <wp:docPr id="37" name="Imagen 37" descr="G:\Javi\Documentos - copia\VPProjects\PROYECTO FINAL\DSS\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Javi\Documentos - copia\VPProjects\PROYECTO FINAL\DSS\CargarProduc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521534"/>
                    </a:xfrm>
                    <a:prstGeom prst="rect">
                      <a:avLst/>
                    </a:prstGeom>
                    <a:noFill/>
                    <a:ln>
                      <a:noFill/>
                    </a:ln>
                  </pic:spPr>
                </pic:pic>
              </a:graphicData>
            </a:graphic>
          </wp:inline>
        </w:drawing>
      </w:r>
    </w:p>
    <w:p w14:paraId="0E3CC2A7" w14:textId="7197C3D6" w:rsidR="0002465B" w:rsidRDefault="0002465B">
      <w:pPr>
        <w:rPr>
          <w:lang w:val="es-ES"/>
        </w:rPr>
      </w:pPr>
      <w:r w:rsidRPr="0002465B">
        <w:rPr>
          <w:noProof/>
        </w:rPr>
        <w:lastRenderedPageBreak/>
        <w:drawing>
          <wp:inline distT="0" distB="0" distL="0" distR="0" wp14:anchorId="55575DC9" wp14:editId="45B2A604">
            <wp:extent cx="5612130" cy="1343469"/>
            <wp:effectExtent l="0" t="0" r="7620" b="9525"/>
            <wp:docPr id="38" name="Imagen 38" descr="G:\Javi\Documentos - copia\VPProjects\PROYECTO FINAL\DSS\Modific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Javi\Documentos - copia\VPProjects\PROYECTO FINAL\DSS\ModificarProduct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343469"/>
                    </a:xfrm>
                    <a:prstGeom prst="rect">
                      <a:avLst/>
                    </a:prstGeom>
                    <a:noFill/>
                    <a:ln>
                      <a:noFill/>
                    </a:ln>
                  </pic:spPr>
                </pic:pic>
              </a:graphicData>
            </a:graphic>
          </wp:inline>
        </w:drawing>
      </w:r>
    </w:p>
    <w:p w14:paraId="6640E785" w14:textId="025BDE43" w:rsidR="0002465B" w:rsidRDefault="0002465B">
      <w:pPr>
        <w:rPr>
          <w:lang w:val="es-ES"/>
        </w:rPr>
      </w:pPr>
    </w:p>
    <w:p w14:paraId="196A5DD3" w14:textId="5774BE05" w:rsidR="0002465B" w:rsidRDefault="0002465B">
      <w:pPr>
        <w:rPr>
          <w:lang w:val="es-ES"/>
        </w:rPr>
      </w:pPr>
      <w:r w:rsidRPr="0002465B">
        <w:rPr>
          <w:noProof/>
        </w:rPr>
        <w:drawing>
          <wp:inline distT="0" distB="0" distL="0" distR="0" wp14:anchorId="55269251" wp14:editId="61D3EAE5">
            <wp:extent cx="3821430" cy="1883410"/>
            <wp:effectExtent l="0" t="0" r="7620" b="2540"/>
            <wp:docPr id="39" name="Imagen 39" descr="G:\Javi\Documentos - copia\VPProjects\PROYECTO FINAL\DSS\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Javi\Documentos - copia\VPProjects\PROYECTO FINAL\DSS\EliminarProduc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1430" cy="1883410"/>
                    </a:xfrm>
                    <a:prstGeom prst="rect">
                      <a:avLst/>
                    </a:prstGeom>
                    <a:noFill/>
                    <a:ln>
                      <a:noFill/>
                    </a:ln>
                  </pic:spPr>
                </pic:pic>
              </a:graphicData>
            </a:graphic>
          </wp:inline>
        </w:drawing>
      </w:r>
    </w:p>
    <w:p w14:paraId="34AABD7A" w14:textId="1CEC13DE" w:rsidR="0002465B" w:rsidRDefault="0002465B">
      <w:pPr>
        <w:rPr>
          <w:lang w:val="es-ES"/>
        </w:rPr>
      </w:pPr>
    </w:p>
    <w:p w14:paraId="27C2E80B" w14:textId="1680FFBC" w:rsidR="0002465B" w:rsidRDefault="0002465B">
      <w:pPr>
        <w:rPr>
          <w:lang w:val="es-ES"/>
        </w:rPr>
      </w:pPr>
      <w:r w:rsidRPr="0002465B">
        <w:rPr>
          <w:noProof/>
        </w:rPr>
        <w:drawing>
          <wp:inline distT="0" distB="0" distL="0" distR="0" wp14:anchorId="06F674BD" wp14:editId="064C53E1">
            <wp:extent cx="3869055" cy="1883410"/>
            <wp:effectExtent l="0" t="0" r="0" b="2540"/>
            <wp:docPr id="40" name="Imagen 40" descr="G:\Javi\Documentos - copia\VPProjects\PROYECTO FINAL\DSS\Registr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Javi\Documentos - copia\VPProjects\PROYECTO FINAL\DSS\RegistrarRub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6DDF8432" w14:textId="7962223F" w:rsidR="0002465B" w:rsidRDefault="0002465B">
      <w:pPr>
        <w:rPr>
          <w:lang w:val="es-ES"/>
        </w:rPr>
      </w:pPr>
    </w:p>
    <w:p w14:paraId="44C8B5BC" w14:textId="169E3D37" w:rsidR="0002465B" w:rsidRDefault="0002465B">
      <w:pPr>
        <w:rPr>
          <w:lang w:val="es-ES"/>
        </w:rPr>
      </w:pPr>
      <w:r w:rsidRPr="0002465B">
        <w:rPr>
          <w:noProof/>
        </w:rPr>
        <w:lastRenderedPageBreak/>
        <w:drawing>
          <wp:inline distT="0" distB="0" distL="0" distR="0" wp14:anchorId="4DE139B7" wp14:editId="6C034F02">
            <wp:extent cx="3869055" cy="1883410"/>
            <wp:effectExtent l="0" t="0" r="0" b="2540"/>
            <wp:docPr id="41" name="Imagen 41" descr="G:\Javi\Documentos - copia\VPProjects\PROYECTO FINAL\DSS\Modific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Javi\Documentos - copia\VPProjects\PROYECTO FINAL\DSS\ModificarRub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F9F1DFA" w14:textId="5D85858F" w:rsidR="0002465B" w:rsidRDefault="0002465B">
      <w:pPr>
        <w:rPr>
          <w:lang w:val="es-ES"/>
        </w:rPr>
      </w:pPr>
    </w:p>
    <w:p w14:paraId="6661A7EC" w14:textId="764750C7" w:rsidR="0002465B" w:rsidRDefault="0002465B">
      <w:pPr>
        <w:rPr>
          <w:lang w:val="es-ES"/>
        </w:rPr>
      </w:pPr>
      <w:r w:rsidRPr="0002465B">
        <w:rPr>
          <w:noProof/>
        </w:rPr>
        <w:drawing>
          <wp:inline distT="0" distB="0" distL="0" distR="0" wp14:anchorId="23A54227" wp14:editId="0C20F716">
            <wp:extent cx="3507740" cy="1883410"/>
            <wp:effectExtent l="0" t="0" r="0" b="2540"/>
            <wp:docPr id="42" name="Imagen 42" descr="G:\Javi\Documentos - copia\VPProjects\PROYECTO FINAL\DSS\Elimin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Javi\Documentos - copia\VPProjects\PROYECTO FINAL\DSS\EliminarRubr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7740" cy="1883410"/>
                    </a:xfrm>
                    <a:prstGeom prst="rect">
                      <a:avLst/>
                    </a:prstGeom>
                    <a:noFill/>
                    <a:ln>
                      <a:noFill/>
                    </a:ln>
                  </pic:spPr>
                </pic:pic>
              </a:graphicData>
            </a:graphic>
          </wp:inline>
        </w:drawing>
      </w:r>
    </w:p>
    <w:p w14:paraId="28F2E0D9" w14:textId="309A1F78" w:rsidR="0002465B" w:rsidRDefault="0002465B">
      <w:pPr>
        <w:rPr>
          <w:lang w:val="es-ES"/>
        </w:rPr>
      </w:pPr>
    </w:p>
    <w:p w14:paraId="23B60002" w14:textId="2AABC31E" w:rsidR="0002465B" w:rsidRDefault="0002465B">
      <w:pPr>
        <w:rPr>
          <w:lang w:val="es-ES"/>
        </w:rPr>
      </w:pPr>
      <w:r w:rsidRPr="0002465B">
        <w:rPr>
          <w:noProof/>
        </w:rPr>
        <w:drawing>
          <wp:inline distT="0" distB="0" distL="0" distR="0" wp14:anchorId="4860A807" wp14:editId="1718BA32">
            <wp:extent cx="5612130" cy="1707764"/>
            <wp:effectExtent l="0" t="0" r="7620" b="6985"/>
            <wp:docPr id="43" name="Imagen 43" descr="G:\Javi\Documentos - copia\VPProjects\PROYECTO FINAL\DSS\Carg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Javi\Documentos - copia\VPProjects\PROYECTO FINAL\DSS\CargarProveed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707764"/>
                    </a:xfrm>
                    <a:prstGeom prst="rect">
                      <a:avLst/>
                    </a:prstGeom>
                    <a:noFill/>
                    <a:ln>
                      <a:noFill/>
                    </a:ln>
                  </pic:spPr>
                </pic:pic>
              </a:graphicData>
            </a:graphic>
          </wp:inline>
        </w:drawing>
      </w:r>
    </w:p>
    <w:p w14:paraId="1A691D28" w14:textId="24B8AF7D" w:rsidR="0002465B" w:rsidRDefault="0002465B">
      <w:pPr>
        <w:rPr>
          <w:lang w:val="es-ES"/>
        </w:rPr>
      </w:pPr>
    </w:p>
    <w:p w14:paraId="5C31222E" w14:textId="49594FE9" w:rsidR="0002465B" w:rsidRDefault="0002465B">
      <w:pPr>
        <w:rPr>
          <w:lang w:val="es-ES"/>
        </w:rPr>
      </w:pPr>
      <w:r w:rsidRPr="0002465B">
        <w:rPr>
          <w:noProof/>
        </w:rPr>
        <w:lastRenderedPageBreak/>
        <w:drawing>
          <wp:inline distT="0" distB="0" distL="0" distR="0" wp14:anchorId="3AC3C60F" wp14:editId="4697D1D2">
            <wp:extent cx="5612130" cy="1434222"/>
            <wp:effectExtent l="0" t="0" r="7620" b="0"/>
            <wp:docPr id="44" name="Imagen 44" descr="G:\Javi\Documentos - copia\VPProjects\PROYECTO FINAL\DSS\Modific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Javi\Documentos - copia\VPProjects\PROYECTO FINAL\DSS\ModificarProveed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34222"/>
                    </a:xfrm>
                    <a:prstGeom prst="rect">
                      <a:avLst/>
                    </a:prstGeom>
                    <a:noFill/>
                    <a:ln>
                      <a:noFill/>
                    </a:ln>
                  </pic:spPr>
                </pic:pic>
              </a:graphicData>
            </a:graphic>
          </wp:inline>
        </w:drawing>
      </w:r>
    </w:p>
    <w:p w14:paraId="025B89B2" w14:textId="75B24A08" w:rsidR="0002465B" w:rsidRDefault="0002465B">
      <w:pPr>
        <w:rPr>
          <w:lang w:val="es-ES"/>
        </w:rPr>
      </w:pPr>
    </w:p>
    <w:p w14:paraId="53CF000E" w14:textId="06B8A72B" w:rsidR="0002465B" w:rsidRDefault="0002465B">
      <w:pPr>
        <w:rPr>
          <w:lang w:val="es-ES"/>
        </w:rPr>
      </w:pPr>
      <w:r w:rsidRPr="0002465B">
        <w:rPr>
          <w:noProof/>
        </w:rPr>
        <w:drawing>
          <wp:inline distT="0" distB="0" distL="0" distR="0" wp14:anchorId="6F6F0846" wp14:editId="5FBAED8E">
            <wp:extent cx="3411855" cy="1883410"/>
            <wp:effectExtent l="0" t="0" r="0" b="2540"/>
            <wp:docPr id="45" name="Imagen 45" descr="G:\Javi\Documentos - copia\VPProjects\PROYECTO FINAL\DSS\Elimin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Javi\Documentos - copia\VPProjects\PROYECTO FINAL\DSS\EliminarProveed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1855" cy="1883410"/>
                    </a:xfrm>
                    <a:prstGeom prst="rect">
                      <a:avLst/>
                    </a:prstGeom>
                    <a:noFill/>
                    <a:ln>
                      <a:noFill/>
                    </a:ln>
                  </pic:spPr>
                </pic:pic>
              </a:graphicData>
            </a:graphic>
          </wp:inline>
        </w:drawing>
      </w:r>
    </w:p>
    <w:p w14:paraId="74F1CE25" w14:textId="1FC64263" w:rsidR="0002465B" w:rsidRDefault="0002465B">
      <w:pPr>
        <w:rPr>
          <w:lang w:val="es-ES"/>
        </w:rPr>
      </w:pPr>
    </w:p>
    <w:p w14:paraId="13ED967A" w14:textId="714C36AB" w:rsidR="0002465B" w:rsidRDefault="0002465B">
      <w:pPr>
        <w:rPr>
          <w:lang w:val="es-ES"/>
        </w:rPr>
      </w:pPr>
      <w:r w:rsidRPr="0002465B">
        <w:rPr>
          <w:noProof/>
        </w:rPr>
        <w:drawing>
          <wp:inline distT="0" distB="0" distL="0" distR="0" wp14:anchorId="5D0D12B1" wp14:editId="119FF797">
            <wp:extent cx="5295265" cy="1883410"/>
            <wp:effectExtent l="0" t="0" r="635" b="2540"/>
            <wp:docPr id="47" name="Imagen 47" descr="G:\Javi\Documentos - copia\VPProjects\PROYECTO FINAL\DSS\Carg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Javi\Documentos - copia\VPProjects\PROYECTO FINAL\DSS\CargarAlmace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265" cy="1883410"/>
                    </a:xfrm>
                    <a:prstGeom prst="rect">
                      <a:avLst/>
                    </a:prstGeom>
                    <a:noFill/>
                    <a:ln>
                      <a:noFill/>
                    </a:ln>
                  </pic:spPr>
                </pic:pic>
              </a:graphicData>
            </a:graphic>
          </wp:inline>
        </w:drawing>
      </w:r>
    </w:p>
    <w:p w14:paraId="13DA2F44" w14:textId="32C41CB3" w:rsidR="0002465B" w:rsidRDefault="0002465B">
      <w:pPr>
        <w:rPr>
          <w:lang w:val="es-ES"/>
        </w:rPr>
      </w:pPr>
    </w:p>
    <w:p w14:paraId="288DC264" w14:textId="2969FE80" w:rsidR="0002465B" w:rsidRDefault="0002465B">
      <w:pPr>
        <w:rPr>
          <w:lang w:val="es-ES"/>
        </w:rPr>
      </w:pPr>
      <w:r w:rsidRPr="0002465B">
        <w:rPr>
          <w:noProof/>
        </w:rPr>
        <w:drawing>
          <wp:inline distT="0" distB="0" distL="0" distR="0" wp14:anchorId="64A74B3D" wp14:editId="61057518">
            <wp:extent cx="5612130" cy="1587107"/>
            <wp:effectExtent l="0" t="0" r="7620" b="0"/>
            <wp:docPr id="48" name="Imagen 48" descr="G:\Javi\Documentos - copia\VPProjects\PROYECTO FINAL\DSS\Modific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Javi\Documentos - copia\VPProjects\PROYECTO FINAL\DSS\ModificarAlmac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587107"/>
                    </a:xfrm>
                    <a:prstGeom prst="rect">
                      <a:avLst/>
                    </a:prstGeom>
                    <a:noFill/>
                    <a:ln>
                      <a:noFill/>
                    </a:ln>
                  </pic:spPr>
                </pic:pic>
              </a:graphicData>
            </a:graphic>
          </wp:inline>
        </w:drawing>
      </w:r>
    </w:p>
    <w:p w14:paraId="625533BD" w14:textId="76B96C28" w:rsidR="0002465B" w:rsidRDefault="0002465B">
      <w:pPr>
        <w:rPr>
          <w:lang w:val="es-ES"/>
        </w:rPr>
      </w:pPr>
      <w:r w:rsidRPr="0002465B">
        <w:rPr>
          <w:noProof/>
        </w:rPr>
        <w:lastRenderedPageBreak/>
        <w:drawing>
          <wp:inline distT="0" distB="0" distL="0" distR="0" wp14:anchorId="2BAE2A5D" wp14:editId="6C519C82">
            <wp:extent cx="3514090" cy="1883410"/>
            <wp:effectExtent l="0" t="0" r="0" b="2540"/>
            <wp:docPr id="49" name="Imagen 49" descr="G:\Javi\Documentos - copia\VPProjects\PROYECTO FINAL\DSS\Elimin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Javi\Documentos - copia\VPProjects\PROYECTO FINAL\DSS\EliminarAlmace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4090" cy="1883410"/>
                    </a:xfrm>
                    <a:prstGeom prst="rect">
                      <a:avLst/>
                    </a:prstGeom>
                    <a:noFill/>
                    <a:ln>
                      <a:noFill/>
                    </a:ln>
                  </pic:spPr>
                </pic:pic>
              </a:graphicData>
            </a:graphic>
          </wp:inline>
        </w:drawing>
      </w:r>
    </w:p>
    <w:p w14:paraId="427742C0" w14:textId="7DA54ACF" w:rsidR="0002465B" w:rsidRDefault="0002465B">
      <w:pPr>
        <w:rPr>
          <w:lang w:val="es-ES"/>
        </w:rPr>
      </w:pPr>
    </w:p>
    <w:p w14:paraId="4933DE8F" w14:textId="3D0B1C7E" w:rsidR="0002465B" w:rsidRDefault="007055B3">
      <w:pPr>
        <w:rPr>
          <w:lang w:val="es-ES"/>
        </w:rPr>
      </w:pPr>
      <w:r w:rsidRPr="007055B3">
        <w:rPr>
          <w:noProof/>
        </w:rPr>
        <w:drawing>
          <wp:inline distT="0" distB="0" distL="0" distR="0" wp14:anchorId="28A0E0E8" wp14:editId="650296EA">
            <wp:extent cx="3173095" cy="1883410"/>
            <wp:effectExtent l="0" t="0" r="8255" b="2540"/>
            <wp:docPr id="50" name="Imagen 50" descr="G:\Javi\Documentos - copia\VPProjects\PROYECTO FINAL\DSS\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Javi\Documentos - copia\VPProjects\PROYECTO FINAL\DSS\RegistrarEntrad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3095" cy="1883410"/>
                    </a:xfrm>
                    <a:prstGeom prst="rect">
                      <a:avLst/>
                    </a:prstGeom>
                    <a:noFill/>
                    <a:ln>
                      <a:noFill/>
                    </a:ln>
                  </pic:spPr>
                </pic:pic>
              </a:graphicData>
            </a:graphic>
          </wp:inline>
        </w:drawing>
      </w:r>
    </w:p>
    <w:p w14:paraId="6E50DD7F" w14:textId="2F4E352B" w:rsidR="007055B3" w:rsidRDefault="007055B3">
      <w:pPr>
        <w:rPr>
          <w:lang w:val="es-ES"/>
        </w:rPr>
      </w:pPr>
    </w:p>
    <w:p w14:paraId="665A78FA" w14:textId="373AEBEB" w:rsidR="007055B3" w:rsidRDefault="007055B3">
      <w:pPr>
        <w:rPr>
          <w:lang w:val="es-ES"/>
        </w:rPr>
      </w:pPr>
      <w:r w:rsidRPr="007055B3">
        <w:rPr>
          <w:noProof/>
        </w:rPr>
        <w:drawing>
          <wp:inline distT="0" distB="0" distL="0" distR="0" wp14:anchorId="3D29B918" wp14:editId="28114EB0">
            <wp:extent cx="2974975" cy="1883410"/>
            <wp:effectExtent l="0" t="0" r="0" b="2540"/>
            <wp:docPr id="51" name="Imagen 51" descr="G:\Javi\Documentos - copia\VPProjects\PROYECTO FINAL\DSS\RegistrarS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Javi\Documentos - copia\VPProjects\PROYECTO FINAL\DSS\RegistrarSalid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75" cy="1883410"/>
                    </a:xfrm>
                    <a:prstGeom prst="rect">
                      <a:avLst/>
                    </a:prstGeom>
                    <a:noFill/>
                    <a:ln>
                      <a:noFill/>
                    </a:ln>
                  </pic:spPr>
                </pic:pic>
              </a:graphicData>
            </a:graphic>
          </wp:inline>
        </w:drawing>
      </w:r>
    </w:p>
    <w:p w14:paraId="6A7958D5" w14:textId="075829A9" w:rsidR="007055B3" w:rsidRDefault="007055B3">
      <w:pPr>
        <w:rPr>
          <w:lang w:val="es-ES"/>
        </w:rPr>
      </w:pPr>
    </w:p>
    <w:p w14:paraId="5C42F430" w14:textId="3D0D69AB" w:rsidR="007055B3" w:rsidRDefault="007055B3">
      <w:pPr>
        <w:rPr>
          <w:lang w:val="es-ES"/>
        </w:rPr>
      </w:pPr>
      <w:r w:rsidRPr="007055B3">
        <w:rPr>
          <w:noProof/>
        </w:rPr>
        <w:lastRenderedPageBreak/>
        <w:drawing>
          <wp:inline distT="0" distB="0" distL="0" distR="0" wp14:anchorId="12FAFAB8" wp14:editId="33FA9156">
            <wp:extent cx="3869055" cy="2797810"/>
            <wp:effectExtent l="0" t="0" r="0" b="2540"/>
            <wp:docPr id="52" name="Imagen 52" descr="G:\Javi\Documentos - copia\VPProjects\PROYECTO FINAL\DSS\ListarAsist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Javi\Documentos - copia\VPProjects\PROYECTO FINAL\DSS\ListarAsistencia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9055" cy="2797810"/>
                    </a:xfrm>
                    <a:prstGeom prst="rect">
                      <a:avLst/>
                    </a:prstGeom>
                    <a:noFill/>
                    <a:ln>
                      <a:noFill/>
                    </a:ln>
                  </pic:spPr>
                </pic:pic>
              </a:graphicData>
            </a:graphic>
          </wp:inline>
        </w:drawing>
      </w:r>
    </w:p>
    <w:p w14:paraId="469BA541" w14:textId="78DCBA87" w:rsidR="007055B3" w:rsidRDefault="007055B3">
      <w:pPr>
        <w:rPr>
          <w:lang w:val="es-ES"/>
        </w:rPr>
      </w:pPr>
    </w:p>
    <w:p w14:paraId="46ECBAF6" w14:textId="71853602" w:rsidR="007055B3" w:rsidRDefault="00FD76BA">
      <w:pPr>
        <w:rPr>
          <w:lang w:val="es-ES"/>
        </w:rPr>
      </w:pPr>
      <w:r w:rsidRPr="00FD76BA">
        <w:rPr>
          <w:noProof/>
        </w:rPr>
        <w:drawing>
          <wp:inline distT="0" distB="0" distL="0" distR="0" wp14:anchorId="5148C700" wp14:editId="529135CC">
            <wp:extent cx="5612130" cy="1045852"/>
            <wp:effectExtent l="0" t="0" r="7620" b="1905"/>
            <wp:docPr id="4" name="Imagen 4" descr="G:\Javi\Documentos - copia\VPProjects\PROYECTO FINAL\DSS\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RegistrarEmple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045852"/>
                    </a:xfrm>
                    <a:prstGeom prst="rect">
                      <a:avLst/>
                    </a:prstGeom>
                    <a:noFill/>
                    <a:ln>
                      <a:noFill/>
                    </a:ln>
                  </pic:spPr>
                </pic:pic>
              </a:graphicData>
            </a:graphic>
          </wp:inline>
        </w:drawing>
      </w:r>
    </w:p>
    <w:p w14:paraId="1765EC38" w14:textId="60EABC90" w:rsidR="007055B3" w:rsidRDefault="007055B3">
      <w:pPr>
        <w:rPr>
          <w:lang w:val="es-ES"/>
        </w:rPr>
      </w:pPr>
    </w:p>
    <w:p w14:paraId="2850C8D7" w14:textId="29C4D79E" w:rsidR="007055B3" w:rsidRDefault="00FD76BA">
      <w:pPr>
        <w:rPr>
          <w:lang w:val="es-ES"/>
        </w:rPr>
      </w:pPr>
      <w:r w:rsidRPr="00FD76BA">
        <w:rPr>
          <w:noProof/>
        </w:rPr>
        <w:drawing>
          <wp:inline distT="0" distB="0" distL="0" distR="0" wp14:anchorId="5CF97D93" wp14:editId="540B7E04">
            <wp:extent cx="5612130" cy="946555"/>
            <wp:effectExtent l="0" t="0" r="0" b="6350"/>
            <wp:docPr id="5" name="Imagen 5" descr="G:\Javi\Documentos - copia\VPProjects\PROYECTO FINAL\DSS\Modific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ModificarEmplead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46555"/>
                    </a:xfrm>
                    <a:prstGeom prst="rect">
                      <a:avLst/>
                    </a:prstGeom>
                    <a:noFill/>
                    <a:ln>
                      <a:noFill/>
                    </a:ln>
                  </pic:spPr>
                </pic:pic>
              </a:graphicData>
            </a:graphic>
          </wp:inline>
        </w:drawing>
      </w:r>
    </w:p>
    <w:p w14:paraId="74FF3C00" w14:textId="370EE1A4" w:rsidR="007055B3" w:rsidRDefault="007055B3">
      <w:pPr>
        <w:rPr>
          <w:lang w:val="es-ES"/>
        </w:rPr>
      </w:pPr>
    </w:p>
    <w:p w14:paraId="50F32DA3" w14:textId="3BE61EC4" w:rsidR="007055B3" w:rsidRDefault="007055B3">
      <w:pPr>
        <w:rPr>
          <w:lang w:val="es-ES"/>
        </w:rPr>
      </w:pPr>
      <w:r w:rsidRPr="007055B3">
        <w:rPr>
          <w:noProof/>
        </w:rPr>
        <w:drawing>
          <wp:inline distT="0" distB="0" distL="0" distR="0" wp14:anchorId="34CF29EC" wp14:editId="1F0F9A1B">
            <wp:extent cx="3698240" cy="1883410"/>
            <wp:effectExtent l="0" t="0" r="0" b="2540"/>
            <wp:docPr id="55" name="Imagen 55" descr="G:\Javi\Documentos - copia\VPProjects\PROYECTO FINAL\DSS\Elimin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Javi\Documentos - copia\VPProjects\PROYECTO FINAL\DSS\EliminarEmplead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8240" cy="1883410"/>
                    </a:xfrm>
                    <a:prstGeom prst="rect">
                      <a:avLst/>
                    </a:prstGeom>
                    <a:noFill/>
                    <a:ln>
                      <a:noFill/>
                    </a:ln>
                  </pic:spPr>
                </pic:pic>
              </a:graphicData>
            </a:graphic>
          </wp:inline>
        </w:drawing>
      </w:r>
    </w:p>
    <w:p w14:paraId="06372C4F" w14:textId="2515173F" w:rsidR="007055B3" w:rsidRDefault="007055B3">
      <w:pPr>
        <w:rPr>
          <w:lang w:val="es-ES"/>
        </w:rPr>
      </w:pPr>
      <w:r w:rsidRPr="007055B3">
        <w:rPr>
          <w:noProof/>
        </w:rPr>
        <w:lastRenderedPageBreak/>
        <w:drawing>
          <wp:inline distT="0" distB="0" distL="0" distR="0" wp14:anchorId="0D60ADB3" wp14:editId="196F94B4">
            <wp:extent cx="4162425" cy="2047240"/>
            <wp:effectExtent l="0" t="0" r="9525" b="0"/>
            <wp:docPr id="56" name="Imagen 56" descr="G:\Javi\Documentos - copia\VPProjects\PROYECTO FINAL\DSS\VerRegistrosDe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Javi\Documentos - copia\VPProjects\PROYECTO FINAL\DSS\VerRegistrosDeAuditori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2425" cy="2047240"/>
                    </a:xfrm>
                    <a:prstGeom prst="rect">
                      <a:avLst/>
                    </a:prstGeom>
                    <a:noFill/>
                    <a:ln>
                      <a:noFill/>
                    </a:ln>
                  </pic:spPr>
                </pic:pic>
              </a:graphicData>
            </a:graphic>
          </wp:inline>
        </w:drawing>
      </w:r>
    </w:p>
    <w:p w14:paraId="3529A162" w14:textId="77777777" w:rsidR="007055B3" w:rsidRDefault="007055B3">
      <w:pPr>
        <w:rPr>
          <w:lang w:val="es-ES"/>
        </w:rPr>
      </w:pPr>
    </w:p>
    <w:p w14:paraId="11251C28" w14:textId="77777777" w:rsidR="007055B3" w:rsidRDefault="007055B3">
      <w:pPr>
        <w:rPr>
          <w:lang w:val="es-ES"/>
        </w:rPr>
      </w:pPr>
    </w:p>
    <w:p w14:paraId="290C6291" w14:textId="569C4F6C" w:rsidR="003143D2" w:rsidRDefault="003143D2">
      <w:pPr>
        <w:rPr>
          <w:lang w:val="es-ES"/>
        </w:rPr>
      </w:pPr>
    </w:p>
    <w:p w14:paraId="459FBC39" w14:textId="77777777" w:rsidR="003143D2" w:rsidRDefault="003143D2">
      <w:pPr>
        <w:rPr>
          <w:lang w:val="es-ES"/>
        </w:rPr>
      </w:pPr>
    </w:p>
    <w:p w14:paraId="7324B9A3" w14:textId="77777777" w:rsidR="006030CC" w:rsidRDefault="006030CC">
      <w:pPr>
        <w:rPr>
          <w:lang w:val="es-ES"/>
        </w:rPr>
      </w:pPr>
    </w:p>
    <w:p w14:paraId="2903A805" w14:textId="77777777" w:rsidR="006030CC" w:rsidRDefault="006030CC">
      <w:pPr>
        <w:rPr>
          <w:lang w:val="es-ES"/>
        </w:rPr>
      </w:pPr>
    </w:p>
    <w:p w14:paraId="5A58DF74" w14:textId="60F9692E" w:rsidR="006030CC" w:rsidRDefault="006030CC">
      <w:pPr>
        <w:rPr>
          <w:lang w:val="es-ES"/>
        </w:rPr>
      </w:pPr>
      <w:r>
        <w:rPr>
          <w:lang w:val="es-ES"/>
        </w:rPr>
        <w:br w:type="page"/>
      </w:r>
    </w:p>
    <w:p w14:paraId="6150FE39" w14:textId="2428799C" w:rsidR="006030CC" w:rsidRDefault="006030CC" w:rsidP="006030CC">
      <w:pPr>
        <w:pStyle w:val="Ttulo2"/>
        <w:rPr>
          <w:lang w:val="es-ES"/>
        </w:rPr>
      </w:pPr>
      <w:bookmarkStart w:id="4078" w:name="_Toc24617146"/>
      <w:r>
        <w:rPr>
          <w:lang w:val="es-ES"/>
        </w:rPr>
        <w:lastRenderedPageBreak/>
        <w:t>Contratos</w:t>
      </w:r>
      <w:bookmarkEnd w:id="4078"/>
    </w:p>
    <w:tbl>
      <w:tblPr>
        <w:tblStyle w:val="Tablaconcuadrcula"/>
        <w:tblW w:w="0" w:type="auto"/>
        <w:tblLook w:val="04A0" w:firstRow="1" w:lastRow="0" w:firstColumn="1" w:lastColumn="0" w:noHBand="0" w:noVBand="1"/>
      </w:tblPr>
      <w:tblGrid>
        <w:gridCol w:w="2689"/>
        <w:gridCol w:w="6139"/>
      </w:tblGrid>
      <w:tr w:rsidR="0046200B" w:rsidRPr="00B90B8D" w14:paraId="0D8E4ABD" w14:textId="77777777" w:rsidTr="0046200B">
        <w:tc>
          <w:tcPr>
            <w:tcW w:w="2689" w:type="dxa"/>
            <w:shd w:val="clear" w:color="auto" w:fill="9CC2E5" w:themeFill="accent1" w:themeFillTint="99"/>
          </w:tcPr>
          <w:p w14:paraId="3A53F0F0" w14:textId="77777777" w:rsidR="0046200B" w:rsidRPr="00B90B8D" w:rsidRDefault="0046200B" w:rsidP="002903AF">
            <w:pPr>
              <w:rPr>
                <w:b/>
                <w:lang w:val="es-ES"/>
              </w:rPr>
            </w:pPr>
            <w:r w:rsidRPr="00B90B8D">
              <w:rPr>
                <w:b/>
                <w:lang w:val="es-ES"/>
              </w:rPr>
              <w:t xml:space="preserve">Operación: </w:t>
            </w:r>
          </w:p>
        </w:tc>
        <w:tc>
          <w:tcPr>
            <w:tcW w:w="6139" w:type="dxa"/>
          </w:tcPr>
          <w:p w14:paraId="414EF809" w14:textId="2A1EC194" w:rsidR="0046200B" w:rsidRPr="00B90B8D" w:rsidRDefault="0046200B" w:rsidP="0046200B">
            <w:r>
              <w:t>iniciarTrabajo(trabajo:Trabajo</w:t>
            </w:r>
            <w:r w:rsidRPr="00B90B8D">
              <w:t>)</w:t>
            </w:r>
          </w:p>
        </w:tc>
      </w:tr>
      <w:tr w:rsidR="0046200B" w:rsidRPr="00563768" w14:paraId="6C390221" w14:textId="77777777" w:rsidTr="0046200B">
        <w:tc>
          <w:tcPr>
            <w:tcW w:w="2689" w:type="dxa"/>
            <w:shd w:val="clear" w:color="auto" w:fill="9CC2E5" w:themeFill="accent1" w:themeFillTint="99"/>
          </w:tcPr>
          <w:p w14:paraId="26D5E37E" w14:textId="77777777" w:rsidR="0046200B" w:rsidRPr="00B90B8D" w:rsidRDefault="0046200B" w:rsidP="002903AF">
            <w:pPr>
              <w:rPr>
                <w:b/>
                <w:lang w:val="es-ES"/>
              </w:rPr>
            </w:pPr>
            <w:r w:rsidRPr="00B90B8D">
              <w:rPr>
                <w:b/>
                <w:lang w:val="es-ES"/>
              </w:rPr>
              <w:t>Referencia Cruzada:</w:t>
            </w:r>
          </w:p>
        </w:tc>
        <w:tc>
          <w:tcPr>
            <w:tcW w:w="6139" w:type="dxa"/>
          </w:tcPr>
          <w:p w14:paraId="76852067" w14:textId="749458FF" w:rsidR="0046200B" w:rsidRDefault="0046200B" w:rsidP="0046200B">
            <w:pPr>
              <w:rPr>
                <w:lang w:val="es-ES"/>
              </w:rPr>
            </w:pPr>
            <w:r>
              <w:rPr>
                <w:lang w:val="es-ES"/>
              </w:rPr>
              <w:t>Caso de Uso: Iniciar Trabajo</w:t>
            </w:r>
          </w:p>
        </w:tc>
      </w:tr>
      <w:tr w:rsidR="0046200B" w:rsidRPr="00563768" w14:paraId="782CA6F7" w14:textId="77777777" w:rsidTr="0046200B">
        <w:tc>
          <w:tcPr>
            <w:tcW w:w="2689" w:type="dxa"/>
            <w:shd w:val="clear" w:color="auto" w:fill="9CC2E5" w:themeFill="accent1" w:themeFillTint="99"/>
          </w:tcPr>
          <w:p w14:paraId="6213AFC9" w14:textId="77777777" w:rsidR="0046200B" w:rsidRPr="00B90B8D" w:rsidRDefault="0046200B" w:rsidP="002903AF">
            <w:pPr>
              <w:rPr>
                <w:b/>
                <w:lang w:val="es-ES"/>
              </w:rPr>
            </w:pPr>
            <w:r w:rsidRPr="00B90B8D">
              <w:rPr>
                <w:b/>
                <w:lang w:val="es-ES"/>
              </w:rPr>
              <w:t>Precondición:</w:t>
            </w:r>
          </w:p>
        </w:tc>
        <w:tc>
          <w:tcPr>
            <w:tcW w:w="6139" w:type="dxa"/>
          </w:tcPr>
          <w:p w14:paraId="284B9F57" w14:textId="0D418309" w:rsidR="0046200B" w:rsidRDefault="00EB61A0" w:rsidP="00EB61A0">
            <w:pPr>
              <w:rPr>
                <w:lang w:val="es-ES"/>
              </w:rPr>
            </w:pPr>
            <w:r>
              <w:rPr>
                <w:lang w:val="es-ES"/>
              </w:rPr>
              <w:t>Que el trabajo cumpla con los requisitos necesarios.</w:t>
            </w:r>
          </w:p>
        </w:tc>
      </w:tr>
      <w:tr w:rsidR="0046200B" w:rsidRPr="00563768" w14:paraId="30249D1E" w14:textId="77777777" w:rsidTr="0046200B">
        <w:tc>
          <w:tcPr>
            <w:tcW w:w="2689" w:type="dxa"/>
            <w:shd w:val="clear" w:color="auto" w:fill="9CC2E5" w:themeFill="accent1" w:themeFillTint="99"/>
          </w:tcPr>
          <w:p w14:paraId="640E542E" w14:textId="77777777" w:rsidR="0046200B" w:rsidRPr="00B90B8D" w:rsidRDefault="0046200B" w:rsidP="002903AF">
            <w:pPr>
              <w:rPr>
                <w:b/>
                <w:lang w:val="es-ES"/>
              </w:rPr>
            </w:pPr>
            <w:r w:rsidRPr="00B90B8D">
              <w:rPr>
                <w:b/>
                <w:lang w:val="es-ES"/>
              </w:rPr>
              <w:t>Poscondición:</w:t>
            </w:r>
          </w:p>
        </w:tc>
        <w:tc>
          <w:tcPr>
            <w:tcW w:w="6139" w:type="dxa"/>
          </w:tcPr>
          <w:p w14:paraId="4796A1AC" w14:textId="53BA7089" w:rsidR="0046200B" w:rsidRDefault="00EB61A0" w:rsidP="00EB61A0">
            <w:pPr>
              <w:pStyle w:val="Prrafodelista"/>
              <w:numPr>
                <w:ilvl w:val="0"/>
                <w:numId w:val="7"/>
              </w:numPr>
              <w:rPr>
                <w:lang w:val="es-ES"/>
              </w:rPr>
            </w:pPr>
            <w:r>
              <w:rPr>
                <w:lang w:val="es-ES"/>
              </w:rPr>
              <w:t>Se buscó el siguiente estado “siguienteEstado” del estado actual del trabajo.</w:t>
            </w:r>
          </w:p>
          <w:p w14:paraId="120A4301" w14:textId="77777777" w:rsidR="00EB61A0" w:rsidRDefault="00EB61A0" w:rsidP="00EB61A0">
            <w:pPr>
              <w:pStyle w:val="Prrafodelista"/>
              <w:numPr>
                <w:ilvl w:val="0"/>
                <w:numId w:val="7"/>
              </w:numPr>
              <w:rPr>
                <w:lang w:val="es-ES"/>
              </w:rPr>
            </w:pPr>
            <w:r>
              <w:rPr>
                <w:lang w:val="es-ES"/>
              </w:rPr>
              <w:t xml:space="preserve">Se asignó a </w:t>
            </w:r>
            <w:r w:rsidRPr="00EB61A0">
              <w:rPr>
                <w:lang w:val="es-ES"/>
              </w:rPr>
              <w:t>“</w:t>
            </w:r>
            <w:r>
              <w:rPr>
                <w:lang w:val="es-ES"/>
              </w:rPr>
              <w:t>trabajo.estado_id” “siguienteEstado.id”</w:t>
            </w:r>
          </w:p>
          <w:p w14:paraId="37395837" w14:textId="77777777" w:rsidR="00EB61A0" w:rsidRDefault="00EB61A0" w:rsidP="00EB61A0">
            <w:pPr>
              <w:pStyle w:val="Prrafodelista"/>
              <w:numPr>
                <w:ilvl w:val="0"/>
                <w:numId w:val="7"/>
              </w:numPr>
              <w:rPr>
                <w:lang w:val="es-ES"/>
              </w:rPr>
            </w:pPr>
            <w:r>
              <w:rPr>
                <w:lang w:val="es-ES"/>
              </w:rPr>
              <w:t>Se creó una instancia de HistorialEstado “historial”.</w:t>
            </w:r>
          </w:p>
          <w:p w14:paraId="14C04BB2" w14:textId="26C2310C" w:rsidR="00EB61A0" w:rsidRPr="00EB61A0" w:rsidRDefault="00EB61A0" w:rsidP="006267D9">
            <w:pPr>
              <w:pStyle w:val="Prrafodelista"/>
              <w:numPr>
                <w:ilvl w:val="0"/>
                <w:numId w:val="7"/>
              </w:numPr>
              <w:rPr>
                <w:lang w:val="es-ES"/>
              </w:rPr>
            </w:pPr>
            <w:r w:rsidRPr="006267D9">
              <w:rPr>
                <w:lang w:val="es-ES"/>
              </w:rPr>
              <w:t xml:space="preserve">Se asoció a </w:t>
            </w:r>
            <w:r w:rsidR="006267D9" w:rsidRPr="006267D9">
              <w:rPr>
                <w:lang w:val="es-ES"/>
              </w:rPr>
              <w:t xml:space="preserve">“historial” un </w:t>
            </w:r>
            <w:r w:rsidR="006267D9">
              <w:rPr>
                <w:lang w:val="es-ES"/>
              </w:rPr>
              <w:t>“</w:t>
            </w:r>
            <w:r w:rsidR="006267D9" w:rsidRPr="006267D9">
              <w:rPr>
                <w:lang w:val="es-ES"/>
              </w:rPr>
              <w:t>trabajo</w:t>
            </w:r>
            <w:r w:rsidR="006267D9">
              <w:rPr>
                <w:lang w:val="es-ES"/>
              </w:rPr>
              <w:t>”</w:t>
            </w:r>
            <w:r w:rsidR="006267D9" w:rsidRPr="006267D9">
              <w:rPr>
                <w:lang w:val="es-ES"/>
              </w:rPr>
              <w:t xml:space="preserve"> y </w:t>
            </w:r>
            <w:r w:rsidR="006267D9">
              <w:rPr>
                <w:lang w:val="es-ES"/>
              </w:rPr>
              <w:t>“siguienteEstado”.</w:t>
            </w:r>
          </w:p>
        </w:tc>
      </w:tr>
      <w:tr w:rsidR="0046200B" w:rsidRPr="00563768" w14:paraId="64D801D4" w14:textId="77777777" w:rsidTr="0046200B">
        <w:tc>
          <w:tcPr>
            <w:tcW w:w="2689" w:type="dxa"/>
            <w:shd w:val="clear" w:color="auto" w:fill="9CC2E5" w:themeFill="accent1" w:themeFillTint="99"/>
          </w:tcPr>
          <w:p w14:paraId="07AC5D3F" w14:textId="77777777" w:rsidR="0046200B" w:rsidRPr="00B90B8D" w:rsidRDefault="0046200B" w:rsidP="002903AF">
            <w:pPr>
              <w:rPr>
                <w:b/>
                <w:lang w:val="es-ES"/>
              </w:rPr>
            </w:pPr>
            <w:r>
              <w:rPr>
                <w:b/>
                <w:lang w:val="es-ES"/>
              </w:rPr>
              <w:t>Salida:</w:t>
            </w:r>
          </w:p>
        </w:tc>
        <w:tc>
          <w:tcPr>
            <w:tcW w:w="6139" w:type="dxa"/>
          </w:tcPr>
          <w:p w14:paraId="7A81E917" w14:textId="2E627124" w:rsidR="0046200B" w:rsidRDefault="006267D9" w:rsidP="006267D9">
            <w:pPr>
              <w:rPr>
                <w:lang w:val="es-ES"/>
              </w:rPr>
            </w:pPr>
            <w:r>
              <w:rPr>
                <w:lang w:val="es-ES"/>
              </w:rPr>
              <w:t>Trabajo en un estado iniciado</w:t>
            </w:r>
          </w:p>
        </w:tc>
      </w:tr>
    </w:tbl>
    <w:p w14:paraId="3FCE1B48" w14:textId="345D0B8A" w:rsidR="006030CC" w:rsidRDefault="006030C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D4B98" w:rsidRPr="00563768" w14:paraId="024E29F8" w14:textId="77777777" w:rsidTr="002903AF">
        <w:tc>
          <w:tcPr>
            <w:tcW w:w="2689" w:type="dxa"/>
            <w:shd w:val="clear" w:color="auto" w:fill="9CC2E5" w:themeFill="accent1" w:themeFillTint="99"/>
          </w:tcPr>
          <w:p w14:paraId="6F5B20E2" w14:textId="77777777" w:rsidR="004D4B98" w:rsidRPr="00B90B8D" w:rsidRDefault="004D4B98" w:rsidP="002903AF">
            <w:pPr>
              <w:rPr>
                <w:b/>
                <w:lang w:val="es-ES"/>
              </w:rPr>
            </w:pPr>
            <w:r w:rsidRPr="00B90B8D">
              <w:rPr>
                <w:b/>
                <w:lang w:val="es-ES"/>
              </w:rPr>
              <w:t xml:space="preserve">Operación: </w:t>
            </w:r>
          </w:p>
        </w:tc>
        <w:tc>
          <w:tcPr>
            <w:tcW w:w="6139" w:type="dxa"/>
          </w:tcPr>
          <w:p w14:paraId="16096AAD" w14:textId="06E11B98" w:rsidR="004D4B98" w:rsidRPr="004D4B98" w:rsidRDefault="004D4B98" w:rsidP="002903AF">
            <w:pPr>
              <w:rPr>
                <w:lang w:val="es-ES"/>
              </w:rPr>
            </w:pPr>
            <w:r w:rsidRPr="004D4B98">
              <w:rPr>
                <w:lang w:val="es-ES"/>
              </w:rPr>
              <w:t xml:space="preserve">finalizarTrabajo(trabajo:Trabajo, productos:List, cantidades:List, </w:t>
            </w:r>
            <w:r>
              <w:rPr>
                <w:lang w:val="es-ES"/>
              </w:rPr>
              <w:t>almacen:Almacen, empleados:List, foto:File</w:t>
            </w:r>
            <w:r w:rsidRPr="004D4B98">
              <w:rPr>
                <w:lang w:val="es-ES"/>
              </w:rPr>
              <w:t>)</w:t>
            </w:r>
          </w:p>
        </w:tc>
      </w:tr>
      <w:tr w:rsidR="004D4B98" w:rsidRPr="00563768" w14:paraId="6B55CAE5" w14:textId="77777777" w:rsidTr="002903AF">
        <w:tc>
          <w:tcPr>
            <w:tcW w:w="2689" w:type="dxa"/>
            <w:shd w:val="clear" w:color="auto" w:fill="9CC2E5" w:themeFill="accent1" w:themeFillTint="99"/>
          </w:tcPr>
          <w:p w14:paraId="0BACCEA3" w14:textId="77777777" w:rsidR="004D4B98" w:rsidRPr="00B90B8D" w:rsidRDefault="004D4B98" w:rsidP="002903AF">
            <w:pPr>
              <w:rPr>
                <w:b/>
                <w:lang w:val="es-ES"/>
              </w:rPr>
            </w:pPr>
            <w:r w:rsidRPr="00B90B8D">
              <w:rPr>
                <w:b/>
                <w:lang w:val="es-ES"/>
              </w:rPr>
              <w:t>Referencia Cruzada:</w:t>
            </w:r>
          </w:p>
        </w:tc>
        <w:tc>
          <w:tcPr>
            <w:tcW w:w="6139" w:type="dxa"/>
          </w:tcPr>
          <w:p w14:paraId="7F7FF7E3" w14:textId="2E68DEEC" w:rsidR="004D4B98" w:rsidRDefault="004D4B98" w:rsidP="004D4B98">
            <w:pPr>
              <w:rPr>
                <w:lang w:val="es-ES"/>
              </w:rPr>
            </w:pPr>
            <w:r>
              <w:rPr>
                <w:lang w:val="es-ES"/>
              </w:rPr>
              <w:t>Caso de Uso: Finalizar Trabajo</w:t>
            </w:r>
          </w:p>
        </w:tc>
      </w:tr>
      <w:tr w:rsidR="004D4B98" w:rsidRPr="00563768" w14:paraId="4DC4E862" w14:textId="77777777" w:rsidTr="002903AF">
        <w:tc>
          <w:tcPr>
            <w:tcW w:w="2689" w:type="dxa"/>
            <w:shd w:val="clear" w:color="auto" w:fill="9CC2E5" w:themeFill="accent1" w:themeFillTint="99"/>
          </w:tcPr>
          <w:p w14:paraId="5555A575" w14:textId="77777777" w:rsidR="004D4B98" w:rsidRPr="00B90B8D" w:rsidRDefault="004D4B98" w:rsidP="002903AF">
            <w:pPr>
              <w:rPr>
                <w:b/>
                <w:lang w:val="es-ES"/>
              </w:rPr>
            </w:pPr>
            <w:r w:rsidRPr="00B90B8D">
              <w:rPr>
                <w:b/>
                <w:lang w:val="es-ES"/>
              </w:rPr>
              <w:t>Precondición:</w:t>
            </w:r>
          </w:p>
        </w:tc>
        <w:tc>
          <w:tcPr>
            <w:tcW w:w="6139" w:type="dxa"/>
          </w:tcPr>
          <w:p w14:paraId="51B9537E" w14:textId="5020A85D" w:rsidR="004D4B98" w:rsidRDefault="004D4B98" w:rsidP="004D4B98">
            <w:pPr>
              <w:rPr>
                <w:lang w:val="es-ES"/>
              </w:rPr>
            </w:pPr>
            <w:r>
              <w:rPr>
                <w:lang w:val="es-ES"/>
              </w:rPr>
              <w:t>El trabajo debe estar en un estado iniciado.</w:t>
            </w:r>
          </w:p>
        </w:tc>
      </w:tr>
      <w:tr w:rsidR="004D4B98" w:rsidRPr="00563768" w14:paraId="18FB8579" w14:textId="77777777" w:rsidTr="002903AF">
        <w:tc>
          <w:tcPr>
            <w:tcW w:w="2689" w:type="dxa"/>
            <w:shd w:val="clear" w:color="auto" w:fill="9CC2E5" w:themeFill="accent1" w:themeFillTint="99"/>
          </w:tcPr>
          <w:p w14:paraId="1613C8C0" w14:textId="77777777" w:rsidR="004D4B98" w:rsidRPr="00B90B8D" w:rsidRDefault="004D4B98" w:rsidP="002903AF">
            <w:pPr>
              <w:rPr>
                <w:b/>
                <w:lang w:val="es-ES"/>
              </w:rPr>
            </w:pPr>
            <w:r w:rsidRPr="00B90B8D">
              <w:rPr>
                <w:b/>
                <w:lang w:val="es-ES"/>
              </w:rPr>
              <w:t>Poscondición:</w:t>
            </w:r>
          </w:p>
        </w:tc>
        <w:tc>
          <w:tcPr>
            <w:tcW w:w="6139" w:type="dxa"/>
          </w:tcPr>
          <w:p w14:paraId="10093CBA" w14:textId="2B75C600" w:rsidR="004D4B98" w:rsidRPr="00EB61A0" w:rsidRDefault="004D4B98" w:rsidP="004D4B98">
            <w:pPr>
              <w:pStyle w:val="Prrafodelista"/>
              <w:numPr>
                <w:ilvl w:val="0"/>
                <w:numId w:val="7"/>
              </w:numPr>
              <w:rPr>
                <w:lang w:val="es-ES"/>
              </w:rPr>
            </w:pPr>
            <w:r>
              <w:rPr>
                <w:lang w:val="es-ES"/>
              </w:rPr>
              <w:t xml:space="preserve">Se asignó a trabajo.horaFin la hora actual </w:t>
            </w:r>
          </w:p>
          <w:p w14:paraId="13E2767A" w14:textId="77777777" w:rsidR="004D4B98" w:rsidRDefault="004D4B98" w:rsidP="002903AF">
            <w:pPr>
              <w:pStyle w:val="Prrafodelista"/>
              <w:numPr>
                <w:ilvl w:val="0"/>
                <w:numId w:val="7"/>
              </w:numPr>
              <w:rPr>
                <w:lang w:val="es-ES"/>
              </w:rPr>
            </w:pPr>
            <w:r>
              <w:rPr>
                <w:lang w:val="es-ES"/>
              </w:rPr>
              <w:t>Se asignó a trabajos.foto foto</w:t>
            </w:r>
          </w:p>
          <w:p w14:paraId="04DCB923" w14:textId="5FBD9E50" w:rsidR="004D4B98" w:rsidRDefault="004D4B98" w:rsidP="002903AF">
            <w:pPr>
              <w:pStyle w:val="Prrafodelista"/>
              <w:numPr>
                <w:ilvl w:val="0"/>
                <w:numId w:val="7"/>
              </w:numPr>
              <w:rPr>
                <w:lang w:val="es-ES"/>
              </w:rPr>
            </w:pPr>
            <w:r>
              <w:rPr>
                <w:lang w:val="es-ES"/>
              </w:rPr>
              <w:t>Se asociaron los empleados a el trabajo</w:t>
            </w:r>
          </w:p>
          <w:p w14:paraId="086F4FCA" w14:textId="38F9D639" w:rsidR="004D4B98" w:rsidRDefault="004D4B98" w:rsidP="002903AF">
            <w:pPr>
              <w:pStyle w:val="Prrafodelista"/>
              <w:numPr>
                <w:ilvl w:val="0"/>
                <w:numId w:val="7"/>
              </w:numPr>
              <w:rPr>
                <w:lang w:val="es-ES"/>
              </w:rPr>
            </w:pPr>
            <w:r>
              <w:rPr>
                <w:lang w:val="es-ES"/>
              </w:rPr>
              <w:t>Se creó una nueva instancia de CabeceraMovimiento cabMov.</w:t>
            </w:r>
          </w:p>
          <w:p w14:paraId="639C2C23" w14:textId="72AE52A6" w:rsidR="004D4B98" w:rsidRDefault="004D4B98" w:rsidP="002903AF">
            <w:pPr>
              <w:pStyle w:val="Prrafodelista"/>
              <w:numPr>
                <w:ilvl w:val="0"/>
                <w:numId w:val="7"/>
              </w:numPr>
              <w:rPr>
                <w:lang w:val="es-ES"/>
              </w:rPr>
            </w:pPr>
            <w:r>
              <w:rPr>
                <w:lang w:val="es-ES"/>
              </w:rPr>
              <w:t>Se asignó a cabMov la fecha actual.</w:t>
            </w:r>
          </w:p>
          <w:p w14:paraId="24CE6905" w14:textId="732709FD" w:rsidR="004D4B98" w:rsidRPr="004D4B98" w:rsidRDefault="004D4B98" w:rsidP="004D4B98">
            <w:pPr>
              <w:pStyle w:val="Prrafodelista"/>
              <w:numPr>
                <w:ilvl w:val="0"/>
                <w:numId w:val="7"/>
              </w:numPr>
              <w:rPr>
                <w:lang w:val="es-ES"/>
              </w:rPr>
            </w:pPr>
            <w:r>
              <w:rPr>
                <w:lang w:val="es-ES"/>
              </w:rPr>
              <w:t>Se asoció cabMov con trabajo.</w:t>
            </w:r>
          </w:p>
          <w:p w14:paraId="70620FA9" w14:textId="77777777" w:rsidR="004D4B98" w:rsidRDefault="004D4B98" w:rsidP="002903AF">
            <w:pPr>
              <w:pStyle w:val="Prrafodelista"/>
              <w:numPr>
                <w:ilvl w:val="0"/>
                <w:numId w:val="7"/>
              </w:numPr>
              <w:rPr>
                <w:lang w:val="es-ES"/>
              </w:rPr>
            </w:pPr>
            <w:r>
              <w:rPr>
                <w:lang w:val="es-ES"/>
              </w:rPr>
              <w:t>Por cada producto:</w:t>
            </w:r>
          </w:p>
          <w:p w14:paraId="12AFB6EB" w14:textId="77777777" w:rsidR="004D4B98" w:rsidRDefault="004D4B98" w:rsidP="004D4B98">
            <w:pPr>
              <w:pStyle w:val="Prrafodelista"/>
              <w:numPr>
                <w:ilvl w:val="1"/>
                <w:numId w:val="7"/>
              </w:numPr>
              <w:rPr>
                <w:lang w:val="es-ES"/>
              </w:rPr>
            </w:pPr>
            <w:r>
              <w:rPr>
                <w:lang w:val="es-ES"/>
              </w:rPr>
              <w:t>Se creó una nueva instancia de Movimiento unMov</w:t>
            </w:r>
          </w:p>
          <w:p w14:paraId="007C8901" w14:textId="77777777" w:rsidR="004D4B98" w:rsidRDefault="004D4B98" w:rsidP="004D4B98">
            <w:pPr>
              <w:pStyle w:val="Prrafodelista"/>
              <w:numPr>
                <w:ilvl w:val="1"/>
                <w:numId w:val="7"/>
              </w:numPr>
              <w:rPr>
                <w:lang w:val="es-ES"/>
              </w:rPr>
            </w:pPr>
            <w:r>
              <w:rPr>
                <w:lang w:val="es-ES"/>
              </w:rPr>
              <w:t>Se asoció unMov con cabMov</w:t>
            </w:r>
          </w:p>
          <w:p w14:paraId="5CEB2872" w14:textId="0B71022D" w:rsidR="004D4B98" w:rsidRDefault="004D4B98" w:rsidP="004D4B98">
            <w:pPr>
              <w:pStyle w:val="Prrafodelista"/>
              <w:numPr>
                <w:ilvl w:val="1"/>
                <w:numId w:val="7"/>
              </w:numPr>
              <w:rPr>
                <w:lang w:val="es-ES"/>
              </w:rPr>
            </w:pPr>
            <w:r>
              <w:rPr>
                <w:lang w:val="es-ES"/>
              </w:rPr>
              <w:t>Se asignó unMov.cantidad con la respetiva cantidad de cantidades.</w:t>
            </w:r>
          </w:p>
          <w:p w14:paraId="581C6CDF" w14:textId="77777777" w:rsidR="004D4B98" w:rsidRDefault="004D4B98" w:rsidP="004D4B98">
            <w:pPr>
              <w:pStyle w:val="Prrafodelista"/>
              <w:numPr>
                <w:ilvl w:val="1"/>
                <w:numId w:val="7"/>
              </w:numPr>
              <w:rPr>
                <w:lang w:val="es-ES"/>
              </w:rPr>
            </w:pPr>
            <w:r>
              <w:rPr>
                <w:lang w:val="es-ES"/>
              </w:rPr>
              <w:t>Se asoció unMov.almacen con almacen.</w:t>
            </w:r>
          </w:p>
          <w:p w14:paraId="785D7036" w14:textId="77777777" w:rsidR="004D4B98" w:rsidRDefault="004D4B98" w:rsidP="004D4B98">
            <w:pPr>
              <w:pStyle w:val="Prrafodelista"/>
              <w:numPr>
                <w:ilvl w:val="1"/>
                <w:numId w:val="7"/>
              </w:numPr>
              <w:rPr>
                <w:lang w:val="es-ES"/>
              </w:rPr>
            </w:pPr>
            <w:r>
              <w:rPr>
                <w:lang w:val="es-ES"/>
              </w:rPr>
              <w:t>Se asignó a unMov.producto con el respetivo producto de productos.</w:t>
            </w:r>
          </w:p>
          <w:p w14:paraId="1D852C27" w14:textId="4E35AC60" w:rsidR="004D4B98" w:rsidRPr="00EB61A0" w:rsidRDefault="004D4B98" w:rsidP="004D4B98">
            <w:pPr>
              <w:pStyle w:val="Prrafodelista"/>
              <w:numPr>
                <w:ilvl w:val="1"/>
                <w:numId w:val="7"/>
              </w:numPr>
              <w:rPr>
                <w:lang w:val="es-ES"/>
              </w:rPr>
            </w:pPr>
            <w:r>
              <w:rPr>
                <w:lang w:val="es-ES"/>
              </w:rPr>
              <w:t>Se restó la cantidad del producto en el almacen.</w:t>
            </w:r>
          </w:p>
        </w:tc>
      </w:tr>
      <w:tr w:rsidR="004D4B98" w:rsidRPr="00563768" w14:paraId="7E69B3F0" w14:textId="77777777" w:rsidTr="002903AF">
        <w:tc>
          <w:tcPr>
            <w:tcW w:w="2689" w:type="dxa"/>
            <w:shd w:val="clear" w:color="auto" w:fill="9CC2E5" w:themeFill="accent1" w:themeFillTint="99"/>
          </w:tcPr>
          <w:p w14:paraId="043C3A5E" w14:textId="77777777" w:rsidR="004D4B98" w:rsidRPr="00B90B8D" w:rsidRDefault="004D4B98" w:rsidP="002903AF">
            <w:pPr>
              <w:rPr>
                <w:b/>
                <w:lang w:val="es-ES"/>
              </w:rPr>
            </w:pPr>
            <w:r>
              <w:rPr>
                <w:b/>
                <w:lang w:val="es-ES"/>
              </w:rPr>
              <w:t>Salida:</w:t>
            </w:r>
          </w:p>
        </w:tc>
        <w:tc>
          <w:tcPr>
            <w:tcW w:w="6139" w:type="dxa"/>
          </w:tcPr>
          <w:p w14:paraId="1597DF99" w14:textId="3BF3AED2" w:rsidR="004D4B98" w:rsidRDefault="004D4B98" w:rsidP="002903AF">
            <w:pPr>
              <w:rPr>
                <w:lang w:val="es-ES"/>
              </w:rPr>
            </w:pPr>
            <w:r>
              <w:rPr>
                <w:lang w:val="es-ES"/>
              </w:rPr>
              <w:t xml:space="preserve">Trabajo en un estado </w:t>
            </w:r>
            <w:r w:rsidR="002903AF">
              <w:rPr>
                <w:lang w:val="es-ES"/>
              </w:rPr>
              <w:t>terminado</w:t>
            </w:r>
          </w:p>
        </w:tc>
      </w:tr>
    </w:tbl>
    <w:p w14:paraId="70906AB9" w14:textId="1C1A6C19" w:rsidR="009E6B1D" w:rsidRDefault="009E6B1D" w:rsidP="006030CC">
      <w:pPr>
        <w:jc w:val="both"/>
        <w:rPr>
          <w:sz w:val="24"/>
          <w:lang w:val="es-ES"/>
        </w:rPr>
      </w:pPr>
    </w:p>
    <w:p w14:paraId="385E7E27" w14:textId="05B35367" w:rsidR="004D4B98" w:rsidRDefault="009E6B1D" w:rsidP="009E6B1D">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03BA" w:rsidRPr="00563768" w14:paraId="2559346A" w14:textId="77777777" w:rsidTr="002903AF">
        <w:tc>
          <w:tcPr>
            <w:tcW w:w="2689" w:type="dxa"/>
            <w:shd w:val="clear" w:color="auto" w:fill="9CC2E5" w:themeFill="accent1" w:themeFillTint="99"/>
          </w:tcPr>
          <w:p w14:paraId="18FF525A" w14:textId="77777777" w:rsidR="005703BA" w:rsidRPr="00B90B8D" w:rsidRDefault="005703BA" w:rsidP="002903AF">
            <w:pPr>
              <w:rPr>
                <w:b/>
                <w:lang w:val="es-ES"/>
              </w:rPr>
            </w:pPr>
            <w:r w:rsidRPr="00B90B8D">
              <w:rPr>
                <w:b/>
                <w:lang w:val="es-ES"/>
              </w:rPr>
              <w:lastRenderedPageBreak/>
              <w:t xml:space="preserve">Operación: </w:t>
            </w:r>
          </w:p>
        </w:tc>
        <w:tc>
          <w:tcPr>
            <w:tcW w:w="6139" w:type="dxa"/>
          </w:tcPr>
          <w:p w14:paraId="1606FE5F" w14:textId="6541814A" w:rsidR="005703BA" w:rsidRPr="005703BA" w:rsidRDefault="005703BA" w:rsidP="005703BA">
            <w:pPr>
              <w:rPr>
                <w:lang w:val="es-ES"/>
              </w:rPr>
            </w:pPr>
            <w:r w:rsidRPr="005703BA">
              <w:rPr>
                <w:lang w:val="es-ES"/>
              </w:rPr>
              <w:t xml:space="preserve">guardarReclamo(tipoReclamo:TipoReclamo, nro_conexion:Integer, </w:t>
            </w:r>
            <w:r>
              <w:rPr>
                <w:lang w:val="es-ES"/>
              </w:rPr>
              <w:t>socio:Socio, requisitos:List</w:t>
            </w:r>
            <w:r w:rsidRPr="005703BA">
              <w:rPr>
                <w:lang w:val="es-ES"/>
              </w:rPr>
              <w:t>)</w:t>
            </w:r>
          </w:p>
        </w:tc>
      </w:tr>
      <w:tr w:rsidR="005703BA" w:rsidRPr="00563768" w14:paraId="595D5D48" w14:textId="77777777" w:rsidTr="002903AF">
        <w:tc>
          <w:tcPr>
            <w:tcW w:w="2689" w:type="dxa"/>
            <w:shd w:val="clear" w:color="auto" w:fill="9CC2E5" w:themeFill="accent1" w:themeFillTint="99"/>
          </w:tcPr>
          <w:p w14:paraId="6A3C9F4C" w14:textId="77777777" w:rsidR="005703BA" w:rsidRPr="00B90B8D" w:rsidRDefault="005703BA" w:rsidP="002903AF">
            <w:pPr>
              <w:rPr>
                <w:b/>
                <w:lang w:val="es-ES"/>
              </w:rPr>
            </w:pPr>
            <w:r w:rsidRPr="00B90B8D">
              <w:rPr>
                <w:b/>
                <w:lang w:val="es-ES"/>
              </w:rPr>
              <w:t>Referencia Cruzada:</w:t>
            </w:r>
          </w:p>
        </w:tc>
        <w:tc>
          <w:tcPr>
            <w:tcW w:w="6139" w:type="dxa"/>
          </w:tcPr>
          <w:p w14:paraId="32B809D1" w14:textId="1FC2D433" w:rsidR="005703BA" w:rsidRDefault="005703BA" w:rsidP="002903AF">
            <w:pPr>
              <w:rPr>
                <w:lang w:val="es-ES"/>
              </w:rPr>
            </w:pPr>
            <w:r>
              <w:rPr>
                <w:lang w:val="es-ES"/>
              </w:rPr>
              <w:t>Caso de Uso:</w:t>
            </w:r>
            <w:r w:rsidR="002903AF">
              <w:rPr>
                <w:lang w:val="es-ES"/>
              </w:rPr>
              <w:t xml:space="preserve"> Cargar</w:t>
            </w:r>
            <w:r>
              <w:rPr>
                <w:lang w:val="es-ES"/>
              </w:rPr>
              <w:t xml:space="preserve"> </w:t>
            </w:r>
            <w:r w:rsidR="002903AF">
              <w:rPr>
                <w:lang w:val="es-ES"/>
              </w:rPr>
              <w:t>Reclamo</w:t>
            </w:r>
          </w:p>
        </w:tc>
      </w:tr>
      <w:tr w:rsidR="005703BA" w:rsidRPr="0046200B" w14:paraId="5D241AC8" w14:textId="77777777" w:rsidTr="002903AF">
        <w:tc>
          <w:tcPr>
            <w:tcW w:w="2689" w:type="dxa"/>
            <w:shd w:val="clear" w:color="auto" w:fill="9CC2E5" w:themeFill="accent1" w:themeFillTint="99"/>
          </w:tcPr>
          <w:p w14:paraId="6DD0827F" w14:textId="77777777" w:rsidR="005703BA" w:rsidRPr="00B90B8D" w:rsidRDefault="005703BA" w:rsidP="002903AF">
            <w:pPr>
              <w:rPr>
                <w:b/>
                <w:lang w:val="es-ES"/>
              </w:rPr>
            </w:pPr>
            <w:r w:rsidRPr="00B90B8D">
              <w:rPr>
                <w:b/>
                <w:lang w:val="es-ES"/>
              </w:rPr>
              <w:t>Precondición:</w:t>
            </w:r>
          </w:p>
        </w:tc>
        <w:tc>
          <w:tcPr>
            <w:tcW w:w="6139" w:type="dxa"/>
          </w:tcPr>
          <w:p w14:paraId="732B3F30" w14:textId="3632A779" w:rsidR="005703BA" w:rsidRDefault="005703BA" w:rsidP="002903AF">
            <w:pPr>
              <w:rPr>
                <w:lang w:val="es-ES"/>
              </w:rPr>
            </w:pPr>
          </w:p>
        </w:tc>
      </w:tr>
      <w:tr w:rsidR="005703BA" w:rsidRPr="00563768" w14:paraId="335E1BD6" w14:textId="77777777" w:rsidTr="002903AF">
        <w:tc>
          <w:tcPr>
            <w:tcW w:w="2689" w:type="dxa"/>
            <w:shd w:val="clear" w:color="auto" w:fill="9CC2E5" w:themeFill="accent1" w:themeFillTint="99"/>
          </w:tcPr>
          <w:p w14:paraId="4D245EB8" w14:textId="77777777" w:rsidR="005703BA" w:rsidRPr="00B90B8D" w:rsidRDefault="005703BA" w:rsidP="002903AF">
            <w:pPr>
              <w:rPr>
                <w:b/>
                <w:lang w:val="es-ES"/>
              </w:rPr>
            </w:pPr>
            <w:r w:rsidRPr="00B90B8D">
              <w:rPr>
                <w:b/>
                <w:lang w:val="es-ES"/>
              </w:rPr>
              <w:t>Poscondición:</w:t>
            </w:r>
          </w:p>
        </w:tc>
        <w:tc>
          <w:tcPr>
            <w:tcW w:w="6139" w:type="dxa"/>
          </w:tcPr>
          <w:p w14:paraId="02973BAC" w14:textId="77777777" w:rsidR="005703BA" w:rsidRDefault="00562A71" w:rsidP="002903AF">
            <w:pPr>
              <w:pStyle w:val="Prrafodelista"/>
              <w:numPr>
                <w:ilvl w:val="0"/>
                <w:numId w:val="7"/>
              </w:numPr>
              <w:rPr>
                <w:lang w:val="es-ES"/>
              </w:rPr>
            </w:pPr>
            <w:r>
              <w:rPr>
                <w:lang w:val="es-ES"/>
              </w:rPr>
              <w:t>Se creó una nueva instancia de Reclamo reclamo</w:t>
            </w:r>
          </w:p>
          <w:p w14:paraId="217D8533" w14:textId="77777777" w:rsidR="00562A71" w:rsidRDefault="00562A71" w:rsidP="00562A71">
            <w:pPr>
              <w:pStyle w:val="Prrafodelista"/>
              <w:numPr>
                <w:ilvl w:val="0"/>
                <w:numId w:val="7"/>
              </w:numPr>
              <w:rPr>
                <w:lang w:val="es-ES"/>
              </w:rPr>
            </w:pPr>
            <w:r>
              <w:rPr>
                <w:lang w:val="es-ES"/>
              </w:rPr>
              <w:t>Se asoció el tipoReclamo a reclamo</w:t>
            </w:r>
          </w:p>
          <w:p w14:paraId="0A058AEF" w14:textId="77777777" w:rsidR="00562A71" w:rsidRDefault="00562A71" w:rsidP="00562A71">
            <w:pPr>
              <w:pStyle w:val="Prrafodelista"/>
              <w:numPr>
                <w:ilvl w:val="0"/>
                <w:numId w:val="7"/>
              </w:numPr>
              <w:rPr>
                <w:lang w:val="es-ES"/>
              </w:rPr>
            </w:pPr>
            <w:r>
              <w:rPr>
                <w:lang w:val="es-ES"/>
              </w:rPr>
              <w:t>Se asignó a reclamo.fecha la fecha actual</w:t>
            </w:r>
          </w:p>
          <w:p w14:paraId="5DE78D71" w14:textId="77777777" w:rsidR="00562A71" w:rsidRDefault="00562A71" w:rsidP="00562A71">
            <w:pPr>
              <w:pStyle w:val="Prrafodelista"/>
              <w:numPr>
                <w:ilvl w:val="0"/>
                <w:numId w:val="7"/>
              </w:numPr>
              <w:rPr>
                <w:lang w:val="es-ES"/>
              </w:rPr>
            </w:pPr>
            <w:r>
              <w:rPr>
                <w:lang w:val="es-ES"/>
              </w:rPr>
              <w:t>Se asoció el nro_conexion a el reclamo</w:t>
            </w:r>
          </w:p>
          <w:p w14:paraId="4F3A87D6" w14:textId="77777777" w:rsidR="00562A71" w:rsidRDefault="00562A71" w:rsidP="00562A71">
            <w:pPr>
              <w:pStyle w:val="Prrafodelista"/>
              <w:numPr>
                <w:ilvl w:val="0"/>
                <w:numId w:val="7"/>
              </w:numPr>
              <w:rPr>
                <w:lang w:val="es-ES"/>
              </w:rPr>
            </w:pPr>
            <w:r>
              <w:rPr>
                <w:lang w:val="es-ES"/>
              </w:rPr>
              <w:t>Se creó una nueva instancia de Trabajo trabajo si el tipo de reclamo implica el mismo.</w:t>
            </w:r>
          </w:p>
          <w:p w14:paraId="6CF2898C" w14:textId="77777777" w:rsidR="00562A71" w:rsidRDefault="00562A71" w:rsidP="00562A71">
            <w:pPr>
              <w:pStyle w:val="Prrafodelista"/>
              <w:numPr>
                <w:ilvl w:val="0"/>
                <w:numId w:val="7"/>
              </w:numPr>
              <w:rPr>
                <w:lang w:val="es-ES"/>
              </w:rPr>
            </w:pPr>
            <w:r>
              <w:rPr>
                <w:lang w:val="es-ES"/>
              </w:rPr>
              <w:t>Se asignó a trabajo.fecha la fecha actual</w:t>
            </w:r>
          </w:p>
          <w:p w14:paraId="79C5C687" w14:textId="14B446F2" w:rsidR="00562A71" w:rsidRPr="00562A71" w:rsidRDefault="00562A71" w:rsidP="00562A71">
            <w:pPr>
              <w:pStyle w:val="Prrafodelista"/>
              <w:numPr>
                <w:ilvl w:val="0"/>
                <w:numId w:val="7"/>
              </w:numPr>
              <w:rPr>
                <w:lang w:val="es-ES"/>
              </w:rPr>
            </w:pPr>
            <w:r>
              <w:rPr>
                <w:lang w:val="es-ES"/>
              </w:rPr>
              <w:t>Se asignó a trabajo un estado inicial</w:t>
            </w:r>
          </w:p>
        </w:tc>
      </w:tr>
      <w:tr w:rsidR="005703BA" w:rsidRPr="00EB61A0" w14:paraId="0BCE2D8A" w14:textId="77777777" w:rsidTr="002903AF">
        <w:tc>
          <w:tcPr>
            <w:tcW w:w="2689" w:type="dxa"/>
            <w:shd w:val="clear" w:color="auto" w:fill="9CC2E5" w:themeFill="accent1" w:themeFillTint="99"/>
          </w:tcPr>
          <w:p w14:paraId="3C5E9EB5" w14:textId="77777777" w:rsidR="005703BA" w:rsidRPr="00B90B8D" w:rsidRDefault="005703BA" w:rsidP="002903AF">
            <w:pPr>
              <w:rPr>
                <w:b/>
                <w:lang w:val="es-ES"/>
              </w:rPr>
            </w:pPr>
            <w:r>
              <w:rPr>
                <w:b/>
                <w:lang w:val="es-ES"/>
              </w:rPr>
              <w:t>Salida:</w:t>
            </w:r>
          </w:p>
        </w:tc>
        <w:tc>
          <w:tcPr>
            <w:tcW w:w="6139" w:type="dxa"/>
          </w:tcPr>
          <w:p w14:paraId="14FB67EA" w14:textId="1AB809A8" w:rsidR="005703BA" w:rsidRDefault="005703BA" w:rsidP="002903AF">
            <w:pPr>
              <w:rPr>
                <w:lang w:val="es-ES"/>
              </w:rPr>
            </w:pPr>
          </w:p>
        </w:tc>
      </w:tr>
    </w:tbl>
    <w:p w14:paraId="155FD872" w14:textId="152C143F" w:rsidR="005703BA" w:rsidRDefault="005703BA" w:rsidP="006030CC">
      <w:pPr>
        <w:jc w:val="both"/>
        <w:rPr>
          <w:sz w:val="24"/>
          <w:lang w:val="es-ES"/>
        </w:rPr>
      </w:pPr>
    </w:p>
    <w:p w14:paraId="571160CB"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A79FC" w:rsidRPr="00563768" w14:paraId="70715703" w14:textId="77777777" w:rsidTr="00930009">
        <w:tc>
          <w:tcPr>
            <w:tcW w:w="2689" w:type="dxa"/>
            <w:shd w:val="clear" w:color="auto" w:fill="9CC2E5" w:themeFill="accent1" w:themeFillTint="99"/>
          </w:tcPr>
          <w:p w14:paraId="0380562B" w14:textId="77777777" w:rsidR="004A79FC" w:rsidRPr="00B90B8D" w:rsidRDefault="004A79FC" w:rsidP="00930009">
            <w:pPr>
              <w:rPr>
                <w:b/>
                <w:lang w:val="es-ES"/>
              </w:rPr>
            </w:pPr>
            <w:r w:rsidRPr="00B90B8D">
              <w:rPr>
                <w:b/>
                <w:lang w:val="es-ES"/>
              </w:rPr>
              <w:t xml:space="preserve">Operación: </w:t>
            </w:r>
          </w:p>
        </w:tc>
        <w:tc>
          <w:tcPr>
            <w:tcW w:w="6139" w:type="dxa"/>
          </w:tcPr>
          <w:p w14:paraId="6D765A41" w14:textId="77777777" w:rsidR="004A79FC" w:rsidRPr="005703BA" w:rsidRDefault="004A79FC" w:rsidP="00930009">
            <w:pPr>
              <w:rPr>
                <w:lang w:val="es-ES"/>
              </w:rPr>
            </w:pPr>
            <w:r w:rsidRPr="00E7145E">
              <w:rPr>
                <w:lang w:val="es-ES"/>
              </w:rPr>
              <w:t>cargarTipoReclamo(nombre:String, trabajo:Boolean, requisitos:List&lt;Requisito&gt;, flujo:FlujoTrabajo, prioridad:Prioridad)</w:t>
            </w:r>
          </w:p>
        </w:tc>
      </w:tr>
      <w:tr w:rsidR="004A79FC" w:rsidRPr="00563768" w14:paraId="5959DF70" w14:textId="77777777" w:rsidTr="00930009">
        <w:tc>
          <w:tcPr>
            <w:tcW w:w="2689" w:type="dxa"/>
            <w:shd w:val="clear" w:color="auto" w:fill="9CC2E5" w:themeFill="accent1" w:themeFillTint="99"/>
          </w:tcPr>
          <w:p w14:paraId="47240168" w14:textId="77777777" w:rsidR="004A79FC" w:rsidRPr="00B90B8D" w:rsidRDefault="004A79FC" w:rsidP="00930009">
            <w:pPr>
              <w:rPr>
                <w:b/>
                <w:lang w:val="es-ES"/>
              </w:rPr>
            </w:pPr>
            <w:r w:rsidRPr="00B90B8D">
              <w:rPr>
                <w:b/>
                <w:lang w:val="es-ES"/>
              </w:rPr>
              <w:t>Referencia Cruzada:</w:t>
            </w:r>
          </w:p>
        </w:tc>
        <w:tc>
          <w:tcPr>
            <w:tcW w:w="6139" w:type="dxa"/>
          </w:tcPr>
          <w:p w14:paraId="4B56BB3D" w14:textId="77777777" w:rsidR="004A79FC" w:rsidRDefault="004A79FC" w:rsidP="00930009">
            <w:pPr>
              <w:rPr>
                <w:lang w:val="es-ES"/>
              </w:rPr>
            </w:pPr>
            <w:r>
              <w:rPr>
                <w:lang w:val="es-ES"/>
              </w:rPr>
              <w:t>Caso de Uso: Cargar Tipo de Reclamo</w:t>
            </w:r>
          </w:p>
        </w:tc>
      </w:tr>
      <w:tr w:rsidR="004A79FC" w:rsidRPr="00563768" w14:paraId="582227E6" w14:textId="77777777" w:rsidTr="00930009">
        <w:tc>
          <w:tcPr>
            <w:tcW w:w="2689" w:type="dxa"/>
            <w:shd w:val="clear" w:color="auto" w:fill="9CC2E5" w:themeFill="accent1" w:themeFillTint="99"/>
          </w:tcPr>
          <w:p w14:paraId="67DDA214" w14:textId="77777777" w:rsidR="004A79FC" w:rsidRPr="00B90B8D" w:rsidRDefault="004A79FC" w:rsidP="00930009">
            <w:pPr>
              <w:rPr>
                <w:b/>
                <w:lang w:val="es-ES"/>
              </w:rPr>
            </w:pPr>
            <w:r w:rsidRPr="00B90B8D">
              <w:rPr>
                <w:b/>
                <w:lang w:val="es-ES"/>
              </w:rPr>
              <w:t>Precondición:</w:t>
            </w:r>
          </w:p>
        </w:tc>
        <w:tc>
          <w:tcPr>
            <w:tcW w:w="6139" w:type="dxa"/>
          </w:tcPr>
          <w:p w14:paraId="3C9FC3AA" w14:textId="77777777" w:rsidR="004A79FC" w:rsidRDefault="004A79FC" w:rsidP="00930009">
            <w:pPr>
              <w:rPr>
                <w:lang w:val="es-ES"/>
              </w:rPr>
            </w:pPr>
            <w:r>
              <w:rPr>
                <w:lang w:val="es-ES"/>
              </w:rPr>
              <w:t>No debe existir el tipo de reclamo</w:t>
            </w:r>
          </w:p>
        </w:tc>
      </w:tr>
      <w:tr w:rsidR="004A79FC" w:rsidRPr="00563768" w14:paraId="189955EE" w14:textId="77777777" w:rsidTr="00930009">
        <w:tc>
          <w:tcPr>
            <w:tcW w:w="2689" w:type="dxa"/>
            <w:shd w:val="clear" w:color="auto" w:fill="9CC2E5" w:themeFill="accent1" w:themeFillTint="99"/>
          </w:tcPr>
          <w:p w14:paraId="316185E9" w14:textId="77777777" w:rsidR="004A79FC" w:rsidRPr="00B90B8D" w:rsidRDefault="004A79FC" w:rsidP="00930009">
            <w:pPr>
              <w:rPr>
                <w:b/>
                <w:lang w:val="es-ES"/>
              </w:rPr>
            </w:pPr>
            <w:r w:rsidRPr="00B90B8D">
              <w:rPr>
                <w:b/>
                <w:lang w:val="es-ES"/>
              </w:rPr>
              <w:t>Poscondición:</w:t>
            </w:r>
          </w:p>
        </w:tc>
        <w:tc>
          <w:tcPr>
            <w:tcW w:w="6139" w:type="dxa"/>
          </w:tcPr>
          <w:p w14:paraId="055B0FF1" w14:textId="77777777" w:rsidR="004A79FC" w:rsidRDefault="004A79FC" w:rsidP="00930009">
            <w:pPr>
              <w:pStyle w:val="Prrafodelista"/>
              <w:numPr>
                <w:ilvl w:val="0"/>
                <w:numId w:val="7"/>
              </w:numPr>
              <w:rPr>
                <w:lang w:val="es-ES"/>
              </w:rPr>
            </w:pPr>
            <w:r w:rsidRPr="00E7145E">
              <w:rPr>
                <w:lang w:val="es-ES"/>
              </w:rPr>
              <w:t xml:space="preserve">Se creó una instancia de </w:t>
            </w:r>
            <w:r>
              <w:rPr>
                <w:lang w:val="es-ES"/>
              </w:rPr>
              <w:t>TipoReclamo tipRec</w:t>
            </w:r>
          </w:p>
          <w:p w14:paraId="117F514B" w14:textId="77777777" w:rsidR="004A79FC" w:rsidRDefault="004A79FC" w:rsidP="00930009">
            <w:pPr>
              <w:pStyle w:val="Prrafodelista"/>
              <w:numPr>
                <w:ilvl w:val="0"/>
                <w:numId w:val="7"/>
              </w:numPr>
              <w:rPr>
                <w:lang w:val="es-ES"/>
              </w:rPr>
            </w:pPr>
            <w:r>
              <w:rPr>
                <w:lang w:val="es-ES"/>
              </w:rPr>
              <w:t>Se asignó a tipRec.nombre nombre</w:t>
            </w:r>
          </w:p>
          <w:p w14:paraId="5C5E5B53" w14:textId="77777777" w:rsidR="004A79FC" w:rsidRDefault="004A79FC" w:rsidP="00930009">
            <w:pPr>
              <w:pStyle w:val="Prrafodelista"/>
              <w:numPr>
                <w:ilvl w:val="0"/>
                <w:numId w:val="7"/>
              </w:numPr>
              <w:rPr>
                <w:lang w:val="es-ES"/>
              </w:rPr>
            </w:pPr>
            <w:r>
              <w:rPr>
                <w:lang w:val="es-ES"/>
              </w:rPr>
              <w:t>Se asoció un trabajo a tipRec</w:t>
            </w:r>
          </w:p>
          <w:p w14:paraId="2AE25805" w14:textId="77777777" w:rsidR="004A79FC" w:rsidRDefault="004A79FC" w:rsidP="00930009">
            <w:pPr>
              <w:pStyle w:val="Prrafodelista"/>
              <w:numPr>
                <w:ilvl w:val="0"/>
                <w:numId w:val="7"/>
              </w:numPr>
              <w:rPr>
                <w:lang w:val="es-ES"/>
              </w:rPr>
            </w:pPr>
            <w:r>
              <w:rPr>
                <w:lang w:val="es-ES"/>
              </w:rPr>
              <w:t>Se asoció prioridad a tipRec</w:t>
            </w:r>
          </w:p>
          <w:p w14:paraId="48577BA0" w14:textId="77777777" w:rsidR="004A79FC" w:rsidRDefault="004A79FC" w:rsidP="00930009">
            <w:pPr>
              <w:pStyle w:val="Prrafodelista"/>
              <w:numPr>
                <w:ilvl w:val="0"/>
                <w:numId w:val="7"/>
              </w:numPr>
              <w:rPr>
                <w:lang w:val="es-ES"/>
              </w:rPr>
            </w:pPr>
            <w:r>
              <w:rPr>
                <w:lang w:val="es-ES"/>
              </w:rPr>
              <w:t>Se asoció flujo a tipRec</w:t>
            </w:r>
          </w:p>
          <w:p w14:paraId="5F2E91B9" w14:textId="77777777" w:rsidR="004A79FC" w:rsidRPr="00471EB7" w:rsidRDefault="004A79FC" w:rsidP="00930009">
            <w:pPr>
              <w:pStyle w:val="Prrafodelista"/>
              <w:numPr>
                <w:ilvl w:val="0"/>
                <w:numId w:val="7"/>
              </w:numPr>
              <w:rPr>
                <w:lang w:val="es-ES"/>
              </w:rPr>
            </w:pPr>
            <w:r>
              <w:rPr>
                <w:lang w:val="es-ES"/>
              </w:rPr>
              <w:t>Se asociaron todos los requisitos a un tipRec</w:t>
            </w:r>
          </w:p>
        </w:tc>
      </w:tr>
      <w:tr w:rsidR="004A79FC" w:rsidRPr="00EB61A0" w14:paraId="2824570B" w14:textId="77777777" w:rsidTr="00930009">
        <w:tc>
          <w:tcPr>
            <w:tcW w:w="2689" w:type="dxa"/>
            <w:shd w:val="clear" w:color="auto" w:fill="9CC2E5" w:themeFill="accent1" w:themeFillTint="99"/>
          </w:tcPr>
          <w:p w14:paraId="4D823844" w14:textId="77777777" w:rsidR="004A79FC" w:rsidRPr="00B90B8D" w:rsidRDefault="004A79FC" w:rsidP="00930009">
            <w:pPr>
              <w:rPr>
                <w:b/>
                <w:lang w:val="es-ES"/>
              </w:rPr>
            </w:pPr>
            <w:r>
              <w:rPr>
                <w:b/>
                <w:lang w:val="es-ES"/>
              </w:rPr>
              <w:t>Salida:</w:t>
            </w:r>
          </w:p>
        </w:tc>
        <w:tc>
          <w:tcPr>
            <w:tcW w:w="6139" w:type="dxa"/>
          </w:tcPr>
          <w:p w14:paraId="17B57A5F" w14:textId="77777777" w:rsidR="004A79FC" w:rsidRDefault="004A79FC" w:rsidP="00930009">
            <w:pPr>
              <w:rPr>
                <w:lang w:val="es-ES"/>
              </w:rPr>
            </w:pPr>
          </w:p>
        </w:tc>
      </w:tr>
    </w:tbl>
    <w:p w14:paraId="5D261676" w14:textId="369848F0" w:rsidR="004A79FC" w:rsidRDefault="004A79FC" w:rsidP="006030CC">
      <w:pPr>
        <w:jc w:val="both"/>
        <w:rPr>
          <w:sz w:val="24"/>
          <w:lang w:val="es-ES"/>
        </w:rPr>
      </w:pPr>
    </w:p>
    <w:p w14:paraId="39275FF0" w14:textId="1672F9BB" w:rsidR="004A79FC" w:rsidRDefault="004A79FC" w:rsidP="004A79FC">
      <w:pPr>
        <w:rPr>
          <w:sz w:val="24"/>
          <w:lang w:val="es-ES"/>
        </w:rPr>
      </w:pPr>
      <w:r>
        <w:rPr>
          <w:sz w:val="24"/>
          <w:lang w:val="es-ES"/>
        </w:rPr>
        <w:br w:type="page"/>
      </w:r>
    </w:p>
    <w:p w14:paraId="77293918"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7506AD" w:rsidRPr="00563768" w14:paraId="6F3DFFE4" w14:textId="77777777" w:rsidTr="00482C02">
        <w:tc>
          <w:tcPr>
            <w:tcW w:w="2689" w:type="dxa"/>
            <w:shd w:val="clear" w:color="auto" w:fill="9CC2E5" w:themeFill="accent1" w:themeFillTint="99"/>
          </w:tcPr>
          <w:p w14:paraId="511AA0D9" w14:textId="77777777" w:rsidR="007506AD" w:rsidRPr="00B90B8D" w:rsidRDefault="007506AD" w:rsidP="00482C02">
            <w:pPr>
              <w:rPr>
                <w:b/>
                <w:lang w:val="es-ES"/>
              </w:rPr>
            </w:pPr>
            <w:r w:rsidRPr="00B90B8D">
              <w:rPr>
                <w:b/>
                <w:lang w:val="es-ES"/>
              </w:rPr>
              <w:t xml:space="preserve">Operación: </w:t>
            </w:r>
          </w:p>
        </w:tc>
        <w:tc>
          <w:tcPr>
            <w:tcW w:w="6139" w:type="dxa"/>
          </w:tcPr>
          <w:p w14:paraId="05999035" w14:textId="298EB8AC" w:rsidR="007506AD" w:rsidRPr="005703BA" w:rsidRDefault="007506AD" w:rsidP="00482C02">
            <w:pPr>
              <w:rPr>
                <w:lang w:val="es-ES"/>
              </w:rPr>
            </w:pPr>
            <w:r>
              <w:rPr>
                <w:lang w:val="es-ES"/>
              </w:rPr>
              <w:t>cargarSocio(nombre:String, apellido:String, dni:String, nro_conexion:List&lt;Integer&gt;, calle:List&lt;String&gt;, altura:List&lt;Integer&gt;, zona:List&lt;Zona&gt;)</w:t>
            </w:r>
          </w:p>
        </w:tc>
      </w:tr>
      <w:tr w:rsidR="007506AD" w:rsidRPr="00563768" w14:paraId="4F23A956" w14:textId="77777777" w:rsidTr="00482C02">
        <w:tc>
          <w:tcPr>
            <w:tcW w:w="2689" w:type="dxa"/>
            <w:shd w:val="clear" w:color="auto" w:fill="9CC2E5" w:themeFill="accent1" w:themeFillTint="99"/>
          </w:tcPr>
          <w:p w14:paraId="388EC856" w14:textId="77777777" w:rsidR="007506AD" w:rsidRPr="00B90B8D" w:rsidRDefault="007506AD" w:rsidP="00482C02">
            <w:pPr>
              <w:rPr>
                <w:b/>
                <w:lang w:val="es-ES"/>
              </w:rPr>
            </w:pPr>
            <w:r w:rsidRPr="00B90B8D">
              <w:rPr>
                <w:b/>
                <w:lang w:val="es-ES"/>
              </w:rPr>
              <w:t>Referencia Cruzada:</w:t>
            </w:r>
          </w:p>
        </w:tc>
        <w:tc>
          <w:tcPr>
            <w:tcW w:w="6139" w:type="dxa"/>
          </w:tcPr>
          <w:p w14:paraId="58A8647B" w14:textId="066F3897" w:rsidR="007506AD" w:rsidRDefault="007506AD" w:rsidP="00482C02">
            <w:pPr>
              <w:rPr>
                <w:lang w:val="es-ES"/>
              </w:rPr>
            </w:pPr>
            <w:r>
              <w:rPr>
                <w:lang w:val="es-ES"/>
              </w:rPr>
              <w:t xml:space="preserve">Caso de Uso: Cargar </w:t>
            </w:r>
            <w:r w:rsidR="00482C02">
              <w:rPr>
                <w:lang w:val="es-ES"/>
              </w:rPr>
              <w:t>Socio</w:t>
            </w:r>
          </w:p>
        </w:tc>
      </w:tr>
      <w:tr w:rsidR="007506AD" w:rsidRPr="00563768" w14:paraId="32938CE4" w14:textId="77777777" w:rsidTr="00482C02">
        <w:tc>
          <w:tcPr>
            <w:tcW w:w="2689" w:type="dxa"/>
            <w:shd w:val="clear" w:color="auto" w:fill="9CC2E5" w:themeFill="accent1" w:themeFillTint="99"/>
          </w:tcPr>
          <w:p w14:paraId="26241C3D" w14:textId="77777777" w:rsidR="007506AD" w:rsidRPr="00B90B8D" w:rsidRDefault="007506AD" w:rsidP="00482C02">
            <w:pPr>
              <w:rPr>
                <w:b/>
                <w:lang w:val="es-ES"/>
              </w:rPr>
            </w:pPr>
            <w:r w:rsidRPr="00B90B8D">
              <w:rPr>
                <w:b/>
                <w:lang w:val="es-ES"/>
              </w:rPr>
              <w:t>Precondición:</w:t>
            </w:r>
          </w:p>
        </w:tc>
        <w:tc>
          <w:tcPr>
            <w:tcW w:w="6139" w:type="dxa"/>
          </w:tcPr>
          <w:p w14:paraId="525C1B63" w14:textId="70B6E1CD" w:rsidR="007506AD" w:rsidRDefault="007506AD" w:rsidP="00482C02">
            <w:pPr>
              <w:rPr>
                <w:lang w:val="es-ES"/>
              </w:rPr>
            </w:pPr>
            <w:r>
              <w:rPr>
                <w:lang w:val="es-ES"/>
              </w:rPr>
              <w:t>Que no existan los algún nro_conexion ya registrado en el sistema</w:t>
            </w:r>
          </w:p>
        </w:tc>
      </w:tr>
      <w:tr w:rsidR="007506AD" w:rsidRPr="00563768" w14:paraId="3431B8A4" w14:textId="77777777" w:rsidTr="00482C02">
        <w:tc>
          <w:tcPr>
            <w:tcW w:w="2689" w:type="dxa"/>
            <w:shd w:val="clear" w:color="auto" w:fill="9CC2E5" w:themeFill="accent1" w:themeFillTint="99"/>
          </w:tcPr>
          <w:p w14:paraId="6190DE31" w14:textId="77777777" w:rsidR="007506AD" w:rsidRPr="00B90B8D" w:rsidRDefault="007506AD" w:rsidP="00482C02">
            <w:pPr>
              <w:rPr>
                <w:b/>
                <w:lang w:val="es-ES"/>
              </w:rPr>
            </w:pPr>
            <w:r w:rsidRPr="00B90B8D">
              <w:rPr>
                <w:b/>
                <w:lang w:val="es-ES"/>
              </w:rPr>
              <w:t>Poscondición:</w:t>
            </w:r>
          </w:p>
        </w:tc>
        <w:tc>
          <w:tcPr>
            <w:tcW w:w="6139" w:type="dxa"/>
          </w:tcPr>
          <w:p w14:paraId="3128E9FB" w14:textId="77777777" w:rsidR="007506AD" w:rsidRDefault="00602A14" w:rsidP="00602A14">
            <w:pPr>
              <w:pStyle w:val="Prrafodelista"/>
              <w:numPr>
                <w:ilvl w:val="0"/>
                <w:numId w:val="7"/>
              </w:numPr>
              <w:rPr>
                <w:lang w:val="es-ES"/>
              </w:rPr>
            </w:pPr>
            <w:r>
              <w:rPr>
                <w:lang w:val="es-ES"/>
              </w:rPr>
              <w:t>Se creó una nueva instancia de Socio socio</w:t>
            </w:r>
          </w:p>
          <w:p w14:paraId="6DB249EE" w14:textId="77777777" w:rsidR="00602A14" w:rsidRDefault="00602A14" w:rsidP="00602A14">
            <w:pPr>
              <w:pStyle w:val="Prrafodelista"/>
              <w:numPr>
                <w:ilvl w:val="0"/>
                <w:numId w:val="7"/>
              </w:numPr>
              <w:rPr>
                <w:lang w:val="es-ES"/>
              </w:rPr>
            </w:pPr>
            <w:r>
              <w:rPr>
                <w:lang w:val="es-ES"/>
              </w:rPr>
              <w:t>Se asignó a socio.nombre nombre</w:t>
            </w:r>
          </w:p>
          <w:p w14:paraId="71BAEF86" w14:textId="3D213138" w:rsidR="00602A14" w:rsidRDefault="00602A14" w:rsidP="00602A14">
            <w:pPr>
              <w:pStyle w:val="Prrafodelista"/>
              <w:numPr>
                <w:ilvl w:val="0"/>
                <w:numId w:val="7"/>
              </w:numPr>
              <w:rPr>
                <w:lang w:val="es-ES"/>
              </w:rPr>
            </w:pPr>
            <w:r>
              <w:rPr>
                <w:lang w:val="es-ES"/>
              </w:rPr>
              <w:t>Se asignó a socio.apellido apellido</w:t>
            </w:r>
          </w:p>
          <w:p w14:paraId="09708531" w14:textId="77777777" w:rsidR="00602A14" w:rsidRDefault="00602A14" w:rsidP="00602A14">
            <w:pPr>
              <w:pStyle w:val="Prrafodelista"/>
              <w:numPr>
                <w:ilvl w:val="0"/>
                <w:numId w:val="7"/>
              </w:numPr>
              <w:rPr>
                <w:lang w:val="es-ES"/>
              </w:rPr>
            </w:pPr>
            <w:r>
              <w:rPr>
                <w:lang w:val="es-ES"/>
              </w:rPr>
              <w:t>Se asignó a socio.dni dni</w:t>
            </w:r>
          </w:p>
          <w:p w14:paraId="0862CEDC" w14:textId="77777777" w:rsidR="00602A14" w:rsidRDefault="00602A14" w:rsidP="00602A14">
            <w:pPr>
              <w:pStyle w:val="Prrafodelista"/>
              <w:numPr>
                <w:ilvl w:val="0"/>
                <w:numId w:val="7"/>
              </w:numPr>
              <w:rPr>
                <w:lang w:val="es-ES"/>
              </w:rPr>
            </w:pPr>
            <w:r>
              <w:rPr>
                <w:lang w:val="es-ES"/>
              </w:rPr>
              <w:t>Por cada nro_conexion</w:t>
            </w:r>
          </w:p>
          <w:p w14:paraId="52D879EB" w14:textId="54F58D9F" w:rsidR="00602A14" w:rsidRDefault="00602A14" w:rsidP="00602A14">
            <w:pPr>
              <w:pStyle w:val="Prrafodelista"/>
              <w:numPr>
                <w:ilvl w:val="1"/>
                <w:numId w:val="7"/>
              </w:numPr>
              <w:rPr>
                <w:lang w:val="es-ES"/>
              </w:rPr>
            </w:pPr>
            <w:r>
              <w:rPr>
                <w:lang w:val="es-ES"/>
              </w:rPr>
              <w:t>Se creó una nueva instancia de Dirección dirección</w:t>
            </w:r>
          </w:p>
          <w:p w14:paraId="75FAEE79" w14:textId="77777777" w:rsidR="00602A14" w:rsidRDefault="00602A14" w:rsidP="00602A14">
            <w:pPr>
              <w:pStyle w:val="Prrafodelista"/>
              <w:numPr>
                <w:ilvl w:val="1"/>
                <w:numId w:val="7"/>
              </w:numPr>
              <w:rPr>
                <w:lang w:val="es-ES"/>
              </w:rPr>
            </w:pPr>
            <w:r>
              <w:rPr>
                <w:lang w:val="es-ES"/>
              </w:rPr>
              <w:t>Se asignó a dirección.calle la calle correspondiente</w:t>
            </w:r>
          </w:p>
          <w:p w14:paraId="483CFBC0" w14:textId="77777777" w:rsidR="00602A14" w:rsidRDefault="00602A14" w:rsidP="00602A14">
            <w:pPr>
              <w:pStyle w:val="Prrafodelista"/>
              <w:numPr>
                <w:ilvl w:val="1"/>
                <w:numId w:val="7"/>
              </w:numPr>
              <w:rPr>
                <w:lang w:val="es-ES"/>
              </w:rPr>
            </w:pPr>
            <w:r>
              <w:rPr>
                <w:lang w:val="es-ES"/>
              </w:rPr>
              <w:t>Se asignó a dirección.altura la altura correspondiente</w:t>
            </w:r>
          </w:p>
          <w:p w14:paraId="29DFE03C" w14:textId="77777777" w:rsidR="00602A14" w:rsidRDefault="00602A14" w:rsidP="00602A14">
            <w:pPr>
              <w:pStyle w:val="Prrafodelista"/>
              <w:numPr>
                <w:ilvl w:val="1"/>
                <w:numId w:val="7"/>
              </w:numPr>
              <w:rPr>
                <w:lang w:val="es-ES"/>
              </w:rPr>
            </w:pPr>
            <w:r>
              <w:rPr>
                <w:lang w:val="es-ES"/>
              </w:rPr>
              <w:t>Se asignó a dirección.nro_conexion la conexión correspondiente</w:t>
            </w:r>
          </w:p>
          <w:p w14:paraId="656B43DD" w14:textId="77777777" w:rsidR="00602A14" w:rsidRDefault="00602A14" w:rsidP="00602A14">
            <w:pPr>
              <w:pStyle w:val="Prrafodelista"/>
              <w:numPr>
                <w:ilvl w:val="1"/>
                <w:numId w:val="7"/>
              </w:numPr>
              <w:rPr>
                <w:lang w:val="es-ES"/>
              </w:rPr>
            </w:pPr>
            <w:r>
              <w:rPr>
                <w:lang w:val="es-ES"/>
              </w:rPr>
              <w:t xml:space="preserve">Se asoció </w:t>
            </w:r>
            <w:r w:rsidR="001076D4">
              <w:rPr>
                <w:lang w:val="es-ES"/>
              </w:rPr>
              <w:t>zona con la dirección correspondiente</w:t>
            </w:r>
          </w:p>
          <w:p w14:paraId="1BA215F9" w14:textId="51716FE0" w:rsidR="001076D4" w:rsidRPr="00602A14" w:rsidRDefault="001076D4" w:rsidP="00602A14">
            <w:pPr>
              <w:pStyle w:val="Prrafodelista"/>
              <w:numPr>
                <w:ilvl w:val="1"/>
                <w:numId w:val="7"/>
              </w:numPr>
              <w:rPr>
                <w:lang w:val="es-ES"/>
              </w:rPr>
            </w:pPr>
            <w:r>
              <w:rPr>
                <w:lang w:val="es-ES"/>
              </w:rPr>
              <w:t>Se asoció el socio a la dirección.</w:t>
            </w:r>
          </w:p>
        </w:tc>
      </w:tr>
      <w:tr w:rsidR="007506AD" w:rsidRPr="00EB61A0" w14:paraId="2C639199" w14:textId="77777777" w:rsidTr="00482C02">
        <w:tc>
          <w:tcPr>
            <w:tcW w:w="2689" w:type="dxa"/>
            <w:shd w:val="clear" w:color="auto" w:fill="9CC2E5" w:themeFill="accent1" w:themeFillTint="99"/>
          </w:tcPr>
          <w:p w14:paraId="7285347B" w14:textId="77777777" w:rsidR="007506AD" w:rsidRPr="00B90B8D" w:rsidRDefault="007506AD" w:rsidP="00482C02">
            <w:pPr>
              <w:rPr>
                <w:b/>
                <w:lang w:val="es-ES"/>
              </w:rPr>
            </w:pPr>
            <w:r>
              <w:rPr>
                <w:b/>
                <w:lang w:val="es-ES"/>
              </w:rPr>
              <w:t>Salida:</w:t>
            </w:r>
          </w:p>
        </w:tc>
        <w:tc>
          <w:tcPr>
            <w:tcW w:w="6139" w:type="dxa"/>
          </w:tcPr>
          <w:p w14:paraId="7B3B48C4" w14:textId="77777777" w:rsidR="007506AD" w:rsidRDefault="007506AD" w:rsidP="00482C02">
            <w:pPr>
              <w:rPr>
                <w:lang w:val="es-ES"/>
              </w:rPr>
            </w:pPr>
          </w:p>
        </w:tc>
      </w:tr>
    </w:tbl>
    <w:p w14:paraId="6DD6F8BB" w14:textId="589CD611" w:rsidR="007506AD" w:rsidRDefault="007506AD" w:rsidP="009E6B1D">
      <w:pPr>
        <w:rPr>
          <w:sz w:val="24"/>
          <w:lang w:val="es-ES"/>
        </w:rPr>
      </w:pPr>
    </w:p>
    <w:tbl>
      <w:tblPr>
        <w:tblStyle w:val="Tablaconcuadrcula"/>
        <w:tblW w:w="0" w:type="auto"/>
        <w:tblLook w:val="04A0" w:firstRow="1" w:lastRow="0" w:firstColumn="1" w:lastColumn="0" w:noHBand="0" w:noVBand="1"/>
      </w:tblPr>
      <w:tblGrid>
        <w:gridCol w:w="2689"/>
        <w:gridCol w:w="6139"/>
      </w:tblGrid>
      <w:tr w:rsidR="00482C02" w:rsidRPr="00563768" w14:paraId="6C24E1CF" w14:textId="77777777" w:rsidTr="00482C02">
        <w:tc>
          <w:tcPr>
            <w:tcW w:w="2689" w:type="dxa"/>
            <w:shd w:val="clear" w:color="auto" w:fill="9CC2E5" w:themeFill="accent1" w:themeFillTint="99"/>
          </w:tcPr>
          <w:p w14:paraId="0F41416D" w14:textId="77777777" w:rsidR="00482C02" w:rsidRPr="00B90B8D" w:rsidRDefault="00482C02" w:rsidP="00482C02">
            <w:pPr>
              <w:rPr>
                <w:b/>
                <w:lang w:val="es-ES"/>
              </w:rPr>
            </w:pPr>
            <w:r w:rsidRPr="00B90B8D">
              <w:rPr>
                <w:b/>
                <w:lang w:val="es-ES"/>
              </w:rPr>
              <w:t xml:space="preserve">Operación: </w:t>
            </w:r>
          </w:p>
        </w:tc>
        <w:tc>
          <w:tcPr>
            <w:tcW w:w="6139" w:type="dxa"/>
          </w:tcPr>
          <w:p w14:paraId="5577B343" w14:textId="475AE5B6" w:rsidR="00482C02" w:rsidRPr="005703BA" w:rsidRDefault="00482C02" w:rsidP="00325A53">
            <w:pPr>
              <w:rPr>
                <w:lang w:val="es-ES"/>
              </w:rPr>
            </w:pPr>
            <w:r>
              <w:rPr>
                <w:lang w:val="es-ES"/>
              </w:rPr>
              <w:t>registrarIngreso(proveedor_id:Integer, producto_id:List&lt;Integer&gt;, ca</w:t>
            </w:r>
            <w:r w:rsidR="00325A53">
              <w:rPr>
                <w:lang w:val="es-ES"/>
              </w:rPr>
              <w:t>ntidad:List&lt;Integer&gt;, almacen</w:t>
            </w:r>
            <w:r>
              <w:rPr>
                <w:lang w:val="es-ES"/>
              </w:rPr>
              <w:t>:</w:t>
            </w:r>
            <w:r w:rsidR="00325A53">
              <w:rPr>
                <w:lang w:val="es-ES"/>
              </w:rPr>
              <w:t>Almacen</w:t>
            </w:r>
            <w:r>
              <w:rPr>
                <w:lang w:val="es-ES"/>
              </w:rPr>
              <w:t>)</w:t>
            </w:r>
          </w:p>
        </w:tc>
      </w:tr>
      <w:tr w:rsidR="00482C02" w:rsidRPr="00563768" w14:paraId="2D4B7A06" w14:textId="77777777" w:rsidTr="00482C02">
        <w:tc>
          <w:tcPr>
            <w:tcW w:w="2689" w:type="dxa"/>
            <w:shd w:val="clear" w:color="auto" w:fill="9CC2E5" w:themeFill="accent1" w:themeFillTint="99"/>
          </w:tcPr>
          <w:p w14:paraId="5DF7C58C" w14:textId="77777777" w:rsidR="00482C02" w:rsidRPr="00B90B8D" w:rsidRDefault="00482C02" w:rsidP="00482C02">
            <w:pPr>
              <w:rPr>
                <w:b/>
                <w:lang w:val="es-ES"/>
              </w:rPr>
            </w:pPr>
            <w:r w:rsidRPr="00B90B8D">
              <w:rPr>
                <w:b/>
                <w:lang w:val="es-ES"/>
              </w:rPr>
              <w:t>Referencia Cruzada:</w:t>
            </w:r>
          </w:p>
        </w:tc>
        <w:tc>
          <w:tcPr>
            <w:tcW w:w="6139" w:type="dxa"/>
          </w:tcPr>
          <w:p w14:paraId="056275BD" w14:textId="1BDCF95F" w:rsidR="00325A53" w:rsidRDefault="00482C02" w:rsidP="00325A53">
            <w:pPr>
              <w:rPr>
                <w:lang w:val="es-ES"/>
              </w:rPr>
            </w:pPr>
            <w:r>
              <w:rPr>
                <w:lang w:val="es-ES"/>
              </w:rPr>
              <w:t>Caso de Uso:</w:t>
            </w:r>
            <w:r w:rsidR="00325A53">
              <w:rPr>
                <w:lang w:val="es-ES"/>
              </w:rPr>
              <w:t xml:space="preserve"> Registrar</w:t>
            </w:r>
            <w:r>
              <w:rPr>
                <w:lang w:val="es-ES"/>
              </w:rPr>
              <w:t xml:space="preserve"> </w:t>
            </w:r>
            <w:r w:rsidR="00325A53">
              <w:rPr>
                <w:lang w:val="es-ES"/>
              </w:rPr>
              <w:t>Ingreso</w:t>
            </w:r>
          </w:p>
        </w:tc>
      </w:tr>
      <w:tr w:rsidR="00482C02" w:rsidRPr="00563768" w14:paraId="7EE863CC" w14:textId="77777777" w:rsidTr="00482C02">
        <w:tc>
          <w:tcPr>
            <w:tcW w:w="2689" w:type="dxa"/>
            <w:shd w:val="clear" w:color="auto" w:fill="9CC2E5" w:themeFill="accent1" w:themeFillTint="99"/>
          </w:tcPr>
          <w:p w14:paraId="43951205" w14:textId="77777777" w:rsidR="00482C02" w:rsidRPr="00B90B8D" w:rsidRDefault="00482C02" w:rsidP="00482C02">
            <w:pPr>
              <w:rPr>
                <w:b/>
                <w:lang w:val="es-ES"/>
              </w:rPr>
            </w:pPr>
            <w:r w:rsidRPr="00B90B8D">
              <w:rPr>
                <w:b/>
                <w:lang w:val="es-ES"/>
              </w:rPr>
              <w:t>Precondición:</w:t>
            </w:r>
          </w:p>
        </w:tc>
        <w:tc>
          <w:tcPr>
            <w:tcW w:w="6139" w:type="dxa"/>
          </w:tcPr>
          <w:p w14:paraId="48E11B7D" w14:textId="02D48004" w:rsidR="00482C02" w:rsidRDefault="00325A53" w:rsidP="00482C02">
            <w:pPr>
              <w:rPr>
                <w:lang w:val="es-ES"/>
              </w:rPr>
            </w:pPr>
            <w:r>
              <w:rPr>
                <w:lang w:val="es-ES"/>
              </w:rPr>
              <w:t>Que existan proveedores y almacenes cargados</w:t>
            </w:r>
          </w:p>
        </w:tc>
      </w:tr>
      <w:tr w:rsidR="00482C02" w:rsidRPr="00563768" w14:paraId="1A614682" w14:textId="77777777" w:rsidTr="00482C02">
        <w:tc>
          <w:tcPr>
            <w:tcW w:w="2689" w:type="dxa"/>
            <w:shd w:val="clear" w:color="auto" w:fill="9CC2E5" w:themeFill="accent1" w:themeFillTint="99"/>
          </w:tcPr>
          <w:p w14:paraId="34497DB3" w14:textId="77777777" w:rsidR="00482C02" w:rsidRPr="00B90B8D" w:rsidRDefault="00482C02" w:rsidP="00482C02">
            <w:pPr>
              <w:rPr>
                <w:b/>
                <w:lang w:val="es-ES"/>
              </w:rPr>
            </w:pPr>
            <w:r w:rsidRPr="00B90B8D">
              <w:rPr>
                <w:b/>
                <w:lang w:val="es-ES"/>
              </w:rPr>
              <w:t>Poscondición:</w:t>
            </w:r>
          </w:p>
        </w:tc>
        <w:tc>
          <w:tcPr>
            <w:tcW w:w="6139" w:type="dxa"/>
          </w:tcPr>
          <w:p w14:paraId="26B5B6ED" w14:textId="77777777" w:rsidR="00482C02" w:rsidRDefault="00482C02" w:rsidP="00482C02">
            <w:pPr>
              <w:pStyle w:val="Prrafodelista"/>
              <w:numPr>
                <w:ilvl w:val="0"/>
                <w:numId w:val="7"/>
              </w:numPr>
              <w:rPr>
                <w:lang w:val="es-ES"/>
              </w:rPr>
            </w:pPr>
            <w:r>
              <w:rPr>
                <w:lang w:val="es-ES"/>
              </w:rPr>
              <w:t xml:space="preserve">Se creó </w:t>
            </w:r>
            <w:r w:rsidR="00325A53">
              <w:rPr>
                <w:lang w:val="es-ES"/>
              </w:rPr>
              <w:t>una instancia de CabeceraMovimiento cabMov</w:t>
            </w:r>
          </w:p>
          <w:p w14:paraId="2264C440" w14:textId="77777777" w:rsidR="00325A53" w:rsidRPr="00325A53" w:rsidRDefault="00325A53" w:rsidP="00482C02">
            <w:pPr>
              <w:pStyle w:val="Prrafodelista"/>
              <w:numPr>
                <w:ilvl w:val="0"/>
                <w:numId w:val="7"/>
              </w:numPr>
              <w:rPr>
                <w:lang w:val="es-ES"/>
              </w:rPr>
            </w:pPr>
            <w:r>
              <w:rPr>
                <w:lang w:val="es-ES"/>
              </w:rPr>
              <w:t>Se asign</w:t>
            </w:r>
            <w:r w:rsidRPr="00325A53">
              <w:rPr>
                <w:lang w:val="es-ES"/>
              </w:rPr>
              <w:t>ó a cabMov.fecha la fecha actual</w:t>
            </w:r>
          </w:p>
          <w:p w14:paraId="5ECDD54F" w14:textId="77777777" w:rsidR="00325A53" w:rsidRDefault="00325A53" w:rsidP="00482C02">
            <w:pPr>
              <w:pStyle w:val="Prrafodelista"/>
              <w:numPr>
                <w:ilvl w:val="0"/>
                <w:numId w:val="7"/>
              </w:numPr>
              <w:rPr>
                <w:lang w:val="es-ES"/>
              </w:rPr>
            </w:pPr>
            <w:r>
              <w:rPr>
                <w:lang w:val="es-ES"/>
              </w:rPr>
              <w:t>Se asignó a cabMov.proveedor_id proveedor_id</w:t>
            </w:r>
          </w:p>
          <w:p w14:paraId="5B170EA3" w14:textId="77777777" w:rsidR="00325A53" w:rsidRDefault="00325A53" w:rsidP="00325A53">
            <w:pPr>
              <w:pStyle w:val="Prrafodelista"/>
              <w:numPr>
                <w:ilvl w:val="0"/>
                <w:numId w:val="7"/>
              </w:numPr>
              <w:rPr>
                <w:lang w:val="es-ES"/>
              </w:rPr>
            </w:pPr>
            <w:r>
              <w:rPr>
                <w:lang w:val="es-ES"/>
              </w:rPr>
              <w:t>Por cada producto:</w:t>
            </w:r>
          </w:p>
          <w:p w14:paraId="1E996B25" w14:textId="77777777" w:rsidR="00325A53" w:rsidRDefault="00325A53" w:rsidP="00325A53">
            <w:pPr>
              <w:pStyle w:val="Prrafodelista"/>
              <w:numPr>
                <w:ilvl w:val="1"/>
                <w:numId w:val="7"/>
              </w:numPr>
              <w:rPr>
                <w:lang w:val="es-ES"/>
              </w:rPr>
            </w:pPr>
            <w:r>
              <w:rPr>
                <w:lang w:val="es-ES"/>
              </w:rPr>
              <w:t>Se creó una nueva instancia de Movimiento unMov</w:t>
            </w:r>
          </w:p>
          <w:p w14:paraId="7EB01B71" w14:textId="77777777" w:rsidR="00325A53" w:rsidRDefault="00325A53" w:rsidP="00325A53">
            <w:pPr>
              <w:pStyle w:val="Prrafodelista"/>
              <w:numPr>
                <w:ilvl w:val="1"/>
                <w:numId w:val="7"/>
              </w:numPr>
              <w:rPr>
                <w:lang w:val="es-ES"/>
              </w:rPr>
            </w:pPr>
            <w:r>
              <w:rPr>
                <w:lang w:val="es-ES"/>
              </w:rPr>
              <w:t>Se asoció unMov con cabMov</w:t>
            </w:r>
          </w:p>
          <w:p w14:paraId="4519B650" w14:textId="77777777" w:rsidR="00325A53" w:rsidRDefault="00325A53" w:rsidP="00325A53">
            <w:pPr>
              <w:pStyle w:val="Prrafodelista"/>
              <w:numPr>
                <w:ilvl w:val="1"/>
                <w:numId w:val="7"/>
              </w:numPr>
              <w:rPr>
                <w:lang w:val="es-ES"/>
              </w:rPr>
            </w:pPr>
            <w:r>
              <w:rPr>
                <w:lang w:val="es-ES"/>
              </w:rPr>
              <w:t>Se asignó unMov.cantidad con la respetiva cantidad de cantidades.</w:t>
            </w:r>
          </w:p>
          <w:p w14:paraId="0673E313" w14:textId="77777777" w:rsidR="00325A53" w:rsidRDefault="00325A53" w:rsidP="00325A53">
            <w:pPr>
              <w:pStyle w:val="Prrafodelista"/>
              <w:numPr>
                <w:ilvl w:val="1"/>
                <w:numId w:val="7"/>
              </w:numPr>
              <w:rPr>
                <w:lang w:val="es-ES"/>
              </w:rPr>
            </w:pPr>
            <w:r>
              <w:rPr>
                <w:lang w:val="es-ES"/>
              </w:rPr>
              <w:t>Se asoció unMov.almacen con almacen.</w:t>
            </w:r>
          </w:p>
          <w:p w14:paraId="26DAF25F" w14:textId="6854A38F" w:rsidR="00325A53" w:rsidRDefault="00325A53" w:rsidP="00325A53">
            <w:pPr>
              <w:pStyle w:val="Prrafodelista"/>
              <w:numPr>
                <w:ilvl w:val="1"/>
                <w:numId w:val="7"/>
              </w:numPr>
              <w:rPr>
                <w:lang w:val="es-ES"/>
              </w:rPr>
            </w:pPr>
            <w:r>
              <w:rPr>
                <w:lang w:val="es-ES"/>
              </w:rPr>
              <w:t>Se asignó a unMov.producto con el respetivo producto de productos.</w:t>
            </w:r>
          </w:p>
          <w:p w14:paraId="0E02BEE0" w14:textId="0C48B1A0" w:rsidR="00325A53" w:rsidRPr="00C81B0D" w:rsidRDefault="00C81B0D" w:rsidP="00C81B0D">
            <w:pPr>
              <w:pStyle w:val="Prrafodelista"/>
              <w:numPr>
                <w:ilvl w:val="1"/>
                <w:numId w:val="7"/>
              </w:numPr>
              <w:rPr>
                <w:lang w:val="es-ES"/>
              </w:rPr>
            </w:pPr>
            <w:r>
              <w:rPr>
                <w:lang w:val="es-ES"/>
              </w:rPr>
              <w:t xml:space="preserve">Se sumó la cantidad del producto al respectivo almacén. </w:t>
            </w:r>
          </w:p>
        </w:tc>
      </w:tr>
      <w:tr w:rsidR="00482C02" w:rsidRPr="00EB61A0" w14:paraId="06F1D61A" w14:textId="77777777" w:rsidTr="00482C02">
        <w:tc>
          <w:tcPr>
            <w:tcW w:w="2689" w:type="dxa"/>
            <w:shd w:val="clear" w:color="auto" w:fill="9CC2E5" w:themeFill="accent1" w:themeFillTint="99"/>
          </w:tcPr>
          <w:p w14:paraId="20DAA65F" w14:textId="77777777" w:rsidR="00482C02" w:rsidRPr="00B90B8D" w:rsidRDefault="00482C02" w:rsidP="00482C02">
            <w:pPr>
              <w:rPr>
                <w:b/>
                <w:lang w:val="es-ES"/>
              </w:rPr>
            </w:pPr>
            <w:r>
              <w:rPr>
                <w:b/>
                <w:lang w:val="es-ES"/>
              </w:rPr>
              <w:t>Salida:</w:t>
            </w:r>
          </w:p>
        </w:tc>
        <w:tc>
          <w:tcPr>
            <w:tcW w:w="6139" w:type="dxa"/>
          </w:tcPr>
          <w:p w14:paraId="7F2D4660" w14:textId="77777777" w:rsidR="00482C02" w:rsidRDefault="00482C02" w:rsidP="00482C02">
            <w:pPr>
              <w:rPr>
                <w:lang w:val="es-ES"/>
              </w:rPr>
            </w:pPr>
          </w:p>
        </w:tc>
      </w:tr>
    </w:tbl>
    <w:p w14:paraId="7603FE40" w14:textId="01E17F12" w:rsidR="009E6B1D" w:rsidRDefault="009E6B1D" w:rsidP="006030CC">
      <w:pPr>
        <w:jc w:val="both"/>
        <w:rPr>
          <w:sz w:val="24"/>
        </w:rPr>
      </w:pPr>
    </w:p>
    <w:p w14:paraId="42D4978D" w14:textId="77777777" w:rsidR="00B7775A" w:rsidRPr="002F2F47" w:rsidRDefault="00B7775A" w:rsidP="006030CC">
      <w:pPr>
        <w:jc w:val="both"/>
        <w:rPr>
          <w:sz w:val="24"/>
        </w:rPr>
      </w:pPr>
    </w:p>
    <w:tbl>
      <w:tblPr>
        <w:tblStyle w:val="Tablaconcuadrcula"/>
        <w:tblW w:w="0" w:type="auto"/>
        <w:tblLook w:val="04A0" w:firstRow="1" w:lastRow="0" w:firstColumn="1" w:lastColumn="0" w:noHBand="0" w:noVBand="1"/>
      </w:tblPr>
      <w:tblGrid>
        <w:gridCol w:w="2689"/>
        <w:gridCol w:w="6139"/>
      </w:tblGrid>
      <w:tr w:rsidR="009E6B1D" w:rsidRPr="00563768" w14:paraId="346720F0" w14:textId="77777777" w:rsidTr="00576F7E">
        <w:tc>
          <w:tcPr>
            <w:tcW w:w="2689" w:type="dxa"/>
            <w:shd w:val="clear" w:color="auto" w:fill="9CC2E5" w:themeFill="accent1" w:themeFillTint="99"/>
          </w:tcPr>
          <w:p w14:paraId="1B203059" w14:textId="77777777" w:rsidR="009E6B1D" w:rsidRPr="00B90B8D" w:rsidRDefault="009E6B1D" w:rsidP="00576F7E">
            <w:pPr>
              <w:rPr>
                <w:b/>
                <w:lang w:val="es-ES"/>
              </w:rPr>
            </w:pPr>
            <w:r w:rsidRPr="00B90B8D">
              <w:rPr>
                <w:b/>
                <w:lang w:val="es-ES"/>
              </w:rPr>
              <w:t xml:space="preserve">Operación: </w:t>
            </w:r>
          </w:p>
        </w:tc>
        <w:tc>
          <w:tcPr>
            <w:tcW w:w="6139" w:type="dxa"/>
          </w:tcPr>
          <w:p w14:paraId="3CEB92AF" w14:textId="08F53498" w:rsidR="009E6B1D" w:rsidRPr="005703BA" w:rsidRDefault="009E6B1D" w:rsidP="00576F7E">
            <w:pPr>
              <w:rPr>
                <w:lang w:val="es-ES"/>
              </w:rPr>
            </w:pPr>
            <w:r>
              <w:rPr>
                <w:lang w:val="es-ES"/>
              </w:rPr>
              <w:t>cargarProducto(nombre:String, código:String, cantidadMinima:Integer, medida_id:Integer , rubro_id:Integer)</w:t>
            </w:r>
          </w:p>
        </w:tc>
      </w:tr>
      <w:tr w:rsidR="009E6B1D" w:rsidRPr="00563768" w14:paraId="3C8C5833" w14:textId="77777777" w:rsidTr="00576F7E">
        <w:tc>
          <w:tcPr>
            <w:tcW w:w="2689" w:type="dxa"/>
            <w:shd w:val="clear" w:color="auto" w:fill="9CC2E5" w:themeFill="accent1" w:themeFillTint="99"/>
          </w:tcPr>
          <w:p w14:paraId="73675719" w14:textId="77777777" w:rsidR="009E6B1D" w:rsidRPr="00B90B8D" w:rsidRDefault="009E6B1D" w:rsidP="00576F7E">
            <w:pPr>
              <w:rPr>
                <w:b/>
                <w:lang w:val="es-ES"/>
              </w:rPr>
            </w:pPr>
            <w:r w:rsidRPr="00B90B8D">
              <w:rPr>
                <w:b/>
                <w:lang w:val="es-ES"/>
              </w:rPr>
              <w:t>Referencia Cruzada:</w:t>
            </w:r>
          </w:p>
        </w:tc>
        <w:tc>
          <w:tcPr>
            <w:tcW w:w="6139" w:type="dxa"/>
          </w:tcPr>
          <w:p w14:paraId="5E8557F6" w14:textId="7107AE1D" w:rsidR="009E6B1D" w:rsidRDefault="009E6B1D" w:rsidP="009E6B1D">
            <w:pPr>
              <w:rPr>
                <w:lang w:val="es-ES"/>
              </w:rPr>
            </w:pPr>
            <w:r>
              <w:rPr>
                <w:lang w:val="es-ES"/>
              </w:rPr>
              <w:t>Caso de Uso: Cargar Producto</w:t>
            </w:r>
          </w:p>
        </w:tc>
      </w:tr>
      <w:tr w:rsidR="009E6B1D" w:rsidRPr="00563768" w14:paraId="6AAC4EEE" w14:textId="77777777" w:rsidTr="00576F7E">
        <w:tc>
          <w:tcPr>
            <w:tcW w:w="2689" w:type="dxa"/>
            <w:shd w:val="clear" w:color="auto" w:fill="9CC2E5" w:themeFill="accent1" w:themeFillTint="99"/>
          </w:tcPr>
          <w:p w14:paraId="6F208294" w14:textId="77777777" w:rsidR="009E6B1D" w:rsidRPr="00B90B8D" w:rsidRDefault="009E6B1D" w:rsidP="00576F7E">
            <w:pPr>
              <w:rPr>
                <w:b/>
                <w:lang w:val="es-ES"/>
              </w:rPr>
            </w:pPr>
            <w:r w:rsidRPr="00B90B8D">
              <w:rPr>
                <w:b/>
                <w:lang w:val="es-ES"/>
              </w:rPr>
              <w:t>Precondición:</w:t>
            </w:r>
          </w:p>
        </w:tc>
        <w:tc>
          <w:tcPr>
            <w:tcW w:w="6139" w:type="dxa"/>
          </w:tcPr>
          <w:p w14:paraId="4D3E50BD" w14:textId="2957FC20" w:rsidR="009E6B1D" w:rsidRDefault="00AA19D5" w:rsidP="009E6B1D">
            <w:pPr>
              <w:rPr>
                <w:lang w:val="es-ES"/>
              </w:rPr>
            </w:pPr>
            <w:r>
              <w:rPr>
                <w:lang w:val="es-ES"/>
              </w:rPr>
              <w:t>No debe existir el producto, no debe existir el código.</w:t>
            </w:r>
          </w:p>
        </w:tc>
      </w:tr>
      <w:tr w:rsidR="009E6B1D" w:rsidRPr="00563768" w14:paraId="3670E17E" w14:textId="77777777" w:rsidTr="00576F7E">
        <w:tc>
          <w:tcPr>
            <w:tcW w:w="2689" w:type="dxa"/>
            <w:shd w:val="clear" w:color="auto" w:fill="9CC2E5" w:themeFill="accent1" w:themeFillTint="99"/>
          </w:tcPr>
          <w:p w14:paraId="6F5CEC5B" w14:textId="77777777" w:rsidR="009E6B1D" w:rsidRPr="00B90B8D" w:rsidRDefault="009E6B1D" w:rsidP="00576F7E">
            <w:pPr>
              <w:rPr>
                <w:b/>
                <w:lang w:val="es-ES"/>
              </w:rPr>
            </w:pPr>
            <w:r w:rsidRPr="00B90B8D">
              <w:rPr>
                <w:b/>
                <w:lang w:val="es-ES"/>
              </w:rPr>
              <w:t>Poscondición:</w:t>
            </w:r>
          </w:p>
        </w:tc>
        <w:tc>
          <w:tcPr>
            <w:tcW w:w="6139" w:type="dxa"/>
          </w:tcPr>
          <w:p w14:paraId="26636082" w14:textId="4D4E5484" w:rsidR="00AA19D5" w:rsidRPr="00AA19D5" w:rsidRDefault="009E6B1D" w:rsidP="00AA19D5">
            <w:pPr>
              <w:pStyle w:val="Prrafodelista"/>
              <w:numPr>
                <w:ilvl w:val="0"/>
                <w:numId w:val="7"/>
              </w:numPr>
              <w:rPr>
                <w:lang w:val="es-ES"/>
              </w:rPr>
            </w:pPr>
            <w:r>
              <w:rPr>
                <w:lang w:val="es-ES"/>
              </w:rPr>
              <w:t>Se creó una instancia</w:t>
            </w:r>
            <w:r w:rsidR="00AA19D5">
              <w:rPr>
                <w:lang w:val="es-ES"/>
              </w:rPr>
              <w:t xml:space="preserve"> de Producto </w:t>
            </w:r>
            <w:r w:rsidR="00AA19D5" w:rsidRPr="00AA19D5">
              <w:rPr>
                <w:lang w:val="es-ES"/>
              </w:rPr>
              <w:t>producto</w:t>
            </w:r>
          </w:p>
          <w:p w14:paraId="510D37ED" w14:textId="0457F025" w:rsidR="00AA19D5" w:rsidRDefault="00AA19D5" w:rsidP="00AA19D5">
            <w:pPr>
              <w:pStyle w:val="Prrafodelista"/>
              <w:numPr>
                <w:ilvl w:val="0"/>
                <w:numId w:val="7"/>
              </w:numPr>
              <w:rPr>
                <w:lang w:val="es-ES"/>
              </w:rPr>
            </w:pPr>
            <w:r>
              <w:rPr>
                <w:lang w:val="es-ES"/>
              </w:rPr>
              <w:t>Se asignó a producto.nombre nombre</w:t>
            </w:r>
          </w:p>
          <w:p w14:paraId="01538C68" w14:textId="751D71DA" w:rsidR="009E6B1D" w:rsidRDefault="00AA19D5" w:rsidP="00AA19D5">
            <w:pPr>
              <w:pStyle w:val="Prrafodelista"/>
              <w:numPr>
                <w:ilvl w:val="0"/>
                <w:numId w:val="7"/>
              </w:numPr>
              <w:rPr>
                <w:lang w:val="es-ES"/>
              </w:rPr>
            </w:pPr>
            <w:r>
              <w:rPr>
                <w:lang w:val="es-ES"/>
              </w:rPr>
              <w:t>Se asignó a producto.codigo código</w:t>
            </w:r>
          </w:p>
          <w:p w14:paraId="6331B656" w14:textId="77777777" w:rsidR="00AA19D5" w:rsidRDefault="00AA19D5" w:rsidP="00AA19D5">
            <w:pPr>
              <w:pStyle w:val="Prrafodelista"/>
              <w:numPr>
                <w:ilvl w:val="0"/>
                <w:numId w:val="7"/>
              </w:numPr>
              <w:rPr>
                <w:lang w:val="es-ES"/>
              </w:rPr>
            </w:pPr>
            <w:r>
              <w:rPr>
                <w:lang w:val="es-ES"/>
              </w:rPr>
              <w:t>Se asignó a producto.cantidadMinima cantidadMinima</w:t>
            </w:r>
          </w:p>
          <w:p w14:paraId="38B3FA5C" w14:textId="77777777" w:rsidR="00AA19D5" w:rsidRDefault="00AA19D5" w:rsidP="00AA19D5">
            <w:pPr>
              <w:pStyle w:val="Prrafodelista"/>
              <w:numPr>
                <w:ilvl w:val="0"/>
                <w:numId w:val="7"/>
              </w:numPr>
              <w:rPr>
                <w:lang w:val="es-ES"/>
              </w:rPr>
            </w:pPr>
            <w:r>
              <w:rPr>
                <w:lang w:val="es-ES"/>
              </w:rPr>
              <w:t>Se asignó a producto.medida_id medida_id</w:t>
            </w:r>
          </w:p>
          <w:p w14:paraId="555B9BB2" w14:textId="12E985BF" w:rsidR="00AA19D5" w:rsidRPr="00AA19D5" w:rsidRDefault="00AA19D5" w:rsidP="00AA19D5">
            <w:pPr>
              <w:pStyle w:val="Prrafodelista"/>
              <w:numPr>
                <w:ilvl w:val="0"/>
                <w:numId w:val="7"/>
              </w:numPr>
              <w:rPr>
                <w:lang w:val="es-ES"/>
              </w:rPr>
            </w:pPr>
            <w:r>
              <w:rPr>
                <w:lang w:val="es-ES"/>
              </w:rPr>
              <w:t xml:space="preserve">Se asignó a producto.rubro_id rubro_id </w:t>
            </w:r>
          </w:p>
        </w:tc>
      </w:tr>
      <w:tr w:rsidR="009E6B1D" w:rsidRPr="00EB61A0" w14:paraId="22334F90" w14:textId="77777777" w:rsidTr="00576F7E">
        <w:tc>
          <w:tcPr>
            <w:tcW w:w="2689" w:type="dxa"/>
            <w:shd w:val="clear" w:color="auto" w:fill="9CC2E5" w:themeFill="accent1" w:themeFillTint="99"/>
          </w:tcPr>
          <w:p w14:paraId="238772D8" w14:textId="77777777" w:rsidR="009E6B1D" w:rsidRPr="00B90B8D" w:rsidRDefault="009E6B1D" w:rsidP="00576F7E">
            <w:pPr>
              <w:rPr>
                <w:b/>
                <w:lang w:val="es-ES"/>
              </w:rPr>
            </w:pPr>
            <w:r>
              <w:rPr>
                <w:b/>
                <w:lang w:val="es-ES"/>
              </w:rPr>
              <w:t>Salida:</w:t>
            </w:r>
          </w:p>
        </w:tc>
        <w:tc>
          <w:tcPr>
            <w:tcW w:w="6139" w:type="dxa"/>
          </w:tcPr>
          <w:p w14:paraId="1E4D9AAB" w14:textId="77777777" w:rsidR="009E6B1D" w:rsidRDefault="009E6B1D" w:rsidP="00576F7E">
            <w:pPr>
              <w:rPr>
                <w:lang w:val="es-ES"/>
              </w:rPr>
            </w:pPr>
          </w:p>
        </w:tc>
      </w:tr>
    </w:tbl>
    <w:p w14:paraId="17346ACF" w14:textId="3DDE4DBC" w:rsidR="009E6B1D" w:rsidRDefault="009E6B1D" w:rsidP="00B7775A">
      <w:pPr>
        <w:rPr>
          <w:sz w:val="24"/>
          <w:lang w:val="es-ES"/>
        </w:rPr>
      </w:pPr>
    </w:p>
    <w:tbl>
      <w:tblPr>
        <w:tblStyle w:val="Tablaconcuadrcula"/>
        <w:tblW w:w="0" w:type="auto"/>
        <w:tblLook w:val="04A0" w:firstRow="1" w:lastRow="0" w:firstColumn="1" w:lastColumn="0" w:noHBand="0" w:noVBand="1"/>
      </w:tblPr>
      <w:tblGrid>
        <w:gridCol w:w="2689"/>
        <w:gridCol w:w="6139"/>
      </w:tblGrid>
      <w:tr w:rsidR="00B7775A" w:rsidRPr="00563768" w14:paraId="4F2DA2BB" w14:textId="77777777" w:rsidTr="00576F7E">
        <w:tc>
          <w:tcPr>
            <w:tcW w:w="2689" w:type="dxa"/>
            <w:shd w:val="clear" w:color="auto" w:fill="9CC2E5" w:themeFill="accent1" w:themeFillTint="99"/>
          </w:tcPr>
          <w:p w14:paraId="418CC347" w14:textId="77777777" w:rsidR="00B7775A" w:rsidRPr="00B90B8D" w:rsidRDefault="00B7775A" w:rsidP="00576F7E">
            <w:pPr>
              <w:rPr>
                <w:b/>
                <w:lang w:val="es-ES"/>
              </w:rPr>
            </w:pPr>
            <w:r w:rsidRPr="00B90B8D">
              <w:rPr>
                <w:b/>
                <w:lang w:val="es-ES"/>
              </w:rPr>
              <w:t xml:space="preserve">Operación: </w:t>
            </w:r>
          </w:p>
        </w:tc>
        <w:tc>
          <w:tcPr>
            <w:tcW w:w="6139" w:type="dxa"/>
          </w:tcPr>
          <w:p w14:paraId="502C5109" w14:textId="5EF7A418" w:rsidR="00B7775A" w:rsidRPr="005703BA" w:rsidRDefault="00B7775A" w:rsidP="00576F7E">
            <w:pPr>
              <w:rPr>
                <w:lang w:val="es-ES"/>
              </w:rPr>
            </w:pPr>
            <w:r>
              <w:rPr>
                <w:lang w:val="es-ES"/>
              </w:rPr>
              <w:t xml:space="preserve">registrarTransferencia(almacenOrigen_id:Integer, almacenDestino:Integer, producto_id:List&lt;Integer&gt;, cantidad:List&lt;Integer&gt;) </w:t>
            </w:r>
          </w:p>
        </w:tc>
      </w:tr>
      <w:tr w:rsidR="00B7775A" w:rsidRPr="00563768" w14:paraId="41AA333E" w14:textId="77777777" w:rsidTr="00576F7E">
        <w:tc>
          <w:tcPr>
            <w:tcW w:w="2689" w:type="dxa"/>
            <w:shd w:val="clear" w:color="auto" w:fill="9CC2E5" w:themeFill="accent1" w:themeFillTint="99"/>
          </w:tcPr>
          <w:p w14:paraId="24C8BF52" w14:textId="77777777" w:rsidR="00B7775A" w:rsidRPr="00B90B8D" w:rsidRDefault="00B7775A" w:rsidP="00576F7E">
            <w:pPr>
              <w:rPr>
                <w:b/>
                <w:lang w:val="es-ES"/>
              </w:rPr>
            </w:pPr>
            <w:r w:rsidRPr="00B90B8D">
              <w:rPr>
                <w:b/>
                <w:lang w:val="es-ES"/>
              </w:rPr>
              <w:t>Referencia Cruzada:</w:t>
            </w:r>
          </w:p>
        </w:tc>
        <w:tc>
          <w:tcPr>
            <w:tcW w:w="6139" w:type="dxa"/>
          </w:tcPr>
          <w:p w14:paraId="44606908" w14:textId="5972DE66" w:rsidR="00B7775A" w:rsidRDefault="00B7775A" w:rsidP="00B7775A">
            <w:pPr>
              <w:rPr>
                <w:lang w:val="es-ES"/>
              </w:rPr>
            </w:pPr>
            <w:r>
              <w:rPr>
                <w:lang w:val="es-ES"/>
              </w:rPr>
              <w:t>Caso de Uso: Registrar Transferencia</w:t>
            </w:r>
          </w:p>
        </w:tc>
      </w:tr>
      <w:tr w:rsidR="00B7775A" w:rsidRPr="0046200B" w14:paraId="4BC0B063" w14:textId="77777777" w:rsidTr="00576F7E">
        <w:tc>
          <w:tcPr>
            <w:tcW w:w="2689" w:type="dxa"/>
            <w:shd w:val="clear" w:color="auto" w:fill="9CC2E5" w:themeFill="accent1" w:themeFillTint="99"/>
          </w:tcPr>
          <w:p w14:paraId="397CBB79" w14:textId="77777777" w:rsidR="00B7775A" w:rsidRPr="00B90B8D" w:rsidRDefault="00B7775A" w:rsidP="00576F7E">
            <w:pPr>
              <w:rPr>
                <w:b/>
                <w:lang w:val="es-ES"/>
              </w:rPr>
            </w:pPr>
            <w:r w:rsidRPr="00B90B8D">
              <w:rPr>
                <w:b/>
                <w:lang w:val="es-ES"/>
              </w:rPr>
              <w:t>Precondición:</w:t>
            </w:r>
          </w:p>
        </w:tc>
        <w:tc>
          <w:tcPr>
            <w:tcW w:w="6139" w:type="dxa"/>
          </w:tcPr>
          <w:p w14:paraId="0130E4A8" w14:textId="2FE9D15F" w:rsidR="00B7775A" w:rsidRDefault="00B7775A" w:rsidP="00B7775A">
            <w:pPr>
              <w:rPr>
                <w:lang w:val="es-ES"/>
              </w:rPr>
            </w:pPr>
          </w:p>
        </w:tc>
      </w:tr>
      <w:tr w:rsidR="00B7775A" w:rsidRPr="00563768" w14:paraId="7D2D72EE" w14:textId="77777777" w:rsidTr="00576F7E">
        <w:tc>
          <w:tcPr>
            <w:tcW w:w="2689" w:type="dxa"/>
            <w:shd w:val="clear" w:color="auto" w:fill="9CC2E5" w:themeFill="accent1" w:themeFillTint="99"/>
          </w:tcPr>
          <w:p w14:paraId="3A3B9803" w14:textId="77777777" w:rsidR="00B7775A" w:rsidRPr="00B90B8D" w:rsidRDefault="00B7775A" w:rsidP="00576F7E">
            <w:pPr>
              <w:rPr>
                <w:b/>
                <w:lang w:val="es-ES"/>
              </w:rPr>
            </w:pPr>
            <w:r w:rsidRPr="00B90B8D">
              <w:rPr>
                <w:b/>
                <w:lang w:val="es-ES"/>
              </w:rPr>
              <w:t>Poscondición:</w:t>
            </w:r>
          </w:p>
        </w:tc>
        <w:tc>
          <w:tcPr>
            <w:tcW w:w="6139" w:type="dxa"/>
          </w:tcPr>
          <w:p w14:paraId="15C55D33" w14:textId="77777777" w:rsidR="00994F96" w:rsidRDefault="00994F96" w:rsidP="00994F96">
            <w:pPr>
              <w:pStyle w:val="Prrafodelista"/>
              <w:numPr>
                <w:ilvl w:val="0"/>
                <w:numId w:val="7"/>
              </w:numPr>
              <w:rPr>
                <w:lang w:val="es-ES"/>
              </w:rPr>
            </w:pPr>
            <w:r>
              <w:rPr>
                <w:lang w:val="es-ES"/>
              </w:rPr>
              <w:t>Se creó una instancia de CabeceraMovimiento cabMov</w:t>
            </w:r>
          </w:p>
          <w:p w14:paraId="2972FA44" w14:textId="384C8E3E" w:rsidR="00994F96" w:rsidRPr="00994F96" w:rsidRDefault="00994F96" w:rsidP="00994F96">
            <w:pPr>
              <w:pStyle w:val="Prrafodelista"/>
              <w:numPr>
                <w:ilvl w:val="0"/>
                <w:numId w:val="7"/>
              </w:numPr>
              <w:rPr>
                <w:lang w:val="es-ES"/>
              </w:rPr>
            </w:pPr>
            <w:r>
              <w:rPr>
                <w:lang w:val="es-ES"/>
              </w:rPr>
              <w:t>Se asign</w:t>
            </w:r>
            <w:r w:rsidRPr="00325A53">
              <w:rPr>
                <w:lang w:val="es-ES"/>
              </w:rPr>
              <w:t>ó a cabMov.fecha la fecha actual</w:t>
            </w:r>
          </w:p>
          <w:p w14:paraId="2DB7A3EA" w14:textId="77777777" w:rsidR="00B7775A" w:rsidRDefault="00994F96" w:rsidP="00994F96">
            <w:pPr>
              <w:pStyle w:val="Prrafodelista"/>
              <w:numPr>
                <w:ilvl w:val="0"/>
                <w:numId w:val="7"/>
              </w:numPr>
              <w:rPr>
                <w:lang w:val="es-ES"/>
              </w:rPr>
            </w:pPr>
            <w:r>
              <w:rPr>
                <w:lang w:val="es-ES"/>
              </w:rPr>
              <w:t>Por cada producto_id:</w:t>
            </w:r>
          </w:p>
          <w:p w14:paraId="60DB1436" w14:textId="77777777" w:rsidR="00994F96" w:rsidRDefault="00994F96" w:rsidP="00994F96">
            <w:pPr>
              <w:pStyle w:val="Prrafodelista"/>
              <w:numPr>
                <w:ilvl w:val="1"/>
                <w:numId w:val="7"/>
              </w:numPr>
              <w:rPr>
                <w:lang w:val="es-ES"/>
              </w:rPr>
            </w:pPr>
            <w:r>
              <w:rPr>
                <w:lang w:val="es-ES"/>
              </w:rPr>
              <w:t>Se creó una nueva instancia de Movimiento unMov</w:t>
            </w:r>
          </w:p>
          <w:p w14:paraId="4FA3365B" w14:textId="77777777" w:rsidR="00994F96" w:rsidRDefault="00994F96" w:rsidP="00994F96">
            <w:pPr>
              <w:pStyle w:val="Prrafodelista"/>
              <w:numPr>
                <w:ilvl w:val="1"/>
                <w:numId w:val="7"/>
              </w:numPr>
              <w:rPr>
                <w:lang w:val="es-ES"/>
              </w:rPr>
            </w:pPr>
            <w:r>
              <w:rPr>
                <w:lang w:val="es-ES"/>
              </w:rPr>
              <w:t>Se asoció unMov con cabMov</w:t>
            </w:r>
          </w:p>
          <w:p w14:paraId="436919A0" w14:textId="77777777" w:rsidR="00994F96" w:rsidRDefault="00994F96" w:rsidP="00994F96">
            <w:pPr>
              <w:pStyle w:val="Prrafodelista"/>
              <w:numPr>
                <w:ilvl w:val="1"/>
                <w:numId w:val="7"/>
              </w:numPr>
              <w:rPr>
                <w:lang w:val="es-ES"/>
              </w:rPr>
            </w:pPr>
            <w:r>
              <w:rPr>
                <w:lang w:val="es-ES"/>
              </w:rPr>
              <w:t>Se asignó unMov.cantidad con la respetiva cantidad de cantidades.</w:t>
            </w:r>
          </w:p>
          <w:p w14:paraId="3208DD6D" w14:textId="77777777" w:rsidR="00994F96" w:rsidRDefault="00994F96" w:rsidP="00994F96">
            <w:pPr>
              <w:pStyle w:val="Prrafodelista"/>
              <w:numPr>
                <w:ilvl w:val="1"/>
                <w:numId w:val="7"/>
              </w:numPr>
              <w:rPr>
                <w:lang w:val="es-ES"/>
              </w:rPr>
            </w:pPr>
            <w:r>
              <w:rPr>
                <w:lang w:val="es-ES"/>
              </w:rPr>
              <w:t>Se asoció unMov.almacen con almacen.</w:t>
            </w:r>
          </w:p>
          <w:p w14:paraId="19237152" w14:textId="05FB5083" w:rsidR="00994F96" w:rsidRDefault="00994F96" w:rsidP="00994F96">
            <w:pPr>
              <w:pStyle w:val="Prrafodelista"/>
              <w:numPr>
                <w:ilvl w:val="1"/>
                <w:numId w:val="7"/>
              </w:numPr>
              <w:rPr>
                <w:lang w:val="es-ES"/>
              </w:rPr>
            </w:pPr>
            <w:r>
              <w:rPr>
                <w:lang w:val="es-ES"/>
              </w:rPr>
              <w:t>Se asignó a unMov.producto con el respetivo producto de productos.</w:t>
            </w:r>
          </w:p>
          <w:p w14:paraId="154C5C01" w14:textId="79919465" w:rsidR="002A20C6" w:rsidRDefault="002A20C6" w:rsidP="00994F96">
            <w:pPr>
              <w:pStyle w:val="Prrafodelista"/>
              <w:numPr>
                <w:ilvl w:val="1"/>
                <w:numId w:val="7"/>
              </w:numPr>
              <w:rPr>
                <w:lang w:val="es-ES"/>
              </w:rPr>
            </w:pPr>
            <w:r>
              <w:rPr>
                <w:lang w:val="es-ES"/>
              </w:rPr>
              <w:t>Se restó la cantidad del producto al respectivo almacén de Origen</w:t>
            </w:r>
          </w:p>
          <w:p w14:paraId="4032EFFC" w14:textId="49FCE573" w:rsidR="002A20C6" w:rsidRPr="002A20C6" w:rsidRDefault="00994F96" w:rsidP="002A20C6">
            <w:pPr>
              <w:pStyle w:val="Prrafodelista"/>
              <w:numPr>
                <w:ilvl w:val="1"/>
                <w:numId w:val="7"/>
              </w:numPr>
              <w:rPr>
                <w:lang w:val="es-ES"/>
              </w:rPr>
            </w:pPr>
            <w:r>
              <w:rPr>
                <w:lang w:val="es-ES"/>
              </w:rPr>
              <w:t>Se sumó la cantidad del producto al respectivo almacén</w:t>
            </w:r>
            <w:r w:rsidR="002A20C6">
              <w:rPr>
                <w:lang w:val="es-ES"/>
              </w:rPr>
              <w:t xml:space="preserve"> de Destino</w:t>
            </w:r>
            <w:r>
              <w:rPr>
                <w:lang w:val="es-ES"/>
              </w:rPr>
              <w:t>.</w:t>
            </w:r>
          </w:p>
        </w:tc>
      </w:tr>
      <w:tr w:rsidR="00B7775A" w:rsidRPr="00EB61A0" w14:paraId="7D996C6D" w14:textId="77777777" w:rsidTr="00576F7E">
        <w:tc>
          <w:tcPr>
            <w:tcW w:w="2689" w:type="dxa"/>
            <w:shd w:val="clear" w:color="auto" w:fill="9CC2E5" w:themeFill="accent1" w:themeFillTint="99"/>
          </w:tcPr>
          <w:p w14:paraId="539F133D" w14:textId="77777777" w:rsidR="00B7775A" w:rsidRPr="00B90B8D" w:rsidRDefault="00B7775A" w:rsidP="00576F7E">
            <w:pPr>
              <w:rPr>
                <w:b/>
                <w:lang w:val="es-ES"/>
              </w:rPr>
            </w:pPr>
            <w:r>
              <w:rPr>
                <w:b/>
                <w:lang w:val="es-ES"/>
              </w:rPr>
              <w:t>Salida:</w:t>
            </w:r>
          </w:p>
        </w:tc>
        <w:tc>
          <w:tcPr>
            <w:tcW w:w="6139" w:type="dxa"/>
          </w:tcPr>
          <w:p w14:paraId="18B1F1E4" w14:textId="77777777" w:rsidR="00B7775A" w:rsidRDefault="00B7775A" w:rsidP="00576F7E">
            <w:pPr>
              <w:rPr>
                <w:lang w:val="es-ES"/>
              </w:rPr>
            </w:pPr>
          </w:p>
        </w:tc>
      </w:tr>
    </w:tbl>
    <w:p w14:paraId="58CAAE09" w14:textId="613915D1" w:rsidR="004A79FC" w:rsidRDefault="004A79FC">
      <w:pPr>
        <w:rPr>
          <w:sz w:val="24"/>
          <w:lang w:val="es-ES"/>
        </w:rPr>
      </w:pPr>
    </w:p>
    <w:p w14:paraId="33410A68" w14:textId="04CD5711" w:rsidR="00576F7E" w:rsidRDefault="004A79FC">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6F7E" w:rsidRPr="00576F7E" w14:paraId="37B1F7E2" w14:textId="77777777" w:rsidTr="00576F7E">
        <w:tc>
          <w:tcPr>
            <w:tcW w:w="2689" w:type="dxa"/>
            <w:shd w:val="clear" w:color="auto" w:fill="9CC2E5" w:themeFill="accent1" w:themeFillTint="99"/>
          </w:tcPr>
          <w:p w14:paraId="728363B6" w14:textId="77777777" w:rsidR="00576F7E" w:rsidRPr="00B90B8D" w:rsidRDefault="00576F7E" w:rsidP="00576F7E">
            <w:pPr>
              <w:rPr>
                <w:b/>
                <w:lang w:val="es-ES"/>
              </w:rPr>
            </w:pPr>
            <w:r w:rsidRPr="00B90B8D">
              <w:rPr>
                <w:b/>
                <w:lang w:val="es-ES"/>
              </w:rPr>
              <w:lastRenderedPageBreak/>
              <w:t xml:space="preserve">Operación: </w:t>
            </w:r>
          </w:p>
        </w:tc>
        <w:tc>
          <w:tcPr>
            <w:tcW w:w="6139" w:type="dxa"/>
          </w:tcPr>
          <w:p w14:paraId="35953228" w14:textId="3D351D8D" w:rsidR="00576F7E" w:rsidRPr="005703BA" w:rsidRDefault="00576F7E" w:rsidP="00576F7E">
            <w:pPr>
              <w:rPr>
                <w:lang w:val="es-ES"/>
              </w:rPr>
            </w:pPr>
            <w:r>
              <w:rPr>
                <w:lang w:val="es-ES"/>
              </w:rPr>
              <w:t xml:space="preserve">marcarEntrada(foto:File) </w:t>
            </w:r>
          </w:p>
        </w:tc>
      </w:tr>
      <w:tr w:rsidR="00576F7E" w:rsidRPr="00563768" w14:paraId="1912A312" w14:textId="77777777" w:rsidTr="00576F7E">
        <w:tc>
          <w:tcPr>
            <w:tcW w:w="2689" w:type="dxa"/>
            <w:shd w:val="clear" w:color="auto" w:fill="9CC2E5" w:themeFill="accent1" w:themeFillTint="99"/>
          </w:tcPr>
          <w:p w14:paraId="417F5A4A" w14:textId="77777777" w:rsidR="00576F7E" w:rsidRPr="00B90B8D" w:rsidRDefault="00576F7E" w:rsidP="00576F7E">
            <w:pPr>
              <w:rPr>
                <w:b/>
                <w:lang w:val="es-ES"/>
              </w:rPr>
            </w:pPr>
            <w:r w:rsidRPr="00B90B8D">
              <w:rPr>
                <w:b/>
                <w:lang w:val="es-ES"/>
              </w:rPr>
              <w:t>Referencia Cruzada:</w:t>
            </w:r>
          </w:p>
        </w:tc>
        <w:tc>
          <w:tcPr>
            <w:tcW w:w="6139" w:type="dxa"/>
          </w:tcPr>
          <w:p w14:paraId="4DB7A3C5" w14:textId="093B8F75" w:rsidR="00576F7E" w:rsidRDefault="00576F7E" w:rsidP="00576F7E">
            <w:pPr>
              <w:rPr>
                <w:lang w:val="es-ES"/>
              </w:rPr>
            </w:pPr>
            <w:r>
              <w:rPr>
                <w:lang w:val="es-ES"/>
              </w:rPr>
              <w:t>Caso de Uso: Marcar Entrada</w:t>
            </w:r>
          </w:p>
        </w:tc>
      </w:tr>
      <w:tr w:rsidR="00576F7E" w:rsidRPr="00563768" w14:paraId="5E245E0C" w14:textId="77777777" w:rsidTr="00576F7E">
        <w:tc>
          <w:tcPr>
            <w:tcW w:w="2689" w:type="dxa"/>
            <w:shd w:val="clear" w:color="auto" w:fill="9CC2E5" w:themeFill="accent1" w:themeFillTint="99"/>
          </w:tcPr>
          <w:p w14:paraId="7B06AF98" w14:textId="77777777" w:rsidR="00576F7E" w:rsidRPr="00B90B8D" w:rsidRDefault="00576F7E" w:rsidP="00576F7E">
            <w:pPr>
              <w:rPr>
                <w:b/>
                <w:lang w:val="es-ES"/>
              </w:rPr>
            </w:pPr>
            <w:r w:rsidRPr="00B90B8D">
              <w:rPr>
                <w:b/>
                <w:lang w:val="es-ES"/>
              </w:rPr>
              <w:t>Precondición:</w:t>
            </w:r>
          </w:p>
        </w:tc>
        <w:tc>
          <w:tcPr>
            <w:tcW w:w="6139" w:type="dxa"/>
          </w:tcPr>
          <w:p w14:paraId="4A8B540D" w14:textId="06D350A8" w:rsidR="00576F7E" w:rsidRDefault="00471EB7" w:rsidP="00471EB7">
            <w:pPr>
              <w:rPr>
                <w:lang w:val="es-ES"/>
              </w:rPr>
            </w:pPr>
            <w:r>
              <w:rPr>
                <w:lang w:val="es-ES"/>
              </w:rPr>
              <w:t>No debe existir una entrada del día del empleado.</w:t>
            </w:r>
          </w:p>
        </w:tc>
      </w:tr>
      <w:tr w:rsidR="00576F7E" w:rsidRPr="00563768" w14:paraId="1D522517" w14:textId="77777777" w:rsidTr="00576F7E">
        <w:tc>
          <w:tcPr>
            <w:tcW w:w="2689" w:type="dxa"/>
            <w:shd w:val="clear" w:color="auto" w:fill="9CC2E5" w:themeFill="accent1" w:themeFillTint="99"/>
          </w:tcPr>
          <w:p w14:paraId="3438DEB5" w14:textId="77777777" w:rsidR="00576F7E" w:rsidRPr="00B90B8D" w:rsidRDefault="00576F7E" w:rsidP="00576F7E">
            <w:pPr>
              <w:rPr>
                <w:b/>
                <w:lang w:val="es-ES"/>
              </w:rPr>
            </w:pPr>
            <w:r w:rsidRPr="00B90B8D">
              <w:rPr>
                <w:b/>
                <w:lang w:val="es-ES"/>
              </w:rPr>
              <w:t>Poscondición:</w:t>
            </w:r>
          </w:p>
        </w:tc>
        <w:tc>
          <w:tcPr>
            <w:tcW w:w="6139" w:type="dxa"/>
          </w:tcPr>
          <w:p w14:paraId="04275C79" w14:textId="77777777" w:rsidR="00576F7E" w:rsidRDefault="00471EB7" w:rsidP="00471EB7">
            <w:pPr>
              <w:pStyle w:val="Prrafodelista"/>
              <w:numPr>
                <w:ilvl w:val="0"/>
                <w:numId w:val="7"/>
              </w:numPr>
              <w:rPr>
                <w:lang w:val="es-ES"/>
              </w:rPr>
            </w:pPr>
            <w:r>
              <w:rPr>
                <w:lang w:val="es-ES"/>
              </w:rPr>
              <w:t>Se creó una instancia de Asistencia asistencia</w:t>
            </w:r>
          </w:p>
          <w:p w14:paraId="322A350B" w14:textId="77777777" w:rsidR="00471EB7" w:rsidRDefault="00471EB7" w:rsidP="00471EB7">
            <w:pPr>
              <w:pStyle w:val="Prrafodelista"/>
              <w:numPr>
                <w:ilvl w:val="0"/>
                <w:numId w:val="7"/>
              </w:numPr>
              <w:rPr>
                <w:lang w:val="es-ES"/>
              </w:rPr>
            </w:pPr>
            <w:r>
              <w:rPr>
                <w:lang w:val="es-ES"/>
              </w:rPr>
              <w:t>Se asignó a asistencia.dia la fecha actual</w:t>
            </w:r>
          </w:p>
          <w:p w14:paraId="38F38E59" w14:textId="77777777" w:rsidR="00471EB7" w:rsidRDefault="00471EB7" w:rsidP="00471EB7">
            <w:pPr>
              <w:pStyle w:val="Prrafodelista"/>
              <w:numPr>
                <w:ilvl w:val="0"/>
                <w:numId w:val="7"/>
              </w:numPr>
              <w:rPr>
                <w:lang w:val="es-ES"/>
              </w:rPr>
            </w:pPr>
            <w:r>
              <w:rPr>
                <w:lang w:val="es-ES"/>
              </w:rPr>
              <w:t>Se asignó a asistencia.hora la hora actual</w:t>
            </w:r>
          </w:p>
          <w:p w14:paraId="2015EC56" w14:textId="77777777" w:rsidR="00471EB7" w:rsidRDefault="00471EB7" w:rsidP="00471EB7">
            <w:pPr>
              <w:pStyle w:val="Prrafodelista"/>
              <w:numPr>
                <w:ilvl w:val="0"/>
                <w:numId w:val="7"/>
              </w:numPr>
              <w:rPr>
                <w:lang w:val="es-ES"/>
              </w:rPr>
            </w:pPr>
            <w:r>
              <w:rPr>
                <w:lang w:val="es-ES"/>
              </w:rPr>
              <w:t>Se asignó a asistencia.foto foto</w:t>
            </w:r>
          </w:p>
          <w:p w14:paraId="1588135F" w14:textId="77777777" w:rsidR="00471EB7" w:rsidRDefault="00471EB7" w:rsidP="00471EB7">
            <w:pPr>
              <w:pStyle w:val="Prrafodelista"/>
              <w:numPr>
                <w:ilvl w:val="0"/>
                <w:numId w:val="7"/>
              </w:numPr>
              <w:rPr>
                <w:lang w:val="es-ES"/>
              </w:rPr>
            </w:pPr>
            <w:r>
              <w:rPr>
                <w:lang w:val="es-ES"/>
              </w:rPr>
              <w:t>Se asignó a asistencia.presente un valor verdadero</w:t>
            </w:r>
          </w:p>
          <w:p w14:paraId="37965546" w14:textId="419EB5BA" w:rsidR="00471EB7" w:rsidRPr="00471EB7" w:rsidRDefault="00471EB7" w:rsidP="00471EB7">
            <w:pPr>
              <w:pStyle w:val="Prrafodelista"/>
              <w:numPr>
                <w:ilvl w:val="0"/>
                <w:numId w:val="7"/>
              </w:numPr>
              <w:rPr>
                <w:lang w:val="es-ES"/>
              </w:rPr>
            </w:pPr>
            <w:r>
              <w:rPr>
                <w:lang w:val="es-ES"/>
              </w:rPr>
              <w:t>Se asoció la asistencia al empleado</w:t>
            </w:r>
          </w:p>
        </w:tc>
      </w:tr>
      <w:tr w:rsidR="00576F7E" w:rsidRPr="00EB61A0" w14:paraId="754D091D" w14:textId="77777777" w:rsidTr="00576F7E">
        <w:tc>
          <w:tcPr>
            <w:tcW w:w="2689" w:type="dxa"/>
            <w:shd w:val="clear" w:color="auto" w:fill="9CC2E5" w:themeFill="accent1" w:themeFillTint="99"/>
          </w:tcPr>
          <w:p w14:paraId="7365A1D8" w14:textId="77777777" w:rsidR="00576F7E" w:rsidRPr="00B90B8D" w:rsidRDefault="00576F7E" w:rsidP="00576F7E">
            <w:pPr>
              <w:rPr>
                <w:b/>
                <w:lang w:val="es-ES"/>
              </w:rPr>
            </w:pPr>
            <w:r>
              <w:rPr>
                <w:b/>
                <w:lang w:val="es-ES"/>
              </w:rPr>
              <w:t>Salida:</w:t>
            </w:r>
          </w:p>
        </w:tc>
        <w:tc>
          <w:tcPr>
            <w:tcW w:w="6139" w:type="dxa"/>
          </w:tcPr>
          <w:p w14:paraId="1CFEC80B" w14:textId="77777777" w:rsidR="00576F7E" w:rsidRDefault="00576F7E" w:rsidP="00576F7E">
            <w:pPr>
              <w:rPr>
                <w:lang w:val="es-ES"/>
              </w:rPr>
            </w:pPr>
          </w:p>
        </w:tc>
      </w:tr>
    </w:tbl>
    <w:p w14:paraId="6AD28E6E" w14:textId="77777777" w:rsidR="000071DD" w:rsidRDefault="000071DD">
      <w:pPr>
        <w:rPr>
          <w:sz w:val="24"/>
          <w:lang w:val="es-ES"/>
        </w:rPr>
      </w:pPr>
    </w:p>
    <w:tbl>
      <w:tblPr>
        <w:tblStyle w:val="Tablaconcuadrcula"/>
        <w:tblW w:w="0" w:type="auto"/>
        <w:tblLook w:val="04A0" w:firstRow="1" w:lastRow="0" w:firstColumn="1" w:lastColumn="0" w:noHBand="0" w:noVBand="1"/>
      </w:tblPr>
      <w:tblGrid>
        <w:gridCol w:w="2689"/>
        <w:gridCol w:w="6139"/>
      </w:tblGrid>
      <w:tr w:rsidR="004C1425" w:rsidRPr="00563768" w14:paraId="7942483B" w14:textId="77777777" w:rsidTr="00930009">
        <w:tc>
          <w:tcPr>
            <w:tcW w:w="2689" w:type="dxa"/>
            <w:shd w:val="clear" w:color="auto" w:fill="9CC2E5" w:themeFill="accent1" w:themeFillTint="99"/>
          </w:tcPr>
          <w:p w14:paraId="0C7C26D8" w14:textId="77777777" w:rsidR="004C1425" w:rsidRPr="00B90B8D" w:rsidRDefault="004C1425" w:rsidP="00930009">
            <w:pPr>
              <w:rPr>
                <w:b/>
                <w:lang w:val="es-ES"/>
              </w:rPr>
            </w:pPr>
            <w:r w:rsidRPr="00B90B8D">
              <w:rPr>
                <w:b/>
                <w:lang w:val="es-ES"/>
              </w:rPr>
              <w:t xml:space="preserve">Operación: </w:t>
            </w:r>
          </w:p>
        </w:tc>
        <w:tc>
          <w:tcPr>
            <w:tcW w:w="6139" w:type="dxa"/>
          </w:tcPr>
          <w:p w14:paraId="11EAD6E2" w14:textId="002DCF72" w:rsidR="004C1425" w:rsidRPr="005703BA" w:rsidRDefault="004C1425" w:rsidP="00930009">
            <w:pPr>
              <w:rPr>
                <w:lang w:val="es-ES"/>
              </w:rPr>
            </w:pPr>
            <w:r w:rsidRPr="004C1425">
              <w:rPr>
                <w:lang w:val="es-ES"/>
              </w:rPr>
              <w:t>registrarEmpleado(nombre:String, apellido:String, dni:String, fecha_ingreso:Date, foto:File ,</w:t>
            </w:r>
            <w:r>
              <w:rPr>
                <w:lang w:val="es-ES"/>
              </w:rPr>
              <w:t xml:space="preserve"> telefono:Integer, email:String, contraseña:</w:t>
            </w:r>
            <w:r w:rsidRPr="004C1425">
              <w:rPr>
                <w:lang w:val="es-ES"/>
              </w:rPr>
              <w:t>String, calle:String , altura:Integer, zona_id:Integer)</w:t>
            </w:r>
          </w:p>
        </w:tc>
      </w:tr>
      <w:tr w:rsidR="004C1425" w:rsidRPr="00563768" w14:paraId="4669B5B2" w14:textId="77777777" w:rsidTr="00930009">
        <w:tc>
          <w:tcPr>
            <w:tcW w:w="2689" w:type="dxa"/>
            <w:shd w:val="clear" w:color="auto" w:fill="9CC2E5" w:themeFill="accent1" w:themeFillTint="99"/>
          </w:tcPr>
          <w:p w14:paraId="7ED9FF1C" w14:textId="77777777" w:rsidR="004C1425" w:rsidRPr="00B90B8D" w:rsidRDefault="004C1425" w:rsidP="00930009">
            <w:pPr>
              <w:rPr>
                <w:b/>
                <w:lang w:val="es-ES"/>
              </w:rPr>
            </w:pPr>
            <w:r w:rsidRPr="00B90B8D">
              <w:rPr>
                <w:b/>
                <w:lang w:val="es-ES"/>
              </w:rPr>
              <w:t>Referencia Cruzada:</w:t>
            </w:r>
          </w:p>
        </w:tc>
        <w:tc>
          <w:tcPr>
            <w:tcW w:w="6139" w:type="dxa"/>
          </w:tcPr>
          <w:p w14:paraId="0C1CC2CC" w14:textId="349CD476" w:rsidR="004C1425" w:rsidRDefault="004C1425" w:rsidP="000235FD">
            <w:pPr>
              <w:rPr>
                <w:lang w:val="es-ES"/>
              </w:rPr>
            </w:pPr>
            <w:r>
              <w:rPr>
                <w:lang w:val="es-ES"/>
              </w:rPr>
              <w:t>Caso de Uso:</w:t>
            </w:r>
            <w:r w:rsidR="000235FD">
              <w:rPr>
                <w:lang w:val="es-ES"/>
              </w:rPr>
              <w:t xml:space="preserve"> Registrar</w:t>
            </w:r>
            <w:r>
              <w:rPr>
                <w:lang w:val="es-ES"/>
              </w:rPr>
              <w:t xml:space="preserve"> </w:t>
            </w:r>
            <w:r w:rsidR="000235FD">
              <w:rPr>
                <w:lang w:val="es-ES"/>
              </w:rPr>
              <w:t>Empleado</w:t>
            </w:r>
          </w:p>
        </w:tc>
      </w:tr>
      <w:tr w:rsidR="004C1425" w:rsidRPr="00471EB7" w14:paraId="1133CEC5" w14:textId="77777777" w:rsidTr="00930009">
        <w:tc>
          <w:tcPr>
            <w:tcW w:w="2689" w:type="dxa"/>
            <w:shd w:val="clear" w:color="auto" w:fill="9CC2E5" w:themeFill="accent1" w:themeFillTint="99"/>
          </w:tcPr>
          <w:p w14:paraId="606C403C" w14:textId="77777777" w:rsidR="004C1425" w:rsidRPr="00B90B8D" w:rsidRDefault="004C1425" w:rsidP="00930009">
            <w:pPr>
              <w:rPr>
                <w:b/>
                <w:lang w:val="es-ES"/>
              </w:rPr>
            </w:pPr>
            <w:r w:rsidRPr="00B90B8D">
              <w:rPr>
                <w:b/>
                <w:lang w:val="es-ES"/>
              </w:rPr>
              <w:t>Precondición:</w:t>
            </w:r>
          </w:p>
        </w:tc>
        <w:tc>
          <w:tcPr>
            <w:tcW w:w="6139" w:type="dxa"/>
          </w:tcPr>
          <w:p w14:paraId="33E91E15" w14:textId="194F59F1" w:rsidR="004C1425" w:rsidRDefault="004C1425" w:rsidP="000235FD">
            <w:pPr>
              <w:rPr>
                <w:lang w:val="es-ES"/>
              </w:rPr>
            </w:pPr>
          </w:p>
        </w:tc>
      </w:tr>
      <w:tr w:rsidR="004C1425" w:rsidRPr="00563768" w14:paraId="020F5828" w14:textId="77777777" w:rsidTr="00930009">
        <w:tc>
          <w:tcPr>
            <w:tcW w:w="2689" w:type="dxa"/>
            <w:shd w:val="clear" w:color="auto" w:fill="9CC2E5" w:themeFill="accent1" w:themeFillTint="99"/>
          </w:tcPr>
          <w:p w14:paraId="0B900574" w14:textId="77777777" w:rsidR="004C1425" w:rsidRPr="00B90B8D" w:rsidRDefault="004C1425" w:rsidP="00930009">
            <w:pPr>
              <w:rPr>
                <w:b/>
                <w:lang w:val="es-ES"/>
              </w:rPr>
            </w:pPr>
            <w:r w:rsidRPr="00B90B8D">
              <w:rPr>
                <w:b/>
                <w:lang w:val="es-ES"/>
              </w:rPr>
              <w:t>Poscondición:</w:t>
            </w:r>
          </w:p>
        </w:tc>
        <w:tc>
          <w:tcPr>
            <w:tcW w:w="6139" w:type="dxa"/>
          </w:tcPr>
          <w:p w14:paraId="6EC1D240" w14:textId="006AC664" w:rsidR="000235FD" w:rsidRPr="000235FD" w:rsidRDefault="000235FD" w:rsidP="00930009">
            <w:pPr>
              <w:pStyle w:val="Prrafodelista"/>
              <w:numPr>
                <w:ilvl w:val="0"/>
                <w:numId w:val="7"/>
              </w:numPr>
              <w:rPr>
                <w:lang w:val="es-ES"/>
              </w:rPr>
            </w:pPr>
            <w:r>
              <w:rPr>
                <w:lang w:val="es-ES"/>
              </w:rPr>
              <w:t>Se cre</w:t>
            </w:r>
            <w:r w:rsidRPr="000235FD">
              <w:rPr>
                <w:lang w:val="es-ES"/>
              </w:rPr>
              <w:t>ó una instancia de Direccion direccion</w:t>
            </w:r>
          </w:p>
          <w:p w14:paraId="1B499304" w14:textId="47530782" w:rsidR="000235FD" w:rsidRDefault="000235FD" w:rsidP="00930009">
            <w:pPr>
              <w:pStyle w:val="Prrafodelista"/>
              <w:numPr>
                <w:ilvl w:val="0"/>
                <w:numId w:val="7"/>
              </w:numPr>
              <w:rPr>
                <w:lang w:val="es-ES"/>
              </w:rPr>
            </w:pPr>
            <w:r>
              <w:rPr>
                <w:lang w:val="es-ES"/>
              </w:rPr>
              <w:t>Se asignó a dirección.calle calle</w:t>
            </w:r>
          </w:p>
          <w:p w14:paraId="48AA3010" w14:textId="4304BA43" w:rsidR="000235FD" w:rsidRDefault="000235FD" w:rsidP="000235FD">
            <w:pPr>
              <w:pStyle w:val="Prrafodelista"/>
              <w:numPr>
                <w:ilvl w:val="0"/>
                <w:numId w:val="7"/>
              </w:numPr>
              <w:rPr>
                <w:lang w:val="es-ES"/>
              </w:rPr>
            </w:pPr>
            <w:r>
              <w:rPr>
                <w:lang w:val="es-ES"/>
              </w:rPr>
              <w:t>Se asignó a dirección.altura altura</w:t>
            </w:r>
          </w:p>
          <w:p w14:paraId="5753D8B9" w14:textId="35A4EF1C" w:rsidR="000235FD" w:rsidRPr="000235FD" w:rsidRDefault="000235FD" w:rsidP="000235FD">
            <w:pPr>
              <w:pStyle w:val="Prrafodelista"/>
              <w:numPr>
                <w:ilvl w:val="0"/>
                <w:numId w:val="7"/>
              </w:numPr>
              <w:rPr>
                <w:lang w:val="es-ES"/>
              </w:rPr>
            </w:pPr>
            <w:r>
              <w:rPr>
                <w:lang w:val="es-ES"/>
              </w:rPr>
              <w:t>Se asignó a dirección.zona_id zona_id</w:t>
            </w:r>
          </w:p>
          <w:p w14:paraId="2F2DFB39" w14:textId="23076BDD" w:rsidR="004C1425" w:rsidRDefault="004C1425" w:rsidP="00930009">
            <w:pPr>
              <w:pStyle w:val="Prrafodelista"/>
              <w:numPr>
                <w:ilvl w:val="0"/>
                <w:numId w:val="7"/>
              </w:numPr>
              <w:rPr>
                <w:lang w:val="es-ES"/>
              </w:rPr>
            </w:pPr>
            <w:r>
              <w:rPr>
                <w:lang w:val="es-ES"/>
              </w:rPr>
              <w:t>Se creó una instancia de</w:t>
            </w:r>
            <w:r w:rsidR="000235FD">
              <w:rPr>
                <w:lang w:val="es-ES"/>
              </w:rPr>
              <w:t xml:space="preserve"> User</w:t>
            </w:r>
            <w:r>
              <w:rPr>
                <w:lang w:val="es-ES"/>
              </w:rPr>
              <w:t xml:space="preserve"> </w:t>
            </w:r>
            <w:r w:rsidR="000235FD">
              <w:rPr>
                <w:lang w:val="es-ES"/>
              </w:rPr>
              <w:t>Empleado</w:t>
            </w:r>
          </w:p>
          <w:p w14:paraId="120B8982" w14:textId="6C5F2EF1" w:rsidR="004C1425" w:rsidRDefault="004C1425" w:rsidP="00930009">
            <w:pPr>
              <w:pStyle w:val="Prrafodelista"/>
              <w:numPr>
                <w:ilvl w:val="0"/>
                <w:numId w:val="7"/>
              </w:numPr>
              <w:rPr>
                <w:lang w:val="es-ES"/>
              </w:rPr>
            </w:pPr>
            <w:r>
              <w:rPr>
                <w:lang w:val="es-ES"/>
              </w:rPr>
              <w:t xml:space="preserve">Se asignó a </w:t>
            </w:r>
            <w:r w:rsidR="000235FD">
              <w:rPr>
                <w:lang w:val="es-ES"/>
              </w:rPr>
              <w:t>empleado</w:t>
            </w:r>
            <w:r>
              <w:rPr>
                <w:lang w:val="es-ES"/>
              </w:rPr>
              <w:t>.</w:t>
            </w:r>
            <w:r w:rsidR="000235FD">
              <w:rPr>
                <w:lang w:val="es-ES"/>
              </w:rPr>
              <w:t>nombre</w:t>
            </w:r>
            <w:r>
              <w:rPr>
                <w:lang w:val="es-ES"/>
              </w:rPr>
              <w:t xml:space="preserve"> </w:t>
            </w:r>
            <w:r w:rsidR="000235FD">
              <w:rPr>
                <w:lang w:val="es-ES"/>
              </w:rPr>
              <w:t>nombre</w:t>
            </w:r>
          </w:p>
          <w:p w14:paraId="737C2ACE" w14:textId="7D9D51BC" w:rsidR="000235FD" w:rsidRDefault="000235FD" w:rsidP="000235FD">
            <w:pPr>
              <w:pStyle w:val="Prrafodelista"/>
              <w:numPr>
                <w:ilvl w:val="0"/>
                <w:numId w:val="7"/>
              </w:numPr>
              <w:rPr>
                <w:lang w:val="es-ES"/>
              </w:rPr>
            </w:pPr>
            <w:r>
              <w:rPr>
                <w:lang w:val="es-ES"/>
              </w:rPr>
              <w:t>Se asignó a empleado.apellido apellido</w:t>
            </w:r>
          </w:p>
          <w:p w14:paraId="1755984E" w14:textId="4194A946" w:rsidR="000235FD" w:rsidRDefault="000235FD" w:rsidP="000235FD">
            <w:pPr>
              <w:pStyle w:val="Prrafodelista"/>
              <w:numPr>
                <w:ilvl w:val="0"/>
                <w:numId w:val="7"/>
              </w:numPr>
              <w:rPr>
                <w:lang w:val="es-ES"/>
              </w:rPr>
            </w:pPr>
            <w:r>
              <w:rPr>
                <w:lang w:val="es-ES"/>
              </w:rPr>
              <w:t>Se asignó a empleado.dni dni</w:t>
            </w:r>
          </w:p>
          <w:p w14:paraId="3F1073B4" w14:textId="29A0D2E8" w:rsidR="000235FD" w:rsidRDefault="000235FD" w:rsidP="000235FD">
            <w:pPr>
              <w:pStyle w:val="Prrafodelista"/>
              <w:numPr>
                <w:ilvl w:val="0"/>
                <w:numId w:val="7"/>
              </w:numPr>
              <w:rPr>
                <w:lang w:val="es-ES"/>
              </w:rPr>
            </w:pPr>
            <w:r>
              <w:rPr>
                <w:lang w:val="es-ES"/>
              </w:rPr>
              <w:t>Se asignó a empleado.fecha_ingreso fecha_ingreso</w:t>
            </w:r>
          </w:p>
          <w:p w14:paraId="19C7E979" w14:textId="4981078A" w:rsidR="000235FD" w:rsidRDefault="000235FD" w:rsidP="000235FD">
            <w:pPr>
              <w:pStyle w:val="Prrafodelista"/>
              <w:numPr>
                <w:ilvl w:val="0"/>
                <w:numId w:val="7"/>
              </w:numPr>
              <w:rPr>
                <w:lang w:val="es-ES"/>
              </w:rPr>
            </w:pPr>
            <w:r>
              <w:rPr>
                <w:lang w:val="es-ES"/>
              </w:rPr>
              <w:t>Se asignó a empleado.telefono telefono</w:t>
            </w:r>
          </w:p>
          <w:p w14:paraId="7F2EBCDD" w14:textId="2756795D" w:rsidR="000235FD" w:rsidRDefault="000235FD" w:rsidP="000235FD">
            <w:pPr>
              <w:pStyle w:val="Prrafodelista"/>
              <w:numPr>
                <w:ilvl w:val="0"/>
                <w:numId w:val="7"/>
              </w:numPr>
              <w:rPr>
                <w:lang w:val="es-ES"/>
              </w:rPr>
            </w:pPr>
            <w:r>
              <w:rPr>
                <w:lang w:val="es-ES"/>
              </w:rPr>
              <w:t>Se asignó a empleado.contraseña contraseña</w:t>
            </w:r>
          </w:p>
          <w:p w14:paraId="63745C8C" w14:textId="55FF29FF" w:rsidR="004C1425" w:rsidRPr="00471EB7" w:rsidRDefault="000235FD" w:rsidP="000235FD">
            <w:pPr>
              <w:pStyle w:val="Prrafodelista"/>
              <w:numPr>
                <w:ilvl w:val="0"/>
                <w:numId w:val="7"/>
              </w:numPr>
              <w:rPr>
                <w:lang w:val="es-ES"/>
              </w:rPr>
            </w:pPr>
            <w:r w:rsidRPr="000235FD">
              <w:rPr>
                <w:lang w:val="es-ES"/>
              </w:rPr>
              <w:t>Se asignó a empleado.</w:t>
            </w:r>
            <w:r>
              <w:rPr>
                <w:lang w:val="es-ES"/>
              </w:rPr>
              <w:t>foto</w:t>
            </w:r>
            <w:r w:rsidRPr="000235FD">
              <w:rPr>
                <w:lang w:val="es-ES"/>
              </w:rPr>
              <w:t xml:space="preserve"> </w:t>
            </w:r>
            <w:r>
              <w:rPr>
                <w:lang w:val="es-ES"/>
              </w:rPr>
              <w:t>foto</w:t>
            </w:r>
          </w:p>
        </w:tc>
      </w:tr>
      <w:tr w:rsidR="004C1425" w:rsidRPr="00EB61A0" w14:paraId="0ADC7D92" w14:textId="77777777" w:rsidTr="00930009">
        <w:tc>
          <w:tcPr>
            <w:tcW w:w="2689" w:type="dxa"/>
            <w:shd w:val="clear" w:color="auto" w:fill="9CC2E5" w:themeFill="accent1" w:themeFillTint="99"/>
          </w:tcPr>
          <w:p w14:paraId="21B59C39" w14:textId="77777777" w:rsidR="004C1425" w:rsidRPr="00B90B8D" w:rsidRDefault="004C1425" w:rsidP="00930009">
            <w:pPr>
              <w:rPr>
                <w:b/>
                <w:lang w:val="es-ES"/>
              </w:rPr>
            </w:pPr>
            <w:r>
              <w:rPr>
                <w:b/>
                <w:lang w:val="es-ES"/>
              </w:rPr>
              <w:t>Salida:</w:t>
            </w:r>
          </w:p>
        </w:tc>
        <w:tc>
          <w:tcPr>
            <w:tcW w:w="6139" w:type="dxa"/>
          </w:tcPr>
          <w:p w14:paraId="4F36F832" w14:textId="77777777" w:rsidR="004C1425" w:rsidRDefault="004C1425" w:rsidP="00930009">
            <w:pPr>
              <w:rPr>
                <w:lang w:val="es-ES"/>
              </w:rPr>
            </w:pPr>
          </w:p>
        </w:tc>
      </w:tr>
    </w:tbl>
    <w:p w14:paraId="2C0665CD" w14:textId="77777777" w:rsidR="004C1425" w:rsidRDefault="004C1425">
      <w:pPr>
        <w:rPr>
          <w:sz w:val="24"/>
          <w:lang w:val="es-ES"/>
        </w:rPr>
      </w:pPr>
    </w:p>
    <w:p w14:paraId="54027781" w14:textId="38764373" w:rsidR="00B7775A" w:rsidRDefault="00B7775A">
      <w:pPr>
        <w:rPr>
          <w:sz w:val="24"/>
          <w:lang w:val="es-ES"/>
        </w:rPr>
      </w:pPr>
      <w:r>
        <w:rPr>
          <w:sz w:val="24"/>
          <w:lang w:val="es-ES"/>
        </w:rPr>
        <w:br w:type="page"/>
      </w:r>
    </w:p>
    <w:p w14:paraId="4D6890B5" w14:textId="2E28A1D7" w:rsidR="00B7775A" w:rsidRDefault="00B7775A" w:rsidP="00B7775A">
      <w:pPr>
        <w:pStyle w:val="Ttulo1"/>
      </w:pPr>
      <w:bookmarkStart w:id="4079" w:name="_Toc24617147"/>
      <w:r>
        <w:rPr>
          <w:lang w:val="es-ES"/>
        </w:rPr>
        <w:lastRenderedPageBreak/>
        <w:t>DISE</w:t>
      </w:r>
      <w:r>
        <w:t>ÑO</w:t>
      </w:r>
      <w:bookmarkEnd w:id="4079"/>
    </w:p>
    <w:p w14:paraId="67D581FB" w14:textId="04E861F7" w:rsidR="00B7775A" w:rsidRDefault="00B7775A" w:rsidP="00B7775A"/>
    <w:p w14:paraId="6202E3CC" w14:textId="48055505" w:rsidR="00B7775A" w:rsidRDefault="00B7775A" w:rsidP="00B7775A">
      <w:pPr>
        <w:pStyle w:val="Ttulo2"/>
        <w:rPr>
          <w:lang w:val="es-ES"/>
        </w:rPr>
      </w:pPr>
      <w:bookmarkStart w:id="4080" w:name="_Toc24617148"/>
      <w:r>
        <w:rPr>
          <w:lang w:val="es-ES"/>
        </w:rPr>
        <w:t>Diagrama de Secuencia de Diseño</w:t>
      </w:r>
      <w:bookmarkEnd w:id="4080"/>
    </w:p>
    <w:p w14:paraId="0F9B79E9" w14:textId="1FAFDE29" w:rsidR="00B7775A" w:rsidRDefault="002A776C" w:rsidP="00B7775A">
      <w:pPr>
        <w:rPr>
          <w:sz w:val="24"/>
          <w:lang w:val="es-ES"/>
        </w:rPr>
      </w:pPr>
      <w:r w:rsidRPr="002A776C">
        <w:rPr>
          <w:noProof/>
          <w:sz w:val="24"/>
        </w:rPr>
        <w:drawing>
          <wp:inline distT="0" distB="0" distL="0" distR="0" wp14:anchorId="5017F127" wp14:editId="729A2CA6">
            <wp:extent cx="5612130" cy="3129944"/>
            <wp:effectExtent l="0" t="0" r="7620" b="0"/>
            <wp:docPr id="25" name="Imagen 25" descr="G:\Javi\Documentos - copia\VPProjects\PROYECTO FINAL\DSD\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D\IniciarTrabaj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29944"/>
                    </a:xfrm>
                    <a:prstGeom prst="rect">
                      <a:avLst/>
                    </a:prstGeom>
                    <a:noFill/>
                    <a:ln>
                      <a:noFill/>
                    </a:ln>
                  </pic:spPr>
                </pic:pic>
              </a:graphicData>
            </a:graphic>
          </wp:inline>
        </w:drawing>
      </w:r>
    </w:p>
    <w:p w14:paraId="38EA8D0F" w14:textId="19323AD7" w:rsidR="002A776C" w:rsidRDefault="002A776C" w:rsidP="00B7775A">
      <w:pPr>
        <w:rPr>
          <w:sz w:val="24"/>
          <w:lang w:val="es-ES"/>
        </w:rPr>
      </w:pPr>
    </w:p>
    <w:p w14:paraId="3707FB09" w14:textId="3ECB8044" w:rsidR="002A776C" w:rsidRDefault="002A776C" w:rsidP="00B7775A">
      <w:pPr>
        <w:rPr>
          <w:sz w:val="24"/>
          <w:lang w:val="es-ES"/>
        </w:rPr>
      </w:pPr>
      <w:r w:rsidRPr="002A776C">
        <w:rPr>
          <w:noProof/>
          <w:sz w:val="24"/>
        </w:rPr>
        <w:drawing>
          <wp:inline distT="0" distB="0" distL="0" distR="0" wp14:anchorId="58A4ADCC" wp14:editId="2E138B15">
            <wp:extent cx="5612130" cy="3377513"/>
            <wp:effectExtent l="0" t="0" r="7620" b="0"/>
            <wp:docPr id="26" name="Imagen 26" descr="G:\Javi\Documentos - copia\VPProjects\PROYECTO FINAL\DSD\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D\FinalizarTrabaj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377513"/>
                    </a:xfrm>
                    <a:prstGeom prst="rect">
                      <a:avLst/>
                    </a:prstGeom>
                    <a:noFill/>
                    <a:ln>
                      <a:noFill/>
                    </a:ln>
                  </pic:spPr>
                </pic:pic>
              </a:graphicData>
            </a:graphic>
          </wp:inline>
        </w:drawing>
      </w:r>
    </w:p>
    <w:p w14:paraId="2004902A" w14:textId="27C66FDB" w:rsidR="002A776C" w:rsidRDefault="002A776C">
      <w:pPr>
        <w:rPr>
          <w:sz w:val="24"/>
          <w:lang w:val="es-ES"/>
        </w:rPr>
      </w:pPr>
      <w:r>
        <w:rPr>
          <w:sz w:val="24"/>
          <w:lang w:val="es-ES"/>
        </w:rPr>
        <w:br w:type="page"/>
      </w:r>
    </w:p>
    <w:p w14:paraId="02BDE5AD" w14:textId="54C74539" w:rsidR="002A776C" w:rsidRDefault="002A776C" w:rsidP="00B7775A">
      <w:pPr>
        <w:rPr>
          <w:sz w:val="24"/>
          <w:lang w:val="es-ES"/>
        </w:rPr>
      </w:pPr>
      <w:r w:rsidRPr="002A776C">
        <w:rPr>
          <w:noProof/>
          <w:sz w:val="24"/>
        </w:rPr>
        <w:lastRenderedPageBreak/>
        <w:drawing>
          <wp:inline distT="0" distB="0" distL="0" distR="0" wp14:anchorId="56A8E280" wp14:editId="3E476A56">
            <wp:extent cx="5612130" cy="7633772"/>
            <wp:effectExtent l="0" t="0" r="7620" b="5715"/>
            <wp:docPr id="28" name="Imagen 28" descr="G:\Javi\Documentos - copia\VPProjects\PROYECTO FINAL\DSD\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D\CargarReclam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7633772"/>
                    </a:xfrm>
                    <a:prstGeom prst="rect">
                      <a:avLst/>
                    </a:prstGeom>
                    <a:noFill/>
                    <a:ln>
                      <a:noFill/>
                    </a:ln>
                  </pic:spPr>
                </pic:pic>
              </a:graphicData>
            </a:graphic>
          </wp:inline>
        </w:drawing>
      </w:r>
    </w:p>
    <w:p w14:paraId="7BB78FB1" w14:textId="00729FAB" w:rsidR="002A776C" w:rsidRDefault="002A776C" w:rsidP="00B7775A">
      <w:pPr>
        <w:rPr>
          <w:sz w:val="24"/>
          <w:lang w:val="es-ES"/>
        </w:rPr>
      </w:pPr>
    </w:p>
    <w:p w14:paraId="48641E2A" w14:textId="482882BC" w:rsidR="002A776C" w:rsidRDefault="002A776C" w:rsidP="00B7775A">
      <w:pPr>
        <w:rPr>
          <w:sz w:val="24"/>
          <w:lang w:val="es-ES"/>
        </w:rPr>
      </w:pPr>
      <w:r w:rsidRPr="002A776C">
        <w:rPr>
          <w:noProof/>
          <w:sz w:val="24"/>
        </w:rPr>
        <w:lastRenderedPageBreak/>
        <w:drawing>
          <wp:inline distT="0" distB="0" distL="0" distR="0" wp14:anchorId="7C4C924B" wp14:editId="7763BBCC">
            <wp:extent cx="5612130" cy="2723863"/>
            <wp:effectExtent l="0" t="0" r="7620" b="635"/>
            <wp:docPr id="29" name="Imagen 29" descr="G:\Javi\Documentos - copia\VPProjects\PROYECTO FINAL\DSD\CargarTipo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D\CargarTipoReclam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723863"/>
                    </a:xfrm>
                    <a:prstGeom prst="rect">
                      <a:avLst/>
                    </a:prstGeom>
                    <a:noFill/>
                    <a:ln>
                      <a:noFill/>
                    </a:ln>
                  </pic:spPr>
                </pic:pic>
              </a:graphicData>
            </a:graphic>
          </wp:inline>
        </w:drawing>
      </w:r>
    </w:p>
    <w:p w14:paraId="552C496D" w14:textId="0B0B1208" w:rsidR="002A776C" w:rsidRDefault="002A776C" w:rsidP="00B7775A">
      <w:pPr>
        <w:rPr>
          <w:sz w:val="24"/>
          <w:lang w:val="es-ES"/>
        </w:rPr>
      </w:pPr>
    </w:p>
    <w:p w14:paraId="42BF71CE" w14:textId="4903539D" w:rsidR="002A776C" w:rsidRDefault="002A776C" w:rsidP="00B7775A">
      <w:pPr>
        <w:rPr>
          <w:sz w:val="24"/>
          <w:lang w:val="es-ES"/>
        </w:rPr>
      </w:pPr>
      <w:r w:rsidRPr="002A776C">
        <w:rPr>
          <w:noProof/>
          <w:sz w:val="24"/>
        </w:rPr>
        <w:drawing>
          <wp:inline distT="0" distB="0" distL="0" distR="0" wp14:anchorId="100678B8" wp14:editId="6EBFA3FF">
            <wp:extent cx="5612130" cy="3671427"/>
            <wp:effectExtent l="0" t="0" r="7620" b="5715"/>
            <wp:docPr id="30" name="Imagen 30" descr="G:\Javi\Documentos - copia\VPProjects\PROYECTO FINAL\DSD\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D\CargarSoc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671427"/>
                    </a:xfrm>
                    <a:prstGeom prst="rect">
                      <a:avLst/>
                    </a:prstGeom>
                    <a:noFill/>
                    <a:ln>
                      <a:noFill/>
                    </a:ln>
                  </pic:spPr>
                </pic:pic>
              </a:graphicData>
            </a:graphic>
          </wp:inline>
        </w:drawing>
      </w:r>
    </w:p>
    <w:p w14:paraId="794560CD" w14:textId="38C6FEBC" w:rsidR="002A776C" w:rsidRDefault="002A776C">
      <w:pPr>
        <w:rPr>
          <w:sz w:val="24"/>
          <w:lang w:val="es-ES"/>
        </w:rPr>
      </w:pPr>
      <w:r>
        <w:rPr>
          <w:sz w:val="24"/>
          <w:lang w:val="es-ES"/>
        </w:rPr>
        <w:br w:type="page"/>
      </w:r>
    </w:p>
    <w:p w14:paraId="452752CE" w14:textId="03FB6606" w:rsidR="002A776C" w:rsidRDefault="002A776C" w:rsidP="00B7775A">
      <w:pPr>
        <w:rPr>
          <w:sz w:val="24"/>
          <w:lang w:val="es-ES"/>
        </w:rPr>
      </w:pPr>
      <w:r w:rsidRPr="002A776C">
        <w:rPr>
          <w:noProof/>
          <w:sz w:val="24"/>
        </w:rPr>
        <w:lastRenderedPageBreak/>
        <w:drawing>
          <wp:inline distT="0" distB="0" distL="0" distR="0" wp14:anchorId="10D66C31" wp14:editId="04F3471A">
            <wp:extent cx="5612130" cy="3407693"/>
            <wp:effectExtent l="0" t="0" r="7620" b="2540"/>
            <wp:docPr id="31" name="Imagen 31" descr="G:\Javi\Documentos - copia\VPProjects\PROYECTO FINAL\DSD\Registr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D\RegistrarIngres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407693"/>
                    </a:xfrm>
                    <a:prstGeom prst="rect">
                      <a:avLst/>
                    </a:prstGeom>
                    <a:noFill/>
                    <a:ln>
                      <a:noFill/>
                    </a:ln>
                  </pic:spPr>
                </pic:pic>
              </a:graphicData>
            </a:graphic>
          </wp:inline>
        </w:drawing>
      </w:r>
    </w:p>
    <w:p w14:paraId="5E85A2C9" w14:textId="6C1017DE" w:rsidR="002A776C" w:rsidRDefault="002A776C" w:rsidP="00B7775A">
      <w:pPr>
        <w:rPr>
          <w:sz w:val="24"/>
          <w:lang w:val="es-ES"/>
        </w:rPr>
      </w:pPr>
    </w:p>
    <w:p w14:paraId="40708E9E" w14:textId="2B7FB90B" w:rsidR="002A776C" w:rsidRDefault="002A776C" w:rsidP="00B7775A">
      <w:pPr>
        <w:rPr>
          <w:sz w:val="24"/>
          <w:lang w:val="es-ES"/>
        </w:rPr>
      </w:pPr>
      <w:r w:rsidRPr="002A776C">
        <w:rPr>
          <w:noProof/>
          <w:sz w:val="24"/>
        </w:rPr>
        <w:drawing>
          <wp:inline distT="0" distB="0" distL="0" distR="0" wp14:anchorId="73A25701" wp14:editId="3902623E">
            <wp:extent cx="5612130" cy="2741775"/>
            <wp:effectExtent l="0" t="0" r="7620" b="1905"/>
            <wp:docPr id="32" name="Imagen 32" descr="G:\Javi\Documentos - copia\VPProjects\PROYECTO FINAL\DSD\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D\CargarProduct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41775"/>
                    </a:xfrm>
                    <a:prstGeom prst="rect">
                      <a:avLst/>
                    </a:prstGeom>
                    <a:noFill/>
                    <a:ln>
                      <a:noFill/>
                    </a:ln>
                  </pic:spPr>
                </pic:pic>
              </a:graphicData>
            </a:graphic>
          </wp:inline>
        </w:drawing>
      </w:r>
    </w:p>
    <w:p w14:paraId="5DEAB0A3" w14:textId="5E44EEBE" w:rsidR="002A776C" w:rsidRDefault="002A776C">
      <w:pPr>
        <w:rPr>
          <w:sz w:val="24"/>
          <w:lang w:val="es-ES"/>
        </w:rPr>
      </w:pPr>
      <w:r>
        <w:rPr>
          <w:sz w:val="24"/>
          <w:lang w:val="es-ES"/>
        </w:rPr>
        <w:br w:type="page"/>
      </w:r>
    </w:p>
    <w:p w14:paraId="1D659338" w14:textId="77777777" w:rsidR="002A776C" w:rsidRDefault="002A776C" w:rsidP="00B7775A">
      <w:pPr>
        <w:rPr>
          <w:sz w:val="24"/>
          <w:lang w:val="es-ES"/>
        </w:rPr>
      </w:pPr>
    </w:p>
    <w:p w14:paraId="1587E45D" w14:textId="371E3860" w:rsidR="002A776C" w:rsidRDefault="002A776C" w:rsidP="00B7775A">
      <w:pPr>
        <w:rPr>
          <w:sz w:val="24"/>
          <w:lang w:val="es-ES"/>
        </w:rPr>
      </w:pPr>
      <w:r w:rsidRPr="002A776C">
        <w:rPr>
          <w:noProof/>
          <w:sz w:val="24"/>
        </w:rPr>
        <w:drawing>
          <wp:inline distT="0" distB="0" distL="0" distR="0" wp14:anchorId="18B4F68C" wp14:editId="3BDC1034">
            <wp:extent cx="5612130" cy="3220854"/>
            <wp:effectExtent l="0" t="0" r="7620" b="0"/>
            <wp:docPr id="46" name="Imagen 46" descr="G:\Javi\Documentos - copia\VPProjects\PROYECTO FINAL\DSD\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D\RegistrarTransferencia.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3220854"/>
                    </a:xfrm>
                    <a:prstGeom prst="rect">
                      <a:avLst/>
                    </a:prstGeom>
                    <a:noFill/>
                    <a:ln>
                      <a:noFill/>
                    </a:ln>
                  </pic:spPr>
                </pic:pic>
              </a:graphicData>
            </a:graphic>
          </wp:inline>
        </w:drawing>
      </w:r>
    </w:p>
    <w:p w14:paraId="67379705" w14:textId="7BE801C9" w:rsidR="002A776C" w:rsidRDefault="002A776C" w:rsidP="00B7775A">
      <w:pPr>
        <w:rPr>
          <w:sz w:val="24"/>
          <w:lang w:val="es-ES"/>
        </w:rPr>
      </w:pPr>
    </w:p>
    <w:p w14:paraId="0E997CAD" w14:textId="5CCD84BD" w:rsidR="002A776C" w:rsidRDefault="002A776C" w:rsidP="00B7775A">
      <w:pPr>
        <w:rPr>
          <w:sz w:val="24"/>
          <w:lang w:val="es-ES"/>
        </w:rPr>
      </w:pPr>
      <w:r w:rsidRPr="002A776C">
        <w:rPr>
          <w:noProof/>
          <w:sz w:val="24"/>
        </w:rPr>
        <w:lastRenderedPageBreak/>
        <w:drawing>
          <wp:inline distT="0" distB="0" distL="0" distR="0" wp14:anchorId="734F04B9" wp14:editId="730F9042">
            <wp:extent cx="5612130" cy="4458495"/>
            <wp:effectExtent l="0" t="0" r="7620" b="0"/>
            <wp:docPr id="60" name="Imagen 60" descr="G:\Javi\Documentos - copia\VPProjects\PROYECTO FINAL\DSD\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D\RegistrarEntrad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4458495"/>
                    </a:xfrm>
                    <a:prstGeom prst="rect">
                      <a:avLst/>
                    </a:prstGeom>
                    <a:noFill/>
                    <a:ln>
                      <a:noFill/>
                    </a:ln>
                  </pic:spPr>
                </pic:pic>
              </a:graphicData>
            </a:graphic>
          </wp:inline>
        </w:drawing>
      </w:r>
    </w:p>
    <w:p w14:paraId="536A25BE" w14:textId="0D073B08" w:rsidR="002A776C" w:rsidRDefault="002A776C" w:rsidP="00B7775A">
      <w:pPr>
        <w:rPr>
          <w:sz w:val="24"/>
          <w:lang w:val="es-ES"/>
        </w:rPr>
      </w:pPr>
    </w:p>
    <w:p w14:paraId="697056F4" w14:textId="3AC97A88" w:rsidR="002A776C" w:rsidRDefault="002A776C" w:rsidP="00B7775A">
      <w:pPr>
        <w:rPr>
          <w:sz w:val="24"/>
          <w:lang w:val="es-ES"/>
        </w:rPr>
      </w:pPr>
      <w:r w:rsidRPr="002A776C">
        <w:rPr>
          <w:noProof/>
          <w:sz w:val="24"/>
        </w:rPr>
        <w:lastRenderedPageBreak/>
        <w:drawing>
          <wp:inline distT="0" distB="0" distL="0" distR="0" wp14:anchorId="7FD61C73" wp14:editId="74E0EE87">
            <wp:extent cx="5612130" cy="3721086"/>
            <wp:effectExtent l="0" t="0" r="7620" b="0"/>
            <wp:docPr id="61" name="Imagen 61" descr="G:\Javi\Documentos - copia\VPProjects\PROYECTO FINAL\DSD\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D\RegistrarEmplead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3721086"/>
                    </a:xfrm>
                    <a:prstGeom prst="rect">
                      <a:avLst/>
                    </a:prstGeom>
                    <a:noFill/>
                    <a:ln>
                      <a:noFill/>
                    </a:ln>
                  </pic:spPr>
                </pic:pic>
              </a:graphicData>
            </a:graphic>
          </wp:inline>
        </w:drawing>
      </w:r>
    </w:p>
    <w:p w14:paraId="14A43DEA" w14:textId="1FC4655B" w:rsidR="002A776C" w:rsidRDefault="002A776C" w:rsidP="00B7775A">
      <w:pPr>
        <w:rPr>
          <w:sz w:val="24"/>
          <w:lang w:val="es-ES"/>
        </w:rPr>
      </w:pPr>
    </w:p>
    <w:p w14:paraId="4C711F36" w14:textId="2AC73B93" w:rsidR="007A6EDB" w:rsidRDefault="007A6EDB">
      <w:pPr>
        <w:rPr>
          <w:sz w:val="24"/>
          <w:lang w:val="es-ES"/>
        </w:rPr>
      </w:pPr>
      <w:r>
        <w:rPr>
          <w:sz w:val="24"/>
          <w:lang w:val="es-ES"/>
        </w:rPr>
        <w:br w:type="page"/>
      </w:r>
    </w:p>
    <w:p w14:paraId="4920FC0E" w14:textId="77777777" w:rsidR="00AB3B43" w:rsidRDefault="00AB3B43" w:rsidP="007A6EDB">
      <w:pPr>
        <w:pStyle w:val="Ttulo2"/>
        <w:rPr>
          <w:lang w:val="es-ES"/>
        </w:rPr>
        <w:sectPr w:rsidR="00AB3B43" w:rsidSect="006978F2">
          <w:pgSz w:w="12240" w:h="15840"/>
          <w:pgMar w:top="1418" w:right="1701" w:bottom="1418" w:left="1701" w:header="709" w:footer="709" w:gutter="0"/>
          <w:cols w:space="708"/>
          <w:titlePg/>
          <w:docGrid w:linePitch="360"/>
        </w:sectPr>
      </w:pPr>
    </w:p>
    <w:p w14:paraId="384551E4" w14:textId="7FEDA264" w:rsidR="007A6EDB" w:rsidRDefault="007A6EDB" w:rsidP="007A6EDB">
      <w:pPr>
        <w:pStyle w:val="Ttulo2"/>
        <w:rPr>
          <w:lang w:val="es-ES"/>
        </w:rPr>
      </w:pPr>
      <w:bookmarkStart w:id="4081" w:name="_Toc24617149"/>
      <w:r>
        <w:rPr>
          <w:lang w:val="es-ES"/>
        </w:rPr>
        <w:lastRenderedPageBreak/>
        <w:t>Diagrama de Clases</w:t>
      </w:r>
      <w:bookmarkEnd w:id="4081"/>
    </w:p>
    <w:p w14:paraId="02FC9E8E" w14:textId="77777777" w:rsidR="00AB3B43" w:rsidRDefault="00AB3B43" w:rsidP="00AB3B43">
      <w:pPr>
        <w:rPr>
          <w:lang w:val="es-ES"/>
        </w:rPr>
      </w:pPr>
    </w:p>
    <w:p w14:paraId="5A7BD2A2" w14:textId="1A3F21B3" w:rsidR="00AB3B43" w:rsidRDefault="00AB3B43" w:rsidP="00AB3B43">
      <w:pPr>
        <w:rPr>
          <w:lang w:val="es-ES"/>
        </w:rPr>
      </w:pPr>
      <w:r w:rsidRPr="00AB3B43">
        <w:rPr>
          <w:noProof/>
        </w:rPr>
        <w:drawing>
          <wp:anchor distT="0" distB="0" distL="114300" distR="114300" simplePos="0" relativeHeight="251659264" behindDoc="0" locked="0" layoutInCell="1" allowOverlap="1" wp14:anchorId="67E6566D" wp14:editId="3C9FE9B5">
            <wp:simplePos x="0" y="0"/>
            <wp:positionH relativeFrom="column">
              <wp:posOffset>-401955</wp:posOffset>
            </wp:positionH>
            <wp:positionV relativeFrom="paragraph">
              <wp:posOffset>297122</wp:posOffset>
            </wp:positionV>
            <wp:extent cx="9228455" cy="4049395"/>
            <wp:effectExtent l="0" t="0" r="0" b="8255"/>
            <wp:wrapSquare wrapText="bothSides"/>
            <wp:docPr id="62" name="Imagen 62" descr="C:\laragon\www\ProyectoFinal\Documentacion\Diagramas\Diagrama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ragon\www\ProyectoFinal\Documentacion\Diagramas\DiagramaCl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28455"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FC337" w14:textId="63240921" w:rsidR="00AB3B43" w:rsidRPr="00AB3B43" w:rsidRDefault="00AB3B43" w:rsidP="00AB3B43">
      <w:pPr>
        <w:rPr>
          <w:lang w:val="es-ES"/>
        </w:rPr>
      </w:pPr>
    </w:p>
    <w:p w14:paraId="7513493D" w14:textId="77777777" w:rsidR="00AB3B43" w:rsidRPr="008A20BF" w:rsidRDefault="00AB3B43" w:rsidP="007A6EDB">
      <w:pPr>
        <w:rPr>
          <w:sz w:val="24"/>
          <w:lang w:val="es-ES"/>
        </w:rPr>
        <w:sectPr w:rsidR="00AB3B43" w:rsidRPr="008A20BF" w:rsidSect="00AB3B43">
          <w:pgSz w:w="15840" w:h="12240" w:orient="landscape"/>
          <w:pgMar w:top="1701" w:right="1418" w:bottom="1701" w:left="1418" w:header="709" w:footer="709" w:gutter="0"/>
          <w:cols w:space="708"/>
          <w:titlePg/>
          <w:docGrid w:linePitch="360"/>
        </w:sectPr>
      </w:pPr>
    </w:p>
    <w:p w14:paraId="71C3CD06" w14:textId="229846E3" w:rsidR="007A6EDB" w:rsidRPr="008A20BF" w:rsidRDefault="008A20BF" w:rsidP="008A20BF">
      <w:pPr>
        <w:pStyle w:val="Ttulo2"/>
        <w:rPr>
          <w:lang w:val="es-ES"/>
        </w:rPr>
      </w:pPr>
      <w:bookmarkStart w:id="4082" w:name="_Toc24617150"/>
      <w:r w:rsidRPr="008A20BF">
        <w:rPr>
          <w:lang w:val="es-ES"/>
        </w:rPr>
        <w:lastRenderedPageBreak/>
        <w:t>Casos de Uso Reales</w:t>
      </w:r>
      <w:bookmarkEnd w:id="4082"/>
    </w:p>
    <w:p w14:paraId="7B583834" w14:textId="712AB4E7" w:rsidR="000D2BA4" w:rsidRDefault="000D2BA4">
      <w:pPr>
        <w:rPr>
          <w:sz w:val="24"/>
          <w:lang w:val="es-ES"/>
        </w:rPr>
      </w:pPr>
      <w:r>
        <w:rPr>
          <w:sz w:val="24"/>
          <w:lang w:val="es-ES"/>
        </w:rPr>
        <w:br w:type="page"/>
      </w:r>
    </w:p>
    <w:p w14:paraId="0E6AE38E" w14:textId="5D41D248" w:rsidR="008A20BF" w:rsidRDefault="000D2BA4" w:rsidP="000D2BA4">
      <w:pPr>
        <w:pStyle w:val="Ttulo1"/>
        <w:rPr>
          <w:lang w:val="es-ES"/>
        </w:rPr>
      </w:pPr>
      <w:bookmarkStart w:id="4083" w:name="_Toc24617151"/>
      <w:r>
        <w:rPr>
          <w:lang w:val="es-ES"/>
        </w:rPr>
        <w:lastRenderedPageBreak/>
        <w:t>PRUEBAS</w:t>
      </w:r>
      <w:bookmarkEnd w:id="4083"/>
    </w:p>
    <w:p w14:paraId="412CF87C" w14:textId="75458F33" w:rsidR="000D2BA4" w:rsidRDefault="000D2BA4" w:rsidP="000D2BA4">
      <w:pPr>
        <w:rPr>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E57EBB" w14:textId="77777777" w:rsidTr="00563768">
        <w:tc>
          <w:tcPr>
            <w:tcW w:w="8828" w:type="dxa"/>
            <w:gridSpan w:val="2"/>
            <w:shd w:val="clear" w:color="auto" w:fill="9CC2E5" w:themeFill="accent1" w:themeFillTint="99"/>
          </w:tcPr>
          <w:p w14:paraId="4B758112" w14:textId="77777777" w:rsidR="000D2BA4" w:rsidRPr="00A966DB" w:rsidRDefault="000D2BA4" w:rsidP="00563768">
            <w:pPr>
              <w:jc w:val="center"/>
              <w:rPr>
                <w:rFonts w:cs="Arial"/>
                <w:b/>
                <w:sz w:val="24"/>
                <w:lang w:val="es-ES"/>
              </w:rPr>
            </w:pPr>
            <w:r w:rsidRPr="00A966DB">
              <w:rPr>
                <w:rFonts w:cs="Arial"/>
                <w:b/>
                <w:sz w:val="24"/>
                <w:lang w:val="es-ES"/>
              </w:rPr>
              <w:t>Prueba Nº 1</w:t>
            </w:r>
          </w:p>
        </w:tc>
      </w:tr>
      <w:tr w:rsidR="000D2BA4" w:rsidRPr="00A966DB" w14:paraId="70E73C27" w14:textId="77777777" w:rsidTr="00563768">
        <w:tc>
          <w:tcPr>
            <w:tcW w:w="4414" w:type="dxa"/>
          </w:tcPr>
          <w:p w14:paraId="003BBB0E"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E83C9F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13:30</w:t>
            </w:r>
          </w:p>
        </w:tc>
      </w:tr>
      <w:tr w:rsidR="000D2BA4" w:rsidRPr="00563768" w14:paraId="46376EAF" w14:textId="77777777" w:rsidTr="00563768">
        <w:tc>
          <w:tcPr>
            <w:tcW w:w="4414" w:type="dxa"/>
          </w:tcPr>
          <w:p w14:paraId="71FB9A4F" w14:textId="77777777" w:rsidR="000D2BA4" w:rsidRPr="00A966DB" w:rsidRDefault="000D2BA4" w:rsidP="00563768">
            <w:pPr>
              <w:rPr>
                <w:rFonts w:cs="Arial"/>
                <w:sz w:val="24"/>
                <w:lang w:val="es-ES"/>
              </w:rPr>
            </w:pPr>
            <w:r>
              <w:rPr>
                <w:rFonts w:cs="Arial"/>
                <w:sz w:val="24"/>
                <w:lang w:val="es-ES"/>
              </w:rPr>
              <w:t>Caso de Prueba: Registrar Empleado</w:t>
            </w:r>
          </w:p>
        </w:tc>
        <w:tc>
          <w:tcPr>
            <w:tcW w:w="4414" w:type="dxa"/>
          </w:tcPr>
          <w:p w14:paraId="5C5BBB90"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768" w14:paraId="2D12737F" w14:textId="77777777" w:rsidTr="00563768">
        <w:tc>
          <w:tcPr>
            <w:tcW w:w="8828" w:type="dxa"/>
            <w:gridSpan w:val="2"/>
          </w:tcPr>
          <w:p w14:paraId="579E1494" w14:textId="77777777" w:rsidR="000D2BA4" w:rsidRDefault="000D2BA4" w:rsidP="00563768">
            <w:pPr>
              <w:rPr>
                <w:rFonts w:cs="Arial"/>
                <w:sz w:val="24"/>
                <w:lang w:val="es-ES"/>
              </w:rPr>
            </w:pPr>
            <w:r>
              <w:rPr>
                <w:rFonts w:cs="Arial"/>
                <w:sz w:val="24"/>
                <w:lang w:val="es-ES"/>
              </w:rPr>
              <w:t xml:space="preserve">Datos de Entrada: </w:t>
            </w:r>
          </w:p>
          <w:p w14:paraId="668845E8" w14:textId="77777777" w:rsidR="000D2BA4" w:rsidRDefault="000D2BA4" w:rsidP="00563768">
            <w:pPr>
              <w:rPr>
                <w:rFonts w:cs="Arial"/>
                <w:sz w:val="24"/>
                <w:lang w:val="es-ES"/>
              </w:rPr>
            </w:pPr>
            <w:r>
              <w:rPr>
                <w:rFonts w:cs="Arial"/>
                <w:sz w:val="24"/>
                <w:lang w:val="es-ES"/>
              </w:rPr>
              <w:t>Nombre: muchos números repetidos</w:t>
            </w:r>
          </w:p>
          <w:p w14:paraId="14EED4D0" w14:textId="77777777" w:rsidR="000D2BA4" w:rsidRDefault="000D2BA4" w:rsidP="00563768">
            <w:pPr>
              <w:rPr>
                <w:rFonts w:cs="Arial"/>
                <w:sz w:val="24"/>
                <w:lang w:val="es-ES"/>
              </w:rPr>
            </w:pPr>
            <w:r>
              <w:rPr>
                <w:rFonts w:cs="Arial"/>
                <w:sz w:val="24"/>
                <w:lang w:val="es-ES"/>
              </w:rPr>
              <w:t>Apellido: muchos números repetidos</w:t>
            </w:r>
          </w:p>
          <w:p w14:paraId="2966E8E2" w14:textId="77777777" w:rsidR="000D2BA4" w:rsidRDefault="000D2BA4" w:rsidP="00563768">
            <w:pPr>
              <w:rPr>
                <w:rFonts w:cs="Arial"/>
                <w:sz w:val="24"/>
                <w:lang w:val="es-ES"/>
              </w:rPr>
            </w:pPr>
            <w:r>
              <w:rPr>
                <w:rFonts w:cs="Arial"/>
                <w:sz w:val="24"/>
                <w:lang w:val="es-ES"/>
              </w:rPr>
              <w:t>DNI: 45.555.333</w:t>
            </w:r>
          </w:p>
          <w:p w14:paraId="6C00FE37" w14:textId="77777777" w:rsidR="000D2BA4" w:rsidRDefault="000D2BA4" w:rsidP="00563768">
            <w:pPr>
              <w:rPr>
                <w:rFonts w:cs="Arial"/>
                <w:sz w:val="24"/>
                <w:lang w:val="es-ES"/>
              </w:rPr>
            </w:pPr>
            <w:r>
              <w:rPr>
                <w:rFonts w:cs="Arial"/>
                <w:sz w:val="24"/>
                <w:lang w:val="es-ES"/>
              </w:rPr>
              <w:t>Fecha de Ingreso: 13/06/2007</w:t>
            </w:r>
          </w:p>
          <w:p w14:paraId="7D257532" w14:textId="77777777" w:rsidR="000D2BA4" w:rsidRDefault="000D2BA4" w:rsidP="00563768">
            <w:pPr>
              <w:rPr>
                <w:rFonts w:cs="Arial"/>
                <w:sz w:val="24"/>
                <w:lang w:val="es-ES"/>
              </w:rPr>
            </w:pPr>
            <w:r>
              <w:rPr>
                <w:rFonts w:cs="Arial"/>
                <w:sz w:val="24"/>
                <w:lang w:val="es-ES"/>
              </w:rPr>
              <w:t>Foto del Empleado: -</w:t>
            </w:r>
          </w:p>
          <w:p w14:paraId="210DEAB0" w14:textId="77777777" w:rsidR="000D2BA4" w:rsidRDefault="000D2BA4" w:rsidP="00563768">
            <w:pPr>
              <w:rPr>
                <w:rFonts w:cs="Arial"/>
                <w:sz w:val="24"/>
                <w:lang w:val="es-ES"/>
              </w:rPr>
            </w:pPr>
            <w:r>
              <w:rPr>
                <w:rFonts w:cs="Arial"/>
                <w:sz w:val="24"/>
                <w:lang w:val="es-ES"/>
              </w:rPr>
              <w:t xml:space="preserve">Teléfono: muchos números repetidos  </w:t>
            </w:r>
          </w:p>
          <w:p w14:paraId="2DF12E97" w14:textId="77777777" w:rsidR="000D2BA4" w:rsidRPr="004036B5" w:rsidRDefault="000D2BA4" w:rsidP="00563768">
            <w:pPr>
              <w:rPr>
                <w:rFonts w:cs="Arial"/>
                <w:sz w:val="24"/>
                <w:lang w:val="es-ES"/>
              </w:rPr>
            </w:pPr>
            <w:r w:rsidRPr="004036B5">
              <w:rPr>
                <w:rFonts w:cs="Arial"/>
                <w:sz w:val="24"/>
                <w:lang w:val="es-ES"/>
              </w:rPr>
              <w:t>Email: rolando@gmail.com</w:t>
            </w:r>
          </w:p>
          <w:p w14:paraId="189529BB" w14:textId="77777777" w:rsidR="000D2BA4" w:rsidRPr="004036B5" w:rsidRDefault="000D2BA4" w:rsidP="00563768">
            <w:pPr>
              <w:rPr>
                <w:rFonts w:cs="Arial"/>
                <w:sz w:val="24"/>
                <w:lang w:val="es-ES"/>
              </w:rPr>
            </w:pPr>
            <w:r w:rsidRPr="004036B5">
              <w:rPr>
                <w:rFonts w:cs="Arial"/>
                <w:sz w:val="24"/>
                <w:lang w:val="es-ES"/>
              </w:rPr>
              <w:t>Contraseña: 123456789</w:t>
            </w:r>
          </w:p>
          <w:p w14:paraId="2D6E9A5D" w14:textId="77777777" w:rsidR="000D2BA4" w:rsidRDefault="000D2BA4" w:rsidP="00563768">
            <w:pPr>
              <w:rPr>
                <w:rFonts w:cs="Arial"/>
                <w:sz w:val="24"/>
                <w:lang w:val="es-ES"/>
              </w:rPr>
            </w:pPr>
            <w:r>
              <w:rPr>
                <w:rFonts w:cs="Arial"/>
                <w:sz w:val="24"/>
                <w:lang w:val="es-ES"/>
              </w:rPr>
              <w:t>Roles: Empleado_Planta</w:t>
            </w:r>
          </w:p>
          <w:p w14:paraId="0724BACE" w14:textId="77777777" w:rsidR="000D2BA4" w:rsidRDefault="000D2BA4" w:rsidP="00563768">
            <w:pPr>
              <w:rPr>
                <w:rFonts w:cs="Arial"/>
                <w:sz w:val="24"/>
                <w:lang w:val="es-ES"/>
              </w:rPr>
            </w:pPr>
            <w:r>
              <w:rPr>
                <w:rFonts w:cs="Arial"/>
                <w:sz w:val="24"/>
                <w:lang w:val="es-ES"/>
              </w:rPr>
              <w:t>Calle: muchos números repetidos</w:t>
            </w:r>
          </w:p>
          <w:p w14:paraId="271F1C39" w14:textId="77777777" w:rsidR="000D2BA4" w:rsidRDefault="000D2BA4" w:rsidP="00563768">
            <w:pPr>
              <w:rPr>
                <w:rFonts w:cs="Arial"/>
                <w:sz w:val="24"/>
                <w:lang w:val="es-ES"/>
              </w:rPr>
            </w:pPr>
            <w:r>
              <w:rPr>
                <w:rFonts w:cs="Arial"/>
                <w:sz w:val="24"/>
                <w:lang w:val="es-ES"/>
              </w:rPr>
              <w:t>Altura: texto</w:t>
            </w:r>
          </w:p>
          <w:p w14:paraId="6F8A70B3" w14:textId="77777777" w:rsidR="000D2BA4" w:rsidRPr="003350C2" w:rsidRDefault="000D2BA4" w:rsidP="00563768">
            <w:pPr>
              <w:rPr>
                <w:rFonts w:cs="Arial"/>
                <w:sz w:val="24"/>
                <w:lang w:val="es-ES"/>
              </w:rPr>
            </w:pPr>
            <w:r>
              <w:rPr>
                <w:rFonts w:cs="Arial"/>
                <w:sz w:val="24"/>
                <w:lang w:val="es-ES"/>
              </w:rPr>
              <w:t>Zona: Bº Malvinas</w:t>
            </w:r>
          </w:p>
        </w:tc>
      </w:tr>
      <w:tr w:rsidR="000D2BA4" w:rsidRPr="00A966DB" w14:paraId="7E852807" w14:textId="77777777" w:rsidTr="00563768">
        <w:tc>
          <w:tcPr>
            <w:tcW w:w="8828" w:type="dxa"/>
            <w:gridSpan w:val="2"/>
          </w:tcPr>
          <w:p w14:paraId="37E59B57" w14:textId="77777777" w:rsidR="000D2BA4" w:rsidRPr="00A966DB" w:rsidRDefault="000D2BA4" w:rsidP="00563768">
            <w:pPr>
              <w:rPr>
                <w:rFonts w:cs="Arial"/>
                <w:sz w:val="24"/>
                <w:lang w:val="es-ES"/>
              </w:rPr>
            </w:pPr>
            <w:r>
              <w:rPr>
                <w:rFonts w:cs="Arial"/>
                <w:sz w:val="24"/>
                <w:lang w:val="es-ES"/>
              </w:rPr>
              <w:t>Resultado Esperado: Que no se guarde el empleado. Informes de errores</w:t>
            </w:r>
          </w:p>
        </w:tc>
      </w:tr>
      <w:tr w:rsidR="000D2BA4" w:rsidRPr="00563768" w14:paraId="7FB99B82" w14:textId="77777777" w:rsidTr="00563768">
        <w:tc>
          <w:tcPr>
            <w:tcW w:w="8828" w:type="dxa"/>
            <w:gridSpan w:val="2"/>
          </w:tcPr>
          <w:p w14:paraId="555D8310" w14:textId="77777777" w:rsidR="000D2BA4" w:rsidRDefault="000D2BA4" w:rsidP="00563768">
            <w:pPr>
              <w:rPr>
                <w:rFonts w:cs="Arial"/>
                <w:sz w:val="24"/>
                <w:lang w:val="es-ES"/>
              </w:rPr>
            </w:pPr>
            <w:r>
              <w:rPr>
                <w:rFonts w:cs="Arial"/>
                <w:sz w:val="24"/>
                <w:lang w:val="es-ES"/>
              </w:rPr>
              <w:t>Resultado Obtenido: errores en los siguientes campos:</w:t>
            </w:r>
          </w:p>
          <w:p w14:paraId="7F79D3A7" w14:textId="77777777" w:rsidR="000D2BA4" w:rsidRPr="00763A3C" w:rsidRDefault="000D2BA4" w:rsidP="00563768">
            <w:pPr>
              <w:rPr>
                <w:rFonts w:cs="Arial"/>
                <w:sz w:val="24"/>
                <w:lang w:val="es-ES"/>
              </w:rPr>
            </w:pPr>
            <w:r>
              <w:rPr>
                <w:rFonts w:cs="Arial"/>
                <w:sz w:val="24"/>
                <w:lang w:val="es-ES"/>
              </w:rPr>
              <w:t>Altura: el tipo de dato debe ser integer.</w:t>
            </w:r>
          </w:p>
        </w:tc>
      </w:tr>
      <w:tr w:rsidR="000D2BA4" w:rsidRPr="00A966DB" w14:paraId="3EFF1C91" w14:textId="77777777" w:rsidTr="00563768">
        <w:tc>
          <w:tcPr>
            <w:tcW w:w="8828" w:type="dxa"/>
            <w:gridSpan w:val="2"/>
          </w:tcPr>
          <w:p w14:paraId="0E8FD586" w14:textId="77777777" w:rsidR="000D2BA4" w:rsidRDefault="000D2BA4" w:rsidP="00563768">
            <w:pPr>
              <w:rPr>
                <w:rFonts w:cs="Arial"/>
                <w:sz w:val="24"/>
                <w:lang w:val="es-ES"/>
              </w:rPr>
            </w:pPr>
            <w:r>
              <w:rPr>
                <w:rFonts w:cs="Arial"/>
                <w:sz w:val="24"/>
                <w:lang w:val="es-ES"/>
              </w:rPr>
              <w:t xml:space="preserve">Evaluación: fallo </w:t>
            </w:r>
          </w:p>
        </w:tc>
      </w:tr>
      <w:tr w:rsidR="000D2BA4" w:rsidRPr="00563768" w14:paraId="4C30E7A6" w14:textId="77777777" w:rsidTr="00563768">
        <w:tc>
          <w:tcPr>
            <w:tcW w:w="8828" w:type="dxa"/>
            <w:gridSpan w:val="2"/>
          </w:tcPr>
          <w:p w14:paraId="5BF7CAEE" w14:textId="77777777" w:rsidR="000D2BA4" w:rsidRDefault="000D2BA4" w:rsidP="00563768">
            <w:pPr>
              <w:rPr>
                <w:rFonts w:cs="Arial"/>
                <w:sz w:val="24"/>
                <w:lang w:val="es-ES"/>
              </w:rPr>
            </w:pPr>
            <w:r>
              <w:rPr>
                <w:rFonts w:cs="Arial"/>
                <w:sz w:val="24"/>
                <w:lang w:val="es-ES"/>
              </w:rPr>
              <w:t>Comentarios: se esperaba que no se guarde al empleado debido a que se ingresaron números en el apellido y nombre.</w:t>
            </w:r>
          </w:p>
        </w:tc>
      </w:tr>
    </w:tbl>
    <w:p w14:paraId="78C01E0E" w14:textId="51104B31"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3B3137BC" w14:textId="77777777" w:rsidTr="00563768">
        <w:tc>
          <w:tcPr>
            <w:tcW w:w="8828" w:type="dxa"/>
            <w:gridSpan w:val="2"/>
            <w:shd w:val="clear" w:color="auto" w:fill="9CC2E5" w:themeFill="accent1" w:themeFillTint="99"/>
          </w:tcPr>
          <w:p w14:paraId="64A2234D" w14:textId="77777777" w:rsidR="000D2BA4" w:rsidRPr="00A966DB" w:rsidRDefault="000D2BA4" w:rsidP="00563768">
            <w:pPr>
              <w:jc w:val="center"/>
              <w:rPr>
                <w:rFonts w:cs="Arial"/>
                <w:b/>
                <w:sz w:val="24"/>
                <w:lang w:val="es-ES"/>
              </w:rPr>
            </w:pPr>
            <w:r>
              <w:rPr>
                <w:rFonts w:cs="Arial"/>
                <w:b/>
                <w:sz w:val="24"/>
                <w:lang w:val="es-ES"/>
              </w:rPr>
              <w:t>Prueba Nº 2</w:t>
            </w:r>
          </w:p>
        </w:tc>
      </w:tr>
      <w:tr w:rsidR="000D2BA4" w:rsidRPr="00A966DB" w14:paraId="2D962FEF" w14:textId="77777777" w:rsidTr="00563768">
        <w:tc>
          <w:tcPr>
            <w:tcW w:w="4414" w:type="dxa"/>
          </w:tcPr>
          <w:p w14:paraId="6A33FD50"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6789D3FB"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14:50</w:t>
            </w:r>
          </w:p>
        </w:tc>
      </w:tr>
      <w:tr w:rsidR="000D2BA4" w:rsidRPr="00563768" w14:paraId="1CC1622E" w14:textId="77777777" w:rsidTr="00563768">
        <w:tc>
          <w:tcPr>
            <w:tcW w:w="4414" w:type="dxa"/>
          </w:tcPr>
          <w:p w14:paraId="75B99EF1" w14:textId="77777777" w:rsidR="000D2BA4" w:rsidRPr="00A966DB" w:rsidRDefault="000D2BA4" w:rsidP="00563768">
            <w:pPr>
              <w:rPr>
                <w:rFonts w:cs="Arial"/>
                <w:sz w:val="24"/>
                <w:lang w:val="es-ES"/>
              </w:rPr>
            </w:pPr>
            <w:r>
              <w:rPr>
                <w:rFonts w:cs="Arial"/>
                <w:sz w:val="24"/>
                <w:lang w:val="es-ES"/>
              </w:rPr>
              <w:t>Caso de Prueba: Registrar Empleado</w:t>
            </w:r>
          </w:p>
        </w:tc>
        <w:tc>
          <w:tcPr>
            <w:tcW w:w="4414" w:type="dxa"/>
          </w:tcPr>
          <w:p w14:paraId="6D136973"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D2BA4" w14:paraId="6DCAEA3B" w14:textId="77777777" w:rsidTr="00563768">
        <w:tc>
          <w:tcPr>
            <w:tcW w:w="8828" w:type="dxa"/>
            <w:gridSpan w:val="2"/>
          </w:tcPr>
          <w:p w14:paraId="41E04CDD" w14:textId="77777777" w:rsidR="000D2BA4" w:rsidRDefault="000D2BA4" w:rsidP="00563768">
            <w:pPr>
              <w:rPr>
                <w:rFonts w:cs="Arial"/>
                <w:sz w:val="24"/>
                <w:lang w:val="es-ES"/>
              </w:rPr>
            </w:pPr>
            <w:r>
              <w:rPr>
                <w:rFonts w:cs="Arial"/>
                <w:sz w:val="24"/>
                <w:lang w:val="es-ES"/>
              </w:rPr>
              <w:t xml:space="preserve">Datos de Entrada: </w:t>
            </w:r>
          </w:p>
          <w:p w14:paraId="54F17F12" w14:textId="77777777" w:rsidR="000D2BA4" w:rsidRDefault="000D2BA4" w:rsidP="00563768">
            <w:pPr>
              <w:rPr>
                <w:rFonts w:cs="Arial"/>
                <w:sz w:val="24"/>
                <w:lang w:val="es-ES"/>
              </w:rPr>
            </w:pPr>
            <w:r>
              <w:rPr>
                <w:rFonts w:cs="Arial"/>
                <w:sz w:val="24"/>
                <w:lang w:val="es-ES"/>
              </w:rPr>
              <w:t>Nombre: 192 caracteres de letras</w:t>
            </w:r>
          </w:p>
          <w:p w14:paraId="4FA4A5A3" w14:textId="77777777" w:rsidR="000D2BA4" w:rsidRDefault="000D2BA4" w:rsidP="00563768">
            <w:pPr>
              <w:rPr>
                <w:rFonts w:cs="Arial"/>
                <w:sz w:val="24"/>
                <w:lang w:val="es-ES"/>
              </w:rPr>
            </w:pPr>
            <w:r>
              <w:rPr>
                <w:rFonts w:cs="Arial"/>
                <w:sz w:val="24"/>
                <w:lang w:val="es-ES"/>
              </w:rPr>
              <w:t>Apellido: 192 caracteres de letras</w:t>
            </w:r>
          </w:p>
          <w:p w14:paraId="7A733EB8" w14:textId="77777777" w:rsidR="000D2BA4" w:rsidRDefault="000D2BA4" w:rsidP="00563768">
            <w:pPr>
              <w:rPr>
                <w:rFonts w:cs="Arial"/>
                <w:sz w:val="24"/>
                <w:lang w:val="es-ES"/>
              </w:rPr>
            </w:pPr>
            <w:r>
              <w:rPr>
                <w:rFonts w:cs="Arial"/>
                <w:sz w:val="24"/>
                <w:lang w:val="es-ES"/>
              </w:rPr>
              <w:t>DNI: 45.555.</w:t>
            </w:r>
          </w:p>
          <w:p w14:paraId="323A1740" w14:textId="77777777" w:rsidR="000D2BA4" w:rsidRDefault="000D2BA4" w:rsidP="00563768">
            <w:pPr>
              <w:rPr>
                <w:rFonts w:cs="Arial"/>
                <w:sz w:val="24"/>
                <w:lang w:val="es-ES"/>
              </w:rPr>
            </w:pPr>
            <w:r>
              <w:rPr>
                <w:rFonts w:cs="Arial"/>
                <w:sz w:val="24"/>
                <w:lang w:val="es-ES"/>
              </w:rPr>
              <w:t>Fecha de Ingreso: 13/06/2007</w:t>
            </w:r>
          </w:p>
          <w:p w14:paraId="799AB635" w14:textId="77777777" w:rsidR="000D2BA4" w:rsidRDefault="000D2BA4" w:rsidP="00563768">
            <w:pPr>
              <w:rPr>
                <w:rFonts w:cs="Arial"/>
                <w:sz w:val="24"/>
                <w:lang w:val="es-ES"/>
              </w:rPr>
            </w:pPr>
            <w:r>
              <w:rPr>
                <w:rFonts w:cs="Arial"/>
                <w:sz w:val="24"/>
                <w:lang w:val="es-ES"/>
              </w:rPr>
              <w:t>Foto del Empleado: -</w:t>
            </w:r>
          </w:p>
          <w:p w14:paraId="3F4D05CA" w14:textId="77777777" w:rsidR="000D2BA4" w:rsidRDefault="000D2BA4" w:rsidP="00563768">
            <w:pPr>
              <w:rPr>
                <w:rFonts w:cs="Arial"/>
                <w:sz w:val="24"/>
                <w:lang w:val="es-ES"/>
              </w:rPr>
            </w:pPr>
            <w:r>
              <w:rPr>
                <w:rFonts w:cs="Arial"/>
                <w:sz w:val="24"/>
                <w:lang w:val="es-ES"/>
              </w:rPr>
              <w:t xml:space="preserve">Teléfono:375856633222222222  </w:t>
            </w:r>
          </w:p>
          <w:p w14:paraId="08E3FE03" w14:textId="77777777" w:rsidR="000D2BA4" w:rsidRPr="00BA313D" w:rsidRDefault="000D2BA4" w:rsidP="00563768">
            <w:pPr>
              <w:rPr>
                <w:rFonts w:cs="Arial"/>
                <w:sz w:val="24"/>
                <w:lang w:val="es-ES"/>
              </w:rPr>
            </w:pPr>
            <w:r w:rsidRPr="00BA313D">
              <w:rPr>
                <w:rFonts w:cs="Arial"/>
                <w:sz w:val="24"/>
                <w:lang w:val="es-ES"/>
              </w:rPr>
              <w:t>Email: rolando@gmail.com</w:t>
            </w:r>
          </w:p>
          <w:p w14:paraId="2D947496" w14:textId="77777777" w:rsidR="000D2BA4" w:rsidRPr="00BA313D" w:rsidRDefault="000D2BA4" w:rsidP="00563768">
            <w:pPr>
              <w:rPr>
                <w:rFonts w:cs="Arial"/>
                <w:sz w:val="24"/>
                <w:lang w:val="es-ES"/>
              </w:rPr>
            </w:pPr>
            <w:r w:rsidRPr="00BA313D">
              <w:rPr>
                <w:rFonts w:cs="Arial"/>
                <w:sz w:val="24"/>
                <w:lang w:val="es-ES"/>
              </w:rPr>
              <w:t>Contraseña: 123456789</w:t>
            </w:r>
          </w:p>
          <w:p w14:paraId="33495A83" w14:textId="77777777" w:rsidR="000D2BA4" w:rsidRDefault="000D2BA4" w:rsidP="00563768">
            <w:pPr>
              <w:rPr>
                <w:rFonts w:cs="Arial"/>
                <w:sz w:val="24"/>
                <w:lang w:val="es-ES"/>
              </w:rPr>
            </w:pPr>
            <w:r>
              <w:rPr>
                <w:rFonts w:cs="Arial"/>
                <w:sz w:val="24"/>
                <w:lang w:val="es-ES"/>
              </w:rPr>
              <w:t>Roles: Empleado_Planta</w:t>
            </w:r>
          </w:p>
          <w:p w14:paraId="20221A06" w14:textId="77777777" w:rsidR="000D2BA4" w:rsidRDefault="000D2BA4" w:rsidP="00563768">
            <w:pPr>
              <w:rPr>
                <w:rFonts w:cs="Arial"/>
                <w:sz w:val="24"/>
                <w:lang w:val="es-ES"/>
              </w:rPr>
            </w:pPr>
            <w:r>
              <w:rPr>
                <w:rFonts w:cs="Arial"/>
                <w:sz w:val="24"/>
                <w:lang w:val="es-ES"/>
              </w:rPr>
              <w:t>Calle: Av. Centenario</w:t>
            </w:r>
          </w:p>
          <w:p w14:paraId="574D2821" w14:textId="77777777" w:rsidR="000D2BA4" w:rsidRDefault="000D2BA4" w:rsidP="00563768">
            <w:pPr>
              <w:rPr>
                <w:rFonts w:cs="Arial"/>
                <w:sz w:val="24"/>
                <w:lang w:val="es-ES"/>
              </w:rPr>
            </w:pPr>
            <w:r>
              <w:rPr>
                <w:rFonts w:cs="Arial"/>
                <w:sz w:val="24"/>
                <w:lang w:val="es-ES"/>
              </w:rPr>
              <w:t>Altura: 7777777777778888</w:t>
            </w:r>
          </w:p>
          <w:p w14:paraId="46094C8F" w14:textId="77777777" w:rsidR="000D2BA4" w:rsidRPr="003350C2" w:rsidRDefault="000D2BA4" w:rsidP="00563768">
            <w:pPr>
              <w:rPr>
                <w:rFonts w:cs="Arial"/>
                <w:sz w:val="24"/>
                <w:lang w:val="es-ES"/>
              </w:rPr>
            </w:pPr>
            <w:r>
              <w:rPr>
                <w:rFonts w:cs="Arial"/>
                <w:sz w:val="24"/>
                <w:lang w:val="es-ES"/>
              </w:rPr>
              <w:t>Zona: Bº Malvinas</w:t>
            </w:r>
          </w:p>
        </w:tc>
      </w:tr>
      <w:tr w:rsidR="000D2BA4" w:rsidRPr="00A966DB" w14:paraId="45AB1B13" w14:textId="77777777" w:rsidTr="00563768">
        <w:tc>
          <w:tcPr>
            <w:tcW w:w="8828" w:type="dxa"/>
            <w:gridSpan w:val="2"/>
          </w:tcPr>
          <w:p w14:paraId="1C88C2EF" w14:textId="77777777" w:rsidR="000D2BA4" w:rsidRPr="00A966DB" w:rsidRDefault="000D2BA4" w:rsidP="00563768">
            <w:pPr>
              <w:rPr>
                <w:rFonts w:cs="Arial"/>
                <w:sz w:val="24"/>
                <w:lang w:val="es-ES"/>
              </w:rPr>
            </w:pPr>
            <w:r>
              <w:rPr>
                <w:rFonts w:cs="Arial"/>
                <w:sz w:val="24"/>
                <w:lang w:val="es-ES"/>
              </w:rPr>
              <w:lastRenderedPageBreak/>
              <w:t>Resultado Esperado: Que no se guarde el empleado. Informes de errores</w:t>
            </w:r>
          </w:p>
        </w:tc>
      </w:tr>
      <w:tr w:rsidR="000D2BA4" w:rsidRPr="00563768" w14:paraId="711FA8F7" w14:textId="77777777" w:rsidTr="00563768">
        <w:tc>
          <w:tcPr>
            <w:tcW w:w="8828" w:type="dxa"/>
            <w:gridSpan w:val="2"/>
          </w:tcPr>
          <w:p w14:paraId="503A6FFC" w14:textId="77777777" w:rsidR="000D2BA4" w:rsidRPr="00763A3C" w:rsidRDefault="000D2BA4" w:rsidP="00563768">
            <w:pPr>
              <w:rPr>
                <w:rFonts w:cs="Arial"/>
                <w:sz w:val="24"/>
                <w:lang w:val="es-ES"/>
              </w:rPr>
            </w:pPr>
            <w:r>
              <w:rPr>
                <w:rFonts w:cs="Arial"/>
                <w:sz w:val="24"/>
                <w:lang w:val="es-ES"/>
              </w:rPr>
              <w:t>Resultado Obtenido: Informe de error en el campo nombre (no debe ser mayor a 190 caracteres), en el campo apellido (no debe ser mayor a 190 caracteres), en el campo DNI (debe tener al menos 10 caracteres), en el campo teléfono (no debe contener más de 15 caracteres) y en el campo altura (no debe contener más de 10 caracteres).</w:t>
            </w:r>
          </w:p>
          <w:p w14:paraId="6CE6E658" w14:textId="77777777" w:rsidR="000D2BA4" w:rsidRPr="00763A3C" w:rsidRDefault="000D2BA4" w:rsidP="00563768">
            <w:pPr>
              <w:rPr>
                <w:rFonts w:cs="Arial"/>
                <w:sz w:val="24"/>
                <w:lang w:val="es-ES"/>
              </w:rPr>
            </w:pPr>
          </w:p>
        </w:tc>
      </w:tr>
      <w:tr w:rsidR="000D2BA4" w:rsidRPr="00A966DB" w14:paraId="6E244A6F" w14:textId="77777777" w:rsidTr="00563768">
        <w:tc>
          <w:tcPr>
            <w:tcW w:w="8828" w:type="dxa"/>
            <w:gridSpan w:val="2"/>
          </w:tcPr>
          <w:p w14:paraId="66A1F441" w14:textId="77777777" w:rsidR="000D2BA4" w:rsidRDefault="000D2BA4" w:rsidP="00563768">
            <w:pPr>
              <w:rPr>
                <w:rFonts w:cs="Arial"/>
                <w:sz w:val="24"/>
                <w:lang w:val="es-ES"/>
              </w:rPr>
            </w:pPr>
            <w:r>
              <w:rPr>
                <w:rFonts w:cs="Arial"/>
                <w:sz w:val="24"/>
                <w:lang w:val="es-ES"/>
              </w:rPr>
              <w:t>Evaluación: Bien</w:t>
            </w:r>
          </w:p>
        </w:tc>
      </w:tr>
      <w:tr w:rsidR="000D2BA4" w:rsidRPr="00A966DB" w14:paraId="56BA993C" w14:textId="77777777" w:rsidTr="00563768">
        <w:tc>
          <w:tcPr>
            <w:tcW w:w="8828" w:type="dxa"/>
            <w:gridSpan w:val="2"/>
          </w:tcPr>
          <w:p w14:paraId="014888F4" w14:textId="77777777" w:rsidR="000D2BA4" w:rsidRDefault="000D2BA4" w:rsidP="00563768">
            <w:pPr>
              <w:rPr>
                <w:rFonts w:cs="Arial"/>
                <w:sz w:val="24"/>
                <w:lang w:val="es-ES"/>
              </w:rPr>
            </w:pPr>
            <w:r>
              <w:rPr>
                <w:rFonts w:cs="Arial"/>
                <w:sz w:val="24"/>
                <w:lang w:val="es-ES"/>
              </w:rPr>
              <w:t xml:space="preserve">Comentarios: </w:t>
            </w:r>
          </w:p>
        </w:tc>
      </w:tr>
    </w:tbl>
    <w:p w14:paraId="32398339" w14:textId="59BFDF85" w:rsidR="000D2BA4" w:rsidRDefault="000D2BA4" w:rsidP="000D2BA4">
      <w:pPr>
        <w:rPr>
          <w:sz w:val="24"/>
          <w:lang w:val="es-ES"/>
        </w:rPr>
      </w:pPr>
    </w:p>
    <w:p w14:paraId="30EEE05D"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2B1D4519" w14:textId="77777777" w:rsidTr="00563768">
        <w:tc>
          <w:tcPr>
            <w:tcW w:w="8828" w:type="dxa"/>
            <w:gridSpan w:val="2"/>
            <w:shd w:val="clear" w:color="auto" w:fill="9CC2E5" w:themeFill="accent1" w:themeFillTint="99"/>
          </w:tcPr>
          <w:p w14:paraId="2651CC74" w14:textId="77777777" w:rsidR="000D2BA4" w:rsidRPr="00A966DB" w:rsidRDefault="000D2BA4" w:rsidP="00563768">
            <w:pPr>
              <w:jc w:val="center"/>
              <w:rPr>
                <w:rFonts w:cs="Arial"/>
                <w:b/>
                <w:sz w:val="24"/>
                <w:lang w:val="es-ES"/>
              </w:rPr>
            </w:pPr>
            <w:r>
              <w:rPr>
                <w:rFonts w:cs="Arial"/>
                <w:b/>
                <w:sz w:val="24"/>
                <w:lang w:val="es-ES"/>
              </w:rPr>
              <w:t>Prueba Nº 3</w:t>
            </w:r>
          </w:p>
        </w:tc>
      </w:tr>
      <w:tr w:rsidR="000D2BA4" w:rsidRPr="00A966DB" w14:paraId="233E1868" w14:textId="77777777" w:rsidTr="00563768">
        <w:tc>
          <w:tcPr>
            <w:tcW w:w="4414" w:type="dxa"/>
          </w:tcPr>
          <w:p w14:paraId="1CF0AA73"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7C7B380"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18:20</w:t>
            </w:r>
          </w:p>
        </w:tc>
      </w:tr>
      <w:tr w:rsidR="000D2BA4" w:rsidRPr="00563768" w14:paraId="4A2668D5" w14:textId="77777777" w:rsidTr="00563768">
        <w:tc>
          <w:tcPr>
            <w:tcW w:w="4414" w:type="dxa"/>
          </w:tcPr>
          <w:p w14:paraId="203B1EA2" w14:textId="77777777" w:rsidR="000D2BA4" w:rsidRPr="00A966DB" w:rsidRDefault="000D2BA4" w:rsidP="00563768">
            <w:pPr>
              <w:rPr>
                <w:rFonts w:cs="Arial"/>
                <w:sz w:val="24"/>
                <w:lang w:val="es-ES"/>
              </w:rPr>
            </w:pPr>
            <w:r>
              <w:rPr>
                <w:rFonts w:cs="Arial"/>
                <w:sz w:val="24"/>
                <w:lang w:val="es-ES"/>
              </w:rPr>
              <w:t>Caso de Prueba: Registrar Ingreso</w:t>
            </w:r>
          </w:p>
        </w:tc>
        <w:tc>
          <w:tcPr>
            <w:tcW w:w="4414" w:type="dxa"/>
          </w:tcPr>
          <w:p w14:paraId="1712DFF5"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768" w14:paraId="6629AF01" w14:textId="77777777" w:rsidTr="00563768">
        <w:tc>
          <w:tcPr>
            <w:tcW w:w="8828" w:type="dxa"/>
            <w:gridSpan w:val="2"/>
          </w:tcPr>
          <w:p w14:paraId="3E90A160" w14:textId="77777777" w:rsidR="000D2BA4" w:rsidRDefault="000D2BA4" w:rsidP="00563768">
            <w:pPr>
              <w:rPr>
                <w:rFonts w:cs="Arial"/>
                <w:sz w:val="24"/>
                <w:lang w:val="es-ES"/>
              </w:rPr>
            </w:pPr>
            <w:r>
              <w:rPr>
                <w:rFonts w:cs="Arial"/>
                <w:sz w:val="24"/>
                <w:lang w:val="es-ES"/>
              </w:rPr>
              <w:t xml:space="preserve">Datos de Entrada: </w:t>
            </w:r>
          </w:p>
          <w:p w14:paraId="4D8BAC3A" w14:textId="77777777" w:rsidR="000D2BA4" w:rsidRDefault="000D2BA4" w:rsidP="00563768">
            <w:pPr>
              <w:rPr>
                <w:rFonts w:cs="Arial"/>
                <w:sz w:val="24"/>
                <w:lang w:val="es-ES"/>
              </w:rPr>
            </w:pPr>
            <w:r>
              <w:rPr>
                <w:rFonts w:cs="Arial"/>
                <w:sz w:val="24"/>
                <w:lang w:val="es-ES"/>
              </w:rPr>
              <w:t>Proveedor: MIC S.A.</w:t>
            </w:r>
          </w:p>
          <w:p w14:paraId="025B0A6F" w14:textId="77777777" w:rsidR="000D2BA4" w:rsidRDefault="000D2BA4" w:rsidP="00563768">
            <w:pPr>
              <w:rPr>
                <w:rFonts w:cs="Arial"/>
                <w:sz w:val="24"/>
                <w:lang w:val="es-ES"/>
              </w:rPr>
            </w:pPr>
            <w:r>
              <w:rPr>
                <w:rFonts w:cs="Arial"/>
                <w:sz w:val="24"/>
                <w:lang w:val="es-ES"/>
              </w:rPr>
              <w:t>Fecha de Ingreso: 12/11/2019</w:t>
            </w:r>
          </w:p>
          <w:p w14:paraId="79AC043C" w14:textId="77777777" w:rsidR="000D2BA4" w:rsidRDefault="000D2BA4" w:rsidP="00563768">
            <w:pPr>
              <w:rPr>
                <w:rFonts w:cs="Arial"/>
                <w:sz w:val="24"/>
                <w:lang w:val="es-ES"/>
              </w:rPr>
            </w:pPr>
            <w:r>
              <w:rPr>
                <w:rFonts w:cs="Arial"/>
                <w:sz w:val="24"/>
                <w:lang w:val="es-ES"/>
              </w:rPr>
              <w:t>Almacén Destino: -</w:t>
            </w:r>
          </w:p>
          <w:p w14:paraId="572B6FAD" w14:textId="77777777" w:rsidR="000D2BA4" w:rsidRDefault="000D2BA4" w:rsidP="00563768">
            <w:pPr>
              <w:rPr>
                <w:rFonts w:cs="Arial"/>
                <w:sz w:val="24"/>
                <w:lang w:val="es-ES"/>
              </w:rPr>
            </w:pPr>
            <w:r>
              <w:rPr>
                <w:rFonts w:cs="Arial"/>
                <w:sz w:val="24"/>
                <w:lang w:val="es-ES"/>
              </w:rPr>
              <w:t>Tipo de Movimiento: Ingreso</w:t>
            </w:r>
          </w:p>
          <w:p w14:paraId="386836C2" w14:textId="77777777" w:rsidR="000D2BA4" w:rsidRPr="00CC33AD" w:rsidRDefault="000D2BA4" w:rsidP="00563768">
            <w:pPr>
              <w:rPr>
                <w:rFonts w:cs="Arial"/>
                <w:sz w:val="24"/>
                <w:lang w:val="es-ES"/>
              </w:rPr>
            </w:pPr>
            <w:r>
              <w:rPr>
                <w:rFonts w:cs="Arial"/>
                <w:sz w:val="24"/>
                <w:lang w:val="es-ES"/>
              </w:rPr>
              <w:t>N</w:t>
            </w:r>
            <w:r w:rsidRPr="00CC33AD">
              <w:rPr>
                <w:rFonts w:cs="Arial"/>
                <w:sz w:val="24"/>
                <w:lang w:val="es-ES"/>
              </w:rPr>
              <w:t>º de Comprobante</w:t>
            </w:r>
            <w:r>
              <w:rPr>
                <w:rFonts w:cs="Arial"/>
                <w:sz w:val="24"/>
                <w:lang w:val="es-ES"/>
              </w:rPr>
              <w:t>: -6</w:t>
            </w:r>
          </w:p>
          <w:p w14:paraId="1109946F" w14:textId="77777777" w:rsidR="000D2BA4" w:rsidRDefault="000D2BA4" w:rsidP="00563768">
            <w:pPr>
              <w:rPr>
                <w:rFonts w:cs="Arial"/>
                <w:sz w:val="24"/>
                <w:lang w:val="es-ES"/>
              </w:rPr>
            </w:pPr>
            <w:r>
              <w:rPr>
                <w:rFonts w:cs="Arial"/>
                <w:sz w:val="24"/>
                <w:lang w:val="es-ES"/>
              </w:rPr>
              <w:t>Tipo de Comprobante: REMITO</w:t>
            </w:r>
          </w:p>
          <w:p w14:paraId="379025A4" w14:textId="77777777" w:rsidR="000D2BA4" w:rsidRDefault="000D2BA4" w:rsidP="00563768">
            <w:pPr>
              <w:rPr>
                <w:rFonts w:cs="Arial"/>
                <w:sz w:val="24"/>
                <w:lang w:val="es-ES"/>
              </w:rPr>
            </w:pPr>
            <w:r>
              <w:rPr>
                <w:rFonts w:cs="Arial"/>
                <w:sz w:val="24"/>
                <w:lang w:val="es-ES"/>
              </w:rPr>
              <w:t>Fecha del Comprobante: 12/11/2019</w:t>
            </w:r>
          </w:p>
          <w:p w14:paraId="3000CAB6" w14:textId="77777777" w:rsidR="000D2BA4" w:rsidRPr="00BA313D" w:rsidRDefault="000D2BA4" w:rsidP="00563768">
            <w:pPr>
              <w:rPr>
                <w:rFonts w:cs="Arial"/>
                <w:sz w:val="24"/>
                <w:lang w:val="es-ES"/>
              </w:rPr>
            </w:pPr>
            <w:r>
              <w:rPr>
                <w:rFonts w:cs="Arial"/>
                <w:sz w:val="24"/>
                <w:lang w:val="es-ES"/>
              </w:rPr>
              <w:t>Producto: MEDIDOR A300</w:t>
            </w:r>
          </w:p>
          <w:p w14:paraId="296D828F" w14:textId="77777777" w:rsidR="000D2BA4" w:rsidRDefault="000D2BA4" w:rsidP="00563768">
            <w:pPr>
              <w:rPr>
                <w:rFonts w:cs="Arial"/>
                <w:sz w:val="24"/>
                <w:lang w:val="es-ES"/>
              </w:rPr>
            </w:pPr>
            <w:r>
              <w:rPr>
                <w:rFonts w:cs="Arial"/>
                <w:sz w:val="24"/>
                <w:lang w:val="es-ES"/>
              </w:rPr>
              <w:t>Cantidad: -5</w:t>
            </w:r>
          </w:p>
          <w:p w14:paraId="693664A4" w14:textId="77777777" w:rsidR="000D2BA4" w:rsidRDefault="000D2BA4" w:rsidP="00563768">
            <w:pPr>
              <w:rPr>
                <w:rFonts w:cs="Arial"/>
                <w:sz w:val="24"/>
                <w:lang w:val="es-ES"/>
              </w:rPr>
            </w:pPr>
            <w:r>
              <w:rPr>
                <w:rFonts w:cs="Arial"/>
                <w:sz w:val="24"/>
                <w:lang w:val="es-ES"/>
              </w:rPr>
              <w:t>PUM: 0</w:t>
            </w:r>
          </w:p>
          <w:p w14:paraId="66BFC65C" w14:textId="77777777" w:rsidR="000D2BA4" w:rsidRPr="003350C2" w:rsidRDefault="000D2BA4" w:rsidP="00563768">
            <w:pPr>
              <w:rPr>
                <w:rFonts w:cs="Arial"/>
                <w:sz w:val="24"/>
                <w:lang w:val="es-ES"/>
              </w:rPr>
            </w:pPr>
          </w:p>
        </w:tc>
      </w:tr>
      <w:tr w:rsidR="000D2BA4" w:rsidRPr="00563768" w14:paraId="6FE54812" w14:textId="77777777" w:rsidTr="00563768">
        <w:tc>
          <w:tcPr>
            <w:tcW w:w="8828" w:type="dxa"/>
            <w:gridSpan w:val="2"/>
          </w:tcPr>
          <w:p w14:paraId="682BB5AB" w14:textId="77777777" w:rsidR="000D2BA4" w:rsidRPr="00A966DB" w:rsidRDefault="000D2BA4" w:rsidP="00563768">
            <w:pPr>
              <w:rPr>
                <w:rFonts w:cs="Arial"/>
                <w:sz w:val="24"/>
                <w:lang w:val="es-ES"/>
              </w:rPr>
            </w:pPr>
            <w:r>
              <w:rPr>
                <w:rFonts w:cs="Arial"/>
                <w:sz w:val="24"/>
                <w:lang w:val="es-ES"/>
              </w:rPr>
              <w:t>Resultado Esperado: Se debe seleccionar un almacén, el número del tipo de comprobante debe ser mayor a 0, la cantidad del producto debe ser mayor a 0.</w:t>
            </w:r>
          </w:p>
        </w:tc>
      </w:tr>
      <w:tr w:rsidR="000D2BA4" w:rsidRPr="00563768" w14:paraId="7DA745C2" w14:textId="77777777" w:rsidTr="00563768">
        <w:tc>
          <w:tcPr>
            <w:tcW w:w="8828" w:type="dxa"/>
            <w:gridSpan w:val="2"/>
          </w:tcPr>
          <w:p w14:paraId="4A0ACA68" w14:textId="77777777" w:rsidR="000D2BA4" w:rsidRPr="00763A3C" w:rsidRDefault="000D2BA4" w:rsidP="00563768">
            <w:pPr>
              <w:rPr>
                <w:rFonts w:cs="Arial"/>
                <w:sz w:val="24"/>
                <w:lang w:val="es-ES"/>
              </w:rPr>
            </w:pPr>
            <w:r>
              <w:rPr>
                <w:rFonts w:cs="Arial"/>
                <w:sz w:val="24"/>
                <w:lang w:val="es-ES"/>
              </w:rPr>
              <w:t xml:space="preserve">Resultado Obtenido: Debe seleccionar un almacén, debe ingresar un numero de comprobante mayor a 0 y debe ingresar una cantidad de producto mayor a 0. </w:t>
            </w:r>
          </w:p>
          <w:p w14:paraId="1B03D8F7" w14:textId="77777777" w:rsidR="000D2BA4" w:rsidRPr="00763A3C" w:rsidRDefault="000D2BA4" w:rsidP="00563768">
            <w:pPr>
              <w:rPr>
                <w:rFonts w:cs="Arial"/>
                <w:sz w:val="24"/>
                <w:lang w:val="es-ES"/>
              </w:rPr>
            </w:pPr>
          </w:p>
        </w:tc>
      </w:tr>
      <w:tr w:rsidR="000D2BA4" w:rsidRPr="00A966DB" w14:paraId="56483FA7" w14:textId="77777777" w:rsidTr="00563768">
        <w:tc>
          <w:tcPr>
            <w:tcW w:w="8828" w:type="dxa"/>
            <w:gridSpan w:val="2"/>
          </w:tcPr>
          <w:p w14:paraId="152C0F00"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2C53CFED" w14:textId="77777777" w:rsidTr="00563768">
        <w:tc>
          <w:tcPr>
            <w:tcW w:w="8828" w:type="dxa"/>
            <w:gridSpan w:val="2"/>
          </w:tcPr>
          <w:p w14:paraId="2CBEBC8A" w14:textId="77777777" w:rsidR="000D2BA4" w:rsidRDefault="000D2BA4" w:rsidP="00563768">
            <w:pPr>
              <w:rPr>
                <w:rFonts w:cs="Arial"/>
                <w:sz w:val="24"/>
                <w:lang w:val="es-ES"/>
              </w:rPr>
            </w:pPr>
            <w:r>
              <w:rPr>
                <w:rFonts w:cs="Arial"/>
                <w:sz w:val="24"/>
                <w:lang w:val="es-ES"/>
              </w:rPr>
              <w:t xml:space="preserve">Comentarios: </w:t>
            </w:r>
          </w:p>
        </w:tc>
      </w:tr>
    </w:tbl>
    <w:p w14:paraId="48117A48" w14:textId="65CC3268" w:rsidR="000D2BA4" w:rsidRDefault="000D2BA4">
      <w:pPr>
        <w:rPr>
          <w:sz w:val="24"/>
          <w:lang w:val="es-ES"/>
        </w:rPr>
      </w:pPr>
    </w:p>
    <w:p w14:paraId="113628E9" w14:textId="4D629375"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796CC590" w14:textId="77777777" w:rsidTr="00563768">
        <w:tc>
          <w:tcPr>
            <w:tcW w:w="8828" w:type="dxa"/>
            <w:gridSpan w:val="2"/>
            <w:shd w:val="clear" w:color="auto" w:fill="9CC2E5" w:themeFill="accent1" w:themeFillTint="99"/>
          </w:tcPr>
          <w:p w14:paraId="007A932D" w14:textId="77777777" w:rsidR="000D2BA4" w:rsidRPr="00A966DB" w:rsidRDefault="000D2BA4" w:rsidP="00563768">
            <w:pPr>
              <w:jc w:val="center"/>
              <w:rPr>
                <w:rFonts w:cs="Arial"/>
                <w:b/>
                <w:sz w:val="24"/>
                <w:lang w:val="es-ES"/>
              </w:rPr>
            </w:pPr>
            <w:r>
              <w:rPr>
                <w:rFonts w:cs="Arial"/>
                <w:b/>
                <w:sz w:val="24"/>
                <w:lang w:val="es-ES"/>
              </w:rPr>
              <w:lastRenderedPageBreak/>
              <w:t>Prueba Nº 4</w:t>
            </w:r>
          </w:p>
        </w:tc>
      </w:tr>
      <w:tr w:rsidR="000D2BA4" w:rsidRPr="00A966DB" w14:paraId="0ABC5791" w14:textId="77777777" w:rsidTr="00563768">
        <w:tc>
          <w:tcPr>
            <w:tcW w:w="4414" w:type="dxa"/>
          </w:tcPr>
          <w:p w14:paraId="5CE42990"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81B4F42"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18:48</w:t>
            </w:r>
          </w:p>
        </w:tc>
      </w:tr>
      <w:tr w:rsidR="000D2BA4" w:rsidRPr="00563768" w14:paraId="34CC235A" w14:textId="77777777" w:rsidTr="00563768">
        <w:tc>
          <w:tcPr>
            <w:tcW w:w="4414" w:type="dxa"/>
          </w:tcPr>
          <w:p w14:paraId="76781F2D" w14:textId="77777777" w:rsidR="000D2BA4" w:rsidRPr="00A966DB" w:rsidRDefault="000D2BA4" w:rsidP="00563768">
            <w:pPr>
              <w:rPr>
                <w:rFonts w:cs="Arial"/>
                <w:sz w:val="24"/>
                <w:lang w:val="es-ES"/>
              </w:rPr>
            </w:pPr>
            <w:r>
              <w:rPr>
                <w:rFonts w:cs="Arial"/>
                <w:sz w:val="24"/>
                <w:lang w:val="es-ES"/>
              </w:rPr>
              <w:t>Caso de Prueba: Cargar Reclamo</w:t>
            </w:r>
          </w:p>
        </w:tc>
        <w:tc>
          <w:tcPr>
            <w:tcW w:w="4414" w:type="dxa"/>
          </w:tcPr>
          <w:p w14:paraId="795108D1"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768" w14:paraId="646E527E" w14:textId="77777777" w:rsidTr="00563768">
        <w:tc>
          <w:tcPr>
            <w:tcW w:w="8828" w:type="dxa"/>
            <w:gridSpan w:val="2"/>
          </w:tcPr>
          <w:p w14:paraId="1674FD0E" w14:textId="77777777" w:rsidR="000D2BA4" w:rsidRDefault="000D2BA4" w:rsidP="00563768">
            <w:pPr>
              <w:rPr>
                <w:rFonts w:cs="Arial"/>
                <w:sz w:val="24"/>
                <w:lang w:val="es-ES"/>
              </w:rPr>
            </w:pPr>
            <w:r>
              <w:rPr>
                <w:rFonts w:cs="Arial"/>
                <w:sz w:val="24"/>
                <w:lang w:val="es-ES"/>
              </w:rPr>
              <w:t xml:space="preserve">Datos de Entrada: </w:t>
            </w:r>
          </w:p>
          <w:p w14:paraId="211CAEE5" w14:textId="77777777" w:rsidR="000D2BA4" w:rsidRPr="003350C2" w:rsidRDefault="000D2BA4" w:rsidP="00563768">
            <w:pPr>
              <w:rPr>
                <w:rFonts w:cs="Arial"/>
                <w:sz w:val="24"/>
                <w:lang w:val="es-ES"/>
              </w:rPr>
            </w:pPr>
            <w:r>
              <w:rPr>
                <w:rFonts w:cs="Arial"/>
                <w:sz w:val="24"/>
                <w:lang w:val="es-ES"/>
              </w:rPr>
              <w:t>Campos vacíos</w:t>
            </w:r>
          </w:p>
        </w:tc>
      </w:tr>
      <w:tr w:rsidR="000D2BA4" w:rsidRPr="00563768" w14:paraId="29BD655E" w14:textId="77777777" w:rsidTr="00563768">
        <w:tc>
          <w:tcPr>
            <w:tcW w:w="8828" w:type="dxa"/>
            <w:gridSpan w:val="2"/>
          </w:tcPr>
          <w:p w14:paraId="775F9AAA" w14:textId="77777777" w:rsidR="000D2BA4" w:rsidRPr="00A966DB" w:rsidRDefault="000D2BA4" w:rsidP="00563768">
            <w:pPr>
              <w:rPr>
                <w:rFonts w:cs="Arial"/>
                <w:sz w:val="24"/>
                <w:lang w:val="es-ES"/>
              </w:rPr>
            </w:pPr>
            <w:r>
              <w:rPr>
                <w:rFonts w:cs="Arial"/>
                <w:sz w:val="24"/>
                <w:lang w:val="es-ES"/>
              </w:rPr>
              <w:t>Resultado Esperado: Se deben seleccionar el socio y el tipo de reclamo</w:t>
            </w:r>
          </w:p>
        </w:tc>
      </w:tr>
      <w:tr w:rsidR="000D2BA4" w:rsidRPr="00563768" w14:paraId="73055F73" w14:textId="77777777" w:rsidTr="00563768">
        <w:tc>
          <w:tcPr>
            <w:tcW w:w="8828" w:type="dxa"/>
            <w:gridSpan w:val="2"/>
          </w:tcPr>
          <w:p w14:paraId="61E6997E" w14:textId="77777777" w:rsidR="000D2BA4" w:rsidRPr="00763A3C" w:rsidRDefault="000D2BA4" w:rsidP="00563768">
            <w:pPr>
              <w:rPr>
                <w:rFonts w:cs="Arial"/>
                <w:sz w:val="24"/>
                <w:lang w:val="es-ES"/>
              </w:rPr>
            </w:pPr>
            <w:r>
              <w:rPr>
                <w:rFonts w:cs="Arial"/>
                <w:sz w:val="24"/>
                <w:lang w:val="es-ES"/>
              </w:rPr>
              <w:t xml:space="preserve">Resultado Obtenido: Debe seleccionar el socio, debe seleccionar el tipo de reclamo </w:t>
            </w:r>
          </w:p>
          <w:p w14:paraId="669B6883" w14:textId="77777777" w:rsidR="000D2BA4" w:rsidRPr="00763A3C" w:rsidRDefault="000D2BA4" w:rsidP="00563768">
            <w:pPr>
              <w:rPr>
                <w:rFonts w:cs="Arial"/>
                <w:sz w:val="24"/>
                <w:lang w:val="es-ES"/>
              </w:rPr>
            </w:pPr>
          </w:p>
        </w:tc>
      </w:tr>
      <w:tr w:rsidR="000D2BA4" w:rsidRPr="00A966DB" w14:paraId="17AF675A" w14:textId="77777777" w:rsidTr="00563768">
        <w:tc>
          <w:tcPr>
            <w:tcW w:w="8828" w:type="dxa"/>
            <w:gridSpan w:val="2"/>
          </w:tcPr>
          <w:p w14:paraId="302BB444"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497C4182" w14:textId="77777777" w:rsidTr="00563768">
        <w:tc>
          <w:tcPr>
            <w:tcW w:w="8828" w:type="dxa"/>
            <w:gridSpan w:val="2"/>
          </w:tcPr>
          <w:p w14:paraId="3F1CA895" w14:textId="77777777" w:rsidR="000D2BA4" w:rsidRDefault="000D2BA4" w:rsidP="00563768">
            <w:pPr>
              <w:rPr>
                <w:rFonts w:cs="Arial"/>
                <w:sz w:val="24"/>
                <w:lang w:val="es-ES"/>
              </w:rPr>
            </w:pPr>
            <w:r>
              <w:rPr>
                <w:rFonts w:cs="Arial"/>
                <w:sz w:val="24"/>
                <w:lang w:val="es-ES"/>
              </w:rPr>
              <w:t xml:space="preserve">Comentarios: </w:t>
            </w:r>
          </w:p>
        </w:tc>
      </w:tr>
    </w:tbl>
    <w:p w14:paraId="3E9892CF" w14:textId="33E176E0" w:rsidR="000D2BA4" w:rsidRDefault="000D2BA4" w:rsidP="000D2BA4">
      <w:pPr>
        <w:rPr>
          <w:sz w:val="24"/>
          <w:lang w:val="es-ES"/>
        </w:rPr>
      </w:pPr>
    </w:p>
    <w:p w14:paraId="6B9A47F0"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4A39B39A" w14:textId="77777777" w:rsidTr="00563768">
        <w:tc>
          <w:tcPr>
            <w:tcW w:w="8828" w:type="dxa"/>
            <w:gridSpan w:val="2"/>
            <w:shd w:val="clear" w:color="auto" w:fill="9CC2E5" w:themeFill="accent1" w:themeFillTint="99"/>
          </w:tcPr>
          <w:p w14:paraId="54F80737" w14:textId="77777777" w:rsidR="000D2BA4" w:rsidRPr="00A966DB" w:rsidRDefault="000D2BA4" w:rsidP="00563768">
            <w:pPr>
              <w:jc w:val="center"/>
              <w:rPr>
                <w:rFonts w:cs="Arial"/>
                <w:b/>
                <w:sz w:val="24"/>
                <w:lang w:val="es-ES"/>
              </w:rPr>
            </w:pPr>
            <w:r>
              <w:rPr>
                <w:rFonts w:cs="Arial"/>
                <w:b/>
                <w:sz w:val="24"/>
                <w:lang w:val="es-ES"/>
              </w:rPr>
              <w:t>Prueba Nº 5</w:t>
            </w:r>
          </w:p>
        </w:tc>
      </w:tr>
      <w:tr w:rsidR="000D2BA4" w:rsidRPr="00A966DB" w14:paraId="3E5DA71F" w14:textId="77777777" w:rsidTr="00563768">
        <w:tc>
          <w:tcPr>
            <w:tcW w:w="4414" w:type="dxa"/>
          </w:tcPr>
          <w:p w14:paraId="22AC06FE"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C95154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18:53</w:t>
            </w:r>
          </w:p>
        </w:tc>
      </w:tr>
      <w:tr w:rsidR="000D2BA4" w:rsidRPr="00563768" w14:paraId="6100B15A" w14:textId="77777777" w:rsidTr="00563768">
        <w:tc>
          <w:tcPr>
            <w:tcW w:w="4414" w:type="dxa"/>
          </w:tcPr>
          <w:p w14:paraId="29E12CCD" w14:textId="77777777" w:rsidR="000D2BA4" w:rsidRPr="00A966DB" w:rsidRDefault="000D2BA4" w:rsidP="00563768">
            <w:pPr>
              <w:rPr>
                <w:rFonts w:cs="Arial"/>
                <w:sz w:val="24"/>
                <w:lang w:val="es-ES"/>
              </w:rPr>
            </w:pPr>
            <w:r>
              <w:rPr>
                <w:rFonts w:cs="Arial"/>
                <w:sz w:val="24"/>
                <w:lang w:val="es-ES"/>
              </w:rPr>
              <w:t>Caso de Prueba: Finalizar Trabajo</w:t>
            </w:r>
          </w:p>
        </w:tc>
        <w:tc>
          <w:tcPr>
            <w:tcW w:w="4414" w:type="dxa"/>
          </w:tcPr>
          <w:p w14:paraId="3E807476"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768" w14:paraId="260304B4" w14:textId="77777777" w:rsidTr="00563768">
        <w:tc>
          <w:tcPr>
            <w:tcW w:w="8828" w:type="dxa"/>
            <w:gridSpan w:val="2"/>
          </w:tcPr>
          <w:p w14:paraId="72A0A568" w14:textId="77777777" w:rsidR="000D2BA4" w:rsidRDefault="000D2BA4" w:rsidP="00563768">
            <w:pPr>
              <w:rPr>
                <w:rFonts w:cs="Arial"/>
                <w:sz w:val="24"/>
                <w:lang w:val="es-ES"/>
              </w:rPr>
            </w:pPr>
            <w:r>
              <w:rPr>
                <w:rFonts w:cs="Arial"/>
                <w:sz w:val="24"/>
                <w:lang w:val="es-ES"/>
              </w:rPr>
              <w:t xml:space="preserve">Datos de Entrada: </w:t>
            </w:r>
          </w:p>
          <w:p w14:paraId="17F66D36" w14:textId="77777777" w:rsidR="000D2BA4" w:rsidRDefault="000D2BA4" w:rsidP="00563768">
            <w:pPr>
              <w:rPr>
                <w:rFonts w:cs="Arial"/>
                <w:sz w:val="24"/>
                <w:lang w:val="es-ES"/>
              </w:rPr>
            </w:pPr>
            <w:r>
              <w:rPr>
                <w:rFonts w:cs="Arial"/>
                <w:sz w:val="24"/>
                <w:lang w:val="es-ES"/>
              </w:rPr>
              <w:t>Fecha de Finalización: 12/11/19 22:30</w:t>
            </w:r>
          </w:p>
          <w:p w14:paraId="63C86FC8" w14:textId="77777777" w:rsidR="000D2BA4" w:rsidRDefault="000D2BA4" w:rsidP="00563768">
            <w:pPr>
              <w:rPr>
                <w:rFonts w:cs="Arial"/>
                <w:sz w:val="24"/>
                <w:lang w:val="es-ES"/>
              </w:rPr>
            </w:pPr>
            <w:r>
              <w:rPr>
                <w:rFonts w:cs="Arial"/>
                <w:sz w:val="24"/>
                <w:lang w:val="es-ES"/>
              </w:rPr>
              <w:t>Almacén: Almacén Sur</w:t>
            </w:r>
          </w:p>
          <w:p w14:paraId="1B752A38" w14:textId="77777777" w:rsidR="000D2BA4" w:rsidRDefault="000D2BA4" w:rsidP="00563768">
            <w:pPr>
              <w:rPr>
                <w:rFonts w:cs="Arial"/>
                <w:sz w:val="24"/>
                <w:lang w:val="es-ES"/>
              </w:rPr>
            </w:pPr>
            <w:r>
              <w:rPr>
                <w:rFonts w:cs="Arial"/>
                <w:sz w:val="24"/>
                <w:lang w:val="es-ES"/>
              </w:rPr>
              <w:t>Producto: Medidor A300</w:t>
            </w:r>
          </w:p>
          <w:p w14:paraId="78E162A8" w14:textId="77777777" w:rsidR="000D2BA4" w:rsidRDefault="000D2BA4" w:rsidP="00563768">
            <w:pPr>
              <w:rPr>
                <w:rFonts w:cs="Arial"/>
                <w:sz w:val="24"/>
                <w:lang w:val="es-ES"/>
              </w:rPr>
            </w:pPr>
            <w:r>
              <w:rPr>
                <w:rFonts w:cs="Arial"/>
                <w:sz w:val="24"/>
                <w:lang w:val="es-ES"/>
              </w:rPr>
              <w:t>Cantidad: 500000</w:t>
            </w:r>
          </w:p>
          <w:p w14:paraId="7992CFB2" w14:textId="77777777" w:rsidR="000D2BA4" w:rsidRDefault="000D2BA4" w:rsidP="00563768">
            <w:pPr>
              <w:rPr>
                <w:rFonts w:cs="Arial"/>
                <w:sz w:val="24"/>
                <w:lang w:val="es-ES"/>
              </w:rPr>
            </w:pPr>
            <w:r>
              <w:rPr>
                <w:rFonts w:cs="Arial"/>
                <w:sz w:val="24"/>
                <w:lang w:val="es-ES"/>
              </w:rPr>
              <w:t>Empleados: Julio Pereira</w:t>
            </w:r>
          </w:p>
          <w:p w14:paraId="1036EBDC" w14:textId="77777777" w:rsidR="000D2BA4" w:rsidRPr="003350C2" w:rsidRDefault="000D2BA4" w:rsidP="00563768">
            <w:pPr>
              <w:rPr>
                <w:rFonts w:cs="Arial"/>
                <w:sz w:val="24"/>
                <w:lang w:val="es-ES"/>
              </w:rPr>
            </w:pPr>
            <w:r>
              <w:rPr>
                <w:rFonts w:cs="Arial"/>
                <w:sz w:val="24"/>
                <w:lang w:val="es-ES"/>
              </w:rPr>
              <w:t>Foto del Trabajo: -</w:t>
            </w:r>
          </w:p>
        </w:tc>
      </w:tr>
      <w:tr w:rsidR="000D2BA4" w:rsidRPr="00563768" w14:paraId="70179544" w14:textId="77777777" w:rsidTr="00563768">
        <w:tc>
          <w:tcPr>
            <w:tcW w:w="8828" w:type="dxa"/>
            <w:gridSpan w:val="2"/>
          </w:tcPr>
          <w:p w14:paraId="5CD8468E" w14:textId="77777777" w:rsidR="000D2BA4" w:rsidRPr="00A966DB" w:rsidRDefault="000D2BA4" w:rsidP="00563768">
            <w:pPr>
              <w:rPr>
                <w:rFonts w:cs="Arial"/>
                <w:sz w:val="24"/>
                <w:lang w:val="es-ES"/>
              </w:rPr>
            </w:pPr>
            <w:r>
              <w:rPr>
                <w:rFonts w:cs="Arial"/>
                <w:sz w:val="24"/>
                <w:lang w:val="es-ES"/>
              </w:rPr>
              <w:t>Resultado Esperado: No es posible terminar el trabajo después de la hora actual, error en la cantidad de producto ingresado, y se debe cargar una foto del trabajo.</w:t>
            </w:r>
          </w:p>
        </w:tc>
      </w:tr>
      <w:tr w:rsidR="000D2BA4" w:rsidRPr="00563768" w14:paraId="42C7A08C" w14:textId="77777777" w:rsidTr="00563768">
        <w:tc>
          <w:tcPr>
            <w:tcW w:w="8828" w:type="dxa"/>
            <w:gridSpan w:val="2"/>
          </w:tcPr>
          <w:p w14:paraId="53C6502E" w14:textId="77777777" w:rsidR="000D2BA4" w:rsidRPr="00763A3C" w:rsidRDefault="000D2BA4" w:rsidP="00563768">
            <w:pPr>
              <w:rPr>
                <w:rFonts w:cs="Arial"/>
                <w:sz w:val="24"/>
                <w:lang w:val="es-ES"/>
              </w:rPr>
            </w:pPr>
            <w:r>
              <w:rPr>
                <w:rFonts w:cs="Arial"/>
                <w:sz w:val="24"/>
                <w:lang w:val="es-ES"/>
              </w:rPr>
              <w:t>Resultado Obtenido: La fecha y hora establecida supera a la actual, la cantidad del producto ingresado supera a la existente, el campo foto es requerido.</w:t>
            </w:r>
          </w:p>
          <w:p w14:paraId="79FEE5ED" w14:textId="77777777" w:rsidR="000D2BA4" w:rsidRPr="00763A3C" w:rsidRDefault="000D2BA4" w:rsidP="00563768">
            <w:pPr>
              <w:rPr>
                <w:rFonts w:cs="Arial"/>
                <w:sz w:val="24"/>
                <w:lang w:val="es-ES"/>
              </w:rPr>
            </w:pPr>
          </w:p>
        </w:tc>
      </w:tr>
      <w:tr w:rsidR="000D2BA4" w:rsidRPr="00A966DB" w14:paraId="28C3EB5C" w14:textId="77777777" w:rsidTr="00563768">
        <w:tc>
          <w:tcPr>
            <w:tcW w:w="8828" w:type="dxa"/>
            <w:gridSpan w:val="2"/>
          </w:tcPr>
          <w:p w14:paraId="7F66E09D" w14:textId="77777777" w:rsidR="000D2BA4" w:rsidRPr="002833BD" w:rsidRDefault="000D2BA4" w:rsidP="00563768">
            <w:pPr>
              <w:rPr>
                <w:rFonts w:cs="Arial"/>
                <w:sz w:val="24"/>
                <w:lang w:val="es-ES"/>
              </w:rPr>
            </w:pPr>
            <w:r>
              <w:rPr>
                <w:rFonts w:cs="Arial"/>
                <w:sz w:val="24"/>
                <w:lang w:val="es-ES"/>
              </w:rPr>
              <w:t>Evaluación: Bien</w:t>
            </w:r>
          </w:p>
        </w:tc>
      </w:tr>
      <w:tr w:rsidR="000D2BA4" w:rsidRPr="00563768" w14:paraId="6206A47F" w14:textId="77777777" w:rsidTr="00563768">
        <w:tc>
          <w:tcPr>
            <w:tcW w:w="8828" w:type="dxa"/>
            <w:gridSpan w:val="2"/>
          </w:tcPr>
          <w:p w14:paraId="7F28F9DE" w14:textId="77777777" w:rsidR="000D2BA4" w:rsidRDefault="000D2BA4" w:rsidP="00563768">
            <w:pPr>
              <w:rPr>
                <w:rFonts w:cs="Arial"/>
                <w:sz w:val="24"/>
                <w:lang w:val="es-ES"/>
              </w:rPr>
            </w:pPr>
            <w:r>
              <w:rPr>
                <w:rFonts w:cs="Arial"/>
                <w:sz w:val="24"/>
                <w:lang w:val="es-ES"/>
              </w:rPr>
              <w:t>Comentarios: El sistema responde bien en el manejo de stock en distintos almacenes.</w:t>
            </w:r>
          </w:p>
        </w:tc>
      </w:tr>
    </w:tbl>
    <w:p w14:paraId="4FFDA656" w14:textId="353F272C" w:rsidR="000D2BA4" w:rsidRDefault="000D2BA4" w:rsidP="000D2BA4">
      <w:pPr>
        <w:rPr>
          <w:sz w:val="24"/>
          <w:lang w:val="es-ES"/>
        </w:rPr>
      </w:pPr>
    </w:p>
    <w:p w14:paraId="50FBEFE1" w14:textId="30B71974" w:rsidR="000D2BA4" w:rsidRDefault="000D2BA4" w:rsidP="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576F6F22" w14:textId="77777777" w:rsidTr="00563768">
        <w:tc>
          <w:tcPr>
            <w:tcW w:w="8828" w:type="dxa"/>
            <w:gridSpan w:val="2"/>
            <w:shd w:val="clear" w:color="auto" w:fill="9CC2E5" w:themeFill="accent1" w:themeFillTint="99"/>
          </w:tcPr>
          <w:p w14:paraId="1842D844" w14:textId="77777777" w:rsidR="000D2BA4" w:rsidRPr="00A966DB" w:rsidRDefault="000D2BA4" w:rsidP="00563768">
            <w:pPr>
              <w:jc w:val="center"/>
              <w:rPr>
                <w:rFonts w:cs="Arial"/>
                <w:b/>
                <w:sz w:val="24"/>
                <w:lang w:val="es-ES"/>
              </w:rPr>
            </w:pPr>
            <w:r>
              <w:rPr>
                <w:rFonts w:cs="Arial"/>
                <w:b/>
                <w:sz w:val="24"/>
                <w:lang w:val="es-ES"/>
              </w:rPr>
              <w:lastRenderedPageBreak/>
              <w:t>Prueba Nº 6</w:t>
            </w:r>
          </w:p>
        </w:tc>
      </w:tr>
      <w:tr w:rsidR="000D2BA4" w:rsidRPr="00A966DB" w14:paraId="6FB33BCC" w14:textId="77777777" w:rsidTr="00563768">
        <w:tc>
          <w:tcPr>
            <w:tcW w:w="4414" w:type="dxa"/>
          </w:tcPr>
          <w:p w14:paraId="690761A9"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B3A895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563768" w14:paraId="60004FD0" w14:textId="77777777" w:rsidTr="00563768">
        <w:tc>
          <w:tcPr>
            <w:tcW w:w="4414" w:type="dxa"/>
          </w:tcPr>
          <w:p w14:paraId="4A09EA9C" w14:textId="77777777" w:rsidR="000D2BA4" w:rsidRPr="00A966DB" w:rsidRDefault="000D2BA4" w:rsidP="00563768">
            <w:pPr>
              <w:rPr>
                <w:rFonts w:cs="Arial"/>
                <w:sz w:val="24"/>
                <w:lang w:val="es-ES"/>
              </w:rPr>
            </w:pPr>
            <w:r>
              <w:rPr>
                <w:rFonts w:cs="Arial"/>
                <w:sz w:val="24"/>
                <w:lang w:val="es-ES"/>
              </w:rPr>
              <w:t>Caso de Prueba: Cargar Producto</w:t>
            </w:r>
          </w:p>
        </w:tc>
        <w:tc>
          <w:tcPr>
            <w:tcW w:w="4414" w:type="dxa"/>
          </w:tcPr>
          <w:p w14:paraId="797A32EB"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3350C2" w14:paraId="253AF500" w14:textId="77777777" w:rsidTr="00563768">
        <w:tc>
          <w:tcPr>
            <w:tcW w:w="8828" w:type="dxa"/>
            <w:gridSpan w:val="2"/>
          </w:tcPr>
          <w:p w14:paraId="0702D4E1" w14:textId="77777777" w:rsidR="000D2BA4" w:rsidRDefault="000D2BA4" w:rsidP="00563768">
            <w:pPr>
              <w:rPr>
                <w:rFonts w:cs="Arial"/>
                <w:sz w:val="24"/>
                <w:lang w:val="es-ES"/>
              </w:rPr>
            </w:pPr>
            <w:r>
              <w:rPr>
                <w:rFonts w:cs="Arial"/>
                <w:sz w:val="24"/>
                <w:lang w:val="es-ES"/>
              </w:rPr>
              <w:t xml:space="preserve">Datos de Entrada: </w:t>
            </w:r>
          </w:p>
          <w:p w14:paraId="12AD67F3" w14:textId="77777777" w:rsidR="000D2BA4" w:rsidRDefault="000D2BA4" w:rsidP="00563768">
            <w:pPr>
              <w:rPr>
                <w:rFonts w:cs="Arial"/>
                <w:sz w:val="24"/>
                <w:lang w:val="es-ES"/>
              </w:rPr>
            </w:pPr>
            <w:r>
              <w:rPr>
                <w:rFonts w:cs="Arial"/>
                <w:sz w:val="24"/>
                <w:lang w:val="es-ES"/>
              </w:rPr>
              <w:t>Nombre: Codo pvc</w:t>
            </w:r>
          </w:p>
          <w:p w14:paraId="21798F33" w14:textId="77777777" w:rsidR="000D2BA4" w:rsidRDefault="000D2BA4" w:rsidP="00563768">
            <w:pPr>
              <w:rPr>
                <w:rFonts w:cs="Arial"/>
                <w:sz w:val="24"/>
                <w:lang w:val="es-ES"/>
              </w:rPr>
            </w:pPr>
            <w:r>
              <w:rPr>
                <w:rFonts w:cs="Arial"/>
                <w:sz w:val="24"/>
                <w:lang w:val="es-ES"/>
              </w:rPr>
              <w:t>Código: asdf789</w:t>
            </w:r>
          </w:p>
          <w:p w14:paraId="4F775AAA" w14:textId="77777777" w:rsidR="000D2BA4" w:rsidRDefault="000D2BA4" w:rsidP="00563768">
            <w:pPr>
              <w:rPr>
                <w:rFonts w:cs="Arial"/>
                <w:sz w:val="24"/>
                <w:lang w:val="es-ES"/>
              </w:rPr>
            </w:pPr>
            <w:r>
              <w:rPr>
                <w:rFonts w:cs="Arial"/>
                <w:sz w:val="24"/>
                <w:lang w:val="es-ES"/>
              </w:rPr>
              <w:t>Cantidad mínima: texto</w:t>
            </w:r>
          </w:p>
          <w:p w14:paraId="30DDFC02" w14:textId="77777777" w:rsidR="000D2BA4" w:rsidRDefault="000D2BA4" w:rsidP="00563768">
            <w:pPr>
              <w:rPr>
                <w:rFonts w:cs="Arial"/>
                <w:sz w:val="24"/>
                <w:lang w:val="es-ES"/>
              </w:rPr>
            </w:pPr>
            <w:r>
              <w:rPr>
                <w:rFonts w:cs="Arial"/>
                <w:sz w:val="24"/>
                <w:lang w:val="es-ES"/>
              </w:rPr>
              <w:t>Medida: Unidad/es</w:t>
            </w:r>
          </w:p>
          <w:p w14:paraId="4F19A0CF" w14:textId="77777777" w:rsidR="000D2BA4" w:rsidRPr="003350C2" w:rsidRDefault="000D2BA4" w:rsidP="00563768">
            <w:pPr>
              <w:rPr>
                <w:rFonts w:cs="Arial"/>
                <w:sz w:val="24"/>
                <w:lang w:val="es-ES"/>
              </w:rPr>
            </w:pPr>
            <w:r>
              <w:rPr>
                <w:rFonts w:cs="Arial"/>
                <w:sz w:val="24"/>
                <w:lang w:val="es-ES"/>
              </w:rPr>
              <w:t>Rubro: CODOS</w:t>
            </w:r>
          </w:p>
        </w:tc>
      </w:tr>
      <w:tr w:rsidR="000D2BA4" w:rsidRPr="00563768" w14:paraId="610BC060" w14:textId="77777777" w:rsidTr="00563768">
        <w:tc>
          <w:tcPr>
            <w:tcW w:w="8828" w:type="dxa"/>
            <w:gridSpan w:val="2"/>
          </w:tcPr>
          <w:p w14:paraId="61D5C5A2" w14:textId="77777777" w:rsidR="000D2BA4" w:rsidRPr="00A966DB" w:rsidRDefault="000D2BA4" w:rsidP="00563768">
            <w:pPr>
              <w:rPr>
                <w:rFonts w:cs="Arial"/>
                <w:sz w:val="24"/>
                <w:lang w:val="es-ES"/>
              </w:rPr>
            </w:pPr>
            <w:r>
              <w:rPr>
                <w:rFonts w:cs="Arial"/>
                <w:sz w:val="24"/>
                <w:lang w:val="es-ES"/>
              </w:rPr>
              <w:t>Resultado Esperado: Informe de errores en los diferentes campos, sin concretar el almacenamiento del producto debido a que “codo pvc” ya estaba cargado.</w:t>
            </w:r>
          </w:p>
        </w:tc>
      </w:tr>
      <w:tr w:rsidR="000D2BA4" w:rsidRPr="00563768" w14:paraId="202AD06B" w14:textId="77777777" w:rsidTr="00563768">
        <w:tc>
          <w:tcPr>
            <w:tcW w:w="8828" w:type="dxa"/>
            <w:gridSpan w:val="2"/>
          </w:tcPr>
          <w:p w14:paraId="1AE00BA1" w14:textId="77777777" w:rsidR="000D2BA4" w:rsidRPr="00763A3C" w:rsidRDefault="000D2BA4" w:rsidP="00563768">
            <w:pPr>
              <w:rPr>
                <w:rFonts w:cs="Arial"/>
                <w:sz w:val="24"/>
                <w:lang w:val="es-ES"/>
              </w:rPr>
            </w:pPr>
            <w:r>
              <w:rPr>
                <w:rFonts w:cs="Arial"/>
                <w:sz w:val="24"/>
                <w:lang w:val="es-ES"/>
              </w:rPr>
              <w:t>Resultado Obtenido: El producto ya se encuentra registrado, el campo código debe ser un número, la cantidad mínima debe ser un número.</w:t>
            </w:r>
          </w:p>
        </w:tc>
      </w:tr>
      <w:tr w:rsidR="000D2BA4" w:rsidRPr="00A966DB" w14:paraId="49237B86" w14:textId="77777777" w:rsidTr="00563768">
        <w:tc>
          <w:tcPr>
            <w:tcW w:w="8828" w:type="dxa"/>
            <w:gridSpan w:val="2"/>
          </w:tcPr>
          <w:p w14:paraId="258A63CD"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3F2F50CE" w14:textId="77777777" w:rsidTr="00563768">
        <w:tc>
          <w:tcPr>
            <w:tcW w:w="8828" w:type="dxa"/>
            <w:gridSpan w:val="2"/>
          </w:tcPr>
          <w:p w14:paraId="7146AB87" w14:textId="77777777" w:rsidR="000D2BA4" w:rsidRDefault="000D2BA4" w:rsidP="00563768">
            <w:pPr>
              <w:rPr>
                <w:rFonts w:cs="Arial"/>
                <w:sz w:val="24"/>
                <w:lang w:val="es-ES"/>
              </w:rPr>
            </w:pPr>
            <w:r>
              <w:rPr>
                <w:rFonts w:cs="Arial"/>
                <w:sz w:val="24"/>
                <w:lang w:val="es-ES"/>
              </w:rPr>
              <w:t xml:space="preserve">Comentarios: </w:t>
            </w:r>
          </w:p>
        </w:tc>
      </w:tr>
    </w:tbl>
    <w:p w14:paraId="4B8A6B4A" w14:textId="7B584E5B"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B13AE5" w14:textId="77777777" w:rsidTr="00563768">
        <w:tc>
          <w:tcPr>
            <w:tcW w:w="8828" w:type="dxa"/>
            <w:gridSpan w:val="2"/>
            <w:shd w:val="clear" w:color="auto" w:fill="9CC2E5" w:themeFill="accent1" w:themeFillTint="99"/>
          </w:tcPr>
          <w:p w14:paraId="56A0E655" w14:textId="77777777" w:rsidR="000D2BA4" w:rsidRPr="00A966DB" w:rsidRDefault="000D2BA4" w:rsidP="00563768">
            <w:pPr>
              <w:jc w:val="center"/>
              <w:rPr>
                <w:rFonts w:cs="Arial"/>
                <w:b/>
                <w:sz w:val="24"/>
                <w:lang w:val="es-ES"/>
              </w:rPr>
            </w:pPr>
            <w:r>
              <w:rPr>
                <w:rFonts w:cs="Arial"/>
                <w:b/>
                <w:sz w:val="24"/>
                <w:lang w:val="es-ES"/>
              </w:rPr>
              <w:t>Prueba Nº 7</w:t>
            </w:r>
          </w:p>
        </w:tc>
      </w:tr>
      <w:tr w:rsidR="000D2BA4" w:rsidRPr="00A966DB" w14:paraId="3B3D2EF4" w14:textId="77777777" w:rsidTr="00563768">
        <w:tc>
          <w:tcPr>
            <w:tcW w:w="4414" w:type="dxa"/>
          </w:tcPr>
          <w:p w14:paraId="2B2D523D"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4B8A922"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563768" w14:paraId="28CCFAAC" w14:textId="77777777" w:rsidTr="00563768">
        <w:tc>
          <w:tcPr>
            <w:tcW w:w="4414" w:type="dxa"/>
          </w:tcPr>
          <w:p w14:paraId="353F29EC" w14:textId="77777777" w:rsidR="000D2BA4" w:rsidRPr="00A966DB" w:rsidRDefault="000D2BA4" w:rsidP="00563768">
            <w:pPr>
              <w:rPr>
                <w:rFonts w:cs="Arial"/>
                <w:sz w:val="24"/>
                <w:lang w:val="es-ES"/>
              </w:rPr>
            </w:pPr>
            <w:r>
              <w:rPr>
                <w:rFonts w:cs="Arial"/>
                <w:sz w:val="24"/>
                <w:lang w:val="es-ES"/>
              </w:rPr>
              <w:t>Caso de Prueba: Cargar Proveedor</w:t>
            </w:r>
          </w:p>
        </w:tc>
        <w:tc>
          <w:tcPr>
            <w:tcW w:w="4414" w:type="dxa"/>
          </w:tcPr>
          <w:p w14:paraId="5338100F"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768" w14:paraId="5BA4F42D" w14:textId="77777777" w:rsidTr="00563768">
        <w:tc>
          <w:tcPr>
            <w:tcW w:w="8828" w:type="dxa"/>
            <w:gridSpan w:val="2"/>
          </w:tcPr>
          <w:p w14:paraId="5AB96F8D" w14:textId="77777777" w:rsidR="000D2BA4" w:rsidRDefault="000D2BA4" w:rsidP="00563768">
            <w:pPr>
              <w:rPr>
                <w:rFonts w:cs="Arial"/>
                <w:sz w:val="24"/>
                <w:lang w:val="es-ES"/>
              </w:rPr>
            </w:pPr>
            <w:r>
              <w:rPr>
                <w:rFonts w:cs="Arial"/>
                <w:sz w:val="24"/>
                <w:lang w:val="es-ES"/>
              </w:rPr>
              <w:t xml:space="preserve">Datos de Entrada: </w:t>
            </w:r>
          </w:p>
          <w:p w14:paraId="16F9509D" w14:textId="77777777" w:rsidR="000D2BA4" w:rsidRDefault="000D2BA4" w:rsidP="00563768">
            <w:pPr>
              <w:rPr>
                <w:rFonts w:cs="Arial"/>
                <w:sz w:val="24"/>
                <w:lang w:val="es-ES"/>
              </w:rPr>
            </w:pPr>
            <w:r>
              <w:rPr>
                <w:rFonts w:cs="Arial"/>
                <w:sz w:val="24"/>
                <w:lang w:val="es-ES"/>
              </w:rPr>
              <w:t>Nombre: 192 caracteres de letras</w:t>
            </w:r>
          </w:p>
          <w:p w14:paraId="75964916" w14:textId="77777777" w:rsidR="000D2BA4" w:rsidRDefault="000D2BA4" w:rsidP="00563768">
            <w:pPr>
              <w:rPr>
                <w:rFonts w:cs="Arial"/>
                <w:sz w:val="24"/>
                <w:lang w:val="es-ES"/>
              </w:rPr>
            </w:pPr>
            <w:r>
              <w:rPr>
                <w:rFonts w:cs="Arial"/>
                <w:sz w:val="24"/>
                <w:lang w:val="es-ES"/>
              </w:rPr>
              <w:t xml:space="preserve">CUIT: </w:t>
            </w:r>
            <w:r w:rsidRPr="00DB0A77">
              <w:rPr>
                <w:rFonts w:cs="Arial"/>
                <w:sz w:val="24"/>
                <w:lang w:val="es-ES"/>
              </w:rPr>
              <w:t>79-878</w:t>
            </w:r>
          </w:p>
          <w:p w14:paraId="217EB7B9" w14:textId="77777777" w:rsidR="000D2BA4" w:rsidRDefault="000D2BA4" w:rsidP="00563768">
            <w:pPr>
              <w:rPr>
                <w:rFonts w:cs="Arial"/>
                <w:sz w:val="24"/>
                <w:lang w:val="es-ES"/>
              </w:rPr>
            </w:pPr>
            <w:r>
              <w:rPr>
                <w:rFonts w:cs="Arial"/>
                <w:sz w:val="24"/>
                <w:lang w:val="es-ES"/>
              </w:rPr>
              <w:t>Email: hola</w:t>
            </w:r>
          </w:p>
          <w:p w14:paraId="155AE8E2" w14:textId="77777777" w:rsidR="000D2BA4" w:rsidRPr="003350C2" w:rsidRDefault="000D2BA4" w:rsidP="00563768">
            <w:pPr>
              <w:rPr>
                <w:rFonts w:cs="Arial"/>
                <w:sz w:val="24"/>
                <w:lang w:val="es-ES"/>
              </w:rPr>
            </w:pPr>
            <w:r>
              <w:rPr>
                <w:rFonts w:cs="Arial"/>
                <w:sz w:val="24"/>
                <w:lang w:val="es-ES"/>
              </w:rPr>
              <w:t>Teléfono: muchas letras</w:t>
            </w:r>
          </w:p>
        </w:tc>
      </w:tr>
      <w:tr w:rsidR="000D2BA4" w:rsidRPr="00563768" w14:paraId="23F67D44" w14:textId="77777777" w:rsidTr="00563768">
        <w:tc>
          <w:tcPr>
            <w:tcW w:w="8828" w:type="dxa"/>
            <w:gridSpan w:val="2"/>
          </w:tcPr>
          <w:p w14:paraId="62384686" w14:textId="77777777" w:rsidR="000D2BA4" w:rsidRPr="00A966DB" w:rsidRDefault="000D2BA4" w:rsidP="00563768">
            <w:pPr>
              <w:rPr>
                <w:rFonts w:cs="Arial"/>
                <w:sz w:val="24"/>
                <w:lang w:val="es-ES"/>
              </w:rPr>
            </w:pPr>
            <w:r>
              <w:rPr>
                <w:rFonts w:cs="Arial"/>
                <w:sz w:val="24"/>
                <w:lang w:val="es-ES"/>
              </w:rPr>
              <w:t>Resultado Esperado: Informe de errores en el campo nombre por exceder el límite, en el campo cuit por ingresar uno no valido, en el campo email por ingresar uno no valido y en el campo teléfono por ingresar uno no valido.</w:t>
            </w:r>
          </w:p>
        </w:tc>
      </w:tr>
      <w:tr w:rsidR="000D2BA4" w:rsidRPr="00563768" w14:paraId="52FF2485" w14:textId="77777777" w:rsidTr="00563768">
        <w:tc>
          <w:tcPr>
            <w:tcW w:w="8828" w:type="dxa"/>
            <w:gridSpan w:val="2"/>
          </w:tcPr>
          <w:p w14:paraId="42305379" w14:textId="77777777" w:rsidR="000D2BA4" w:rsidRPr="00763A3C" w:rsidRDefault="000D2BA4" w:rsidP="00563768">
            <w:pPr>
              <w:rPr>
                <w:rFonts w:cs="Arial"/>
                <w:sz w:val="24"/>
                <w:lang w:val="es-ES"/>
              </w:rPr>
            </w:pPr>
            <w:r>
              <w:rPr>
                <w:rFonts w:cs="Arial"/>
                <w:sz w:val="24"/>
                <w:lang w:val="es-ES"/>
              </w:rPr>
              <w:t xml:space="preserve">Resultado Obtenido: El campo cuit debe contener 13 caracteres, el campo email debe ser un email valido, el campo teléfono debe ser un número. </w:t>
            </w:r>
          </w:p>
        </w:tc>
      </w:tr>
      <w:tr w:rsidR="000D2BA4" w:rsidRPr="00A966DB" w14:paraId="375EFE88" w14:textId="77777777" w:rsidTr="00563768">
        <w:tc>
          <w:tcPr>
            <w:tcW w:w="8828" w:type="dxa"/>
            <w:gridSpan w:val="2"/>
          </w:tcPr>
          <w:p w14:paraId="2128DACF" w14:textId="77777777" w:rsidR="000D2BA4" w:rsidRPr="002833BD" w:rsidRDefault="000D2BA4" w:rsidP="00563768">
            <w:pPr>
              <w:rPr>
                <w:rFonts w:cs="Arial"/>
                <w:sz w:val="24"/>
                <w:lang w:val="es-ES"/>
              </w:rPr>
            </w:pPr>
            <w:r>
              <w:rPr>
                <w:rFonts w:cs="Arial"/>
                <w:sz w:val="24"/>
                <w:lang w:val="es-ES"/>
              </w:rPr>
              <w:t>Evaluación: Regular</w:t>
            </w:r>
          </w:p>
        </w:tc>
      </w:tr>
      <w:tr w:rsidR="000D2BA4" w:rsidRPr="00563768" w14:paraId="019324BC" w14:textId="77777777" w:rsidTr="00563768">
        <w:tc>
          <w:tcPr>
            <w:tcW w:w="8828" w:type="dxa"/>
            <w:gridSpan w:val="2"/>
          </w:tcPr>
          <w:p w14:paraId="52577E3F" w14:textId="77777777" w:rsidR="000D2BA4" w:rsidRDefault="000D2BA4" w:rsidP="00563768">
            <w:pPr>
              <w:rPr>
                <w:rFonts w:cs="Arial"/>
                <w:sz w:val="24"/>
                <w:lang w:val="es-ES"/>
              </w:rPr>
            </w:pPr>
            <w:r>
              <w:rPr>
                <w:rFonts w:cs="Arial"/>
                <w:sz w:val="24"/>
                <w:lang w:val="es-ES"/>
              </w:rPr>
              <w:t xml:space="preserve">Comentarios: Si el campo nombre, cuit, email y teléfono estuviesen bien cargados el sistema arrojaría un error al no poder almacenar un string de 192 caracteres. </w:t>
            </w:r>
          </w:p>
        </w:tc>
      </w:tr>
    </w:tbl>
    <w:p w14:paraId="05C2E363" w14:textId="04F4FEB7" w:rsidR="000D2BA4" w:rsidRDefault="000D2BA4" w:rsidP="000D2BA4">
      <w:pPr>
        <w:rPr>
          <w:sz w:val="24"/>
          <w:lang w:val="es-ES"/>
        </w:rPr>
      </w:pPr>
    </w:p>
    <w:p w14:paraId="45DC71B9" w14:textId="350390DF"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6A9B1251" w14:textId="77777777" w:rsidTr="00563768">
        <w:tc>
          <w:tcPr>
            <w:tcW w:w="8828" w:type="dxa"/>
            <w:gridSpan w:val="2"/>
            <w:shd w:val="clear" w:color="auto" w:fill="9CC2E5" w:themeFill="accent1" w:themeFillTint="99"/>
          </w:tcPr>
          <w:p w14:paraId="6AB987C9" w14:textId="77777777" w:rsidR="000D2BA4" w:rsidRPr="00A966DB" w:rsidRDefault="000D2BA4" w:rsidP="00563768">
            <w:pPr>
              <w:jc w:val="center"/>
              <w:rPr>
                <w:rFonts w:cs="Arial"/>
                <w:b/>
                <w:sz w:val="24"/>
                <w:lang w:val="es-ES"/>
              </w:rPr>
            </w:pPr>
            <w:r>
              <w:rPr>
                <w:rFonts w:cs="Arial"/>
                <w:b/>
                <w:sz w:val="24"/>
                <w:lang w:val="es-ES"/>
              </w:rPr>
              <w:lastRenderedPageBreak/>
              <w:t>Prueba Nº 8</w:t>
            </w:r>
          </w:p>
        </w:tc>
      </w:tr>
      <w:tr w:rsidR="000D2BA4" w:rsidRPr="00A966DB" w14:paraId="0114A609" w14:textId="77777777" w:rsidTr="00563768">
        <w:tc>
          <w:tcPr>
            <w:tcW w:w="4414" w:type="dxa"/>
          </w:tcPr>
          <w:p w14:paraId="5A1AA7A2"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4B9DD581"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20:07</w:t>
            </w:r>
          </w:p>
        </w:tc>
      </w:tr>
      <w:tr w:rsidR="000D2BA4" w:rsidRPr="00563768" w14:paraId="240A120B" w14:textId="77777777" w:rsidTr="00563768">
        <w:tc>
          <w:tcPr>
            <w:tcW w:w="4414" w:type="dxa"/>
          </w:tcPr>
          <w:p w14:paraId="10325787" w14:textId="77777777" w:rsidR="000D2BA4" w:rsidRPr="00A966DB" w:rsidRDefault="000D2BA4" w:rsidP="00563768">
            <w:pPr>
              <w:rPr>
                <w:rFonts w:cs="Arial"/>
                <w:sz w:val="24"/>
                <w:lang w:val="es-ES"/>
              </w:rPr>
            </w:pPr>
            <w:r>
              <w:rPr>
                <w:rFonts w:cs="Arial"/>
                <w:sz w:val="24"/>
                <w:lang w:val="es-ES"/>
              </w:rPr>
              <w:t>Caso de Prueba: Cargar Socio</w:t>
            </w:r>
          </w:p>
        </w:tc>
        <w:tc>
          <w:tcPr>
            <w:tcW w:w="4414" w:type="dxa"/>
          </w:tcPr>
          <w:p w14:paraId="7654889E"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563768" w14:paraId="223C7DF0" w14:textId="77777777" w:rsidTr="00563768">
        <w:tc>
          <w:tcPr>
            <w:tcW w:w="8828" w:type="dxa"/>
            <w:gridSpan w:val="2"/>
          </w:tcPr>
          <w:p w14:paraId="3162FCCC" w14:textId="77777777" w:rsidR="000D2BA4" w:rsidRDefault="000D2BA4" w:rsidP="00563768">
            <w:pPr>
              <w:rPr>
                <w:rFonts w:cs="Arial"/>
                <w:sz w:val="24"/>
                <w:lang w:val="es-ES"/>
              </w:rPr>
            </w:pPr>
            <w:r>
              <w:rPr>
                <w:rFonts w:cs="Arial"/>
                <w:sz w:val="24"/>
                <w:lang w:val="es-ES"/>
              </w:rPr>
              <w:t xml:space="preserve">Datos de Entrada: </w:t>
            </w:r>
          </w:p>
          <w:p w14:paraId="3D88FEEB" w14:textId="77777777" w:rsidR="000D2BA4" w:rsidRDefault="000D2BA4" w:rsidP="00563768">
            <w:pPr>
              <w:rPr>
                <w:rFonts w:cs="Arial"/>
                <w:sz w:val="24"/>
                <w:lang w:val="es-ES"/>
              </w:rPr>
            </w:pPr>
            <w:r>
              <w:rPr>
                <w:rFonts w:cs="Arial"/>
                <w:sz w:val="24"/>
                <w:lang w:val="es-ES"/>
              </w:rPr>
              <w:t>Apellido: Perez</w:t>
            </w:r>
          </w:p>
          <w:p w14:paraId="4BA84AEC" w14:textId="77777777" w:rsidR="000D2BA4" w:rsidRDefault="000D2BA4" w:rsidP="00563768">
            <w:pPr>
              <w:rPr>
                <w:rFonts w:cs="Arial"/>
                <w:sz w:val="24"/>
                <w:lang w:val="es-ES"/>
              </w:rPr>
            </w:pPr>
            <w:r>
              <w:rPr>
                <w:rFonts w:cs="Arial"/>
                <w:sz w:val="24"/>
                <w:lang w:val="es-ES"/>
              </w:rPr>
              <w:t>Nombre: Maria</w:t>
            </w:r>
          </w:p>
          <w:p w14:paraId="124F1980" w14:textId="77777777" w:rsidR="000D2BA4" w:rsidRDefault="000D2BA4" w:rsidP="00563768">
            <w:pPr>
              <w:rPr>
                <w:rFonts w:cs="Arial"/>
                <w:sz w:val="24"/>
                <w:lang w:val="es-ES"/>
              </w:rPr>
            </w:pPr>
            <w:r>
              <w:rPr>
                <w:rFonts w:cs="Arial"/>
                <w:sz w:val="24"/>
                <w:lang w:val="es-ES"/>
              </w:rPr>
              <w:t>DNI: 48.454.879</w:t>
            </w:r>
          </w:p>
          <w:p w14:paraId="7F920E33" w14:textId="77777777" w:rsidR="000D2BA4" w:rsidRPr="00425CF9" w:rsidRDefault="000D2BA4" w:rsidP="00563768">
            <w:pPr>
              <w:rPr>
                <w:rFonts w:cs="Arial"/>
                <w:sz w:val="24"/>
                <w:lang w:val="es-ES"/>
              </w:rPr>
            </w:pPr>
            <w:r>
              <w:rPr>
                <w:rFonts w:cs="Arial"/>
                <w:sz w:val="24"/>
                <w:lang w:val="es-ES"/>
              </w:rPr>
              <w:t>N</w:t>
            </w:r>
            <w:r w:rsidRPr="00425CF9">
              <w:rPr>
                <w:rFonts w:cs="Arial"/>
                <w:sz w:val="24"/>
                <w:lang w:val="es-ES"/>
              </w:rPr>
              <w:t>º de Conexión 1: 0002</w:t>
            </w:r>
          </w:p>
          <w:p w14:paraId="2137BE67" w14:textId="77777777" w:rsidR="000D2BA4" w:rsidRDefault="000D2BA4" w:rsidP="00563768">
            <w:pPr>
              <w:rPr>
                <w:rFonts w:cs="Arial"/>
                <w:sz w:val="24"/>
                <w:lang w:val="es-ES"/>
              </w:rPr>
            </w:pPr>
            <w:r>
              <w:rPr>
                <w:rFonts w:cs="Arial"/>
                <w:sz w:val="24"/>
                <w:lang w:val="es-ES"/>
              </w:rPr>
              <w:t>Calle</w:t>
            </w:r>
            <w:r w:rsidRPr="00425CF9">
              <w:rPr>
                <w:rFonts w:cs="Arial"/>
                <w:sz w:val="24"/>
                <w:lang w:val="es-ES"/>
              </w:rPr>
              <w:t>: San Pedro</w:t>
            </w:r>
          </w:p>
          <w:p w14:paraId="72904344" w14:textId="77777777" w:rsidR="000D2BA4" w:rsidRDefault="000D2BA4" w:rsidP="00563768">
            <w:pPr>
              <w:rPr>
                <w:rFonts w:cs="Arial"/>
                <w:sz w:val="24"/>
                <w:lang w:val="es-ES"/>
              </w:rPr>
            </w:pPr>
            <w:r>
              <w:rPr>
                <w:rFonts w:cs="Arial"/>
                <w:sz w:val="24"/>
                <w:lang w:val="es-ES"/>
              </w:rPr>
              <w:t>Altura: muchos números</w:t>
            </w:r>
          </w:p>
          <w:p w14:paraId="23717D58" w14:textId="77777777" w:rsidR="000D2BA4" w:rsidRPr="00425CF9" w:rsidRDefault="000D2BA4" w:rsidP="00563768">
            <w:pPr>
              <w:rPr>
                <w:rFonts w:cs="Arial"/>
                <w:sz w:val="24"/>
                <w:lang w:val="es-ES"/>
              </w:rPr>
            </w:pPr>
            <w:r>
              <w:rPr>
                <w:rFonts w:cs="Arial"/>
                <w:sz w:val="24"/>
                <w:lang w:val="es-ES"/>
              </w:rPr>
              <w:t>Zona: B</w:t>
            </w:r>
            <w:r w:rsidRPr="00425CF9">
              <w:rPr>
                <w:rFonts w:cs="Arial"/>
                <w:sz w:val="24"/>
                <w:lang w:val="es-ES"/>
              </w:rPr>
              <w:t>º Nuevo</w:t>
            </w:r>
          </w:p>
          <w:p w14:paraId="53E25356" w14:textId="77777777" w:rsidR="000D2BA4" w:rsidRDefault="000D2BA4" w:rsidP="00563768">
            <w:pPr>
              <w:rPr>
                <w:rFonts w:cs="Arial"/>
                <w:sz w:val="24"/>
                <w:lang w:val="es-ES"/>
              </w:rPr>
            </w:pPr>
            <w:r w:rsidRPr="00425CF9">
              <w:rPr>
                <w:rFonts w:cs="Arial"/>
                <w:sz w:val="24"/>
                <w:lang w:val="es-ES"/>
              </w:rPr>
              <w:t>Nº de</w:t>
            </w:r>
            <w:r>
              <w:rPr>
                <w:rFonts w:cs="Arial"/>
                <w:sz w:val="24"/>
                <w:lang w:val="es-ES"/>
              </w:rPr>
              <w:t xml:space="preserve"> Conexión 2: 0002</w:t>
            </w:r>
          </w:p>
          <w:p w14:paraId="2CA3F730" w14:textId="77777777" w:rsidR="000D2BA4" w:rsidRDefault="000D2BA4" w:rsidP="00563768">
            <w:pPr>
              <w:rPr>
                <w:rFonts w:cs="Arial"/>
                <w:sz w:val="24"/>
                <w:lang w:val="es-ES"/>
              </w:rPr>
            </w:pPr>
            <w:r>
              <w:rPr>
                <w:rFonts w:cs="Arial"/>
                <w:sz w:val="24"/>
                <w:lang w:val="es-ES"/>
              </w:rPr>
              <w:t>Calle: Eva</w:t>
            </w:r>
            <w:r w:rsidRPr="00425CF9">
              <w:rPr>
                <w:rFonts w:cs="Arial"/>
                <w:sz w:val="24"/>
                <w:lang w:val="es-ES"/>
              </w:rPr>
              <w:t xml:space="preserve"> </w:t>
            </w:r>
            <w:r>
              <w:rPr>
                <w:rFonts w:cs="Arial"/>
                <w:sz w:val="24"/>
                <w:lang w:val="es-ES"/>
              </w:rPr>
              <w:t>Peron</w:t>
            </w:r>
          </w:p>
          <w:p w14:paraId="294ECA53" w14:textId="77777777" w:rsidR="000D2BA4" w:rsidRDefault="000D2BA4" w:rsidP="00563768">
            <w:pPr>
              <w:rPr>
                <w:rFonts w:cs="Arial"/>
                <w:sz w:val="24"/>
                <w:lang w:val="es-ES"/>
              </w:rPr>
            </w:pPr>
            <w:r>
              <w:rPr>
                <w:rFonts w:cs="Arial"/>
                <w:sz w:val="24"/>
                <w:lang w:val="es-ES"/>
              </w:rPr>
              <w:t>Altura: muchos números</w:t>
            </w:r>
          </w:p>
          <w:p w14:paraId="4EB49C7B" w14:textId="77777777" w:rsidR="000D2BA4" w:rsidRPr="004036B5" w:rsidRDefault="000D2BA4" w:rsidP="00563768">
            <w:pPr>
              <w:rPr>
                <w:rFonts w:cs="Arial"/>
                <w:sz w:val="24"/>
                <w:lang w:val="es-ES"/>
              </w:rPr>
            </w:pPr>
            <w:r>
              <w:rPr>
                <w:rFonts w:cs="Arial"/>
                <w:sz w:val="24"/>
                <w:lang w:val="es-ES"/>
              </w:rPr>
              <w:t>Zona: B</w:t>
            </w:r>
            <w:r w:rsidRPr="004036B5">
              <w:rPr>
                <w:rFonts w:cs="Arial"/>
                <w:sz w:val="24"/>
                <w:lang w:val="es-ES"/>
              </w:rPr>
              <w:t>º Nuevo</w:t>
            </w:r>
          </w:p>
          <w:p w14:paraId="01E3FBB8" w14:textId="77777777" w:rsidR="000D2BA4" w:rsidRPr="00425CF9" w:rsidRDefault="000D2BA4" w:rsidP="00563768">
            <w:pPr>
              <w:rPr>
                <w:rFonts w:cs="Arial"/>
                <w:sz w:val="24"/>
                <w:lang w:val="es-ES"/>
              </w:rPr>
            </w:pPr>
          </w:p>
        </w:tc>
      </w:tr>
      <w:tr w:rsidR="000D2BA4" w:rsidRPr="00A966DB" w14:paraId="05B9DCB1" w14:textId="77777777" w:rsidTr="00563768">
        <w:tc>
          <w:tcPr>
            <w:tcW w:w="8828" w:type="dxa"/>
            <w:gridSpan w:val="2"/>
          </w:tcPr>
          <w:p w14:paraId="05B82D98" w14:textId="77777777" w:rsidR="000D2BA4" w:rsidRPr="00A966DB" w:rsidRDefault="000D2BA4" w:rsidP="00563768">
            <w:pPr>
              <w:rPr>
                <w:rFonts w:cs="Arial"/>
                <w:sz w:val="24"/>
                <w:lang w:val="es-ES"/>
              </w:rPr>
            </w:pPr>
            <w:r>
              <w:rPr>
                <w:rFonts w:cs="Arial"/>
                <w:sz w:val="24"/>
                <w:lang w:val="es-ES"/>
              </w:rPr>
              <w:t>Resultado Esperado: Informe de error debido a que hay dos conexiones iguales. Y hay muchos números en el campo altura.</w:t>
            </w:r>
          </w:p>
        </w:tc>
      </w:tr>
      <w:tr w:rsidR="000D2BA4" w:rsidRPr="00A966DB" w14:paraId="22D5D083" w14:textId="77777777" w:rsidTr="00563768">
        <w:tc>
          <w:tcPr>
            <w:tcW w:w="8828" w:type="dxa"/>
            <w:gridSpan w:val="2"/>
          </w:tcPr>
          <w:p w14:paraId="465415D1" w14:textId="77777777" w:rsidR="000D2BA4" w:rsidRPr="00C356EF" w:rsidRDefault="000D2BA4" w:rsidP="00563768">
            <w:pPr>
              <w:rPr>
                <w:rFonts w:cs="Arial"/>
                <w:sz w:val="24"/>
                <w:lang w:val="es-ES"/>
              </w:rPr>
            </w:pPr>
            <w:r>
              <w:rPr>
                <w:rFonts w:cs="Arial"/>
                <w:sz w:val="24"/>
                <w:lang w:val="es-ES"/>
              </w:rPr>
              <w:t>Resultado Obtenido: Error de sistema por tamaño de altura sobrepasado a la capacidad real. Ningún control en los números de conexión repetidos</w:t>
            </w:r>
          </w:p>
        </w:tc>
      </w:tr>
      <w:tr w:rsidR="000D2BA4" w:rsidRPr="00A966DB" w14:paraId="2BDBB54D" w14:textId="77777777" w:rsidTr="00563768">
        <w:tc>
          <w:tcPr>
            <w:tcW w:w="8828" w:type="dxa"/>
            <w:gridSpan w:val="2"/>
          </w:tcPr>
          <w:p w14:paraId="7FAD0668" w14:textId="77777777" w:rsidR="000D2BA4" w:rsidRPr="002833BD" w:rsidRDefault="000D2BA4" w:rsidP="00563768">
            <w:pPr>
              <w:rPr>
                <w:rFonts w:cs="Arial"/>
                <w:sz w:val="24"/>
                <w:lang w:val="es-ES"/>
              </w:rPr>
            </w:pPr>
            <w:r>
              <w:rPr>
                <w:rFonts w:cs="Arial"/>
                <w:sz w:val="24"/>
                <w:lang w:val="es-ES"/>
              </w:rPr>
              <w:t>Evaluación: Fallo</w:t>
            </w:r>
          </w:p>
        </w:tc>
      </w:tr>
      <w:tr w:rsidR="000D2BA4" w:rsidRPr="00A966DB" w14:paraId="3C304709" w14:textId="77777777" w:rsidTr="00563768">
        <w:tc>
          <w:tcPr>
            <w:tcW w:w="8828" w:type="dxa"/>
            <w:gridSpan w:val="2"/>
          </w:tcPr>
          <w:p w14:paraId="26C705A5" w14:textId="77777777" w:rsidR="000D2BA4" w:rsidRDefault="000D2BA4" w:rsidP="00563768">
            <w:pPr>
              <w:rPr>
                <w:rFonts w:cs="Arial"/>
                <w:sz w:val="24"/>
                <w:lang w:val="es-ES"/>
              </w:rPr>
            </w:pPr>
            <w:r>
              <w:rPr>
                <w:rFonts w:cs="Arial"/>
                <w:sz w:val="24"/>
                <w:lang w:val="es-ES"/>
              </w:rPr>
              <w:t xml:space="preserve">Comentarios: </w:t>
            </w:r>
          </w:p>
        </w:tc>
      </w:tr>
    </w:tbl>
    <w:p w14:paraId="64D97A40" w14:textId="44252903" w:rsidR="00563768" w:rsidRDefault="00563768" w:rsidP="000D2BA4">
      <w:pPr>
        <w:rPr>
          <w:sz w:val="24"/>
          <w:lang w:val="es-ES"/>
        </w:rPr>
      </w:pPr>
    </w:p>
    <w:p w14:paraId="60A334C6" w14:textId="77777777" w:rsidR="00563768" w:rsidRDefault="00563768">
      <w:pPr>
        <w:rPr>
          <w:sz w:val="24"/>
          <w:lang w:val="es-ES"/>
        </w:rPr>
      </w:pPr>
      <w:r>
        <w:rPr>
          <w:sz w:val="24"/>
          <w:lang w:val="es-ES"/>
        </w:rPr>
        <w:br w:type="page"/>
      </w:r>
    </w:p>
    <w:p w14:paraId="7868C330" w14:textId="76D92E95" w:rsidR="00563768" w:rsidRDefault="00563768" w:rsidP="00563768">
      <w:pPr>
        <w:pStyle w:val="Ttulo2"/>
        <w:rPr>
          <w:lang w:val="es-ES"/>
        </w:rPr>
      </w:pPr>
      <w:r>
        <w:rPr>
          <w:lang w:val="es-ES"/>
        </w:rPr>
        <w:lastRenderedPageBreak/>
        <w:t>Prueba de Flujo Operativo Principal</w:t>
      </w:r>
    </w:p>
    <w:p w14:paraId="1FCD7656" w14:textId="1FB6E991" w:rsidR="00563768" w:rsidRDefault="00563768" w:rsidP="00563768">
      <w:pPr>
        <w:jc w:val="both"/>
        <w:rPr>
          <w:sz w:val="24"/>
          <w:lang w:val="es-ES"/>
        </w:rPr>
      </w:pPr>
      <w:r>
        <w:rPr>
          <w:sz w:val="24"/>
          <w:lang w:val="es-ES"/>
        </w:rPr>
        <w:t>Primero se accedió al sistema con un usuario con rol de empleado de oficina. A partir de esto se generó un nuevo reclamo de un socio ya registrado. Con los siguientes datos.</w:t>
      </w:r>
    </w:p>
    <w:p w14:paraId="472B2C54" w14:textId="04DD0D08" w:rsidR="00563768" w:rsidRDefault="00563768" w:rsidP="00563768">
      <w:pPr>
        <w:jc w:val="both"/>
        <w:rPr>
          <w:sz w:val="24"/>
          <w:lang w:val="es-ES"/>
        </w:rPr>
      </w:pPr>
      <w:r w:rsidRPr="00563768">
        <w:rPr>
          <w:sz w:val="24"/>
          <w:lang w:val="es-ES"/>
        </w:rPr>
        <w:drawing>
          <wp:inline distT="0" distB="0" distL="0" distR="0" wp14:anchorId="07DAC7AB" wp14:editId="6E059804">
            <wp:extent cx="5612130" cy="26231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23185"/>
                    </a:xfrm>
                    <a:prstGeom prst="rect">
                      <a:avLst/>
                    </a:prstGeom>
                  </pic:spPr>
                </pic:pic>
              </a:graphicData>
            </a:graphic>
          </wp:inline>
        </w:drawing>
      </w:r>
    </w:p>
    <w:p w14:paraId="2F49ABF9" w14:textId="015D31B3" w:rsidR="00563768" w:rsidRDefault="00563768" w:rsidP="00563768">
      <w:pPr>
        <w:jc w:val="both"/>
        <w:rPr>
          <w:sz w:val="24"/>
          <w:lang w:val="es-ES"/>
        </w:rPr>
      </w:pPr>
    </w:p>
    <w:p w14:paraId="6F486303" w14:textId="4ADDB4D8" w:rsidR="00563768" w:rsidRDefault="00563768" w:rsidP="00563768">
      <w:pPr>
        <w:jc w:val="both"/>
        <w:rPr>
          <w:sz w:val="24"/>
          <w:lang w:val="es-ES"/>
        </w:rPr>
      </w:pPr>
      <w:r>
        <w:rPr>
          <w:sz w:val="24"/>
          <w:lang w:val="es-ES"/>
        </w:rPr>
        <w:t>El resultado fue exitoso y automáticamente se registró el nuevo reclamo, a su vez este reclamo generó un</w:t>
      </w:r>
      <w:r w:rsidR="00A77B1F">
        <w:rPr>
          <w:sz w:val="24"/>
          <w:lang w:val="es-ES"/>
        </w:rPr>
        <w:t xml:space="preserve"> nuevo trabajo. Ambos en un estado de espera debido a que el socio cumplió con todos los requisitos.</w:t>
      </w:r>
    </w:p>
    <w:p w14:paraId="366F9185" w14:textId="5B9A4B06" w:rsidR="00A77B1F" w:rsidRDefault="00A77B1F" w:rsidP="00563768">
      <w:pPr>
        <w:jc w:val="both"/>
        <w:rPr>
          <w:sz w:val="24"/>
          <w:lang w:val="es-ES"/>
        </w:rPr>
      </w:pPr>
      <w:r w:rsidRPr="00A77B1F">
        <w:rPr>
          <w:sz w:val="24"/>
          <w:lang w:val="es-ES"/>
        </w:rPr>
        <w:drawing>
          <wp:inline distT="0" distB="0" distL="0" distR="0" wp14:anchorId="27DF0048" wp14:editId="054FA5DA">
            <wp:extent cx="5612130" cy="277749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777490"/>
                    </a:xfrm>
                    <a:prstGeom prst="rect">
                      <a:avLst/>
                    </a:prstGeom>
                  </pic:spPr>
                </pic:pic>
              </a:graphicData>
            </a:graphic>
          </wp:inline>
        </w:drawing>
      </w:r>
    </w:p>
    <w:p w14:paraId="493D132D" w14:textId="47DDD30A" w:rsidR="00A77B1F" w:rsidRDefault="00A77B1F" w:rsidP="00563768">
      <w:pPr>
        <w:jc w:val="both"/>
        <w:rPr>
          <w:sz w:val="24"/>
          <w:lang w:val="es-ES"/>
        </w:rPr>
      </w:pPr>
    </w:p>
    <w:p w14:paraId="23F60678" w14:textId="70477151" w:rsidR="00A77B1F" w:rsidRDefault="00A77B1F" w:rsidP="00563768">
      <w:pPr>
        <w:jc w:val="both"/>
        <w:rPr>
          <w:sz w:val="24"/>
          <w:lang w:val="es-ES"/>
        </w:rPr>
      </w:pPr>
      <w:r>
        <w:rPr>
          <w:sz w:val="24"/>
          <w:lang w:val="es-ES"/>
        </w:rPr>
        <w:lastRenderedPageBreak/>
        <w:t>Luego se accedió con un usuario con rol de empleado de planta. Y en su lista de trabajos pendientes se encuentra el reclamo anteriormente registrado.</w:t>
      </w:r>
    </w:p>
    <w:p w14:paraId="7FD32755" w14:textId="7167D0FE" w:rsidR="00A77B1F" w:rsidRDefault="00A77B1F" w:rsidP="00563768">
      <w:pPr>
        <w:jc w:val="both"/>
        <w:rPr>
          <w:sz w:val="24"/>
          <w:lang w:val="es-ES"/>
        </w:rPr>
      </w:pPr>
      <w:r w:rsidRPr="00A77B1F">
        <w:rPr>
          <w:sz w:val="24"/>
          <w:lang w:val="es-ES"/>
        </w:rPr>
        <w:drawing>
          <wp:inline distT="0" distB="0" distL="0" distR="0" wp14:anchorId="53E9792A" wp14:editId="2E93A684">
            <wp:extent cx="5612130" cy="2774950"/>
            <wp:effectExtent l="0" t="0" r="762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74950"/>
                    </a:xfrm>
                    <a:prstGeom prst="rect">
                      <a:avLst/>
                    </a:prstGeom>
                  </pic:spPr>
                </pic:pic>
              </a:graphicData>
            </a:graphic>
          </wp:inline>
        </w:drawing>
      </w:r>
    </w:p>
    <w:p w14:paraId="75A0A06D" w14:textId="77777777" w:rsidR="00A77B1F" w:rsidRDefault="00A77B1F" w:rsidP="00563768">
      <w:pPr>
        <w:jc w:val="both"/>
        <w:rPr>
          <w:sz w:val="24"/>
          <w:lang w:val="es-ES"/>
        </w:rPr>
      </w:pPr>
      <w:r>
        <w:rPr>
          <w:sz w:val="24"/>
          <w:lang w:val="es-ES"/>
        </w:rPr>
        <w:t>Se procedió a iniciar el trabajo, esto cambia el estado del mismo. Y el resultado fue el siguiente.</w:t>
      </w:r>
    </w:p>
    <w:p w14:paraId="7EB731D1" w14:textId="77777777" w:rsidR="00A77B1F" w:rsidRDefault="00A77B1F" w:rsidP="00563768">
      <w:pPr>
        <w:jc w:val="both"/>
        <w:rPr>
          <w:sz w:val="24"/>
          <w:lang w:val="es-ES"/>
        </w:rPr>
      </w:pPr>
      <w:r w:rsidRPr="00A77B1F">
        <w:rPr>
          <w:sz w:val="24"/>
          <w:lang w:val="es-ES"/>
        </w:rPr>
        <w:drawing>
          <wp:inline distT="0" distB="0" distL="0" distR="0" wp14:anchorId="4F8CE6A8" wp14:editId="1E5E7CE1">
            <wp:extent cx="5612130" cy="2741930"/>
            <wp:effectExtent l="0" t="0" r="762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741930"/>
                    </a:xfrm>
                    <a:prstGeom prst="rect">
                      <a:avLst/>
                    </a:prstGeom>
                  </pic:spPr>
                </pic:pic>
              </a:graphicData>
            </a:graphic>
          </wp:inline>
        </w:drawing>
      </w:r>
    </w:p>
    <w:p w14:paraId="0EFE257C" w14:textId="063EC111" w:rsidR="00D20117" w:rsidRDefault="00A77B1F" w:rsidP="00563768">
      <w:pPr>
        <w:jc w:val="both"/>
        <w:rPr>
          <w:sz w:val="24"/>
          <w:lang w:val="es-ES"/>
        </w:rPr>
      </w:pPr>
      <w:r>
        <w:rPr>
          <w:sz w:val="24"/>
          <w:lang w:val="es-ES"/>
        </w:rPr>
        <w:t>Como podemos observar, el resultado fue exitoso, el trabajo ahora se encuentra en un estado iniciado.</w:t>
      </w:r>
    </w:p>
    <w:p w14:paraId="56B2038B" w14:textId="71766AB8" w:rsidR="00A77B1F" w:rsidRDefault="00D20117" w:rsidP="00D20117">
      <w:pPr>
        <w:rPr>
          <w:sz w:val="24"/>
          <w:lang w:val="es-ES"/>
        </w:rPr>
      </w:pPr>
      <w:r>
        <w:rPr>
          <w:sz w:val="24"/>
          <w:lang w:val="es-ES"/>
        </w:rPr>
        <w:br w:type="page"/>
      </w:r>
    </w:p>
    <w:p w14:paraId="36C9A592" w14:textId="530751E2" w:rsidR="00A77B1F" w:rsidRDefault="00A4262C" w:rsidP="00563768">
      <w:pPr>
        <w:jc w:val="both"/>
        <w:rPr>
          <w:sz w:val="24"/>
          <w:lang w:val="es-ES"/>
        </w:rPr>
      </w:pPr>
      <w:r>
        <w:rPr>
          <w:sz w:val="24"/>
          <w:lang w:val="es-ES"/>
        </w:rPr>
        <w:lastRenderedPageBreak/>
        <w:t>A continuación, se llevó a cabo la finalización de ese trabajo. Donde se registraron los siguientes datos.</w:t>
      </w:r>
    </w:p>
    <w:p w14:paraId="2BF1A854" w14:textId="43B3EC6C" w:rsidR="00A4262C" w:rsidRDefault="00A4262C" w:rsidP="00563768">
      <w:pPr>
        <w:jc w:val="both"/>
        <w:rPr>
          <w:sz w:val="24"/>
          <w:lang w:val="es-ES"/>
        </w:rPr>
      </w:pPr>
      <w:r w:rsidRPr="00A4262C">
        <w:rPr>
          <w:sz w:val="24"/>
          <w:lang w:val="es-ES"/>
        </w:rPr>
        <w:drawing>
          <wp:inline distT="0" distB="0" distL="0" distR="0" wp14:anchorId="1E2C58F3" wp14:editId="46D95752">
            <wp:extent cx="5612130" cy="264096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40965"/>
                    </a:xfrm>
                    <a:prstGeom prst="rect">
                      <a:avLst/>
                    </a:prstGeom>
                  </pic:spPr>
                </pic:pic>
              </a:graphicData>
            </a:graphic>
          </wp:inline>
        </w:drawing>
      </w:r>
    </w:p>
    <w:p w14:paraId="4921A1CB" w14:textId="5D627D09" w:rsidR="00563768" w:rsidRDefault="00A4262C" w:rsidP="00563768">
      <w:pPr>
        <w:jc w:val="both"/>
        <w:rPr>
          <w:sz w:val="24"/>
          <w:lang w:val="es-ES"/>
        </w:rPr>
      </w:pPr>
      <w:r w:rsidRPr="00A4262C">
        <w:rPr>
          <w:sz w:val="24"/>
          <w:lang w:val="es-ES"/>
        </w:rPr>
        <w:drawing>
          <wp:inline distT="0" distB="0" distL="0" distR="0" wp14:anchorId="09E03192" wp14:editId="2CA4E432">
            <wp:extent cx="5612130" cy="32283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228340"/>
                    </a:xfrm>
                    <a:prstGeom prst="rect">
                      <a:avLst/>
                    </a:prstGeom>
                  </pic:spPr>
                </pic:pic>
              </a:graphicData>
            </a:graphic>
          </wp:inline>
        </w:drawing>
      </w:r>
    </w:p>
    <w:p w14:paraId="44051FB5" w14:textId="57A19F86" w:rsidR="006C768D" w:rsidRDefault="006C768D" w:rsidP="00563768">
      <w:pPr>
        <w:jc w:val="both"/>
        <w:rPr>
          <w:sz w:val="24"/>
          <w:lang w:val="es-ES"/>
        </w:rPr>
      </w:pPr>
    </w:p>
    <w:p w14:paraId="25E36544" w14:textId="55D06671" w:rsidR="006C768D" w:rsidRDefault="006C768D" w:rsidP="006C768D">
      <w:pPr>
        <w:rPr>
          <w:sz w:val="24"/>
          <w:lang w:val="es-ES"/>
        </w:rPr>
      </w:pPr>
      <w:r>
        <w:rPr>
          <w:sz w:val="24"/>
          <w:lang w:val="es-ES"/>
        </w:rPr>
        <w:br w:type="page"/>
      </w:r>
    </w:p>
    <w:p w14:paraId="176A2D27" w14:textId="250C3A66" w:rsidR="006C768D" w:rsidRDefault="006C768D" w:rsidP="00563768">
      <w:pPr>
        <w:jc w:val="both"/>
        <w:rPr>
          <w:sz w:val="24"/>
          <w:lang w:val="es-ES"/>
        </w:rPr>
      </w:pPr>
      <w:r>
        <w:rPr>
          <w:sz w:val="24"/>
          <w:lang w:val="es-ES"/>
        </w:rPr>
        <w:lastRenderedPageBreak/>
        <w:t>El resultado fue exitoso. Dejando al trabajo en un estado finalizado. Es el trabajo número 4.</w:t>
      </w:r>
    </w:p>
    <w:p w14:paraId="37053799" w14:textId="61291E6A" w:rsidR="006C768D" w:rsidRDefault="006C768D" w:rsidP="00563768">
      <w:pPr>
        <w:jc w:val="both"/>
        <w:rPr>
          <w:sz w:val="24"/>
          <w:lang w:val="es-ES"/>
        </w:rPr>
      </w:pPr>
      <w:r w:rsidRPr="006C768D">
        <w:rPr>
          <w:sz w:val="24"/>
          <w:lang w:val="es-ES"/>
        </w:rPr>
        <w:drawing>
          <wp:inline distT="0" distB="0" distL="0" distR="0" wp14:anchorId="32001558" wp14:editId="79D0BAF7">
            <wp:extent cx="5612130" cy="2265680"/>
            <wp:effectExtent l="0" t="0" r="762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265680"/>
                    </a:xfrm>
                    <a:prstGeom prst="rect">
                      <a:avLst/>
                    </a:prstGeom>
                  </pic:spPr>
                </pic:pic>
              </a:graphicData>
            </a:graphic>
          </wp:inline>
        </w:drawing>
      </w:r>
      <w:r>
        <w:rPr>
          <w:sz w:val="24"/>
          <w:lang w:val="es-ES"/>
        </w:rPr>
        <w:t xml:space="preserve"> </w:t>
      </w:r>
    </w:p>
    <w:p w14:paraId="0180ADAA" w14:textId="25CCBB69" w:rsidR="006C768D" w:rsidRDefault="006C768D" w:rsidP="00563768">
      <w:pPr>
        <w:jc w:val="both"/>
        <w:rPr>
          <w:sz w:val="24"/>
          <w:lang w:val="es-ES"/>
        </w:rPr>
      </w:pPr>
      <w:r>
        <w:rPr>
          <w:sz w:val="24"/>
          <w:lang w:val="es-ES"/>
        </w:rPr>
        <w:t>Comprobamos los detalles cargados.</w:t>
      </w:r>
    </w:p>
    <w:p w14:paraId="3A3E7241" w14:textId="469513B4" w:rsidR="006C768D" w:rsidRDefault="006C768D" w:rsidP="00563768">
      <w:pPr>
        <w:jc w:val="both"/>
        <w:rPr>
          <w:sz w:val="24"/>
          <w:lang w:val="es-ES"/>
        </w:rPr>
      </w:pPr>
      <w:r w:rsidRPr="006C768D">
        <w:rPr>
          <w:sz w:val="24"/>
          <w:lang w:val="es-ES"/>
        </w:rPr>
        <w:drawing>
          <wp:inline distT="0" distB="0" distL="0" distR="0" wp14:anchorId="6A00FE87" wp14:editId="26773766">
            <wp:extent cx="5612130" cy="36144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614420"/>
                    </a:xfrm>
                    <a:prstGeom prst="rect">
                      <a:avLst/>
                    </a:prstGeom>
                  </pic:spPr>
                </pic:pic>
              </a:graphicData>
            </a:graphic>
          </wp:inline>
        </w:drawing>
      </w:r>
    </w:p>
    <w:p w14:paraId="58466A89" w14:textId="6CBD2AD4" w:rsidR="00D20117" w:rsidRDefault="006C768D" w:rsidP="00563768">
      <w:pPr>
        <w:jc w:val="both"/>
        <w:rPr>
          <w:sz w:val="24"/>
          <w:lang w:val="es-ES"/>
        </w:rPr>
      </w:pPr>
      <w:r>
        <w:rPr>
          <w:sz w:val="24"/>
          <w:lang w:val="es-ES"/>
        </w:rPr>
        <w:t>Y podemos observar que son los que habíamos utilizado para registrar la finalización del trabajo.</w:t>
      </w:r>
    </w:p>
    <w:p w14:paraId="02B918E3" w14:textId="1BD5486F" w:rsidR="00D20117" w:rsidRDefault="00D20117" w:rsidP="00D20117">
      <w:pPr>
        <w:rPr>
          <w:sz w:val="24"/>
          <w:lang w:val="es-ES"/>
        </w:rPr>
      </w:pPr>
      <w:r>
        <w:rPr>
          <w:sz w:val="24"/>
          <w:lang w:val="es-ES"/>
        </w:rPr>
        <w:br w:type="page"/>
      </w:r>
    </w:p>
    <w:p w14:paraId="4DD2AF0D" w14:textId="77777777" w:rsidR="00D20117" w:rsidRDefault="006C768D" w:rsidP="00563768">
      <w:pPr>
        <w:jc w:val="both"/>
        <w:rPr>
          <w:sz w:val="24"/>
          <w:lang w:val="es-ES"/>
        </w:rPr>
      </w:pPr>
      <w:r>
        <w:rPr>
          <w:sz w:val="24"/>
          <w:lang w:val="es-ES"/>
        </w:rPr>
        <w:lastRenderedPageBreak/>
        <w:t xml:space="preserve">Para </w:t>
      </w:r>
      <w:r w:rsidR="00D20117">
        <w:rPr>
          <w:sz w:val="24"/>
          <w:lang w:val="es-ES"/>
        </w:rPr>
        <w:t>finalizar, el trabajo debió generar algún movimiento debido a que fueron utilizado productos.</w:t>
      </w:r>
    </w:p>
    <w:p w14:paraId="4954CA2E" w14:textId="6D7087DE" w:rsidR="006C768D" w:rsidRDefault="00D20117" w:rsidP="00563768">
      <w:pPr>
        <w:jc w:val="both"/>
        <w:rPr>
          <w:sz w:val="24"/>
          <w:lang w:val="es-ES"/>
        </w:rPr>
      </w:pPr>
      <w:r w:rsidRPr="00D20117">
        <w:rPr>
          <w:sz w:val="24"/>
          <w:lang w:val="es-ES"/>
        </w:rPr>
        <w:drawing>
          <wp:inline distT="0" distB="0" distL="0" distR="0" wp14:anchorId="6AC95BC8" wp14:editId="6E3E7738">
            <wp:extent cx="5612130" cy="2987040"/>
            <wp:effectExtent l="0" t="0" r="762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987040"/>
                    </a:xfrm>
                    <a:prstGeom prst="rect">
                      <a:avLst/>
                    </a:prstGeom>
                  </pic:spPr>
                </pic:pic>
              </a:graphicData>
            </a:graphic>
          </wp:inline>
        </w:drawing>
      </w:r>
    </w:p>
    <w:p w14:paraId="2C5203B7" w14:textId="703E4DF9" w:rsidR="00D20117" w:rsidRDefault="00D20117" w:rsidP="00563768">
      <w:pPr>
        <w:jc w:val="both"/>
        <w:rPr>
          <w:sz w:val="24"/>
          <w:lang w:val="es-ES"/>
        </w:rPr>
      </w:pPr>
      <w:r>
        <w:rPr>
          <w:sz w:val="24"/>
          <w:lang w:val="es-ES"/>
        </w:rPr>
        <w:t>Los dos primeros movimientos de la tabla pertenecen a el trabajo anteriormente finalizado. Podemos comprobarlo con sus detalles.</w:t>
      </w:r>
    </w:p>
    <w:p w14:paraId="21422BFD" w14:textId="1CDC77AD" w:rsidR="00D20117" w:rsidRDefault="00D20117" w:rsidP="00563768">
      <w:pPr>
        <w:jc w:val="both"/>
        <w:rPr>
          <w:sz w:val="24"/>
          <w:lang w:val="es-ES"/>
        </w:rPr>
      </w:pPr>
      <w:r w:rsidRPr="00D20117">
        <w:rPr>
          <w:sz w:val="24"/>
          <w:lang w:val="es-ES"/>
        </w:rPr>
        <w:drawing>
          <wp:inline distT="0" distB="0" distL="0" distR="0" wp14:anchorId="1267799E" wp14:editId="17BBDB65">
            <wp:extent cx="5612130" cy="16275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627505"/>
                    </a:xfrm>
                    <a:prstGeom prst="rect">
                      <a:avLst/>
                    </a:prstGeom>
                  </pic:spPr>
                </pic:pic>
              </a:graphicData>
            </a:graphic>
          </wp:inline>
        </w:drawing>
      </w:r>
    </w:p>
    <w:p w14:paraId="7FE0E201" w14:textId="0F368DDB" w:rsidR="00D20117" w:rsidRDefault="00D20117" w:rsidP="00563768">
      <w:pPr>
        <w:jc w:val="both"/>
        <w:rPr>
          <w:sz w:val="24"/>
          <w:lang w:val="es-ES"/>
        </w:rPr>
      </w:pPr>
      <w:r w:rsidRPr="00D20117">
        <w:rPr>
          <w:sz w:val="24"/>
          <w:lang w:val="es-ES"/>
        </w:rPr>
        <w:drawing>
          <wp:inline distT="0" distB="0" distL="0" distR="0" wp14:anchorId="4E99B98E" wp14:editId="045F55B0">
            <wp:extent cx="5612130" cy="1617345"/>
            <wp:effectExtent l="0" t="0" r="762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617345"/>
                    </a:xfrm>
                    <a:prstGeom prst="rect">
                      <a:avLst/>
                    </a:prstGeom>
                  </pic:spPr>
                </pic:pic>
              </a:graphicData>
            </a:graphic>
          </wp:inline>
        </w:drawing>
      </w:r>
    </w:p>
    <w:p w14:paraId="628CE215" w14:textId="039440AC" w:rsidR="00D20117" w:rsidRPr="00563768" w:rsidRDefault="00D20117" w:rsidP="00563768">
      <w:pPr>
        <w:jc w:val="both"/>
        <w:rPr>
          <w:sz w:val="24"/>
          <w:lang w:val="es-ES"/>
        </w:rPr>
      </w:pPr>
      <w:r>
        <w:rPr>
          <w:sz w:val="24"/>
          <w:lang w:val="es-ES"/>
        </w:rPr>
        <w:t xml:space="preserve">Estos movimientos producen una disminución del stock de cada producto que fue utilizado debido a que el tipo de movimiento es egreso para cada uno. </w:t>
      </w:r>
      <w:bookmarkStart w:id="4084" w:name="_GoBack"/>
      <w:bookmarkEnd w:id="4084"/>
    </w:p>
    <w:sectPr w:rsidR="00D20117" w:rsidRPr="00563768" w:rsidSect="00AB3B43">
      <w:pgSz w:w="12240" w:h="15840"/>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61" w:author="Javier Kachuka" w:date="2019-06-10T10:08:00Z" w:initials="JK">
    <w:p w14:paraId="16F2E583" w14:textId="77777777" w:rsidR="00563768" w:rsidRDefault="00563768">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F5B9559" w14:textId="77777777" w:rsidR="00563768" w:rsidRPr="003552EC" w:rsidRDefault="00563768">
      <w:pPr>
        <w:pStyle w:val="Textocomentario"/>
        <w:rPr>
          <w:lang w:val="es-ES"/>
        </w:rPr>
      </w:pPr>
    </w:p>
  </w:comment>
  <w:comment w:id="1372" w:author="Javier Kachuka" w:date="2019-06-10T10:08:00Z" w:initials="JK">
    <w:p w14:paraId="287F0887" w14:textId="77777777" w:rsidR="00563768" w:rsidRDefault="00563768" w:rsidP="00E61519">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C76E61B" w14:textId="77777777" w:rsidR="00563768" w:rsidRPr="003552EC" w:rsidRDefault="00563768" w:rsidP="00E61519">
      <w:pPr>
        <w:pStyle w:val="Textocomentario"/>
        <w:rPr>
          <w:lang w:val="es-ES"/>
        </w:rPr>
      </w:pPr>
    </w:p>
  </w:comment>
  <w:comment w:id="1569" w:author="Javier Kachuka" w:date="2019-06-10T10:08:00Z" w:initials="JK">
    <w:p w14:paraId="445DCE6E" w14:textId="77777777" w:rsidR="00563768" w:rsidRDefault="00563768" w:rsidP="00555FC6">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5DC53A7C" w14:textId="77777777" w:rsidR="00563768" w:rsidRPr="003552EC" w:rsidRDefault="00563768" w:rsidP="00555FC6">
      <w:pPr>
        <w:pStyle w:val="Textocomentario"/>
        <w:rPr>
          <w:lang w:val="es-ES"/>
        </w:rPr>
      </w:pPr>
    </w:p>
  </w:comment>
  <w:comment w:id="1763" w:author="Javier Kachuka" w:date="2019-06-10T10:08:00Z" w:initials="JK">
    <w:p w14:paraId="6478DCCC" w14:textId="77777777" w:rsidR="00563768" w:rsidRDefault="00563768" w:rsidP="004E0B3C">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0BBB78D8" w14:textId="77777777" w:rsidR="00563768" w:rsidRPr="003552EC" w:rsidRDefault="00563768" w:rsidP="004E0B3C">
      <w:pPr>
        <w:pStyle w:val="Textocomentario"/>
        <w:rPr>
          <w:lang w:val="es-ES"/>
        </w:rPr>
      </w:pPr>
    </w:p>
  </w:comment>
  <w:comment w:id="1970" w:author="Javier Kachuka" w:date="2019-06-10T10:08:00Z" w:initials="JK">
    <w:p w14:paraId="0FF5F98E" w14:textId="77777777" w:rsidR="00563768" w:rsidRDefault="00563768"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A7363FF" w14:textId="77777777" w:rsidR="00563768" w:rsidRPr="003552EC" w:rsidRDefault="00563768" w:rsidP="005808D1">
      <w:pPr>
        <w:pStyle w:val="Textocomentario"/>
        <w:rPr>
          <w:lang w:val="es-ES"/>
        </w:rPr>
      </w:pPr>
    </w:p>
  </w:comment>
  <w:comment w:id="2065" w:author="Javier Kachuka" w:date="2019-06-10T10:08:00Z" w:initials="JK">
    <w:p w14:paraId="3443D2CE" w14:textId="77777777" w:rsidR="00563768" w:rsidRDefault="00563768"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8FAF5B7" w14:textId="77777777" w:rsidR="00563768" w:rsidRPr="003552EC" w:rsidRDefault="00563768" w:rsidP="005808D1">
      <w:pPr>
        <w:pStyle w:val="Textocomentario"/>
        <w:rPr>
          <w:lang w:val="es-ES"/>
        </w:rPr>
      </w:pPr>
    </w:p>
  </w:comment>
  <w:comment w:id="2320" w:author="Javier Kachuka" w:date="2019-06-10T10:08:00Z" w:initials="JK">
    <w:p w14:paraId="09E00C40" w14:textId="77777777" w:rsidR="00563768" w:rsidRDefault="00563768" w:rsidP="0070614D">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3429FE8" w14:textId="77777777" w:rsidR="00563768" w:rsidRPr="003552EC" w:rsidRDefault="00563768" w:rsidP="0070614D">
      <w:pPr>
        <w:pStyle w:val="Textocomentario"/>
        <w:rPr>
          <w:lang w:val="es-ES"/>
        </w:rPr>
      </w:pPr>
    </w:p>
  </w:comment>
  <w:comment w:id="2394" w:author="Javier Kachuka" w:date="2019-06-10T10:08:00Z" w:initials="JK">
    <w:p w14:paraId="2007B52B" w14:textId="77777777" w:rsidR="00563768" w:rsidRDefault="00563768" w:rsidP="00924F0F">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2BDE319" w14:textId="77777777" w:rsidR="00563768" w:rsidRPr="003552EC" w:rsidRDefault="00563768" w:rsidP="00924F0F">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5B9559" w15:done="0"/>
  <w15:commentEx w15:paraId="2C76E61B" w15:done="0"/>
  <w15:commentEx w15:paraId="5DC53A7C" w15:done="0"/>
  <w15:commentEx w15:paraId="0BBB78D8" w15:done="0"/>
  <w15:commentEx w15:paraId="6A7363FF" w15:done="0"/>
  <w15:commentEx w15:paraId="28FAF5B7" w15:done="0"/>
  <w15:commentEx w15:paraId="73429FE8" w15:done="0"/>
  <w15:commentEx w15:paraId="62BDE3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9E8A4" w14:textId="77777777" w:rsidR="007E09C3" w:rsidRDefault="007E09C3" w:rsidP="006475DF">
      <w:pPr>
        <w:spacing w:after="0" w:line="240" w:lineRule="auto"/>
      </w:pPr>
      <w:r>
        <w:separator/>
      </w:r>
    </w:p>
  </w:endnote>
  <w:endnote w:type="continuationSeparator" w:id="0">
    <w:p w14:paraId="5EF90D93" w14:textId="77777777" w:rsidR="007E09C3" w:rsidRDefault="007E09C3" w:rsidP="00647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altName w:val="Times New Roman"/>
    <w:charset w:val="00"/>
    <w:family w:val="auto"/>
    <w:pitch w:val="variable"/>
  </w:font>
  <w:font w:name="Lohit Hindi">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AE1AC6" w14:textId="77777777" w:rsidR="007E09C3" w:rsidRDefault="007E09C3" w:rsidP="006475DF">
      <w:pPr>
        <w:spacing w:after="0" w:line="240" w:lineRule="auto"/>
      </w:pPr>
      <w:r>
        <w:separator/>
      </w:r>
    </w:p>
  </w:footnote>
  <w:footnote w:type="continuationSeparator" w:id="0">
    <w:p w14:paraId="5E08492F" w14:textId="77777777" w:rsidR="007E09C3" w:rsidRDefault="007E09C3" w:rsidP="00647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9E6CF" w14:textId="2C265DB8" w:rsidR="00563768" w:rsidRDefault="00563768">
    <w:pPr>
      <w:pStyle w:val="Encabezado"/>
    </w:pPr>
    <w:r>
      <w:rPr>
        <w:noProof/>
      </w:rPr>
      <w:drawing>
        <wp:anchor distT="0" distB="0" distL="114300" distR="114300" simplePos="0" relativeHeight="251658240" behindDoc="0" locked="0" layoutInCell="1" allowOverlap="1" wp14:anchorId="4C5CCB7C" wp14:editId="74551121">
          <wp:simplePos x="0" y="0"/>
          <wp:positionH relativeFrom="column">
            <wp:posOffset>-680085</wp:posOffset>
          </wp:positionH>
          <wp:positionV relativeFrom="paragraph">
            <wp:posOffset>-249555</wp:posOffset>
          </wp:positionV>
          <wp:extent cx="1562100" cy="6400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DDE2075" w14:textId="3C2CB520" w:rsidR="00563768" w:rsidRDefault="00563768">
    <w:pPr>
      <w:pStyle w:val="Encabezado"/>
    </w:pPr>
  </w:p>
  <w:p w14:paraId="1A2D6831" w14:textId="77777777" w:rsidR="00563768" w:rsidRDefault="00563768">
    <w:pPr>
      <w:pStyle w:val="Encabezado"/>
    </w:pPr>
  </w:p>
  <w:p w14:paraId="0B0B1396" w14:textId="42FB19D7" w:rsidR="00563768" w:rsidRDefault="0056376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B1D4B" w14:textId="79775736" w:rsidR="00563768" w:rsidRDefault="00563768">
    <w:pPr>
      <w:pStyle w:val="Encabezado"/>
    </w:pPr>
    <w:r>
      <w:rPr>
        <w:noProof/>
      </w:rPr>
      <w:drawing>
        <wp:anchor distT="0" distB="0" distL="114300" distR="114300" simplePos="0" relativeHeight="251660288" behindDoc="0" locked="0" layoutInCell="1" allowOverlap="1" wp14:anchorId="7259B12B" wp14:editId="5A55743B">
          <wp:simplePos x="0" y="0"/>
          <wp:positionH relativeFrom="column">
            <wp:posOffset>-680085</wp:posOffset>
          </wp:positionH>
          <wp:positionV relativeFrom="paragraph">
            <wp:posOffset>-263525</wp:posOffset>
          </wp:positionV>
          <wp:extent cx="1562100" cy="6400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45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505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C6BA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579D3"/>
    <w:multiLevelType w:val="hybridMultilevel"/>
    <w:tmpl w:val="A17806D6"/>
    <w:lvl w:ilvl="0" w:tplc="9FB423F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1479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E6CC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3573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FD9"/>
    <w:multiLevelType w:val="hybridMultilevel"/>
    <w:tmpl w:val="63E6F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62879"/>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3F6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02BD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B60DF"/>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0710A"/>
    <w:multiLevelType w:val="hybridMultilevel"/>
    <w:tmpl w:val="DFCC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F0238"/>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D3380"/>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B5E07"/>
    <w:multiLevelType w:val="hybridMultilevel"/>
    <w:tmpl w:val="FD0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409A2"/>
    <w:multiLevelType w:val="hybridMultilevel"/>
    <w:tmpl w:val="8662F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8C516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BD7E7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0523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5162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BF4A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341BF"/>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753E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FF1AF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B14E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72E0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214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655E2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571507"/>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5B0BF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4389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02E6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B1FC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783C09"/>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25F4A"/>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C753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231EC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3012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6D250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DD670B"/>
    <w:multiLevelType w:val="hybridMultilevel"/>
    <w:tmpl w:val="AD98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FC5DF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342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B61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CF35DA"/>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653AF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3139A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6023D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6949D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EFF"/>
    <w:multiLevelType w:val="hybridMultilevel"/>
    <w:tmpl w:val="92881920"/>
    <w:lvl w:ilvl="0" w:tplc="B3FA1F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344CB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3240EB"/>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525C72"/>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0"/>
  </w:num>
  <w:num w:numId="3">
    <w:abstractNumId w:val="4"/>
  </w:num>
  <w:num w:numId="4">
    <w:abstractNumId w:val="36"/>
  </w:num>
  <w:num w:numId="5">
    <w:abstractNumId w:val="27"/>
  </w:num>
  <w:num w:numId="6">
    <w:abstractNumId w:val="6"/>
  </w:num>
  <w:num w:numId="7">
    <w:abstractNumId w:val="3"/>
  </w:num>
  <w:num w:numId="8">
    <w:abstractNumId w:val="34"/>
  </w:num>
  <w:num w:numId="9">
    <w:abstractNumId w:val="33"/>
  </w:num>
  <w:num w:numId="10">
    <w:abstractNumId w:val="43"/>
  </w:num>
  <w:num w:numId="11">
    <w:abstractNumId w:val="21"/>
  </w:num>
  <w:num w:numId="12">
    <w:abstractNumId w:val="0"/>
  </w:num>
  <w:num w:numId="13">
    <w:abstractNumId w:val="13"/>
  </w:num>
  <w:num w:numId="14">
    <w:abstractNumId w:val="1"/>
  </w:num>
  <w:num w:numId="15">
    <w:abstractNumId w:val="5"/>
  </w:num>
  <w:num w:numId="16">
    <w:abstractNumId w:val="51"/>
  </w:num>
  <w:num w:numId="17">
    <w:abstractNumId w:val="42"/>
  </w:num>
  <w:num w:numId="18">
    <w:abstractNumId w:val="24"/>
  </w:num>
  <w:num w:numId="19">
    <w:abstractNumId w:val="50"/>
  </w:num>
  <w:num w:numId="20">
    <w:abstractNumId w:val="38"/>
  </w:num>
  <w:num w:numId="21">
    <w:abstractNumId w:val="15"/>
  </w:num>
  <w:num w:numId="22">
    <w:abstractNumId w:val="7"/>
  </w:num>
  <w:num w:numId="23">
    <w:abstractNumId w:val="16"/>
  </w:num>
  <w:num w:numId="24">
    <w:abstractNumId w:val="12"/>
  </w:num>
  <w:num w:numId="25">
    <w:abstractNumId w:val="14"/>
  </w:num>
  <w:num w:numId="26">
    <w:abstractNumId w:val="35"/>
  </w:num>
  <w:num w:numId="27">
    <w:abstractNumId w:val="45"/>
  </w:num>
  <w:num w:numId="28">
    <w:abstractNumId w:val="30"/>
  </w:num>
  <w:num w:numId="29">
    <w:abstractNumId w:val="8"/>
  </w:num>
  <w:num w:numId="30">
    <w:abstractNumId w:val="47"/>
  </w:num>
  <w:num w:numId="31">
    <w:abstractNumId w:val="10"/>
  </w:num>
  <w:num w:numId="32">
    <w:abstractNumId w:val="52"/>
  </w:num>
  <w:num w:numId="33">
    <w:abstractNumId w:val="23"/>
  </w:num>
  <w:num w:numId="34">
    <w:abstractNumId w:val="2"/>
  </w:num>
  <w:num w:numId="35">
    <w:abstractNumId w:val="19"/>
  </w:num>
  <w:num w:numId="36">
    <w:abstractNumId w:val="44"/>
  </w:num>
  <w:num w:numId="37">
    <w:abstractNumId w:val="32"/>
  </w:num>
  <w:num w:numId="38">
    <w:abstractNumId w:val="25"/>
  </w:num>
  <w:num w:numId="39">
    <w:abstractNumId w:val="41"/>
  </w:num>
  <w:num w:numId="40">
    <w:abstractNumId w:val="18"/>
  </w:num>
  <w:num w:numId="41">
    <w:abstractNumId w:val="31"/>
  </w:num>
  <w:num w:numId="42">
    <w:abstractNumId w:val="29"/>
  </w:num>
  <w:num w:numId="43">
    <w:abstractNumId w:val="9"/>
  </w:num>
  <w:num w:numId="44">
    <w:abstractNumId w:val="17"/>
  </w:num>
  <w:num w:numId="45">
    <w:abstractNumId w:val="20"/>
  </w:num>
  <w:num w:numId="46">
    <w:abstractNumId w:val="26"/>
  </w:num>
  <w:num w:numId="47">
    <w:abstractNumId w:val="11"/>
  </w:num>
  <w:num w:numId="48">
    <w:abstractNumId w:val="22"/>
  </w:num>
  <w:num w:numId="49">
    <w:abstractNumId w:val="28"/>
  </w:num>
  <w:num w:numId="50">
    <w:abstractNumId w:val="39"/>
  </w:num>
  <w:num w:numId="51">
    <w:abstractNumId w:val="37"/>
  </w:num>
  <w:num w:numId="52">
    <w:abstractNumId w:val="48"/>
  </w:num>
  <w:num w:numId="53">
    <w:abstractNumId w:val="46"/>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Kachuka">
    <w15:presenceInfo w15:providerId="Windows Live" w15:userId="4203469c2d6346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5F8"/>
    <w:rsid w:val="000071DD"/>
    <w:rsid w:val="0001329C"/>
    <w:rsid w:val="000235FD"/>
    <w:rsid w:val="0002465B"/>
    <w:rsid w:val="00027835"/>
    <w:rsid w:val="00050B40"/>
    <w:rsid w:val="00053A3C"/>
    <w:rsid w:val="00055360"/>
    <w:rsid w:val="00074280"/>
    <w:rsid w:val="0008646B"/>
    <w:rsid w:val="000A1C3D"/>
    <w:rsid w:val="000B59E3"/>
    <w:rsid w:val="000C2DC2"/>
    <w:rsid w:val="000C6533"/>
    <w:rsid w:val="000D2BA4"/>
    <w:rsid w:val="000D502A"/>
    <w:rsid w:val="000E7F99"/>
    <w:rsid w:val="001076D4"/>
    <w:rsid w:val="00111F19"/>
    <w:rsid w:val="00134520"/>
    <w:rsid w:val="001371BA"/>
    <w:rsid w:val="00153AA9"/>
    <w:rsid w:val="00154D87"/>
    <w:rsid w:val="00156746"/>
    <w:rsid w:val="00163755"/>
    <w:rsid w:val="001833AD"/>
    <w:rsid w:val="00195412"/>
    <w:rsid w:val="001C7BF2"/>
    <w:rsid w:val="001D4BBE"/>
    <w:rsid w:val="001F7B04"/>
    <w:rsid w:val="00225C77"/>
    <w:rsid w:val="002345AA"/>
    <w:rsid w:val="00236AD3"/>
    <w:rsid w:val="00240E3B"/>
    <w:rsid w:val="002410FA"/>
    <w:rsid w:val="00272F3A"/>
    <w:rsid w:val="002903AF"/>
    <w:rsid w:val="002A1063"/>
    <w:rsid w:val="002A20C6"/>
    <w:rsid w:val="002A3CD0"/>
    <w:rsid w:val="002A55EF"/>
    <w:rsid w:val="002A776C"/>
    <w:rsid w:val="002C04E4"/>
    <w:rsid w:val="002C09EF"/>
    <w:rsid w:val="002E1F4E"/>
    <w:rsid w:val="002F11A3"/>
    <w:rsid w:val="002F2F47"/>
    <w:rsid w:val="002F3536"/>
    <w:rsid w:val="002F4137"/>
    <w:rsid w:val="002F4C81"/>
    <w:rsid w:val="003003BF"/>
    <w:rsid w:val="00310D65"/>
    <w:rsid w:val="003143D2"/>
    <w:rsid w:val="00325A53"/>
    <w:rsid w:val="003274E4"/>
    <w:rsid w:val="00340AF4"/>
    <w:rsid w:val="003552EC"/>
    <w:rsid w:val="003558A1"/>
    <w:rsid w:val="003641B6"/>
    <w:rsid w:val="0037145C"/>
    <w:rsid w:val="00393673"/>
    <w:rsid w:val="003C7530"/>
    <w:rsid w:val="003C7704"/>
    <w:rsid w:val="003D3744"/>
    <w:rsid w:val="003D4F16"/>
    <w:rsid w:val="003D6D5F"/>
    <w:rsid w:val="003F530E"/>
    <w:rsid w:val="00401CC8"/>
    <w:rsid w:val="00403AAB"/>
    <w:rsid w:val="00431D6D"/>
    <w:rsid w:val="004321A4"/>
    <w:rsid w:val="0043674D"/>
    <w:rsid w:val="00442C33"/>
    <w:rsid w:val="00456A0E"/>
    <w:rsid w:val="0046200B"/>
    <w:rsid w:val="00462B03"/>
    <w:rsid w:val="00471EB7"/>
    <w:rsid w:val="00474033"/>
    <w:rsid w:val="00482C02"/>
    <w:rsid w:val="00486A91"/>
    <w:rsid w:val="004A79FC"/>
    <w:rsid w:val="004C1425"/>
    <w:rsid w:val="004D4B98"/>
    <w:rsid w:val="004E0B3C"/>
    <w:rsid w:val="00505F52"/>
    <w:rsid w:val="0050660B"/>
    <w:rsid w:val="00534CD9"/>
    <w:rsid w:val="00543D5C"/>
    <w:rsid w:val="00552A69"/>
    <w:rsid w:val="0055417A"/>
    <w:rsid w:val="00555FC6"/>
    <w:rsid w:val="00562A71"/>
    <w:rsid w:val="00563768"/>
    <w:rsid w:val="00564042"/>
    <w:rsid w:val="005703BA"/>
    <w:rsid w:val="00572E70"/>
    <w:rsid w:val="00576F7E"/>
    <w:rsid w:val="005808D1"/>
    <w:rsid w:val="00581275"/>
    <w:rsid w:val="00583CDF"/>
    <w:rsid w:val="005A54B7"/>
    <w:rsid w:val="005A74E1"/>
    <w:rsid w:val="005B2AE0"/>
    <w:rsid w:val="005B6DF5"/>
    <w:rsid w:val="005C326A"/>
    <w:rsid w:val="005D0764"/>
    <w:rsid w:val="005D64CF"/>
    <w:rsid w:val="005E458F"/>
    <w:rsid w:val="005E6FE6"/>
    <w:rsid w:val="00602A14"/>
    <w:rsid w:val="006030CC"/>
    <w:rsid w:val="00612322"/>
    <w:rsid w:val="00621195"/>
    <w:rsid w:val="00621FE7"/>
    <w:rsid w:val="006233E2"/>
    <w:rsid w:val="0062644F"/>
    <w:rsid w:val="006267D9"/>
    <w:rsid w:val="00630C05"/>
    <w:rsid w:val="006475DF"/>
    <w:rsid w:val="00655B46"/>
    <w:rsid w:val="006565D3"/>
    <w:rsid w:val="00657DC0"/>
    <w:rsid w:val="00664544"/>
    <w:rsid w:val="00671686"/>
    <w:rsid w:val="006978F2"/>
    <w:rsid w:val="006C4555"/>
    <w:rsid w:val="006C768D"/>
    <w:rsid w:val="006D3894"/>
    <w:rsid w:val="006E20FA"/>
    <w:rsid w:val="007055B3"/>
    <w:rsid w:val="0070614D"/>
    <w:rsid w:val="00707909"/>
    <w:rsid w:val="007215B0"/>
    <w:rsid w:val="007506AD"/>
    <w:rsid w:val="00765C0B"/>
    <w:rsid w:val="00785249"/>
    <w:rsid w:val="007921DC"/>
    <w:rsid w:val="007A6EDB"/>
    <w:rsid w:val="007B60A2"/>
    <w:rsid w:val="007E09C3"/>
    <w:rsid w:val="007E6C42"/>
    <w:rsid w:val="007E6F74"/>
    <w:rsid w:val="00832539"/>
    <w:rsid w:val="0083745B"/>
    <w:rsid w:val="00866CE2"/>
    <w:rsid w:val="008675A3"/>
    <w:rsid w:val="00882D63"/>
    <w:rsid w:val="008A20BF"/>
    <w:rsid w:val="008A3DCB"/>
    <w:rsid w:val="008A7C53"/>
    <w:rsid w:val="008B00DA"/>
    <w:rsid w:val="008C1CB4"/>
    <w:rsid w:val="008C4037"/>
    <w:rsid w:val="008E0402"/>
    <w:rsid w:val="008E0D37"/>
    <w:rsid w:val="008E38F6"/>
    <w:rsid w:val="008F13CC"/>
    <w:rsid w:val="008F753A"/>
    <w:rsid w:val="00907480"/>
    <w:rsid w:val="00924F0F"/>
    <w:rsid w:val="00930009"/>
    <w:rsid w:val="009340B8"/>
    <w:rsid w:val="0093636B"/>
    <w:rsid w:val="00945F17"/>
    <w:rsid w:val="009529A4"/>
    <w:rsid w:val="0097717E"/>
    <w:rsid w:val="00986D2A"/>
    <w:rsid w:val="00994F96"/>
    <w:rsid w:val="009C1096"/>
    <w:rsid w:val="009E695D"/>
    <w:rsid w:val="009E6B1D"/>
    <w:rsid w:val="009F649C"/>
    <w:rsid w:val="00A12954"/>
    <w:rsid w:val="00A13EC8"/>
    <w:rsid w:val="00A34B20"/>
    <w:rsid w:val="00A4262C"/>
    <w:rsid w:val="00A77B1F"/>
    <w:rsid w:val="00A77E01"/>
    <w:rsid w:val="00A8280F"/>
    <w:rsid w:val="00A859BB"/>
    <w:rsid w:val="00A92212"/>
    <w:rsid w:val="00AA19D5"/>
    <w:rsid w:val="00AA6217"/>
    <w:rsid w:val="00AB3B43"/>
    <w:rsid w:val="00AB4322"/>
    <w:rsid w:val="00AD3F9A"/>
    <w:rsid w:val="00AE2034"/>
    <w:rsid w:val="00AE4E95"/>
    <w:rsid w:val="00AE5082"/>
    <w:rsid w:val="00AF29EC"/>
    <w:rsid w:val="00B130E2"/>
    <w:rsid w:val="00B27AC3"/>
    <w:rsid w:val="00B470CC"/>
    <w:rsid w:val="00B571D1"/>
    <w:rsid w:val="00B7775A"/>
    <w:rsid w:val="00B80A70"/>
    <w:rsid w:val="00BA1022"/>
    <w:rsid w:val="00BA6ED6"/>
    <w:rsid w:val="00BC46E7"/>
    <w:rsid w:val="00BD1189"/>
    <w:rsid w:val="00BD136E"/>
    <w:rsid w:val="00BF0956"/>
    <w:rsid w:val="00BF3680"/>
    <w:rsid w:val="00BF4E55"/>
    <w:rsid w:val="00C04493"/>
    <w:rsid w:val="00C21D3A"/>
    <w:rsid w:val="00C24F62"/>
    <w:rsid w:val="00C72267"/>
    <w:rsid w:val="00C7489D"/>
    <w:rsid w:val="00C81B0D"/>
    <w:rsid w:val="00C81B96"/>
    <w:rsid w:val="00CB5CF0"/>
    <w:rsid w:val="00CC2B8E"/>
    <w:rsid w:val="00CD1DEC"/>
    <w:rsid w:val="00CE02BC"/>
    <w:rsid w:val="00CF5565"/>
    <w:rsid w:val="00D20117"/>
    <w:rsid w:val="00D55146"/>
    <w:rsid w:val="00D61C88"/>
    <w:rsid w:val="00D63981"/>
    <w:rsid w:val="00D71789"/>
    <w:rsid w:val="00D80CAD"/>
    <w:rsid w:val="00DA4A60"/>
    <w:rsid w:val="00DD0E4D"/>
    <w:rsid w:val="00DD1D6D"/>
    <w:rsid w:val="00DE3353"/>
    <w:rsid w:val="00DE68C1"/>
    <w:rsid w:val="00DF490B"/>
    <w:rsid w:val="00E01941"/>
    <w:rsid w:val="00E356E6"/>
    <w:rsid w:val="00E358DF"/>
    <w:rsid w:val="00E559C5"/>
    <w:rsid w:val="00E61519"/>
    <w:rsid w:val="00E6465B"/>
    <w:rsid w:val="00E7145E"/>
    <w:rsid w:val="00E76878"/>
    <w:rsid w:val="00E84C1D"/>
    <w:rsid w:val="00E9210B"/>
    <w:rsid w:val="00EA55F8"/>
    <w:rsid w:val="00EB00DF"/>
    <w:rsid w:val="00EB437B"/>
    <w:rsid w:val="00EB61A0"/>
    <w:rsid w:val="00EC5EF5"/>
    <w:rsid w:val="00EC5FEE"/>
    <w:rsid w:val="00ED27AF"/>
    <w:rsid w:val="00ED78D2"/>
    <w:rsid w:val="00EE31E8"/>
    <w:rsid w:val="00F124A3"/>
    <w:rsid w:val="00F276C5"/>
    <w:rsid w:val="00F478D6"/>
    <w:rsid w:val="00F56A4A"/>
    <w:rsid w:val="00F61EFB"/>
    <w:rsid w:val="00F909A8"/>
    <w:rsid w:val="00F93243"/>
    <w:rsid w:val="00FA54D2"/>
    <w:rsid w:val="00FD76BA"/>
    <w:rsid w:val="00FE177D"/>
    <w:rsid w:val="00FE259F"/>
    <w:rsid w:val="00FE2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CCB1D"/>
  <w15:chartTrackingRefBased/>
  <w15:docId w15:val="{55480284-7168-4D66-AF40-3D396A20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17A"/>
    <w:rPr>
      <w:rFonts w:ascii="Arial" w:hAnsi="Arial"/>
    </w:rPr>
  </w:style>
  <w:style w:type="paragraph" w:styleId="Ttulo1">
    <w:name w:val="heading 1"/>
    <w:basedOn w:val="Normal"/>
    <w:next w:val="Normal"/>
    <w:link w:val="Ttulo1Car"/>
    <w:uiPriority w:val="9"/>
    <w:qFormat/>
    <w:rsid w:val="006475DF"/>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6475DF"/>
    <w:pPr>
      <w:keepNext/>
      <w:keepLines/>
      <w:spacing w:before="120" w:after="12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A55EF"/>
    <w:pPr>
      <w:keepNext/>
      <w:keepLines/>
      <w:spacing w:before="120" w:after="120"/>
      <w:outlineLvl w:val="2"/>
    </w:pPr>
    <w:rPr>
      <w:rFonts w:eastAsiaTheme="majorEastAsia"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75DF"/>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6475DF"/>
    <w:rPr>
      <w:rFonts w:ascii="Arial" w:eastAsiaTheme="majorEastAsia" w:hAnsi="Arial" w:cstheme="majorBidi"/>
      <w:color w:val="2E74B5" w:themeColor="accent1" w:themeShade="BF"/>
      <w:sz w:val="28"/>
      <w:szCs w:val="26"/>
    </w:rPr>
  </w:style>
  <w:style w:type="paragraph" w:styleId="Prrafodelista">
    <w:name w:val="List Paragraph"/>
    <w:basedOn w:val="Normal"/>
    <w:uiPriority w:val="34"/>
    <w:qFormat/>
    <w:rsid w:val="00EA55F8"/>
    <w:pPr>
      <w:ind w:left="720"/>
      <w:contextualSpacing/>
    </w:pPr>
  </w:style>
  <w:style w:type="table" w:styleId="Tablaconcuadrcula">
    <w:name w:val="Table Grid"/>
    <w:basedOn w:val="Tablanormal"/>
    <w:uiPriority w:val="39"/>
    <w:rsid w:val="00163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2A55EF"/>
    <w:rPr>
      <w:rFonts w:ascii="Arial" w:eastAsiaTheme="majorEastAsia" w:hAnsi="Arial" w:cstheme="majorBidi"/>
      <w:color w:val="1F4D78" w:themeColor="accent1" w:themeShade="7F"/>
      <w:sz w:val="24"/>
      <w:szCs w:val="24"/>
    </w:rPr>
  </w:style>
  <w:style w:type="character" w:styleId="Refdecomentario">
    <w:name w:val="annotation reference"/>
    <w:basedOn w:val="Fuentedeprrafopredeter"/>
    <w:uiPriority w:val="99"/>
    <w:semiHidden/>
    <w:unhideWhenUsed/>
    <w:rsid w:val="003552EC"/>
    <w:rPr>
      <w:sz w:val="16"/>
      <w:szCs w:val="16"/>
    </w:rPr>
  </w:style>
  <w:style w:type="paragraph" w:styleId="Textocomentario">
    <w:name w:val="annotation text"/>
    <w:basedOn w:val="Normal"/>
    <w:link w:val="TextocomentarioCar"/>
    <w:uiPriority w:val="99"/>
    <w:semiHidden/>
    <w:unhideWhenUsed/>
    <w:rsid w:val="003552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52EC"/>
    <w:rPr>
      <w:sz w:val="20"/>
      <w:szCs w:val="20"/>
    </w:rPr>
  </w:style>
  <w:style w:type="paragraph" w:styleId="Asuntodelcomentario">
    <w:name w:val="annotation subject"/>
    <w:basedOn w:val="Textocomentario"/>
    <w:next w:val="Textocomentario"/>
    <w:link w:val="AsuntodelcomentarioCar"/>
    <w:uiPriority w:val="99"/>
    <w:semiHidden/>
    <w:unhideWhenUsed/>
    <w:rsid w:val="003552EC"/>
    <w:rPr>
      <w:b/>
      <w:bCs/>
    </w:rPr>
  </w:style>
  <w:style w:type="character" w:customStyle="1" w:styleId="AsuntodelcomentarioCar">
    <w:name w:val="Asunto del comentario Car"/>
    <w:basedOn w:val="TextocomentarioCar"/>
    <w:link w:val="Asuntodelcomentario"/>
    <w:uiPriority w:val="99"/>
    <w:semiHidden/>
    <w:rsid w:val="003552EC"/>
    <w:rPr>
      <w:b/>
      <w:bCs/>
      <w:sz w:val="20"/>
      <w:szCs w:val="20"/>
    </w:rPr>
  </w:style>
  <w:style w:type="paragraph" w:styleId="Textodeglobo">
    <w:name w:val="Balloon Text"/>
    <w:basedOn w:val="Normal"/>
    <w:link w:val="TextodegloboCar"/>
    <w:uiPriority w:val="99"/>
    <w:semiHidden/>
    <w:unhideWhenUsed/>
    <w:rsid w:val="003552E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52EC"/>
    <w:rPr>
      <w:rFonts w:ascii="Segoe UI" w:hAnsi="Segoe UI" w:cs="Segoe UI"/>
      <w:sz w:val="18"/>
      <w:szCs w:val="18"/>
    </w:rPr>
  </w:style>
  <w:style w:type="paragraph" w:styleId="Encabezado">
    <w:name w:val="header"/>
    <w:basedOn w:val="Normal"/>
    <w:link w:val="EncabezadoCar"/>
    <w:uiPriority w:val="99"/>
    <w:unhideWhenUsed/>
    <w:rsid w:val="006475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5DF"/>
  </w:style>
  <w:style w:type="paragraph" w:styleId="Piedepgina">
    <w:name w:val="footer"/>
    <w:basedOn w:val="Normal"/>
    <w:link w:val="PiedepginaCar"/>
    <w:uiPriority w:val="99"/>
    <w:unhideWhenUsed/>
    <w:rsid w:val="006475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5DF"/>
  </w:style>
  <w:style w:type="paragraph" w:styleId="TtuloTDC">
    <w:name w:val="TOC Heading"/>
    <w:basedOn w:val="Ttulo1"/>
    <w:next w:val="Normal"/>
    <w:uiPriority w:val="39"/>
    <w:unhideWhenUsed/>
    <w:qFormat/>
    <w:rsid w:val="00111F19"/>
    <w:pPr>
      <w:outlineLvl w:val="9"/>
    </w:pPr>
    <w:rPr>
      <w:rFonts w:asciiTheme="majorHAnsi" w:hAnsiTheme="majorHAnsi"/>
    </w:rPr>
  </w:style>
  <w:style w:type="paragraph" w:styleId="TDC1">
    <w:name w:val="toc 1"/>
    <w:basedOn w:val="Normal"/>
    <w:next w:val="Normal"/>
    <w:autoRedefine/>
    <w:uiPriority w:val="39"/>
    <w:unhideWhenUsed/>
    <w:rsid w:val="00111F19"/>
    <w:pPr>
      <w:spacing w:after="100"/>
    </w:pPr>
  </w:style>
  <w:style w:type="paragraph" w:styleId="TDC2">
    <w:name w:val="toc 2"/>
    <w:basedOn w:val="Normal"/>
    <w:next w:val="Normal"/>
    <w:autoRedefine/>
    <w:uiPriority w:val="39"/>
    <w:unhideWhenUsed/>
    <w:rsid w:val="00111F19"/>
    <w:pPr>
      <w:spacing w:after="100"/>
      <w:ind w:left="220"/>
    </w:pPr>
  </w:style>
  <w:style w:type="paragraph" w:styleId="TDC3">
    <w:name w:val="toc 3"/>
    <w:basedOn w:val="Normal"/>
    <w:next w:val="Normal"/>
    <w:autoRedefine/>
    <w:uiPriority w:val="39"/>
    <w:unhideWhenUsed/>
    <w:rsid w:val="00111F19"/>
    <w:pPr>
      <w:spacing w:after="100"/>
      <w:ind w:left="440"/>
    </w:pPr>
  </w:style>
  <w:style w:type="character" w:styleId="Hipervnculo">
    <w:name w:val="Hyperlink"/>
    <w:basedOn w:val="Fuentedeprrafopredeter"/>
    <w:uiPriority w:val="99"/>
    <w:unhideWhenUsed/>
    <w:rsid w:val="00111F19"/>
    <w:rPr>
      <w:color w:val="0563C1" w:themeColor="hyperlink"/>
      <w:u w:val="single"/>
    </w:rPr>
  </w:style>
  <w:style w:type="paragraph" w:styleId="Sinespaciado">
    <w:name w:val="No Spacing"/>
    <w:uiPriority w:val="1"/>
    <w:qFormat/>
    <w:rsid w:val="00050B40"/>
    <w:pPr>
      <w:spacing w:after="0" w:line="240" w:lineRule="auto"/>
    </w:pPr>
    <w:rPr>
      <w:rFonts w:ascii="Arial" w:hAnsi="Arial"/>
    </w:rPr>
  </w:style>
  <w:style w:type="table" w:styleId="Tabladecuadrcula1clara">
    <w:name w:val="Grid Table 1 Light"/>
    <w:basedOn w:val="Tablanormal"/>
    <w:uiPriority w:val="46"/>
    <w:rsid w:val="008E38F6"/>
    <w:pPr>
      <w:widowControl w:val="0"/>
      <w:suppressAutoHyphens/>
      <w:autoSpaceDN w:val="0"/>
      <w:spacing w:after="0" w:line="240" w:lineRule="auto"/>
      <w:textAlignment w:val="baseline"/>
    </w:pPr>
    <w:rPr>
      <w:rFonts w:ascii="Times New Roman" w:eastAsia="DejaVu Sans" w:hAnsi="Times New Roman" w:cs="Lohit Hindi"/>
      <w:kern w:val="3"/>
      <w:sz w:val="24"/>
      <w:szCs w:val="24"/>
      <w:lang w:val="es-AR" w:eastAsia="zh-CN"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952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34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comments" Target="comments.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61" Type="http://schemas.openxmlformats.org/officeDocument/2006/relationships/image" Target="media/image51.jpeg"/><Relationship Id="rId8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3870C-62AB-4406-9459-43A1DDEEE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7484</TotalTime>
  <Pages>95</Pages>
  <Words>12447</Words>
  <Characters>70948</Characters>
  <Application>Microsoft Office Word</Application>
  <DocSecurity>0</DocSecurity>
  <Lines>591</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Kachuka</dc:creator>
  <cp:keywords/>
  <dc:description/>
  <cp:lastModifiedBy>Javier Kachuka</cp:lastModifiedBy>
  <cp:revision>113</cp:revision>
  <dcterms:created xsi:type="dcterms:W3CDTF">2019-05-25T14:42:00Z</dcterms:created>
  <dcterms:modified xsi:type="dcterms:W3CDTF">2019-11-25T12:36:00Z</dcterms:modified>
</cp:coreProperties>
</file>