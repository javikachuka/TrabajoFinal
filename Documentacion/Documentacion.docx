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DF1FC2E" w14:textId="77777777" w:rsidR="00EC5FEE" w:rsidRDefault="00EC5FEE" w:rsidP="0043674D">
      <w:pPr>
        <w:jc w:val="center"/>
        <w:rPr>
          <w:sz w:val="40"/>
          <w:lang w:val="es-ES"/>
        </w:rPr>
      </w:pPr>
    </w:p>
    <w:p w14:paraId="0764568B" w14:textId="77777777" w:rsidR="00EC5FEE" w:rsidRDefault="00EC5FEE" w:rsidP="0043674D">
      <w:pPr>
        <w:jc w:val="center"/>
        <w:rPr>
          <w:sz w:val="40"/>
          <w:lang w:val="es-ES"/>
        </w:rPr>
      </w:pPr>
    </w:p>
    <w:p w14:paraId="2F58C034" w14:textId="77777777" w:rsidR="00EC5FEE" w:rsidRDefault="00EC5FEE" w:rsidP="0043674D">
      <w:pPr>
        <w:jc w:val="center"/>
        <w:rPr>
          <w:sz w:val="40"/>
          <w:lang w:val="es-ES"/>
        </w:rPr>
      </w:pPr>
    </w:p>
    <w:p w14:paraId="7AD25D15" w14:textId="7DF61D64" w:rsidR="0043674D" w:rsidRPr="003C7704" w:rsidRDefault="00BF4E55" w:rsidP="0043674D">
      <w:pPr>
        <w:jc w:val="center"/>
        <w:rPr>
          <w:sz w:val="40"/>
          <w:lang w:val="es-ES"/>
        </w:rPr>
      </w:pPr>
      <w:r w:rsidRPr="003C7704">
        <w:rPr>
          <w:sz w:val="40"/>
          <w:lang w:val="es-ES"/>
        </w:rPr>
        <w:t>SISTEMA DE GESTIÓN</w:t>
      </w:r>
      <w:r w:rsidR="0008646B">
        <w:rPr>
          <w:sz w:val="40"/>
          <w:lang w:val="es-ES"/>
        </w:rPr>
        <w:t xml:space="preserve"> </w:t>
      </w:r>
      <w:r w:rsidR="00D61C88">
        <w:rPr>
          <w:sz w:val="40"/>
          <w:lang w:val="es-ES"/>
        </w:rPr>
        <w:t>DE RECLAMOS</w:t>
      </w:r>
      <w:r w:rsidRPr="003C7704">
        <w:rPr>
          <w:sz w:val="40"/>
          <w:lang w:val="es-ES"/>
        </w:rPr>
        <w:t xml:space="preserve"> </w:t>
      </w:r>
    </w:p>
    <w:p w14:paraId="7349F8CB" w14:textId="77777777" w:rsidR="0043674D" w:rsidRPr="003C7704" w:rsidRDefault="0043674D" w:rsidP="0043674D">
      <w:pPr>
        <w:jc w:val="center"/>
        <w:rPr>
          <w:sz w:val="40"/>
          <w:lang w:val="es-ES"/>
        </w:rPr>
      </w:pPr>
    </w:p>
    <w:p w14:paraId="77DA81D9" w14:textId="77777777" w:rsidR="0043674D" w:rsidRPr="003C7704" w:rsidRDefault="0043674D" w:rsidP="0043674D">
      <w:pPr>
        <w:jc w:val="center"/>
        <w:rPr>
          <w:sz w:val="40"/>
          <w:lang w:val="es-ES"/>
        </w:rPr>
      </w:pPr>
    </w:p>
    <w:p w14:paraId="1E2A0C55" w14:textId="6EC23E5A" w:rsidR="0008646B" w:rsidRDefault="0008646B" w:rsidP="0043674D">
      <w:pPr>
        <w:rPr>
          <w:b/>
          <w:sz w:val="40"/>
          <w:u w:val="single"/>
          <w:lang w:val="es-ES"/>
        </w:rPr>
      </w:pPr>
    </w:p>
    <w:p w14:paraId="2CDEE6CD" w14:textId="7E4913B8" w:rsidR="0008646B" w:rsidRDefault="0008646B" w:rsidP="0043674D">
      <w:pPr>
        <w:rPr>
          <w:b/>
          <w:sz w:val="40"/>
          <w:u w:val="single"/>
          <w:lang w:val="es-ES"/>
        </w:rPr>
      </w:pPr>
    </w:p>
    <w:p w14:paraId="54868476" w14:textId="0175289C" w:rsidR="0008646B" w:rsidRDefault="0008646B" w:rsidP="0043674D">
      <w:pPr>
        <w:rPr>
          <w:b/>
          <w:sz w:val="40"/>
          <w:u w:val="single"/>
          <w:lang w:val="es-ES"/>
        </w:rPr>
      </w:pPr>
    </w:p>
    <w:p w14:paraId="06A3A212" w14:textId="4E8D4543" w:rsidR="0008646B" w:rsidRDefault="0008646B" w:rsidP="0043674D">
      <w:pPr>
        <w:rPr>
          <w:b/>
          <w:sz w:val="40"/>
          <w:u w:val="single"/>
          <w:lang w:val="es-ES"/>
        </w:rPr>
      </w:pPr>
    </w:p>
    <w:p w14:paraId="1CA6ED92" w14:textId="77777777" w:rsidR="0008646B" w:rsidRDefault="0008646B" w:rsidP="0043674D">
      <w:pPr>
        <w:rPr>
          <w:b/>
          <w:sz w:val="40"/>
          <w:u w:val="single"/>
          <w:lang w:val="es-ES"/>
        </w:rPr>
      </w:pPr>
    </w:p>
    <w:p w14:paraId="26BA7AD7" w14:textId="7E735F91" w:rsidR="0008646B" w:rsidRPr="0008646B" w:rsidRDefault="0008646B" w:rsidP="0043674D">
      <w:pPr>
        <w:rPr>
          <w:rFonts w:cs="Arial"/>
          <w:sz w:val="28"/>
          <w:lang w:val="es-ES"/>
        </w:rPr>
      </w:pPr>
      <w:r w:rsidRPr="0008646B">
        <w:rPr>
          <w:rFonts w:cs="Arial"/>
          <w:sz w:val="28"/>
          <w:lang w:val="es-ES"/>
        </w:rPr>
        <w:t>Alumno: Kachuka Roberto Javier</w:t>
      </w:r>
    </w:p>
    <w:p w14:paraId="6C4F9D42" w14:textId="450E3957" w:rsidR="0008646B" w:rsidRPr="0008646B" w:rsidRDefault="0008646B" w:rsidP="0043674D">
      <w:pPr>
        <w:rPr>
          <w:rFonts w:cs="Arial"/>
          <w:sz w:val="28"/>
          <w:lang w:val="es-ES"/>
        </w:rPr>
      </w:pPr>
      <w:r w:rsidRPr="0008646B">
        <w:rPr>
          <w:rFonts w:cs="Arial"/>
          <w:sz w:val="28"/>
          <w:lang w:val="es-ES"/>
        </w:rPr>
        <w:t>Legajo: LS00832 / 905739</w:t>
      </w:r>
    </w:p>
    <w:p w14:paraId="64B0442E" w14:textId="59B19AA7" w:rsidR="0008646B" w:rsidRDefault="0008646B" w:rsidP="0043674D">
      <w:pPr>
        <w:rPr>
          <w:b/>
          <w:sz w:val="40"/>
          <w:u w:val="single"/>
          <w:lang w:val="es-ES"/>
        </w:rPr>
      </w:pPr>
    </w:p>
    <w:p w14:paraId="0D86DC1A" w14:textId="09B68659" w:rsidR="000E7F99" w:rsidRDefault="000E7F99" w:rsidP="0043674D">
      <w:pPr>
        <w:rPr>
          <w:b/>
          <w:sz w:val="40"/>
          <w:u w:val="single"/>
          <w:lang w:val="es-ES"/>
        </w:rPr>
      </w:pPr>
    </w:p>
    <w:p w14:paraId="3A4CC0F3" w14:textId="77777777" w:rsidR="000E7F99" w:rsidRDefault="000E7F99" w:rsidP="0043674D">
      <w:pPr>
        <w:rPr>
          <w:b/>
          <w:sz w:val="40"/>
          <w:u w:val="single"/>
          <w:lang w:val="es-ES"/>
        </w:rPr>
      </w:pPr>
    </w:p>
    <w:p w14:paraId="1AAAD9EE" w14:textId="13AEABE9" w:rsidR="0008646B" w:rsidRDefault="0008646B" w:rsidP="0043674D">
      <w:pPr>
        <w:rPr>
          <w:b/>
          <w:sz w:val="40"/>
          <w:u w:val="single"/>
          <w:lang w:val="es-ES"/>
        </w:rPr>
      </w:pPr>
    </w:p>
    <w:p w14:paraId="487837A4" w14:textId="70769AA4" w:rsidR="0008646B" w:rsidRPr="006475DF" w:rsidRDefault="006475DF" w:rsidP="0008646B">
      <w:pPr>
        <w:jc w:val="center"/>
        <w:rPr>
          <w:rFonts w:cs="Arial"/>
          <w:i/>
          <w:sz w:val="28"/>
          <w:lang w:val="es-ES"/>
        </w:rPr>
      </w:pPr>
      <w:r w:rsidRPr="0008646B">
        <w:rPr>
          <w:b/>
          <w:noProof/>
          <w:sz w:val="40"/>
          <w:u w:val="single"/>
        </w:rPr>
        <w:drawing>
          <wp:anchor distT="0" distB="0" distL="114300" distR="114300" simplePos="0" relativeHeight="251658240" behindDoc="0" locked="0" layoutInCell="1" allowOverlap="1" wp14:anchorId="61728E12" wp14:editId="55A103D9">
            <wp:simplePos x="0" y="0"/>
            <wp:positionH relativeFrom="column">
              <wp:posOffset>2436495</wp:posOffset>
            </wp:positionH>
            <wp:positionV relativeFrom="paragraph">
              <wp:posOffset>231140</wp:posOffset>
            </wp:positionV>
            <wp:extent cx="831215" cy="831215"/>
            <wp:effectExtent l="0" t="0" r="6985" b="0"/>
            <wp:wrapSquare wrapText="bothSides"/>
            <wp:docPr id="2" name="Imagen 2" descr="G:\Javi\Downloads\logo_un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Javi\Downloads\logo_unam.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831215" cy="8312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8646B" w:rsidRPr="006475DF">
        <w:rPr>
          <w:rFonts w:cs="Arial"/>
          <w:i/>
          <w:sz w:val="28"/>
          <w:lang w:val="es-ES"/>
        </w:rPr>
        <w:t>Apóstoles Misiones</w:t>
      </w:r>
    </w:p>
    <w:p w14:paraId="14B456A6" w14:textId="6A55965F" w:rsidR="0043674D" w:rsidRPr="003C7704" w:rsidRDefault="0043674D" w:rsidP="0043674D">
      <w:pPr>
        <w:rPr>
          <w:rFonts w:asciiTheme="majorHAnsi" w:eastAsiaTheme="majorEastAsia" w:hAnsiTheme="majorHAnsi" w:cstheme="majorBidi"/>
          <w:b/>
          <w:color w:val="2E74B5" w:themeColor="accent1" w:themeShade="BF"/>
          <w:sz w:val="40"/>
          <w:szCs w:val="32"/>
          <w:u w:val="single"/>
          <w:lang w:val="es-ES"/>
        </w:rPr>
      </w:pPr>
      <w:r w:rsidRPr="003C7704">
        <w:rPr>
          <w:b/>
          <w:sz w:val="40"/>
          <w:u w:val="single"/>
          <w:lang w:val="es-ES"/>
        </w:rPr>
        <w:br w:type="page"/>
      </w:r>
    </w:p>
    <w:p w14:paraId="135F14E7" w14:textId="77777777" w:rsidR="00111F19" w:rsidRDefault="00111F19" w:rsidP="00111F19">
      <w:pPr>
        <w:pStyle w:val="Ttulo1"/>
        <w:rPr>
          <w:lang w:val="es-ES"/>
        </w:rPr>
      </w:pPr>
      <w:bookmarkStart w:id="0" w:name="_Toc24536301"/>
      <w:r>
        <w:rPr>
          <w:lang w:val="es-ES"/>
        </w:rPr>
        <w:lastRenderedPageBreak/>
        <w:t>INDICE</w:t>
      </w:r>
      <w:bookmarkEnd w:id="0"/>
    </w:p>
    <w:sdt>
      <w:sdtPr>
        <w:rPr>
          <w:rFonts w:ascii="Arial" w:eastAsiaTheme="minorHAnsi" w:hAnsi="Arial" w:cstheme="minorBidi"/>
          <w:color w:val="auto"/>
          <w:sz w:val="22"/>
          <w:szCs w:val="22"/>
          <w:lang w:val="es-ES"/>
        </w:rPr>
        <w:id w:val="-1568028218"/>
        <w:docPartObj>
          <w:docPartGallery w:val="Table of Contents"/>
          <w:docPartUnique/>
        </w:docPartObj>
      </w:sdtPr>
      <w:sdtEndPr>
        <w:rPr>
          <w:b/>
          <w:bCs/>
        </w:rPr>
      </w:sdtEndPr>
      <w:sdtContent>
        <w:p w14:paraId="53A7B7C2" w14:textId="4AE9016F" w:rsidR="00111F19" w:rsidRPr="00986D2A" w:rsidRDefault="00111F19">
          <w:pPr>
            <w:pStyle w:val="TtuloTDC"/>
            <w:rPr>
              <w:lang w:val="es-ES"/>
            </w:rPr>
          </w:pPr>
          <w:r>
            <w:rPr>
              <w:lang w:val="es-ES"/>
            </w:rPr>
            <w:t>Tabla de contenido</w:t>
          </w:r>
        </w:p>
        <w:p w14:paraId="0F23EB55" w14:textId="70D98D9F" w:rsidR="00C04493" w:rsidRDefault="00111F19">
          <w:pPr>
            <w:pStyle w:val="TDC1"/>
            <w:tabs>
              <w:tab w:val="right" w:leader="dot" w:pos="8828"/>
            </w:tabs>
            <w:rPr>
              <w:rFonts w:asciiTheme="minorHAnsi" w:eastAsiaTheme="minorEastAsia" w:hAnsiTheme="minorHAnsi"/>
              <w:noProof/>
            </w:rPr>
          </w:pPr>
          <w:r>
            <w:fldChar w:fldCharType="begin"/>
          </w:r>
          <w:r>
            <w:instrText xml:space="preserve"> TOC \o "1-3" \h \z \u </w:instrText>
          </w:r>
          <w:r>
            <w:fldChar w:fldCharType="separate"/>
          </w:r>
          <w:hyperlink w:anchor="_Toc24536301" w:history="1">
            <w:r w:rsidR="00C04493" w:rsidRPr="0021537D">
              <w:rPr>
                <w:rStyle w:val="Hipervnculo"/>
                <w:noProof/>
                <w:lang w:val="es-ES"/>
              </w:rPr>
              <w:t>INDICE</w:t>
            </w:r>
            <w:r w:rsidR="00C04493">
              <w:rPr>
                <w:noProof/>
                <w:webHidden/>
              </w:rPr>
              <w:tab/>
            </w:r>
            <w:r w:rsidR="00C04493">
              <w:rPr>
                <w:noProof/>
                <w:webHidden/>
              </w:rPr>
              <w:fldChar w:fldCharType="begin"/>
            </w:r>
            <w:r w:rsidR="00C04493">
              <w:rPr>
                <w:noProof/>
                <w:webHidden/>
              </w:rPr>
              <w:instrText xml:space="preserve"> PAGEREF _Toc24536301 \h </w:instrText>
            </w:r>
            <w:r w:rsidR="00C04493">
              <w:rPr>
                <w:noProof/>
                <w:webHidden/>
              </w:rPr>
            </w:r>
            <w:r w:rsidR="00C04493">
              <w:rPr>
                <w:noProof/>
                <w:webHidden/>
              </w:rPr>
              <w:fldChar w:fldCharType="separate"/>
            </w:r>
            <w:r w:rsidR="00C04493">
              <w:rPr>
                <w:noProof/>
                <w:webHidden/>
              </w:rPr>
              <w:t>2</w:t>
            </w:r>
            <w:r w:rsidR="00C04493">
              <w:rPr>
                <w:noProof/>
                <w:webHidden/>
              </w:rPr>
              <w:fldChar w:fldCharType="end"/>
            </w:r>
          </w:hyperlink>
        </w:p>
        <w:p w14:paraId="7007CC6E" w14:textId="25A553C1" w:rsidR="00C04493" w:rsidRDefault="00576F7E">
          <w:pPr>
            <w:pStyle w:val="TDC1"/>
            <w:tabs>
              <w:tab w:val="right" w:leader="dot" w:pos="8828"/>
            </w:tabs>
            <w:rPr>
              <w:rFonts w:asciiTheme="minorHAnsi" w:eastAsiaTheme="minorEastAsia" w:hAnsiTheme="minorHAnsi"/>
              <w:noProof/>
            </w:rPr>
          </w:pPr>
          <w:hyperlink w:anchor="_Toc24536302" w:history="1">
            <w:r w:rsidR="00C04493" w:rsidRPr="0021537D">
              <w:rPr>
                <w:rStyle w:val="Hipervnculo"/>
                <w:noProof/>
                <w:lang w:val="es-ES"/>
              </w:rPr>
              <w:t>PLANIFICACIÓN</w:t>
            </w:r>
            <w:r w:rsidR="00C04493">
              <w:rPr>
                <w:noProof/>
                <w:webHidden/>
              </w:rPr>
              <w:tab/>
            </w:r>
            <w:r w:rsidR="00C04493">
              <w:rPr>
                <w:noProof/>
                <w:webHidden/>
              </w:rPr>
              <w:fldChar w:fldCharType="begin"/>
            </w:r>
            <w:r w:rsidR="00C04493">
              <w:rPr>
                <w:noProof/>
                <w:webHidden/>
              </w:rPr>
              <w:instrText xml:space="preserve"> PAGEREF _Toc24536302 \h </w:instrText>
            </w:r>
            <w:r w:rsidR="00C04493">
              <w:rPr>
                <w:noProof/>
                <w:webHidden/>
              </w:rPr>
            </w:r>
            <w:r w:rsidR="00C04493">
              <w:rPr>
                <w:noProof/>
                <w:webHidden/>
              </w:rPr>
              <w:fldChar w:fldCharType="separate"/>
            </w:r>
            <w:r w:rsidR="00C04493">
              <w:rPr>
                <w:noProof/>
                <w:webHidden/>
              </w:rPr>
              <w:t>4</w:t>
            </w:r>
            <w:r w:rsidR="00C04493">
              <w:rPr>
                <w:noProof/>
                <w:webHidden/>
              </w:rPr>
              <w:fldChar w:fldCharType="end"/>
            </w:r>
          </w:hyperlink>
        </w:p>
        <w:p w14:paraId="763A8CC5" w14:textId="778877FE" w:rsidR="00C04493" w:rsidRDefault="00576F7E">
          <w:pPr>
            <w:pStyle w:val="TDC2"/>
            <w:tabs>
              <w:tab w:val="right" w:leader="dot" w:pos="8828"/>
            </w:tabs>
            <w:rPr>
              <w:rFonts w:asciiTheme="minorHAnsi" w:eastAsiaTheme="minorEastAsia" w:hAnsiTheme="minorHAnsi"/>
              <w:noProof/>
            </w:rPr>
          </w:pPr>
          <w:hyperlink w:anchor="_Toc24536303" w:history="1">
            <w:r w:rsidR="00C04493" w:rsidRPr="0021537D">
              <w:rPr>
                <w:rStyle w:val="Hipervnculo"/>
                <w:noProof/>
                <w:lang w:val="es-ES"/>
              </w:rPr>
              <w:t>Planificación de Entrevistas</w:t>
            </w:r>
            <w:r w:rsidR="00C04493">
              <w:rPr>
                <w:noProof/>
                <w:webHidden/>
              </w:rPr>
              <w:tab/>
            </w:r>
            <w:r w:rsidR="00C04493">
              <w:rPr>
                <w:noProof/>
                <w:webHidden/>
              </w:rPr>
              <w:fldChar w:fldCharType="begin"/>
            </w:r>
            <w:r w:rsidR="00C04493">
              <w:rPr>
                <w:noProof/>
                <w:webHidden/>
              </w:rPr>
              <w:instrText xml:space="preserve"> PAGEREF _Toc24536303 \h </w:instrText>
            </w:r>
            <w:r w:rsidR="00C04493">
              <w:rPr>
                <w:noProof/>
                <w:webHidden/>
              </w:rPr>
            </w:r>
            <w:r w:rsidR="00C04493">
              <w:rPr>
                <w:noProof/>
                <w:webHidden/>
              </w:rPr>
              <w:fldChar w:fldCharType="separate"/>
            </w:r>
            <w:r w:rsidR="00C04493">
              <w:rPr>
                <w:noProof/>
                <w:webHidden/>
              </w:rPr>
              <w:t>4</w:t>
            </w:r>
            <w:r w:rsidR="00C04493">
              <w:rPr>
                <w:noProof/>
                <w:webHidden/>
              </w:rPr>
              <w:fldChar w:fldCharType="end"/>
            </w:r>
          </w:hyperlink>
        </w:p>
        <w:p w14:paraId="3F3768AA" w14:textId="7B02805A" w:rsidR="00C04493" w:rsidRDefault="00576F7E">
          <w:pPr>
            <w:pStyle w:val="TDC2"/>
            <w:tabs>
              <w:tab w:val="right" w:leader="dot" w:pos="8828"/>
            </w:tabs>
            <w:rPr>
              <w:rFonts w:asciiTheme="minorHAnsi" w:eastAsiaTheme="minorEastAsia" w:hAnsiTheme="minorHAnsi"/>
              <w:noProof/>
            </w:rPr>
          </w:pPr>
          <w:hyperlink w:anchor="_Toc24536304" w:history="1">
            <w:r w:rsidR="00C04493" w:rsidRPr="0021537D">
              <w:rPr>
                <w:rStyle w:val="Hipervnculo"/>
                <w:noProof/>
                <w:lang w:val="es-ES"/>
              </w:rPr>
              <w:t>Planificación de Actividades</w:t>
            </w:r>
            <w:r w:rsidR="00C04493">
              <w:rPr>
                <w:noProof/>
                <w:webHidden/>
              </w:rPr>
              <w:tab/>
            </w:r>
            <w:r w:rsidR="00C04493">
              <w:rPr>
                <w:noProof/>
                <w:webHidden/>
              </w:rPr>
              <w:fldChar w:fldCharType="begin"/>
            </w:r>
            <w:r w:rsidR="00C04493">
              <w:rPr>
                <w:noProof/>
                <w:webHidden/>
              </w:rPr>
              <w:instrText xml:space="preserve"> PAGEREF _Toc24536304 \h </w:instrText>
            </w:r>
            <w:r w:rsidR="00C04493">
              <w:rPr>
                <w:noProof/>
                <w:webHidden/>
              </w:rPr>
            </w:r>
            <w:r w:rsidR="00C04493">
              <w:rPr>
                <w:noProof/>
                <w:webHidden/>
              </w:rPr>
              <w:fldChar w:fldCharType="separate"/>
            </w:r>
            <w:r w:rsidR="00C04493">
              <w:rPr>
                <w:noProof/>
                <w:webHidden/>
              </w:rPr>
              <w:t>6</w:t>
            </w:r>
            <w:r w:rsidR="00C04493">
              <w:rPr>
                <w:noProof/>
                <w:webHidden/>
              </w:rPr>
              <w:fldChar w:fldCharType="end"/>
            </w:r>
          </w:hyperlink>
        </w:p>
        <w:p w14:paraId="4BB7086A" w14:textId="0FDD47EE" w:rsidR="00C04493" w:rsidRDefault="00576F7E">
          <w:pPr>
            <w:pStyle w:val="TDC2"/>
            <w:tabs>
              <w:tab w:val="right" w:leader="dot" w:pos="8828"/>
            </w:tabs>
            <w:rPr>
              <w:rFonts w:asciiTheme="minorHAnsi" w:eastAsiaTheme="minorEastAsia" w:hAnsiTheme="minorHAnsi"/>
              <w:noProof/>
            </w:rPr>
          </w:pPr>
          <w:hyperlink w:anchor="_Toc24536305" w:history="1">
            <w:r w:rsidR="00C04493" w:rsidRPr="0021537D">
              <w:rPr>
                <w:rStyle w:val="Hipervnculo"/>
                <w:noProof/>
                <w:lang w:val="es-ES"/>
              </w:rPr>
              <w:t>Diagrama de Gantt</w:t>
            </w:r>
            <w:r w:rsidR="00C04493">
              <w:rPr>
                <w:noProof/>
                <w:webHidden/>
              </w:rPr>
              <w:tab/>
            </w:r>
            <w:r w:rsidR="00C04493">
              <w:rPr>
                <w:noProof/>
                <w:webHidden/>
              </w:rPr>
              <w:fldChar w:fldCharType="begin"/>
            </w:r>
            <w:r w:rsidR="00C04493">
              <w:rPr>
                <w:noProof/>
                <w:webHidden/>
              </w:rPr>
              <w:instrText xml:space="preserve"> PAGEREF _Toc24536305 \h </w:instrText>
            </w:r>
            <w:r w:rsidR="00C04493">
              <w:rPr>
                <w:noProof/>
                <w:webHidden/>
              </w:rPr>
            </w:r>
            <w:r w:rsidR="00C04493">
              <w:rPr>
                <w:noProof/>
                <w:webHidden/>
              </w:rPr>
              <w:fldChar w:fldCharType="separate"/>
            </w:r>
            <w:r w:rsidR="00C04493">
              <w:rPr>
                <w:noProof/>
                <w:webHidden/>
              </w:rPr>
              <w:t>7</w:t>
            </w:r>
            <w:r w:rsidR="00C04493">
              <w:rPr>
                <w:noProof/>
                <w:webHidden/>
              </w:rPr>
              <w:fldChar w:fldCharType="end"/>
            </w:r>
          </w:hyperlink>
        </w:p>
        <w:p w14:paraId="47CAAF5C" w14:textId="1104BD92" w:rsidR="00C04493" w:rsidRDefault="00576F7E">
          <w:pPr>
            <w:pStyle w:val="TDC2"/>
            <w:tabs>
              <w:tab w:val="right" w:leader="dot" w:pos="8828"/>
            </w:tabs>
            <w:rPr>
              <w:rFonts w:asciiTheme="minorHAnsi" w:eastAsiaTheme="minorEastAsia" w:hAnsiTheme="minorHAnsi"/>
              <w:noProof/>
            </w:rPr>
          </w:pPr>
          <w:hyperlink w:anchor="_Toc24536306" w:history="1">
            <w:r w:rsidR="00C04493" w:rsidRPr="0021537D">
              <w:rPr>
                <w:rStyle w:val="Hipervnculo"/>
                <w:noProof/>
                <w:lang w:val="es-ES"/>
              </w:rPr>
              <w:t>Estudio de Factibilidad</w:t>
            </w:r>
            <w:r w:rsidR="00C04493">
              <w:rPr>
                <w:noProof/>
                <w:webHidden/>
              </w:rPr>
              <w:tab/>
            </w:r>
            <w:r w:rsidR="00C04493">
              <w:rPr>
                <w:noProof/>
                <w:webHidden/>
              </w:rPr>
              <w:fldChar w:fldCharType="begin"/>
            </w:r>
            <w:r w:rsidR="00C04493">
              <w:rPr>
                <w:noProof/>
                <w:webHidden/>
              </w:rPr>
              <w:instrText xml:space="preserve"> PAGEREF _Toc24536306 \h </w:instrText>
            </w:r>
            <w:r w:rsidR="00C04493">
              <w:rPr>
                <w:noProof/>
                <w:webHidden/>
              </w:rPr>
            </w:r>
            <w:r w:rsidR="00C04493">
              <w:rPr>
                <w:noProof/>
                <w:webHidden/>
              </w:rPr>
              <w:fldChar w:fldCharType="separate"/>
            </w:r>
            <w:r w:rsidR="00C04493">
              <w:rPr>
                <w:noProof/>
                <w:webHidden/>
              </w:rPr>
              <w:t>8</w:t>
            </w:r>
            <w:r w:rsidR="00C04493">
              <w:rPr>
                <w:noProof/>
                <w:webHidden/>
              </w:rPr>
              <w:fldChar w:fldCharType="end"/>
            </w:r>
          </w:hyperlink>
        </w:p>
        <w:p w14:paraId="45B648FE" w14:textId="05119806" w:rsidR="00C04493" w:rsidRDefault="00576F7E">
          <w:pPr>
            <w:pStyle w:val="TDC3"/>
            <w:tabs>
              <w:tab w:val="right" w:leader="dot" w:pos="8828"/>
            </w:tabs>
            <w:rPr>
              <w:rFonts w:asciiTheme="minorHAnsi" w:eastAsiaTheme="minorEastAsia" w:hAnsiTheme="minorHAnsi"/>
              <w:noProof/>
            </w:rPr>
          </w:pPr>
          <w:hyperlink w:anchor="_Toc24536307" w:history="1">
            <w:r w:rsidR="00C04493" w:rsidRPr="0021537D">
              <w:rPr>
                <w:rStyle w:val="Hipervnculo"/>
                <w:noProof/>
                <w:lang w:val="es-ES"/>
              </w:rPr>
              <w:t>Factibilidad Técnica</w:t>
            </w:r>
            <w:r w:rsidR="00C04493">
              <w:rPr>
                <w:noProof/>
                <w:webHidden/>
              </w:rPr>
              <w:tab/>
            </w:r>
            <w:r w:rsidR="00C04493">
              <w:rPr>
                <w:noProof/>
                <w:webHidden/>
              </w:rPr>
              <w:fldChar w:fldCharType="begin"/>
            </w:r>
            <w:r w:rsidR="00C04493">
              <w:rPr>
                <w:noProof/>
                <w:webHidden/>
              </w:rPr>
              <w:instrText xml:space="preserve"> PAGEREF _Toc24536307 \h </w:instrText>
            </w:r>
            <w:r w:rsidR="00C04493">
              <w:rPr>
                <w:noProof/>
                <w:webHidden/>
              </w:rPr>
            </w:r>
            <w:r w:rsidR="00C04493">
              <w:rPr>
                <w:noProof/>
                <w:webHidden/>
              </w:rPr>
              <w:fldChar w:fldCharType="separate"/>
            </w:r>
            <w:r w:rsidR="00C04493">
              <w:rPr>
                <w:noProof/>
                <w:webHidden/>
              </w:rPr>
              <w:t>8</w:t>
            </w:r>
            <w:r w:rsidR="00C04493">
              <w:rPr>
                <w:noProof/>
                <w:webHidden/>
              </w:rPr>
              <w:fldChar w:fldCharType="end"/>
            </w:r>
          </w:hyperlink>
        </w:p>
        <w:p w14:paraId="7D1B19AD" w14:textId="76FD92F8" w:rsidR="00C04493" w:rsidRDefault="00576F7E">
          <w:pPr>
            <w:pStyle w:val="TDC3"/>
            <w:tabs>
              <w:tab w:val="right" w:leader="dot" w:pos="8828"/>
            </w:tabs>
            <w:rPr>
              <w:rFonts w:asciiTheme="minorHAnsi" w:eastAsiaTheme="minorEastAsia" w:hAnsiTheme="minorHAnsi"/>
              <w:noProof/>
            </w:rPr>
          </w:pPr>
          <w:hyperlink w:anchor="_Toc24536308" w:history="1">
            <w:r w:rsidR="00C04493" w:rsidRPr="0021537D">
              <w:rPr>
                <w:rStyle w:val="Hipervnculo"/>
                <w:noProof/>
                <w:lang w:val="es-ES"/>
              </w:rPr>
              <w:t>Factibilidad Económica</w:t>
            </w:r>
            <w:r w:rsidR="00C04493">
              <w:rPr>
                <w:noProof/>
                <w:webHidden/>
              </w:rPr>
              <w:tab/>
            </w:r>
            <w:r w:rsidR="00C04493">
              <w:rPr>
                <w:noProof/>
                <w:webHidden/>
              </w:rPr>
              <w:fldChar w:fldCharType="begin"/>
            </w:r>
            <w:r w:rsidR="00C04493">
              <w:rPr>
                <w:noProof/>
                <w:webHidden/>
              </w:rPr>
              <w:instrText xml:space="preserve"> PAGEREF _Toc24536308 \h </w:instrText>
            </w:r>
            <w:r w:rsidR="00C04493">
              <w:rPr>
                <w:noProof/>
                <w:webHidden/>
              </w:rPr>
            </w:r>
            <w:r w:rsidR="00C04493">
              <w:rPr>
                <w:noProof/>
                <w:webHidden/>
              </w:rPr>
              <w:fldChar w:fldCharType="separate"/>
            </w:r>
            <w:r w:rsidR="00C04493">
              <w:rPr>
                <w:noProof/>
                <w:webHidden/>
              </w:rPr>
              <w:t>9</w:t>
            </w:r>
            <w:r w:rsidR="00C04493">
              <w:rPr>
                <w:noProof/>
                <w:webHidden/>
              </w:rPr>
              <w:fldChar w:fldCharType="end"/>
            </w:r>
          </w:hyperlink>
        </w:p>
        <w:p w14:paraId="13B50726" w14:textId="39B2CE61" w:rsidR="00C04493" w:rsidRDefault="00576F7E">
          <w:pPr>
            <w:pStyle w:val="TDC3"/>
            <w:tabs>
              <w:tab w:val="right" w:leader="dot" w:pos="8828"/>
            </w:tabs>
            <w:rPr>
              <w:rFonts w:asciiTheme="minorHAnsi" w:eastAsiaTheme="minorEastAsia" w:hAnsiTheme="minorHAnsi"/>
              <w:noProof/>
            </w:rPr>
          </w:pPr>
          <w:hyperlink w:anchor="_Toc24536309" w:history="1">
            <w:r w:rsidR="00C04493" w:rsidRPr="0021537D">
              <w:rPr>
                <w:rStyle w:val="Hipervnculo"/>
                <w:noProof/>
                <w:lang w:val="es-ES"/>
              </w:rPr>
              <w:t>Factibilidad Operativa</w:t>
            </w:r>
            <w:r w:rsidR="00C04493">
              <w:rPr>
                <w:noProof/>
                <w:webHidden/>
              </w:rPr>
              <w:tab/>
            </w:r>
            <w:r w:rsidR="00C04493">
              <w:rPr>
                <w:noProof/>
                <w:webHidden/>
              </w:rPr>
              <w:fldChar w:fldCharType="begin"/>
            </w:r>
            <w:r w:rsidR="00C04493">
              <w:rPr>
                <w:noProof/>
                <w:webHidden/>
              </w:rPr>
              <w:instrText xml:space="preserve"> PAGEREF _Toc24536309 \h </w:instrText>
            </w:r>
            <w:r w:rsidR="00C04493">
              <w:rPr>
                <w:noProof/>
                <w:webHidden/>
              </w:rPr>
            </w:r>
            <w:r w:rsidR="00C04493">
              <w:rPr>
                <w:noProof/>
                <w:webHidden/>
              </w:rPr>
              <w:fldChar w:fldCharType="separate"/>
            </w:r>
            <w:r w:rsidR="00C04493">
              <w:rPr>
                <w:noProof/>
                <w:webHidden/>
              </w:rPr>
              <w:t>9</w:t>
            </w:r>
            <w:r w:rsidR="00C04493">
              <w:rPr>
                <w:noProof/>
                <w:webHidden/>
              </w:rPr>
              <w:fldChar w:fldCharType="end"/>
            </w:r>
          </w:hyperlink>
        </w:p>
        <w:p w14:paraId="22DFF5AD" w14:textId="3B5C3555" w:rsidR="00C04493" w:rsidRDefault="00576F7E">
          <w:pPr>
            <w:pStyle w:val="TDC1"/>
            <w:tabs>
              <w:tab w:val="right" w:leader="dot" w:pos="8828"/>
            </w:tabs>
            <w:rPr>
              <w:rFonts w:asciiTheme="minorHAnsi" w:eastAsiaTheme="minorEastAsia" w:hAnsiTheme="minorHAnsi"/>
              <w:noProof/>
            </w:rPr>
          </w:pPr>
          <w:hyperlink w:anchor="_Toc24536310" w:history="1">
            <w:r w:rsidR="00C04493" w:rsidRPr="0021537D">
              <w:rPr>
                <w:rStyle w:val="Hipervnculo"/>
                <w:rFonts w:cs="Arial"/>
                <w:noProof/>
                <w:lang w:val="es-ES"/>
              </w:rPr>
              <w:t>ESPECIFICACIÓN DE REQUERIMIENTOS</w:t>
            </w:r>
            <w:r w:rsidR="00C04493">
              <w:rPr>
                <w:noProof/>
                <w:webHidden/>
              </w:rPr>
              <w:tab/>
            </w:r>
            <w:r w:rsidR="00C04493">
              <w:rPr>
                <w:noProof/>
                <w:webHidden/>
              </w:rPr>
              <w:fldChar w:fldCharType="begin"/>
            </w:r>
            <w:r w:rsidR="00C04493">
              <w:rPr>
                <w:noProof/>
                <w:webHidden/>
              </w:rPr>
              <w:instrText xml:space="preserve"> PAGEREF _Toc24536310 \h </w:instrText>
            </w:r>
            <w:r w:rsidR="00C04493">
              <w:rPr>
                <w:noProof/>
                <w:webHidden/>
              </w:rPr>
            </w:r>
            <w:r w:rsidR="00C04493">
              <w:rPr>
                <w:noProof/>
                <w:webHidden/>
              </w:rPr>
              <w:fldChar w:fldCharType="separate"/>
            </w:r>
            <w:r w:rsidR="00C04493">
              <w:rPr>
                <w:noProof/>
                <w:webHidden/>
              </w:rPr>
              <w:t>10</w:t>
            </w:r>
            <w:r w:rsidR="00C04493">
              <w:rPr>
                <w:noProof/>
                <w:webHidden/>
              </w:rPr>
              <w:fldChar w:fldCharType="end"/>
            </w:r>
          </w:hyperlink>
        </w:p>
        <w:p w14:paraId="04E0C285" w14:textId="439CEE5D" w:rsidR="00C04493" w:rsidRDefault="00576F7E">
          <w:pPr>
            <w:pStyle w:val="TDC2"/>
            <w:tabs>
              <w:tab w:val="right" w:leader="dot" w:pos="8828"/>
            </w:tabs>
            <w:rPr>
              <w:rFonts w:asciiTheme="minorHAnsi" w:eastAsiaTheme="minorEastAsia" w:hAnsiTheme="minorHAnsi"/>
              <w:noProof/>
            </w:rPr>
          </w:pPr>
          <w:hyperlink w:anchor="_Toc24536311" w:history="1">
            <w:r w:rsidR="00C04493" w:rsidRPr="0021537D">
              <w:rPr>
                <w:rStyle w:val="Hipervnculo"/>
                <w:rFonts w:cs="Arial"/>
                <w:noProof/>
                <w:lang w:val="es-ES"/>
              </w:rPr>
              <w:t>Requerimientos Funcionales</w:t>
            </w:r>
            <w:r w:rsidR="00C04493">
              <w:rPr>
                <w:noProof/>
                <w:webHidden/>
              </w:rPr>
              <w:tab/>
            </w:r>
            <w:r w:rsidR="00C04493">
              <w:rPr>
                <w:noProof/>
                <w:webHidden/>
              </w:rPr>
              <w:fldChar w:fldCharType="begin"/>
            </w:r>
            <w:r w:rsidR="00C04493">
              <w:rPr>
                <w:noProof/>
                <w:webHidden/>
              </w:rPr>
              <w:instrText xml:space="preserve"> PAGEREF _Toc24536311 \h </w:instrText>
            </w:r>
            <w:r w:rsidR="00C04493">
              <w:rPr>
                <w:noProof/>
                <w:webHidden/>
              </w:rPr>
            </w:r>
            <w:r w:rsidR="00C04493">
              <w:rPr>
                <w:noProof/>
                <w:webHidden/>
              </w:rPr>
              <w:fldChar w:fldCharType="separate"/>
            </w:r>
            <w:r w:rsidR="00C04493">
              <w:rPr>
                <w:noProof/>
                <w:webHidden/>
              </w:rPr>
              <w:t>10</w:t>
            </w:r>
            <w:r w:rsidR="00C04493">
              <w:rPr>
                <w:noProof/>
                <w:webHidden/>
              </w:rPr>
              <w:fldChar w:fldCharType="end"/>
            </w:r>
          </w:hyperlink>
        </w:p>
        <w:p w14:paraId="3D932589" w14:textId="30165B8E" w:rsidR="00C04493" w:rsidRDefault="00576F7E">
          <w:pPr>
            <w:pStyle w:val="TDC3"/>
            <w:tabs>
              <w:tab w:val="right" w:leader="dot" w:pos="8828"/>
            </w:tabs>
            <w:rPr>
              <w:rFonts w:asciiTheme="minorHAnsi" w:eastAsiaTheme="minorEastAsia" w:hAnsiTheme="minorHAnsi"/>
              <w:noProof/>
            </w:rPr>
          </w:pPr>
          <w:hyperlink w:anchor="_Toc24536312" w:history="1">
            <w:r w:rsidR="00C04493" w:rsidRPr="0021537D">
              <w:rPr>
                <w:rStyle w:val="Hipervnculo"/>
                <w:noProof/>
                <w:lang w:val="es-ES"/>
              </w:rPr>
              <w:t>Módulo de Reclamos</w:t>
            </w:r>
            <w:r w:rsidR="00C04493">
              <w:rPr>
                <w:noProof/>
                <w:webHidden/>
              </w:rPr>
              <w:tab/>
            </w:r>
            <w:r w:rsidR="00C04493">
              <w:rPr>
                <w:noProof/>
                <w:webHidden/>
              </w:rPr>
              <w:fldChar w:fldCharType="begin"/>
            </w:r>
            <w:r w:rsidR="00C04493">
              <w:rPr>
                <w:noProof/>
                <w:webHidden/>
              </w:rPr>
              <w:instrText xml:space="preserve"> PAGEREF _Toc24536312 \h </w:instrText>
            </w:r>
            <w:r w:rsidR="00C04493">
              <w:rPr>
                <w:noProof/>
                <w:webHidden/>
              </w:rPr>
            </w:r>
            <w:r w:rsidR="00C04493">
              <w:rPr>
                <w:noProof/>
                <w:webHidden/>
              </w:rPr>
              <w:fldChar w:fldCharType="separate"/>
            </w:r>
            <w:r w:rsidR="00C04493">
              <w:rPr>
                <w:noProof/>
                <w:webHidden/>
              </w:rPr>
              <w:t>10</w:t>
            </w:r>
            <w:r w:rsidR="00C04493">
              <w:rPr>
                <w:noProof/>
                <w:webHidden/>
              </w:rPr>
              <w:fldChar w:fldCharType="end"/>
            </w:r>
          </w:hyperlink>
        </w:p>
        <w:p w14:paraId="5113BB9B" w14:textId="4AB1C566" w:rsidR="00C04493" w:rsidRDefault="00576F7E">
          <w:pPr>
            <w:pStyle w:val="TDC3"/>
            <w:tabs>
              <w:tab w:val="right" w:leader="dot" w:pos="8828"/>
            </w:tabs>
            <w:rPr>
              <w:rFonts w:asciiTheme="minorHAnsi" w:eastAsiaTheme="minorEastAsia" w:hAnsiTheme="minorHAnsi"/>
              <w:noProof/>
            </w:rPr>
          </w:pPr>
          <w:hyperlink w:anchor="_Toc24536313" w:history="1">
            <w:r w:rsidR="00C04493" w:rsidRPr="0021537D">
              <w:rPr>
                <w:rStyle w:val="Hipervnculo"/>
                <w:noProof/>
                <w:lang w:val="es-ES"/>
              </w:rPr>
              <w:t>Módulo de Trabajo</w:t>
            </w:r>
            <w:r w:rsidR="00C04493">
              <w:rPr>
                <w:noProof/>
                <w:webHidden/>
              </w:rPr>
              <w:tab/>
            </w:r>
            <w:r w:rsidR="00C04493">
              <w:rPr>
                <w:noProof/>
                <w:webHidden/>
              </w:rPr>
              <w:fldChar w:fldCharType="begin"/>
            </w:r>
            <w:r w:rsidR="00C04493">
              <w:rPr>
                <w:noProof/>
                <w:webHidden/>
              </w:rPr>
              <w:instrText xml:space="preserve"> PAGEREF _Toc24536313 \h </w:instrText>
            </w:r>
            <w:r w:rsidR="00C04493">
              <w:rPr>
                <w:noProof/>
                <w:webHidden/>
              </w:rPr>
            </w:r>
            <w:r w:rsidR="00C04493">
              <w:rPr>
                <w:noProof/>
                <w:webHidden/>
              </w:rPr>
              <w:fldChar w:fldCharType="separate"/>
            </w:r>
            <w:r w:rsidR="00C04493">
              <w:rPr>
                <w:noProof/>
                <w:webHidden/>
              </w:rPr>
              <w:t>10</w:t>
            </w:r>
            <w:r w:rsidR="00C04493">
              <w:rPr>
                <w:noProof/>
                <w:webHidden/>
              </w:rPr>
              <w:fldChar w:fldCharType="end"/>
            </w:r>
          </w:hyperlink>
        </w:p>
        <w:p w14:paraId="7D11040B" w14:textId="039CF6BA" w:rsidR="00C04493" w:rsidRDefault="00576F7E">
          <w:pPr>
            <w:pStyle w:val="TDC3"/>
            <w:tabs>
              <w:tab w:val="right" w:leader="dot" w:pos="8828"/>
            </w:tabs>
            <w:rPr>
              <w:rFonts w:asciiTheme="minorHAnsi" w:eastAsiaTheme="minorEastAsia" w:hAnsiTheme="minorHAnsi"/>
              <w:noProof/>
            </w:rPr>
          </w:pPr>
          <w:hyperlink w:anchor="_Toc24536314" w:history="1">
            <w:r w:rsidR="00C04493" w:rsidRPr="0021537D">
              <w:rPr>
                <w:rStyle w:val="Hipervnculo"/>
                <w:noProof/>
                <w:lang w:val="es-ES"/>
              </w:rPr>
              <w:t>Módulo de Almacén</w:t>
            </w:r>
            <w:r w:rsidR="00C04493">
              <w:rPr>
                <w:noProof/>
                <w:webHidden/>
              </w:rPr>
              <w:tab/>
            </w:r>
            <w:r w:rsidR="00C04493">
              <w:rPr>
                <w:noProof/>
                <w:webHidden/>
              </w:rPr>
              <w:fldChar w:fldCharType="begin"/>
            </w:r>
            <w:r w:rsidR="00C04493">
              <w:rPr>
                <w:noProof/>
                <w:webHidden/>
              </w:rPr>
              <w:instrText xml:space="preserve"> PAGEREF _Toc24536314 \h </w:instrText>
            </w:r>
            <w:r w:rsidR="00C04493">
              <w:rPr>
                <w:noProof/>
                <w:webHidden/>
              </w:rPr>
            </w:r>
            <w:r w:rsidR="00C04493">
              <w:rPr>
                <w:noProof/>
                <w:webHidden/>
              </w:rPr>
              <w:fldChar w:fldCharType="separate"/>
            </w:r>
            <w:r w:rsidR="00C04493">
              <w:rPr>
                <w:noProof/>
                <w:webHidden/>
              </w:rPr>
              <w:t>10</w:t>
            </w:r>
            <w:r w:rsidR="00C04493">
              <w:rPr>
                <w:noProof/>
                <w:webHidden/>
              </w:rPr>
              <w:fldChar w:fldCharType="end"/>
            </w:r>
          </w:hyperlink>
        </w:p>
        <w:p w14:paraId="10D518EE" w14:textId="1097F8AA" w:rsidR="00C04493" w:rsidRDefault="00576F7E">
          <w:pPr>
            <w:pStyle w:val="TDC3"/>
            <w:tabs>
              <w:tab w:val="right" w:leader="dot" w:pos="8828"/>
            </w:tabs>
            <w:rPr>
              <w:rFonts w:asciiTheme="minorHAnsi" w:eastAsiaTheme="minorEastAsia" w:hAnsiTheme="minorHAnsi"/>
              <w:noProof/>
            </w:rPr>
          </w:pPr>
          <w:hyperlink w:anchor="_Toc24536315" w:history="1">
            <w:r w:rsidR="00C04493" w:rsidRPr="0021537D">
              <w:rPr>
                <w:rStyle w:val="Hipervnculo"/>
                <w:noProof/>
                <w:lang w:val="es-ES"/>
              </w:rPr>
              <w:t>Módulo de Entrada – Salida</w:t>
            </w:r>
            <w:r w:rsidR="00C04493">
              <w:rPr>
                <w:noProof/>
                <w:webHidden/>
              </w:rPr>
              <w:tab/>
            </w:r>
            <w:r w:rsidR="00C04493">
              <w:rPr>
                <w:noProof/>
                <w:webHidden/>
              </w:rPr>
              <w:fldChar w:fldCharType="begin"/>
            </w:r>
            <w:r w:rsidR="00C04493">
              <w:rPr>
                <w:noProof/>
                <w:webHidden/>
              </w:rPr>
              <w:instrText xml:space="preserve"> PAGEREF _Toc24536315 \h </w:instrText>
            </w:r>
            <w:r w:rsidR="00C04493">
              <w:rPr>
                <w:noProof/>
                <w:webHidden/>
              </w:rPr>
            </w:r>
            <w:r w:rsidR="00C04493">
              <w:rPr>
                <w:noProof/>
                <w:webHidden/>
              </w:rPr>
              <w:fldChar w:fldCharType="separate"/>
            </w:r>
            <w:r w:rsidR="00C04493">
              <w:rPr>
                <w:noProof/>
                <w:webHidden/>
              </w:rPr>
              <w:t>11</w:t>
            </w:r>
            <w:r w:rsidR="00C04493">
              <w:rPr>
                <w:noProof/>
                <w:webHidden/>
              </w:rPr>
              <w:fldChar w:fldCharType="end"/>
            </w:r>
          </w:hyperlink>
        </w:p>
        <w:p w14:paraId="5A2A0A8C" w14:textId="7D106E95" w:rsidR="00C04493" w:rsidRDefault="00576F7E">
          <w:pPr>
            <w:pStyle w:val="TDC3"/>
            <w:tabs>
              <w:tab w:val="right" w:leader="dot" w:pos="8828"/>
            </w:tabs>
            <w:rPr>
              <w:rFonts w:asciiTheme="minorHAnsi" w:eastAsiaTheme="minorEastAsia" w:hAnsiTheme="minorHAnsi"/>
              <w:noProof/>
            </w:rPr>
          </w:pPr>
          <w:hyperlink w:anchor="_Toc24536316" w:history="1">
            <w:r w:rsidR="00C04493" w:rsidRPr="0021537D">
              <w:rPr>
                <w:rStyle w:val="Hipervnculo"/>
                <w:noProof/>
                <w:lang w:val="es-ES"/>
              </w:rPr>
              <w:t>Módulo de Empleados</w:t>
            </w:r>
            <w:r w:rsidR="00C04493">
              <w:rPr>
                <w:noProof/>
                <w:webHidden/>
              </w:rPr>
              <w:tab/>
            </w:r>
            <w:r w:rsidR="00C04493">
              <w:rPr>
                <w:noProof/>
                <w:webHidden/>
              </w:rPr>
              <w:fldChar w:fldCharType="begin"/>
            </w:r>
            <w:r w:rsidR="00C04493">
              <w:rPr>
                <w:noProof/>
                <w:webHidden/>
              </w:rPr>
              <w:instrText xml:space="preserve"> PAGEREF _Toc24536316 \h </w:instrText>
            </w:r>
            <w:r w:rsidR="00C04493">
              <w:rPr>
                <w:noProof/>
                <w:webHidden/>
              </w:rPr>
            </w:r>
            <w:r w:rsidR="00C04493">
              <w:rPr>
                <w:noProof/>
                <w:webHidden/>
              </w:rPr>
              <w:fldChar w:fldCharType="separate"/>
            </w:r>
            <w:r w:rsidR="00C04493">
              <w:rPr>
                <w:noProof/>
                <w:webHidden/>
              </w:rPr>
              <w:t>11</w:t>
            </w:r>
            <w:r w:rsidR="00C04493">
              <w:rPr>
                <w:noProof/>
                <w:webHidden/>
              </w:rPr>
              <w:fldChar w:fldCharType="end"/>
            </w:r>
          </w:hyperlink>
        </w:p>
        <w:p w14:paraId="19E37D85" w14:textId="568A94E0" w:rsidR="00C04493" w:rsidRDefault="00576F7E">
          <w:pPr>
            <w:pStyle w:val="TDC3"/>
            <w:tabs>
              <w:tab w:val="right" w:leader="dot" w:pos="8828"/>
            </w:tabs>
            <w:rPr>
              <w:rFonts w:asciiTheme="minorHAnsi" w:eastAsiaTheme="minorEastAsia" w:hAnsiTheme="minorHAnsi"/>
              <w:noProof/>
            </w:rPr>
          </w:pPr>
          <w:hyperlink w:anchor="_Toc24536317" w:history="1">
            <w:r w:rsidR="00C04493" w:rsidRPr="0021537D">
              <w:rPr>
                <w:rStyle w:val="Hipervnculo"/>
                <w:noProof/>
                <w:lang w:val="es-ES"/>
              </w:rPr>
              <w:t>General</w:t>
            </w:r>
            <w:r w:rsidR="00C04493">
              <w:rPr>
                <w:noProof/>
                <w:webHidden/>
              </w:rPr>
              <w:tab/>
            </w:r>
            <w:r w:rsidR="00C04493">
              <w:rPr>
                <w:noProof/>
                <w:webHidden/>
              </w:rPr>
              <w:fldChar w:fldCharType="begin"/>
            </w:r>
            <w:r w:rsidR="00C04493">
              <w:rPr>
                <w:noProof/>
                <w:webHidden/>
              </w:rPr>
              <w:instrText xml:space="preserve"> PAGEREF _Toc24536317 \h </w:instrText>
            </w:r>
            <w:r w:rsidR="00C04493">
              <w:rPr>
                <w:noProof/>
                <w:webHidden/>
              </w:rPr>
            </w:r>
            <w:r w:rsidR="00C04493">
              <w:rPr>
                <w:noProof/>
                <w:webHidden/>
              </w:rPr>
              <w:fldChar w:fldCharType="separate"/>
            </w:r>
            <w:r w:rsidR="00C04493">
              <w:rPr>
                <w:noProof/>
                <w:webHidden/>
              </w:rPr>
              <w:t>11</w:t>
            </w:r>
            <w:r w:rsidR="00C04493">
              <w:rPr>
                <w:noProof/>
                <w:webHidden/>
              </w:rPr>
              <w:fldChar w:fldCharType="end"/>
            </w:r>
          </w:hyperlink>
        </w:p>
        <w:p w14:paraId="475316EE" w14:textId="1D87EFA3" w:rsidR="00C04493" w:rsidRDefault="00576F7E">
          <w:pPr>
            <w:pStyle w:val="TDC2"/>
            <w:tabs>
              <w:tab w:val="right" w:leader="dot" w:pos="8828"/>
            </w:tabs>
            <w:rPr>
              <w:rFonts w:asciiTheme="minorHAnsi" w:eastAsiaTheme="minorEastAsia" w:hAnsiTheme="minorHAnsi"/>
              <w:noProof/>
            </w:rPr>
          </w:pPr>
          <w:hyperlink w:anchor="_Toc24536318" w:history="1">
            <w:r w:rsidR="00C04493" w:rsidRPr="0021537D">
              <w:rPr>
                <w:rStyle w:val="Hipervnculo"/>
                <w:noProof/>
                <w:lang w:val="es-ES"/>
              </w:rPr>
              <w:t>Diagrama de Casos de Uso</w:t>
            </w:r>
            <w:r w:rsidR="00C04493">
              <w:rPr>
                <w:noProof/>
                <w:webHidden/>
              </w:rPr>
              <w:tab/>
            </w:r>
            <w:r w:rsidR="00C04493">
              <w:rPr>
                <w:noProof/>
                <w:webHidden/>
              </w:rPr>
              <w:fldChar w:fldCharType="begin"/>
            </w:r>
            <w:r w:rsidR="00C04493">
              <w:rPr>
                <w:noProof/>
                <w:webHidden/>
              </w:rPr>
              <w:instrText xml:space="preserve"> PAGEREF _Toc24536318 \h </w:instrText>
            </w:r>
            <w:r w:rsidR="00C04493">
              <w:rPr>
                <w:noProof/>
                <w:webHidden/>
              </w:rPr>
            </w:r>
            <w:r w:rsidR="00C04493">
              <w:rPr>
                <w:noProof/>
                <w:webHidden/>
              </w:rPr>
              <w:fldChar w:fldCharType="separate"/>
            </w:r>
            <w:r w:rsidR="00C04493">
              <w:rPr>
                <w:noProof/>
                <w:webHidden/>
              </w:rPr>
              <w:t>12</w:t>
            </w:r>
            <w:r w:rsidR="00C04493">
              <w:rPr>
                <w:noProof/>
                <w:webHidden/>
              </w:rPr>
              <w:fldChar w:fldCharType="end"/>
            </w:r>
          </w:hyperlink>
        </w:p>
        <w:p w14:paraId="59A38A77" w14:textId="25E4C163" w:rsidR="00C04493" w:rsidRDefault="00576F7E">
          <w:pPr>
            <w:pStyle w:val="TDC2"/>
            <w:tabs>
              <w:tab w:val="right" w:leader="dot" w:pos="8828"/>
            </w:tabs>
            <w:rPr>
              <w:rFonts w:asciiTheme="minorHAnsi" w:eastAsiaTheme="minorEastAsia" w:hAnsiTheme="minorHAnsi"/>
              <w:noProof/>
            </w:rPr>
          </w:pPr>
          <w:hyperlink w:anchor="_Toc24536319" w:history="1">
            <w:r w:rsidR="00C04493" w:rsidRPr="0021537D">
              <w:rPr>
                <w:rStyle w:val="Hipervnculo"/>
                <w:rFonts w:cs="Arial"/>
                <w:noProof/>
                <w:lang w:val="es-ES"/>
              </w:rPr>
              <w:t>Casos de Uso</w:t>
            </w:r>
            <w:r w:rsidR="00C04493">
              <w:rPr>
                <w:noProof/>
                <w:webHidden/>
              </w:rPr>
              <w:tab/>
            </w:r>
            <w:r w:rsidR="00C04493">
              <w:rPr>
                <w:noProof/>
                <w:webHidden/>
              </w:rPr>
              <w:fldChar w:fldCharType="begin"/>
            </w:r>
            <w:r w:rsidR="00C04493">
              <w:rPr>
                <w:noProof/>
                <w:webHidden/>
              </w:rPr>
              <w:instrText xml:space="preserve"> PAGEREF _Toc24536319 \h </w:instrText>
            </w:r>
            <w:r w:rsidR="00C04493">
              <w:rPr>
                <w:noProof/>
                <w:webHidden/>
              </w:rPr>
            </w:r>
            <w:r w:rsidR="00C04493">
              <w:rPr>
                <w:noProof/>
                <w:webHidden/>
              </w:rPr>
              <w:fldChar w:fldCharType="separate"/>
            </w:r>
            <w:r w:rsidR="00C04493">
              <w:rPr>
                <w:noProof/>
                <w:webHidden/>
              </w:rPr>
              <w:t>13</w:t>
            </w:r>
            <w:r w:rsidR="00C04493">
              <w:rPr>
                <w:noProof/>
                <w:webHidden/>
              </w:rPr>
              <w:fldChar w:fldCharType="end"/>
            </w:r>
          </w:hyperlink>
        </w:p>
        <w:p w14:paraId="7203E78C" w14:textId="132EA3F7" w:rsidR="00C04493" w:rsidRDefault="00576F7E">
          <w:pPr>
            <w:pStyle w:val="TDC3"/>
            <w:tabs>
              <w:tab w:val="right" w:leader="dot" w:pos="8828"/>
            </w:tabs>
            <w:rPr>
              <w:rFonts w:asciiTheme="minorHAnsi" w:eastAsiaTheme="minorEastAsia" w:hAnsiTheme="minorHAnsi"/>
              <w:noProof/>
            </w:rPr>
          </w:pPr>
          <w:hyperlink w:anchor="_Toc24536320" w:history="1">
            <w:r w:rsidR="00C04493" w:rsidRPr="0021537D">
              <w:rPr>
                <w:rStyle w:val="Hipervnculo"/>
                <w:noProof/>
                <w:lang w:val="es-ES"/>
              </w:rPr>
              <w:t>Módulo de Reclamos</w:t>
            </w:r>
            <w:r w:rsidR="00C04493">
              <w:rPr>
                <w:noProof/>
                <w:webHidden/>
              </w:rPr>
              <w:tab/>
            </w:r>
            <w:r w:rsidR="00C04493">
              <w:rPr>
                <w:noProof/>
                <w:webHidden/>
              </w:rPr>
              <w:fldChar w:fldCharType="begin"/>
            </w:r>
            <w:r w:rsidR="00C04493">
              <w:rPr>
                <w:noProof/>
                <w:webHidden/>
              </w:rPr>
              <w:instrText xml:space="preserve"> PAGEREF _Toc24536320 \h </w:instrText>
            </w:r>
            <w:r w:rsidR="00C04493">
              <w:rPr>
                <w:noProof/>
                <w:webHidden/>
              </w:rPr>
            </w:r>
            <w:r w:rsidR="00C04493">
              <w:rPr>
                <w:noProof/>
                <w:webHidden/>
              </w:rPr>
              <w:fldChar w:fldCharType="separate"/>
            </w:r>
            <w:r w:rsidR="00C04493">
              <w:rPr>
                <w:noProof/>
                <w:webHidden/>
              </w:rPr>
              <w:t>13</w:t>
            </w:r>
            <w:r w:rsidR="00C04493">
              <w:rPr>
                <w:noProof/>
                <w:webHidden/>
              </w:rPr>
              <w:fldChar w:fldCharType="end"/>
            </w:r>
          </w:hyperlink>
        </w:p>
        <w:p w14:paraId="1AD6CA6A" w14:textId="591FBEC1" w:rsidR="00C04493" w:rsidRDefault="00576F7E">
          <w:pPr>
            <w:pStyle w:val="TDC3"/>
            <w:tabs>
              <w:tab w:val="right" w:leader="dot" w:pos="8828"/>
            </w:tabs>
            <w:rPr>
              <w:rFonts w:asciiTheme="minorHAnsi" w:eastAsiaTheme="minorEastAsia" w:hAnsiTheme="minorHAnsi"/>
              <w:noProof/>
            </w:rPr>
          </w:pPr>
          <w:hyperlink w:anchor="_Toc24536321" w:history="1">
            <w:r w:rsidR="00C04493" w:rsidRPr="0021537D">
              <w:rPr>
                <w:rStyle w:val="Hipervnculo"/>
                <w:noProof/>
                <w:lang w:val="es-ES"/>
              </w:rPr>
              <w:t>Módulo de Trabajo</w:t>
            </w:r>
            <w:r w:rsidR="00C04493">
              <w:rPr>
                <w:noProof/>
                <w:webHidden/>
              </w:rPr>
              <w:tab/>
            </w:r>
            <w:r w:rsidR="00C04493">
              <w:rPr>
                <w:noProof/>
                <w:webHidden/>
              </w:rPr>
              <w:fldChar w:fldCharType="begin"/>
            </w:r>
            <w:r w:rsidR="00C04493">
              <w:rPr>
                <w:noProof/>
                <w:webHidden/>
              </w:rPr>
              <w:instrText xml:space="preserve"> PAGEREF _Toc24536321 \h </w:instrText>
            </w:r>
            <w:r w:rsidR="00C04493">
              <w:rPr>
                <w:noProof/>
                <w:webHidden/>
              </w:rPr>
            </w:r>
            <w:r w:rsidR="00C04493">
              <w:rPr>
                <w:noProof/>
                <w:webHidden/>
              </w:rPr>
              <w:fldChar w:fldCharType="separate"/>
            </w:r>
            <w:r w:rsidR="00C04493">
              <w:rPr>
                <w:noProof/>
                <w:webHidden/>
              </w:rPr>
              <w:t>16</w:t>
            </w:r>
            <w:r w:rsidR="00C04493">
              <w:rPr>
                <w:noProof/>
                <w:webHidden/>
              </w:rPr>
              <w:fldChar w:fldCharType="end"/>
            </w:r>
          </w:hyperlink>
        </w:p>
        <w:p w14:paraId="3D20155B" w14:textId="0CBD2E41" w:rsidR="00C04493" w:rsidRDefault="00576F7E">
          <w:pPr>
            <w:pStyle w:val="TDC3"/>
            <w:tabs>
              <w:tab w:val="right" w:leader="dot" w:pos="8828"/>
            </w:tabs>
            <w:rPr>
              <w:rFonts w:asciiTheme="minorHAnsi" w:eastAsiaTheme="minorEastAsia" w:hAnsiTheme="minorHAnsi"/>
              <w:noProof/>
            </w:rPr>
          </w:pPr>
          <w:hyperlink w:anchor="_Toc24536322" w:history="1">
            <w:r w:rsidR="00C04493" w:rsidRPr="0021537D">
              <w:rPr>
                <w:rStyle w:val="Hipervnculo"/>
                <w:noProof/>
                <w:lang w:val="es-ES"/>
              </w:rPr>
              <w:t>Módulo de Almacén</w:t>
            </w:r>
            <w:r w:rsidR="00C04493">
              <w:rPr>
                <w:noProof/>
                <w:webHidden/>
              </w:rPr>
              <w:tab/>
            </w:r>
            <w:r w:rsidR="00C04493">
              <w:rPr>
                <w:noProof/>
                <w:webHidden/>
              </w:rPr>
              <w:fldChar w:fldCharType="begin"/>
            </w:r>
            <w:r w:rsidR="00C04493">
              <w:rPr>
                <w:noProof/>
                <w:webHidden/>
              </w:rPr>
              <w:instrText xml:space="preserve"> PAGEREF _Toc24536322 \h </w:instrText>
            </w:r>
            <w:r w:rsidR="00C04493">
              <w:rPr>
                <w:noProof/>
                <w:webHidden/>
              </w:rPr>
            </w:r>
            <w:r w:rsidR="00C04493">
              <w:rPr>
                <w:noProof/>
                <w:webHidden/>
              </w:rPr>
              <w:fldChar w:fldCharType="separate"/>
            </w:r>
            <w:r w:rsidR="00C04493">
              <w:rPr>
                <w:noProof/>
                <w:webHidden/>
              </w:rPr>
              <w:t>16</w:t>
            </w:r>
            <w:r w:rsidR="00C04493">
              <w:rPr>
                <w:noProof/>
                <w:webHidden/>
              </w:rPr>
              <w:fldChar w:fldCharType="end"/>
            </w:r>
          </w:hyperlink>
        </w:p>
        <w:p w14:paraId="12E01D87" w14:textId="0DB19A22" w:rsidR="00C04493" w:rsidRDefault="00576F7E">
          <w:pPr>
            <w:pStyle w:val="TDC3"/>
            <w:tabs>
              <w:tab w:val="right" w:leader="dot" w:pos="8828"/>
            </w:tabs>
            <w:rPr>
              <w:rFonts w:asciiTheme="minorHAnsi" w:eastAsiaTheme="minorEastAsia" w:hAnsiTheme="minorHAnsi"/>
              <w:noProof/>
            </w:rPr>
          </w:pPr>
          <w:hyperlink w:anchor="_Toc24536323" w:history="1">
            <w:r w:rsidR="00C04493" w:rsidRPr="0021537D">
              <w:rPr>
                <w:rStyle w:val="Hipervnculo"/>
                <w:noProof/>
                <w:lang w:val="es-ES"/>
              </w:rPr>
              <w:t>Módulo de Entrada – Salida</w:t>
            </w:r>
            <w:r w:rsidR="00C04493">
              <w:rPr>
                <w:noProof/>
                <w:webHidden/>
              </w:rPr>
              <w:tab/>
            </w:r>
            <w:r w:rsidR="00C04493">
              <w:rPr>
                <w:noProof/>
                <w:webHidden/>
              </w:rPr>
              <w:fldChar w:fldCharType="begin"/>
            </w:r>
            <w:r w:rsidR="00C04493">
              <w:rPr>
                <w:noProof/>
                <w:webHidden/>
              </w:rPr>
              <w:instrText xml:space="preserve"> PAGEREF _Toc24536323 \h </w:instrText>
            </w:r>
            <w:r w:rsidR="00C04493">
              <w:rPr>
                <w:noProof/>
                <w:webHidden/>
              </w:rPr>
            </w:r>
            <w:r w:rsidR="00C04493">
              <w:rPr>
                <w:noProof/>
                <w:webHidden/>
              </w:rPr>
              <w:fldChar w:fldCharType="separate"/>
            </w:r>
            <w:r w:rsidR="00C04493">
              <w:rPr>
                <w:noProof/>
                <w:webHidden/>
              </w:rPr>
              <w:t>20</w:t>
            </w:r>
            <w:r w:rsidR="00C04493">
              <w:rPr>
                <w:noProof/>
                <w:webHidden/>
              </w:rPr>
              <w:fldChar w:fldCharType="end"/>
            </w:r>
          </w:hyperlink>
        </w:p>
        <w:p w14:paraId="3AD972E0" w14:textId="2F097447" w:rsidR="00C04493" w:rsidRDefault="00576F7E">
          <w:pPr>
            <w:pStyle w:val="TDC3"/>
            <w:tabs>
              <w:tab w:val="right" w:leader="dot" w:pos="8828"/>
            </w:tabs>
            <w:rPr>
              <w:rFonts w:asciiTheme="minorHAnsi" w:eastAsiaTheme="minorEastAsia" w:hAnsiTheme="minorHAnsi"/>
              <w:noProof/>
            </w:rPr>
          </w:pPr>
          <w:hyperlink w:anchor="_Toc24536324" w:history="1">
            <w:r w:rsidR="00C04493" w:rsidRPr="0021537D">
              <w:rPr>
                <w:rStyle w:val="Hipervnculo"/>
                <w:noProof/>
                <w:lang w:val="es-ES"/>
              </w:rPr>
              <w:t>Módulo de Empleados</w:t>
            </w:r>
            <w:r w:rsidR="00C04493">
              <w:rPr>
                <w:noProof/>
                <w:webHidden/>
              </w:rPr>
              <w:tab/>
            </w:r>
            <w:r w:rsidR="00C04493">
              <w:rPr>
                <w:noProof/>
                <w:webHidden/>
              </w:rPr>
              <w:fldChar w:fldCharType="begin"/>
            </w:r>
            <w:r w:rsidR="00C04493">
              <w:rPr>
                <w:noProof/>
                <w:webHidden/>
              </w:rPr>
              <w:instrText xml:space="preserve"> PAGEREF _Toc24536324 \h </w:instrText>
            </w:r>
            <w:r w:rsidR="00C04493">
              <w:rPr>
                <w:noProof/>
                <w:webHidden/>
              </w:rPr>
            </w:r>
            <w:r w:rsidR="00C04493">
              <w:rPr>
                <w:noProof/>
                <w:webHidden/>
              </w:rPr>
              <w:fldChar w:fldCharType="separate"/>
            </w:r>
            <w:r w:rsidR="00C04493">
              <w:rPr>
                <w:noProof/>
                <w:webHidden/>
              </w:rPr>
              <w:t>20</w:t>
            </w:r>
            <w:r w:rsidR="00C04493">
              <w:rPr>
                <w:noProof/>
                <w:webHidden/>
              </w:rPr>
              <w:fldChar w:fldCharType="end"/>
            </w:r>
          </w:hyperlink>
        </w:p>
        <w:p w14:paraId="4318C302" w14:textId="360E65FD" w:rsidR="00C04493" w:rsidRDefault="00576F7E">
          <w:pPr>
            <w:pStyle w:val="TDC3"/>
            <w:tabs>
              <w:tab w:val="right" w:leader="dot" w:pos="8828"/>
            </w:tabs>
            <w:rPr>
              <w:rFonts w:asciiTheme="minorHAnsi" w:eastAsiaTheme="minorEastAsia" w:hAnsiTheme="minorHAnsi"/>
              <w:noProof/>
            </w:rPr>
          </w:pPr>
          <w:hyperlink w:anchor="_Toc24536325" w:history="1">
            <w:r w:rsidR="00C04493" w:rsidRPr="0021537D">
              <w:rPr>
                <w:rStyle w:val="Hipervnculo"/>
                <w:noProof/>
                <w:lang w:val="es-ES"/>
              </w:rPr>
              <w:t>General</w:t>
            </w:r>
            <w:r w:rsidR="00C04493">
              <w:rPr>
                <w:noProof/>
                <w:webHidden/>
              </w:rPr>
              <w:tab/>
            </w:r>
            <w:r w:rsidR="00C04493">
              <w:rPr>
                <w:noProof/>
                <w:webHidden/>
              </w:rPr>
              <w:fldChar w:fldCharType="begin"/>
            </w:r>
            <w:r w:rsidR="00C04493">
              <w:rPr>
                <w:noProof/>
                <w:webHidden/>
              </w:rPr>
              <w:instrText xml:space="preserve"> PAGEREF _Toc24536325 \h </w:instrText>
            </w:r>
            <w:r w:rsidR="00C04493">
              <w:rPr>
                <w:noProof/>
                <w:webHidden/>
              </w:rPr>
            </w:r>
            <w:r w:rsidR="00C04493">
              <w:rPr>
                <w:noProof/>
                <w:webHidden/>
              </w:rPr>
              <w:fldChar w:fldCharType="separate"/>
            </w:r>
            <w:r w:rsidR="00C04493">
              <w:rPr>
                <w:noProof/>
                <w:webHidden/>
              </w:rPr>
              <w:t>21</w:t>
            </w:r>
            <w:r w:rsidR="00C04493">
              <w:rPr>
                <w:noProof/>
                <w:webHidden/>
              </w:rPr>
              <w:fldChar w:fldCharType="end"/>
            </w:r>
          </w:hyperlink>
        </w:p>
        <w:p w14:paraId="27FDF015" w14:textId="2C94D7BF" w:rsidR="00C04493" w:rsidRDefault="00576F7E">
          <w:pPr>
            <w:pStyle w:val="TDC1"/>
            <w:tabs>
              <w:tab w:val="right" w:leader="dot" w:pos="8828"/>
            </w:tabs>
            <w:rPr>
              <w:rFonts w:asciiTheme="minorHAnsi" w:eastAsiaTheme="minorEastAsia" w:hAnsiTheme="minorHAnsi"/>
              <w:noProof/>
            </w:rPr>
          </w:pPr>
          <w:hyperlink w:anchor="_Toc24536326" w:history="1">
            <w:r w:rsidR="00C04493" w:rsidRPr="0021537D">
              <w:rPr>
                <w:rStyle w:val="Hipervnculo"/>
                <w:noProof/>
                <w:lang w:val="es-ES"/>
              </w:rPr>
              <w:t>AN</w:t>
            </w:r>
            <w:r w:rsidR="00C04493" w:rsidRPr="0021537D">
              <w:rPr>
                <w:rStyle w:val="Hipervnculo"/>
                <w:noProof/>
              </w:rPr>
              <w:t>Á</w:t>
            </w:r>
            <w:r w:rsidR="00C04493" w:rsidRPr="0021537D">
              <w:rPr>
                <w:rStyle w:val="Hipervnculo"/>
                <w:noProof/>
                <w:lang w:val="es-ES"/>
              </w:rPr>
              <w:t>LISIS</w:t>
            </w:r>
            <w:r w:rsidR="00C04493">
              <w:rPr>
                <w:noProof/>
                <w:webHidden/>
              </w:rPr>
              <w:tab/>
            </w:r>
            <w:r w:rsidR="00C04493">
              <w:rPr>
                <w:noProof/>
                <w:webHidden/>
              </w:rPr>
              <w:fldChar w:fldCharType="begin"/>
            </w:r>
            <w:r w:rsidR="00C04493">
              <w:rPr>
                <w:noProof/>
                <w:webHidden/>
              </w:rPr>
              <w:instrText xml:space="preserve"> PAGEREF _Toc24536326 \h </w:instrText>
            </w:r>
            <w:r w:rsidR="00C04493">
              <w:rPr>
                <w:noProof/>
                <w:webHidden/>
              </w:rPr>
            </w:r>
            <w:r w:rsidR="00C04493">
              <w:rPr>
                <w:noProof/>
                <w:webHidden/>
              </w:rPr>
              <w:fldChar w:fldCharType="separate"/>
            </w:r>
            <w:r w:rsidR="00C04493">
              <w:rPr>
                <w:noProof/>
                <w:webHidden/>
              </w:rPr>
              <w:t>22</w:t>
            </w:r>
            <w:r w:rsidR="00C04493">
              <w:rPr>
                <w:noProof/>
                <w:webHidden/>
              </w:rPr>
              <w:fldChar w:fldCharType="end"/>
            </w:r>
          </w:hyperlink>
        </w:p>
        <w:p w14:paraId="53F00CA0" w14:textId="0A8D8C29" w:rsidR="00C04493" w:rsidRDefault="00576F7E">
          <w:pPr>
            <w:pStyle w:val="TDC2"/>
            <w:tabs>
              <w:tab w:val="right" w:leader="dot" w:pos="8828"/>
            </w:tabs>
            <w:rPr>
              <w:rFonts w:asciiTheme="minorHAnsi" w:eastAsiaTheme="minorEastAsia" w:hAnsiTheme="minorHAnsi"/>
              <w:noProof/>
            </w:rPr>
          </w:pPr>
          <w:hyperlink w:anchor="_Toc24536327" w:history="1">
            <w:r w:rsidR="00C04493" w:rsidRPr="0021537D">
              <w:rPr>
                <w:rStyle w:val="Hipervnculo"/>
                <w:rFonts w:cs="Arial"/>
                <w:noProof/>
                <w:lang w:val="es-ES"/>
              </w:rPr>
              <w:t>Caso de Uso Extendido</w:t>
            </w:r>
            <w:r w:rsidR="00C04493">
              <w:rPr>
                <w:noProof/>
                <w:webHidden/>
              </w:rPr>
              <w:tab/>
            </w:r>
            <w:r w:rsidR="00C04493">
              <w:rPr>
                <w:noProof/>
                <w:webHidden/>
              </w:rPr>
              <w:fldChar w:fldCharType="begin"/>
            </w:r>
            <w:r w:rsidR="00C04493">
              <w:rPr>
                <w:noProof/>
                <w:webHidden/>
              </w:rPr>
              <w:instrText xml:space="preserve"> PAGEREF _Toc24536327 \h </w:instrText>
            </w:r>
            <w:r w:rsidR="00C04493">
              <w:rPr>
                <w:noProof/>
                <w:webHidden/>
              </w:rPr>
            </w:r>
            <w:r w:rsidR="00C04493">
              <w:rPr>
                <w:noProof/>
                <w:webHidden/>
              </w:rPr>
              <w:fldChar w:fldCharType="separate"/>
            </w:r>
            <w:r w:rsidR="00C04493">
              <w:rPr>
                <w:noProof/>
                <w:webHidden/>
              </w:rPr>
              <w:t>22</w:t>
            </w:r>
            <w:r w:rsidR="00C04493">
              <w:rPr>
                <w:noProof/>
                <w:webHidden/>
              </w:rPr>
              <w:fldChar w:fldCharType="end"/>
            </w:r>
          </w:hyperlink>
        </w:p>
        <w:p w14:paraId="3B213C67" w14:textId="56E3BDB8" w:rsidR="00C04493" w:rsidRDefault="00576F7E">
          <w:pPr>
            <w:pStyle w:val="TDC2"/>
            <w:tabs>
              <w:tab w:val="right" w:leader="dot" w:pos="8828"/>
            </w:tabs>
            <w:rPr>
              <w:rFonts w:asciiTheme="minorHAnsi" w:eastAsiaTheme="minorEastAsia" w:hAnsiTheme="minorHAnsi"/>
              <w:noProof/>
            </w:rPr>
          </w:pPr>
          <w:hyperlink w:anchor="_Toc24536328" w:history="1">
            <w:r w:rsidR="00C04493" w:rsidRPr="0021537D">
              <w:rPr>
                <w:rStyle w:val="Hipervnculo"/>
                <w:rFonts w:cs="Arial"/>
                <w:noProof/>
                <w:lang w:val="es-ES"/>
              </w:rPr>
              <w:t>Modelo de Dominio</w:t>
            </w:r>
            <w:r w:rsidR="00C04493">
              <w:rPr>
                <w:noProof/>
                <w:webHidden/>
              </w:rPr>
              <w:tab/>
            </w:r>
            <w:r w:rsidR="00C04493">
              <w:rPr>
                <w:noProof/>
                <w:webHidden/>
              </w:rPr>
              <w:fldChar w:fldCharType="begin"/>
            </w:r>
            <w:r w:rsidR="00C04493">
              <w:rPr>
                <w:noProof/>
                <w:webHidden/>
              </w:rPr>
              <w:instrText xml:space="preserve"> PAGEREF _Toc24536328 \h </w:instrText>
            </w:r>
            <w:r w:rsidR="00C04493">
              <w:rPr>
                <w:noProof/>
                <w:webHidden/>
              </w:rPr>
            </w:r>
            <w:r w:rsidR="00C04493">
              <w:rPr>
                <w:noProof/>
                <w:webHidden/>
              </w:rPr>
              <w:fldChar w:fldCharType="separate"/>
            </w:r>
            <w:r w:rsidR="00C04493">
              <w:rPr>
                <w:noProof/>
                <w:webHidden/>
              </w:rPr>
              <w:t>51</w:t>
            </w:r>
            <w:r w:rsidR="00C04493">
              <w:rPr>
                <w:noProof/>
                <w:webHidden/>
              </w:rPr>
              <w:fldChar w:fldCharType="end"/>
            </w:r>
          </w:hyperlink>
        </w:p>
        <w:p w14:paraId="051712F0" w14:textId="69A06057" w:rsidR="00C04493" w:rsidRDefault="00576F7E">
          <w:pPr>
            <w:pStyle w:val="TDC3"/>
            <w:tabs>
              <w:tab w:val="right" w:leader="dot" w:pos="8828"/>
            </w:tabs>
            <w:rPr>
              <w:rFonts w:asciiTheme="minorHAnsi" w:eastAsiaTheme="minorEastAsia" w:hAnsiTheme="minorHAnsi"/>
              <w:noProof/>
            </w:rPr>
          </w:pPr>
          <w:hyperlink w:anchor="_Toc24536329" w:history="1">
            <w:r w:rsidR="00C04493" w:rsidRPr="0021537D">
              <w:rPr>
                <w:rStyle w:val="Hipervnculo"/>
                <w:noProof/>
                <w:lang w:val="es-ES"/>
              </w:rPr>
              <w:t>Lista de conceptos candidatos</w:t>
            </w:r>
            <w:r w:rsidR="00C04493">
              <w:rPr>
                <w:noProof/>
                <w:webHidden/>
              </w:rPr>
              <w:tab/>
            </w:r>
            <w:r w:rsidR="00C04493">
              <w:rPr>
                <w:noProof/>
                <w:webHidden/>
              </w:rPr>
              <w:fldChar w:fldCharType="begin"/>
            </w:r>
            <w:r w:rsidR="00C04493">
              <w:rPr>
                <w:noProof/>
                <w:webHidden/>
              </w:rPr>
              <w:instrText xml:space="preserve"> PAGEREF _Toc24536329 \h </w:instrText>
            </w:r>
            <w:r w:rsidR="00C04493">
              <w:rPr>
                <w:noProof/>
                <w:webHidden/>
              </w:rPr>
            </w:r>
            <w:r w:rsidR="00C04493">
              <w:rPr>
                <w:noProof/>
                <w:webHidden/>
              </w:rPr>
              <w:fldChar w:fldCharType="separate"/>
            </w:r>
            <w:r w:rsidR="00C04493">
              <w:rPr>
                <w:noProof/>
                <w:webHidden/>
              </w:rPr>
              <w:t>51</w:t>
            </w:r>
            <w:r w:rsidR="00C04493">
              <w:rPr>
                <w:noProof/>
                <w:webHidden/>
              </w:rPr>
              <w:fldChar w:fldCharType="end"/>
            </w:r>
          </w:hyperlink>
        </w:p>
        <w:p w14:paraId="613E3AA8" w14:textId="142E5014" w:rsidR="00C04493" w:rsidRDefault="00576F7E">
          <w:pPr>
            <w:pStyle w:val="TDC3"/>
            <w:tabs>
              <w:tab w:val="right" w:leader="dot" w:pos="8828"/>
            </w:tabs>
            <w:rPr>
              <w:rFonts w:asciiTheme="minorHAnsi" w:eastAsiaTheme="minorEastAsia" w:hAnsiTheme="minorHAnsi"/>
              <w:noProof/>
            </w:rPr>
          </w:pPr>
          <w:hyperlink w:anchor="_Toc24536330" w:history="1">
            <w:r w:rsidR="00C04493" w:rsidRPr="0021537D">
              <w:rPr>
                <w:rStyle w:val="Hipervnculo"/>
                <w:noProof/>
                <w:lang w:val="es-ES"/>
              </w:rPr>
              <w:t>Lista de conceptos idóneos</w:t>
            </w:r>
            <w:r w:rsidR="00C04493">
              <w:rPr>
                <w:noProof/>
                <w:webHidden/>
              </w:rPr>
              <w:tab/>
            </w:r>
            <w:r w:rsidR="00C04493">
              <w:rPr>
                <w:noProof/>
                <w:webHidden/>
              </w:rPr>
              <w:fldChar w:fldCharType="begin"/>
            </w:r>
            <w:r w:rsidR="00C04493">
              <w:rPr>
                <w:noProof/>
                <w:webHidden/>
              </w:rPr>
              <w:instrText xml:space="preserve"> PAGEREF _Toc24536330 \h </w:instrText>
            </w:r>
            <w:r w:rsidR="00C04493">
              <w:rPr>
                <w:noProof/>
                <w:webHidden/>
              </w:rPr>
            </w:r>
            <w:r w:rsidR="00C04493">
              <w:rPr>
                <w:noProof/>
                <w:webHidden/>
              </w:rPr>
              <w:fldChar w:fldCharType="separate"/>
            </w:r>
            <w:r w:rsidR="00C04493">
              <w:rPr>
                <w:noProof/>
                <w:webHidden/>
              </w:rPr>
              <w:t>51</w:t>
            </w:r>
            <w:r w:rsidR="00C04493">
              <w:rPr>
                <w:noProof/>
                <w:webHidden/>
              </w:rPr>
              <w:fldChar w:fldCharType="end"/>
            </w:r>
          </w:hyperlink>
        </w:p>
        <w:p w14:paraId="2B5D2516" w14:textId="2332F9CF" w:rsidR="00C04493" w:rsidRDefault="00576F7E">
          <w:pPr>
            <w:pStyle w:val="TDC3"/>
            <w:tabs>
              <w:tab w:val="right" w:leader="dot" w:pos="8828"/>
            </w:tabs>
            <w:rPr>
              <w:rFonts w:asciiTheme="minorHAnsi" w:eastAsiaTheme="minorEastAsia" w:hAnsiTheme="minorHAnsi"/>
              <w:noProof/>
            </w:rPr>
          </w:pPr>
          <w:hyperlink w:anchor="_Toc24536331" w:history="1">
            <w:r w:rsidR="00C04493" w:rsidRPr="0021537D">
              <w:rPr>
                <w:rStyle w:val="Hipervnculo"/>
                <w:noProof/>
                <w:lang w:val="es-ES"/>
              </w:rPr>
              <w:t>Modelado del Dominio</w:t>
            </w:r>
            <w:r w:rsidR="00C04493">
              <w:rPr>
                <w:noProof/>
                <w:webHidden/>
              </w:rPr>
              <w:tab/>
            </w:r>
            <w:r w:rsidR="00C04493">
              <w:rPr>
                <w:noProof/>
                <w:webHidden/>
              </w:rPr>
              <w:fldChar w:fldCharType="begin"/>
            </w:r>
            <w:r w:rsidR="00C04493">
              <w:rPr>
                <w:noProof/>
                <w:webHidden/>
              </w:rPr>
              <w:instrText xml:space="preserve"> PAGEREF _Toc24536331 \h </w:instrText>
            </w:r>
            <w:r w:rsidR="00C04493">
              <w:rPr>
                <w:noProof/>
                <w:webHidden/>
              </w:rPr>
            </w:r>
            <w:r w:rsidR="00C04493">
              <w:rPr>
                <w:noProof/>
                <w:webHidden/>
              </w:rPr>
              <w:fldChar w:fldCharType="separate"/>
            </w:r>
            <w:r w:rsidR="00C04493">
              <w:rPr>
                <w:noProof/>
                <w:webHidden/>
              </w:rPr>
              <w:t>52</w:t>
            </w:r>
            <w:r w:rsidR="00C04493">
              <w:rPr>
                <w:noProof/>
                <w:webHidden/>
              </w:rPr>
              <w:fldChar w:fldCharType="end"/>
            </w:r>
          </w:hyperlink>
        </w:p>
        <w:p w14:paraId="2F647F9B" w14:textId="2D9362EF" w:rsidR="00C04493" w:rsidRDefault="00576F7E">
          <w:pPr>
            <w:pStyle w:val="TDC3"/>
            <w:tabs>
              <w:tab w:val="right" w:leader="dot" w:pos="8828"/>
            </w:tabs>
            <w:rPr>
              <w:rFonts w:asciiTheme="minorHAnsi" w:eastAsiaTheme="minorEastAsia" w:hAnsiTheme="minorHAnsi"/>
              <w:noProof/>
            </w:rPr>
          </w:pPr>
          <w:hyperlink w:anchor="_Toc24536332" w:history="1">
            <w:r w:rsidR="00C04493" w:rsidRPr="0021537D">
              <w:rPr>
                <w:rStyle w:val="Hipervnculo"/>
                <w:noProof/>
                <w:lang w:val="es-ES"/>
              </w:rPr>
              <w:t>Descripción formal de los conceptos</w:t>
            </w:r>
            <w:r w:rsidR="00C04493">
              <w:rPr>
                <w:noProof/>
                <w:webHidden/>
              </w:rPr>
              <w:tab/>
            </w:r>
            <w:r w:rsidR="00C04493">
              <w:rPr>
                <w:noProof/>
                <w:webHidden/>
              </w:rPr>
              <w:fldChar w:fldCharType="begin"/>
            </w:r>
            <w:r w:rsidR="00C04493">
              <w:rPr>
                <w:noProof/>
                <w:webHidden/>
              </w:rPr>
              <w:instrText xml:space="preserve"> PAGEREF _Toc24536332 \h </w:instrText>
            </w:r>
            <w:r w:rsidR="00C04493">
              <w:rPr>
                <w:noProof/>
                <w:webHidden/>
              </w:rPr>
            </w:r>
            <w:r w:rsidR="00C04493">
              <w:rPr>
                <w:noProof/>
                <w:webHidden/>
              </w:rPr>
              <w:fldChar w:fldCharType="separate"/>
            </w:r>
            <w:r w:rsidR="00C04493">
              <w:rPr>
                <w:noProof/>
                <w:webHidden/>
              </w:rPr>
              <w:t>52</w:t>
            </w:r>
            <w:r w:rsidR="00C04493">
              <w:rPr>
                <w:noProof/>
                <w:webHidden/>
              </w:rPr>
              <w:fldChar w:fldCharType="end"/>
            </w:r>
          </w:hyperlink>
        </w:p>
        <w:p w14:paraId="3D802324" w14:textId="1D1250AA" w:rsidR="00C04493" w:rsidRDefault="00576F7E">
          <w:pPr>
            <w:pStyle w:val="TDC2"/>
            <w:tabs>
              <w:tab w:val="right" w:leader="dot" w:pos="8828"/>
            </w:tabs>
            <w:rPr>
              <w:rFonts w:asciiTheme="minorHAnsi" w:eastAsiaTheme="minorEastAsia" w:hAnsiTheme="minorHAnsi"/>
              <w:noProof/>
            </w:rPr>
          </w:pPr>
          <w:hyperlink w:anchor="_Toc24536333" w:history="1">
            <w:r w:rsidR="00C04493" w:rsidRPr="0021537D">
              <w:rPr>
                <w:rStyle w:val="Hipervnculo"/>
                <w:noProof/>
                <w:lang w:val="es-ES"/>
              </w:rPr>
              <w:t>Diagrama de Secuencia de Sistema</w:t>
            </w:r>
            <w:r w:rsidR="00C04493">
              <w:rPr>
                <w:noProof/>
                <w:webHidden/>
              </w:rPr>
              <w:tab/>
            </w:r>
            <w:r w:rsidR="00C04493">
              <w:rPr>
                <w:noProof/>
                <w:webHidden/>
              </w:rPr>
              <w:fldChar w:fldCharType="begin"/>
            </w:r>
            <w:r w:rsidR="00C04493">
              <w:rPr>
                <w:noProof/>
                <w:webHidden/>
              </w:rPr>
              <w:instrText xml:space="preserve"> PAGEREF _Toc24536333 \h </w:instrText>
            </w:r>
            <w:r w:rsidR="00C04493">
              <w:rPr>
                <w:noProof/>
                <w:webHidden/>
              </w:rPr>
            </w:r>
            <w:r w:rsidR="00C04493">
              <w:rPr>
                <w:noProof/>
                <w:webHidden/>
              </w:rPr>
              <w:fldChar w:fldCharType="separate"/>
            </w:r>
            <w:r w:rsidR="00C04493">
              <w:rPr>
                <w:noProof/>
                <w:webHidden/>
              </w:rPr>
              <w:t>55</w:t>
            </w:r>
            <w:r w:rsidR="00C04493">
              <w:rPr>
                <w:noProof/>
                <w:webHidden/>
              </w:rPr>
              <w:fldChar w:fldCharType="end"/>
            </w:r>
          </w:hyperlink>
        </w:p>
        <w:p w14:paraId="77D10101" w14:textId="6579D225" w:rsidR="00C04493" w:rsidRDefault="00576F7E">
          <w:pPr>
            <w:pStyle w:val="TDC2"/>
            <w:tabs>
              <w:tab w:val="right" w:leader="dot" w:pos="8828"/>
            </w:tabs>
            <w:rPr>
              <w:rFonts w:asciiTheme="minorHAnsi" w:eastAsiaTheme="minorEastAsia" w:hAnsiTheme="minorHAnsi"/>
              <w:noProof/>
            </w:rPr>
          </w:pPr>
          <w:hyperlink w:anchor="_Toc24536334" w:history="1">
            <w:r w:rsidR="00C04493" w:rsidRPr="0021537D">
              <w:rPr>
                <w:rStyle w:val="Hipervnculo"/>
                <w:noProof/>
                <w:lang w:val="es-ES"/>
              </w:rPr>
              <w:t>Contratos</w:t>
            </w:r>
            <w:r w:rsidR="00C04493">
              <w:rPr>
                <w:noProof/>
                <w:webHidden/>
              </w:rPr>
              <w:tab/>
            </w:r>
            <w:r w:rsidR="00C04493">
              <w:rPr>
                <w:noProof/>
                <w:webHidden/>
              </w:rPr>
              <w:fldChar w:fldCharType="begin"/>
            </w:r>
            <w:r w:rsidR="00C04493">
              <w:rPr>
                <w:noProof/>
                <w:webHidden/>
              </w:rPr>
              <w:instrText xml:space="preserve"> PAGEREF _Toc24536334 \h </w:instrText>
            </w:r>
            <w:r w:rsidR="00C04493">
              <w:rPr>
                <w:noProof/>
                <w:webHidden/>
              </w:rPr>
            </w:r>
            <w:r w:rsidR="00C04493">
              <w:rPr>
                <w:noProof/>
                <w:webHidden/>
              </w:rPr>
              <w:fldChar w:fldCharType="separate"/>
            </w:r>
            <w:r w:rsidR="00C04493">
              <w:rPr>
                <w:noProof/>
                <w:webHidden/>
              </w:rPr>
              <w:t>70</w:t>
            </w:r>
            <w:r w:rsidR="00C04493">
              <w:rPr>
                <w:noProof/>
                <w:webHidden/>
              </w:rPr>
              <w:fldChar w:fldCharType="end"/>
            </w:r>
          </w:hyperlink>
        </w:p>
        <w:p w14:paraId="64417853" w14:textId="078186FA" w:rsidR="00111F19" w:rsidRDefault="00111F19">
          <w:r>
            <w:rPr>
              <w:b/>
              <w:bCs/>
              <w:lang w:val="es-ES"/>
            </w:rPr>
            <w:fldChar w:fldCharType="end"/>
          </w:r>
        </w:p>
      </w:sdtContent>
    </w:sdt>
    <w:p w14:paraId="362570E1" w14:textId="77777777" w:rsidR="00111F19" w:rsidRDefault="00111F19" w:rsidP="00111F19">
      <w:pPr>
        <w:rPr>
          <w:lang w:val="es-ES"/>
        </w:rPr>
      </w:pPr>
    </w:p>
    <w:p w14:paraId="26E38514" w14:textId="0EF05CD1" w:rsidR="0008646B" w:rsidRDefault="0008646B" w:rsidP="00111F19">
      <w:pPr>
        <w:rPr>
          <w:lang w:val="es-ES"/>
        </w:rPr>
      </w:pPr>
      <w:r>
        <w:rPr>
          <w:lang w:val="es-ES"/>
        </w:rPr>
        <w:br w:type="page"/>
      </w:r>
    </w:p>
    <w:p w14:paraId="3F6269D2" w14:textId="77777777" w:rsidR="00111F19" w:rsidRDefault="00111F19" w:rsidP="00111F19">
      <w:pPr>
        <w:pStyle w:val="Ttulo1"/>
        <w:rPr>
          <w:lang w:val="es-ES"/>
        </w:rPr>
      </w:pPr>
      <w:bookmarkStart w:id="1" w:name="_Toc24536302"/>
      <w:r>
        <w:rPr>
          <w:lang w:val="es-ES"/>
        </w:rPr>
        <w:lastRenderedPageBreak/>
        <w:t>PLANIFICACIÓN</w:t>
      </w:r>
      <w:bookmarkEnd w:id="1"/>
    </w:p>
    <w:p w14:paraId="75E49200" w14:textId="77777777" w:rsidR="00907480" w:rsidRDefault="00907480" w:rsidP="00111F19">
      <w:pPr>
        <w:rPr>
          <w:lang w:val="es-ES"/>
        </w:rPr>
      </w:pPr>
    </w:p>
    <w:p w14:paraId="460478EB" w14:textId="177FD696" w:rsidR="00907480" w:rsidRDefault="00907480" w:rsidP="00907480">
      <w:pPr>
        <w:pStyle w:val="Ttulo2"/>
        <w:rPr>
          <w:lang w:val="es-ES"/>
        </w:rPr>
      </w:pPr>
      <w:bookmarkStart w:id="2" w:name="_Toc24536303"/>
      <w:r>
        <w:rPr>
          <w:lang w:val="es-ES"/>
        </w:rPr>
        <w:t>Planificación de Entrevistas</w:t>
      </w:r>
      <w:bookmarkEnd w:id="2"/>
    </w:p>
    <w:p w14:paraId="04BA9689" w14:textId="3DBC8C6D" w:rsidR="00050B40" w:rsidRDefault="00907480" w:rsidP="00050B40">
      <w:pPr>
        <w:jc w:val="both"/>
        <w:rPr>
          <w:sz w:val="24"/>
          <w:lang w:val="es-ES"/>
        </w:rPr>
      </w:pPr>
      <w:r w:rsidRPr="00050B40">
        <w:rPr>
          <w:sz w:val="24"/>
          <w:lang w:val="es-ES"/>
        </w:rPr>
        <w:t>Se realizó un primer encuentro en la planta de la cooperativa para tener una primera visión de cómo trabaja la empresa. Aquí se realizaron preguntas abiertas a los empleados con el fin de introducirnos en el tema</w:t>
      </w:r>
      <w:r w:rsidR="00050B40" w:rsidRPr="00050B40">
        <w:rPr>
          <w:sz w:val="24"/>
          <w:lang w:val="es-ES"/>
        </w:rPr>
        <w:t xml:space="preserve"> y de familiarizarnos con la empresa, esta primera entrevista tuvo una duración de 20 min aproximadamente. A</w:t>
      </w:r>
      <w:r w:rsidRPr="00050B40">
        <w:rPr>
          <w:sz w:val="24"/>
          <w:lang w:val="es-ES"/>
        </w:rPr>
        <w:t xml:space="preserve"> partir de esto se programó </w:t>
      </w:r>
      <w:r w:rsidR="00050B40" w:rsidRPr="00050B40">
        <w:rPr>
          <w:sz w:val="24"/>
          <w:lang w:val="es-ES"/>
        </w:rPr>
        <w:t xml:space="preserve">y planificó </w:t>
      </w:r>
      <w:r w:rsidRPr="00050B40">
        <w:rPr>
          <w:sz w:val="24"/>
          <w:lang w:val="es-ES"/>
        </w:rPr>
        <w:t xml:space="preserve">una segunda visita para poder obtener información acerca de cuáles eran las necesidades de la empresa y de los distintos empleados que trabajan en la misma. </w:t>
      </w:r>
    </w:p>
    <w:p w14:paraId="05640632" w14:textId="5D061412" w:rsidR="00050B40" w:rsidRDefault="00050B40" w:rsidP="00050B40">
      <w:pPr>
        <w:jc w:val="both"/>
        <w:rPr>
          <w:sz w:val="24"/>
          <w:lang w:val="es-ES"/>
        </w:rPr>
      </w:pPr>
      <w:r>
        <w:rPr>
          <w:sz w:val="24"/>
          <w:lang w:val="es-ES"/>
        </w:rPr>
        <w:t>En esta segunda entrevista la técnica a utilizar es una entrevista tipo rombo y se estima una duración aproximada de no más de</w:t>
      </w:r>
      <w:r w:rsidR="00945F17">
        <w:rPr>
          <w:sz w:val="24"/>
          <w:lang w:val="es-ES"/>
        </w:rPr>
        <w:t xml:space="preserve"> 30</w:t>
      </w:r>
      <w:r>
        <w:rPr>
          <w:sz w:val="24"/>
          <w:lang w:val="es-ES"/>
        </w:rPr>
        <w:t xml:space="preserve"> min.</w:t>
      </w:r>
      <w:r w:rsidR="009340B8">
        <w:rPr>
          <w:sz w:val="24"/>
          <w:lang w:val="es-ES"/>
        </w:rPr>
        <w:t xml:space="preserve"> El personal a entrevistar es el presidente de la cooperativa, el oficinista y el empleado del sector planta.</w:t>
      </w:r>
    </w:p>
    <w:p w14:paraId="2836A794" w14:textId="63F0DC19" w:rsidR="009340B8" w:rsidRDefault="009340B8" w:rsidP="00050B40">
      <w:pPr>
        <w:jc w:val="both"/>
        <w:rPr>
          <w:sz w:val="24"/>
          <w:lang w:val="es-ES"/>
        </w:rPr>
      </w:pPr>
      <w:r>
        <w:rPr>
          <w:sz w:val="24"/>
          <w:lang w:val="es-ES"/>
        </w:rPr>
        <w:t>Preguntas a llevarse a cabo al presidente de la cooperativa:</w:t>
      </w:r>
    </w:p>
    <w:p w14:paraId="3480E422" w14:textId="73B2652D" w:rsidR="009340B8" w:rsidRDefault="009340B8" w:rsidP="009340B8">
      <w:pPr>
        <w:pStyle w:val="Prrafodelista"/>
        <w:numPr>
          <w:ilvl w:val="0"/>
          <w:numId w:val="21"/>
        </w:numPr>
        <w:jc w:val="both"/>
        <w:rPr>
          <w:sz w:val="24"/>
          <w:lang w:val="es-ES"/>
        </w:rPr>
      </w:pPr>
      <w:r>
        <w:rPr>
          <w:sz w:val="24"/>
          <w:lang w:val="es-ES"/>
        </w:rPr>
        <w:t>¿Cuáles son los principales problemas que tiene la empresa al momento de recibir los reclamos de los socios?</w:t>
      </w:r>
    </w:p>
    <w:p w14:paraId="0E757AA7" w14:textId="77777777" w:rsidR="009340B8" w:rsidRDefault="009340B8" w:rsidP="009340B8">
      <w:pPr>
        <w:pStyle w:val="Prrafodelista"/>
        <w:numPr>
          <w:ilvl w:val="0"/>
          <w:numId w:val="21"/>
        </w:numPr>
        <w:jc w:val="both"/>
        <w:rPr>
          <w:sz w:val="24"/>
          <w:lang w:val="es-ES"/>
        </w:rPr>
      </w:pPr>
      <w:r>
        <w:rPr>
          <w:sz w:val="24"/>
          <w:lang w:val="es-ES"/>
        </w:rPr>
        <w:t>¿Actualmente tienen un manejo de los productos que son utilizados en cada trabajo realizado?</w:t>
      </w:r>
    </w:p>
    <w:p w14:paraId="4EE04960" w14:textId="77777777" w:rsidR="009340B8" w:rsidRDefault="009340B8" w:rsidP="009340B8">
      <w:pPr>
        <w:pStyle w:val="Prrafodelista"/>
        <w:numPr>
          <w:ilvl w:val="0"/>
          <w:numId w:val="21"/>
        </w:numPr>
        <w:jc w:val="both"/>
        <w:rPr>
          <w:sz w:val="24"/>
          <w:lang w:val="es-ES"/>
        </w:rPr>
      </w:pPr>
      <w:r>
        <w:rPr>
          <w:sz w:val="24"/>
          <w:lang w:val="es-ES"/>
        </w:rPr>
        <w:t>¿Cómo estiman la cantidad de productos que pueden ser utilizados a futuro?</w:t>
      </w:r>
    </w:p>
    <w:p w14:paraId="1C5526A2" w14:textId="77777777" w:rsidR="009340B8" w:rsidRDefault="009340B8" w:rsidP="009340B8">
      <w:pPr>
        <w:pStyle w:val="Prrafodelista"/>
        <w:numPr>
          <w:ilvl w:val="0"/>
          <w:numId w:val="21"/>
        </w:numPr>
        <w:jc w:val="both"/>
        <w:rPr>
          <w:sz w:val="24"/>
          <w:lang w:val="es-ES"/>
        </w:rPr>
      </w:pPr>
      <w:r>
        <w:rPr>
          <w:sz w:val="24"/>
          <w:lang w:val="es-ES"/>
        </w:rPr>
        <w:t>¿Qué necesidades de la empresa desearía cubrir?</w:t>
      </w:r>
    </w:p>
    <w:p w14:paraId="2A19BEB8" w14:textId="77777777" w:rsidR="009340B8" w:rsidRDefault="009340B8" w:rsidP="009340B8">
      <w:pPr>
        <w:pStyle w:val="Prrafodelista"/>
        <w:numPr>
          <w:ilvl w:val="0"/>
          <w:numId w:val="21"/>
        </w:numPr>
        <w:jc w:val="both"/>
        <w:rPr>
          <w:sz w:val="24"/>
          <w:lang w:val="es-ES"/>
        </w:rPr>
      </w:pPr>
      <w:r>
        <w:rPr>
          <w:sz w:val="24"/>
          <w:lang w:val="es-ES"/>
        </w:rPr>
        <w:t>¿Cómo funciona actualmente la recepción de reclamos y luego el trabajo que este implique?</w:t>
      </w:r>
    </w:p>
    <w:p w14:paraId="14AA420B" w14:textId="2747C32F" w:rsidR="009340B8" w:rsidRDefault="00EB00DF" w:rsidP="009340B8">
      <w:pPr>
        <w:pStyle w:val="Prrafodelista"/>
        <w:numPr>
          <w:ilvl w:val="0"/>
          <w:numId w:val="21"/>
        </w:numPr>
        <w:jc w:val="both"/>
        <w:rPr>
          <w:sz w:val="24"/>
          <w:lang w:val="es-ES"/>
        </w:rPr>
      </w:pPr>
      <w:r>
        <w:rPr>
          <w:sz w:val="24"/>
          <w:lang w:val="es-ES"/>
        </w:rPr>
        <w:t>¿Le interesaría un sistema que pueda abarcar gran parte de los problemas de reclamos, manejo de stock y trabajos llevados a cabo?</w:t>
      </w:r>
    </w:p>
    <w:p w14:paraId="0717B566" w14:textId="0EAB5219" w:rsidR="00EB00DF" w:rsidRDefault="00EB00DF" w:rsidP="009340B8">
      <w:pPr>
        <w:pStyle w:val="Prrafodelista"/>
        <w:numPr>
          <w:ilvl w:val="0"/>
          <w:numId w:val="21"/>
        </w:numPr>
        <w:jc w:val="both"/>
        <w:rPr>
          <w:sz w:val="24"/>
          <w:lang w:val="es-ES"/>
        </w:rPr>
      </w:pPr>
      <w:r>
        <w:rPr>
          <w:sz w:val="24"/>
          <w:lang w:val="es-ES"/>
        </w:rPr>
        <w:t>¿Cree que los empleados se adaptarían a esta nueva tecnología?</w:t>
      </w:r>
    </w:p>
    <w:p w14:paraId="5D792FF8" w14:textId="728B0842" w:rsidR="00EB00DF" w:rsidRDefault="00EB00DF" w:rsidP="00EB00DF">
      <w:pPr>
        <w:jc w:val="both"/>
        <w:rPr>
          <w:sz w:val="24"/>
          <w:lang w:val="es-ES"/>
        </w:rPr>
      </w:pPr>
    </w:p>
    <w:p w14:paraId="7CF1674C" w14:textId="7440CBBA" w:rsidR="00EB00DF" w:rsidRDefault="00EB00DF" w:rsidP="00EB00DF">
      <w:pPr>
        <w:jc w:val="both"/>
        <w:rPr>
          <w:sz w:val="24"/>
          <w:lang w:val="es-ES"/>
        </w:rPr>
      </w:pPr>
      <w:r>
        <w:rPr>
          <w:sz w:val="24"/>
          <w:lang w:val="es-ES"/>
        </w:rPr>
        <w:t>Preguntas a llevarse a cabo a los oficinistas:</w:t>
      </w:r>
    </w:p>
    <w:p w14:paraId="74D49361" w14:textId="12C9CD8C" w:rsidR="00EB00DF" w:rsidRDefault="00EB00DF" w:rsidP="00EB00DF">
      <w:pPr>
        <w:pStyle w:val="Prrafodelista"/>
        <w:numPr>
          <w:ilvl w:val="0"/>
          <w:numId w:val="22"/>
        </w:numPr>
        <w:jc w:val="both"/>
        <w:rPr>
          <w:sz w:val="24"/>
          <w:lang w:val="es-ES"/>
        </w:rPr>
      </w:pPr>
      <w:r>
        <w:rPr>
          <w:sz w:val="24"/>
          <w:lang w:val="es-ES"/>
        </w:rPr>
        <w:t>¿Les parece optimo el manejo actual de los reclamos de los socios?</w:t>
      </w:r>
    </w:p>
    <w:p w14:paraId="62DF2769" w14:textId="33BD673F" w:rsidR="00EB00DF" w:rsidRDefault="00EB00DF" w:rsidP="00EB00DF">
      <w:pPr>
        <w:pStyle w:val="Prrafodelista"/>
        <w:numPr>
          <w:ilvl w:val="0"/>
          <w:numId w:val="22"/>
        </w:numPr>
        <w:jc w:val="both"/>
        <w:rPr>
          <w:sz w:val="24"/>
          <w:lang w:val="es-ES"/>
        </w:rPr>
      </w:pPr>
      <w:r>
        <w:rPr>
          <w:sz w:val="24"/>
          <w:lang w:val="es-ES"/>
        </w:rPr>
        <w:t>¿Con que puntaje calificarían el sistema actual?</w:t>
      </w:r>
    </w:p>
    <w:p w14:paraId="042EB8BB" w14:textId="07F5F7D0" w:rsidR="00EB00DF" w:rsidRDefault="00EB00DF" w:rsidP="00EB00DF">
      <w:pPr>
        <w:pStyle w:val="Prrafodelista"/>
        <w:numPr>
          <w:ilvl w:val="0"/>
          <w:numId w:val="22"/>
        </w:numPr>
        <w:jc w:val="both"/>
        <w:rPr>
          <w:sz w:val="24"/>
          <w:lang w:val="es-ES"/>
        </w:rPr>
      </w:pPr>
      <w:r>
        <w:rPr>
          <w:sz w:val="24"/>
          <w:lang w:val="es-ES"/>
        </w:rPr>
        <w:t>¿Cómo es el tratamiento de un reclamo en la empresa</w:t>
      </w:r>
      <w:r w:rsidR="00945F17">
        <w:rPr>
          <w:sz w:val="24"/>
          <w:lang w:val="es-ES"/>
        </w:rPr>
        <w:t xml:space="preserve"> a nivel administrativo</w:t>
      </w:r>
      <w:r>
        <w:rPr>
          <w:sz w:val="24"/>
          <w:lang w:val="es-ES"/>
        </w:rPr>
        <w:t>?</w:t>
      </w:r>
    </w:p>
    <w:p w14:paraId="08D505B7" w14:textId="77777777" w:rsidR="00945F17" w:rsidRDefault="00945F17" w:rsidP="00EB00DF">
      <w:pPr>
        <w:pStyle w:val="Prrafodelista"/>
        <w:numPr>
          <w:ilvl w:val="0"/>
          <w:numId w:val="22"/>
        </w:numPr>
        <w:jc w:val="both"/>
        <w:rPr>
          <w:sz w:val="24"/>
          <w:lang w:val="es-ES"/>
        </w:rPr>
      </w:pPr>
      <w:r>
        <w:rPr>
          <w:sz w:val="24"/>
          <w:lang w:val="es-ES"/>
        </w:rPr>
        <w:t>¿Cómo realizan los socios los reclamos y que se tiene en cuenta para recibir el mismo?</w:t>
      </w:r>
    </w:p>
    <w:p w14:paraId="73914693" w14:textId="77777777" w:rsidR="00945F17" w:rsidRDefault="00945F17" w:rsidP="00EB00DF">
      <w:pPr>
        <w:pStyle w:val="Prrafodelista"/>
        <w:numPr>
          <w:ilvl w:val="0"/>
          <w:numId w:val="22"/>
        </w:numPr>
        <w:jc w:val="both"/>
        <w:rPr>
          <w:sz w:val="24"/>
          <w:lang w:val="es-ES"/>
        </w:rPr>
      </w:pPr>
      <w:r>
        <w:rPr>
          <w:sz w:val="24"/>
          <w:lang w:val="es-ES"/>
        </w:rPr>
        <w:t>¿De qué manera se realizan los pedidos de los productos faltantes?</w:t>
      </w:r>
    </w:p>
    <w:p w14:paraId="08639468" w14:textId="77777777" w:rsidR="00945F17" w:rsidRDefault="00945F17" w:rsidP="00EB00DF">
      <w:pPr>
        <w:pStyle w:val="Prrafodelista"/>
        <w:numPr>
          <w:ilvl w:val="0"/>
          <w:numId w:val="22"/>
        </w:numPr>
        <w:jc w:val="both"/>
        <w:rPr>
          <w:sz w:val="24"/>
          <w:lang w:val="es-ES"/>
        </w:rPr>
      </w:pPr>
      <w:r>
        <w:rPr>
          <w:sz w:val="24"/>
          <w:lang w:val="es-ES"/>
        </w:rPr>
        <w:t>¿Se lleva un registro de cada movimiento de productos en la empresa?</w:t>
      </w:r>
    </w:p>
    <w:p w14:paraId="2B476A31" w14:textId="4F382A94" w:rsidR="00EB00DF" w:rsidRDefault="00945F17" w:rsidP="00945F17">
      <w:pPr>
        <w:pStyle w:val="Prrafodelista"/>
        <w:numPr>
          <w:ilvl w:val="0"/>
          <w:numId w:val="22"/>
        </w:numPr>
        <w:jc w:val="both"/>
        <w:rPr>
          <w:sz w:val="24"/>
          <w:lang w:val="es-ES"/>
        </w:rPr>
      </w:pPr>
      <w:r w:rsidRPr="00945F17">
        <w:rPr>
          <w:sz w:val="24"/>
          <w:lang w:val="es-ES"/>
        </w:rPr>
        <w:t>¿Se lleva un control de la asistencia de cada empleado de la planta</w:t>
      </w:r>
      <w:r>
        <w:rPr>
          <w:sz w:val="24"/>
          <w:lang w:val="es-ES"/>
        </w:rPr>
        <w:t>?</w:t>
      </w:r>
      <w:r w:rsidRPr="00945F17">
        <w:rPr>
          <w:sz w:val="24"/>
          <w:lang w:val="es-ES"/>
        </w:rPr>
        <w:t xml:space="preserve"> </w:t>
      </w:r>
    </w:p>
    <w:p w14:paraId="38C65359" w14:textId="6B4F80AA" w:rsidR="0093636B" w:rsidRDefault="0093636B" w:rsidP="0093636B">
      <w:pPr>
        <w:jc w:val="both"/>
        <w:rPr>
          <w:sz w:val="24"/>
          <w:lang w:val="es-ES"/>
        </w:rPr>
      </w:pPr>
    </w:p>
    <w:p w14:paraId="6407F2FD" w14:textId="77777777" w:rsidR="0093636B" w:rsidRDefault="0093636B" w:rsidP="0093636B">
      <w:pPr>
        <w:jc w:val="both"/>
        <w:rPr>
          <w:sz w:val="24"/>
          <w:lang w:val="es-ES"/>
        </w:rPr>
      </w:pPr>
    </w:p>
    <w:p w14:paraId="5FA74603" w14:textId="07130A8F" w:rsidR="0093636B" w:rsidRDefault="0093636B" w:rsidP="0093636B">
      <w:pPr>
        <w:jc w:val="both"/>
        <w:rPr>
          <w:sz w:val="24"/>
          <w:lang w:val="es-ES"/>
        </w:rPr>
      </w:pPr>
      <w:r>
        <w:rPr>
          <w:sz w:val="24"/>
          <w:lang w:val="es-ES"/>
        </w:rPr>
        <w:lastRenderedPageBreak/>
        <w:t>Preguntas a llevarse a cabo a los empleados de la planta</w:t>
      </w:r>
    </w:p>
    <w:p w14:paraId="1BF34EAB" w14:textId="77777777" w:rsidR="0093636B" w:rsidRDefault="0093636B" w:rsidP="0093636B">
      <w:pPr>
        <w:pStyle w:val="Prrafodelista"/>
        <w:numPr>
          <w:ilvl w:val="0"/>
          <w:numId w:val="23"/>
        </w:numPr>
        <w:jc w:val="both"/>
        <w:rPr>
          <w:sz w:val="24"/>
          <w:lang w:val="es-ES"/>
        </w:rPr>
      </w:pPr>
      <w:r>
        <w:rPr>
          <w:sz w:val="24"/>
          <w:lang w:val="es-ES"/>
        </w:rPr>
        <w:t>¿Tienen un control de los productos que son utilizados por trabajo?</w:t>
      </w:r>
    </w:p>
    <w:p w14:paraId="20EFB4EA" w14:textId="77777777" w:rsidR="0093636B" w:rsidRDefault="0093636B" w:rsidP="0093636B">
      <w:pPr>
        <w:pStyle w:val="Prrafodelista"/>
        <w:numPr>
          <w:ilvl w:val="0"/>
          <w:numId w:val="23"/>
        </w:numPr>
        <w:jc w:val="both"/>
        <w:rPr>
          <w:sz w:val="24"/>
          <w:lang w:val="es-ES"/>
        </w:rPr>
      </w:pPr>
      <w:r>
        <w:rPr>
          <w:sz w:val="24"/>
          <w:lang w:val="es-ES"/>
        </w:rPr>
        <w:t>¿Qué inconvenientes tienen con el ingreso de los nuevos trabajos por hacer?</w:t>
      </w:r>
    </w:p>
    <w:p w14:paraId="622283B5" w14:textId="77777777" w:rsidR="0093636B" w:rsidRDefault="0093636B" w:rsidP="0093636B">
      <w:pPr>
        <w:pStyle w:val="Prrafodelista"/>
        <w:numPr>
          <w:ilvl w:val="0"/>
          <w:numId w:val="23"/>
        </w:numPr>
        <w:jc w:val="both"/>
        <w:rPr>
          <w:sz w:val="24"/>
          <w:lang w:val="es-ES"/>
        </w:rPr>
      </w:pPr>
      <w:r>
        <w:rPr>
          <w:sz w:val="24"/>
          <w:lang w:val="es-ES"/>
        </w:rPr>
        <w:t>¿Cómo es el procedimiento para llevar a cabo un trabajo?</w:t>
      </w:r>
    </w:p>
    <w:p w14:paraId="1F31E68E" w14:textId="68C1BBD3" w:rsidR="0093636B" w:rsidRDefault="0093636B" w:rsidP="0093636B">
      <w:pPr>
        <w:pStyle w:val="Prrafodelista"/>
        <w:numPr>
          <w:ilvl w:val="0"/>
          <w:numId w:val="23"/>
        </w:numPr>
        <w:jc w:val="both"/>
        <w:rPr>
          <w:sz w:val="24"/>
          <w:lang w:val="es-ES"/>
        </w:rPr>
      </w:pPr>
      <w:r>
        <w:rPr>
          <w:sz w:val="24"/>
          <w:lang w:val="es-ES"/>
        </w:rPr>
        <w:t>¿Cómo registran su entrada o salida de la planta actualmente?</w:t>
      </w:r>
    </w:p>
    <w:p w14:paraId="1EF76C03" w14:textId="77777777" w:rsidR="008E38F6" w:rsidRDefault="008E38F6" w:rsidP="0093636B">
      <w:pPr>
        <w:pStyle w:val="Prrafodelista"/>
        <w:numPr>
          <w:ilvl w:val="0"/>
          <w:numId w:val="23"/>
        </w:numPr>
        <w:jc w:val="both"/>
        <w:rPr>
          <w:sz w:val="24"/>
          <w:lang w:val="es-ES"/>
        </w:rPr>
      </w:pPr>
      <w:r>
        <w:rPr>
          <w:sz w:val="24"/>
          <w:lang w:val="es-ES"/>
        </w:rPr>
        <w:t>¿Se adaptarían a un sistema que gestione todos los trabajos realizados y pendientes por hacer?</w:t>
      </w:r>
    </w:p>
    <w:p w14:paraId="0088C514" w14:textId="35225DA3" w:rsidR="0093636B" w:rsidRDefault="008E38F6" w:rsidP="0093636B">
      <w:pPr>
        <w:pStyle w:val="Prrafodelista"/>
        <w:numPr>
          <w:ilvl w:val="0"/>
          <w:numId w:val="23"/>
        </w:numPr>
        <w:jc w:val="both"/>
        <w:rPr>
          <w:sz w:val="24"/>
          <w:lang w:val="es-ES"/>
        </w:rPr>
      </w:pPr>
      <w:r>
        <w:rPr>
          <w:sz w:val="24"/>
          <w:lang w:val="es-ES"/>
        </w:rPr>
        <w:t xml:space="preserve">¿Sería útil un mejor manejo de los productos existentes en el almacén? </w:t>
      </w:r>
    </w:p>
    <w:p w14:paraId="026EF815" w14:textId="14F9DA0E" w:rsidR="008E38F6" w:rsidRDefault="008E38F6" w:rsidP="0093636B">
      <w:pPr>
        <w:pStyle w:val="Prrafodelista"/>
        <w:numPr>
          <w:ilvl w:val="0"/>
          <w:numId w:val="23"/>
        </w:numPr>
        <w:jc w:val="both"/>
        <w:rPr>
          <w:sz w:val="24"/>
          <w:lang w:val="es-ES"/>
        </w:rPr>
      </w:pPr>
      <w:r>
        <w:rPr>
          <w:sz w:val="24"/>
          <w:lang w:val="es-ES"/>
        </w:rPr>
        <w:t xml:space="preserve">¿Tienen un estimativo de cuánto tiempo demanda hacer cada trabajo? </w:t>
      </w:r>
    </w:p>
    <w:p w14:paraId="502EF904" w14:textId="54BBA257" w:rsidR="008E38F6" w:rsidRDefault="008E38F6" w:rsidP="0093636B">
      <w:pPr>
        <w:pStyle w:val="Prrafodelista"/>
        <w:numPr>
          <w:ilvl w:val="0"/>
          <w:numId w:val="23"/>
        </w:numPr>
        <w:jc w:val="both"/>
        <w:rPr>
          <w:sz w:val="24"/>
          <w:lang w:val="es-ES"/>
        </w:rPr>
      </w:pPr>
      <w:r>
        <w:rPr>
          <w:sz w:val="24"/>
          <w:lang w:val="es-ES"/>
        </w:rPr>
        <w:t>¿Los trabajos tienen una determinada prioridad?</w:t>
      </w:r>
    </w:p>
    <w:p w14:paraId="3D4FC2D7" w14:textId="0DEB78C4" w:rsidR="006D3894" w:rsidRDefault="006D3894" w:rsidP="0093636B">
      <w:pPr>
        <w:pStyle w:val="Prrafodelista"/>
        <w:numPr>
          <w:ilvl w:val="0"/>
          <w:numId w:val="23"/>
        </w:numPr>
        <w:jc w:val="both"/>
        <w:rPr>
          <w:sz w:val="24"/>
          <w:lang w:val="es-ES"/>
        </w:rPr>
      </w:pPr>
      <w:r>
        <w:rPr>
          <w:sz w:val="24"/>
          <w:lang w:val="es-ES"/>
        </w:rPr>
        <w:t xml:space="preserve">¿Le dificulta el uso de una computadora? </w:t>
      </w:r>
    </w:p>
    <w:p w14:paraId="6B88A9A8" w14:textId="744F17F7" w:rsidR="008E38F6" w:rsidRDefault="008E38F6">
      <w:pPr>
        <w:rPr>
          <w:sz w:val="24"/>
          <w:lang w:val="es-ES"/>
        </w:rPr>
      </w:pPr>
      <w:r>
        <w:rPr>
          <w:sz w:val="24"/>
          <w:lang w:val="es-ES"/>
        </w:rPr>
        <w:br w:type="page"/>
      </w:r>
    </w:p>
    <w:p w14:paraId="00F9FAD5" w14:textId="444B7284" w:rsidR="008E38F6" w:rsidRDefault="008E38F6" w:rsidP="008E38F6">
      <w:pPr>
        <w:pStyle w:val="Ttulo2"/>
        <w:rPr>
          <w:lang w:val="es-ES"/>
        </w:rPr>
      </w:pPr>
      <w:bookmarkStart w:id="3" w:name="_Toc24536304"/>
      <w:r>
        <w:rPr>
          <w:lang w:val="es-ES"/>
        </w:rPr>
        <w:lastRenderedPageBreak/>
        <w:t>Planificación de Actividades</w:t>
      </w:r>
      <w:bookmarkEnd w:id="3"/>
    </w:p>
    <w:p w14:paraId="1D751DED" w14:textId="77777777" w:rsidR="008E38F6" w:rsidRPr="008E38F6" w:rsidRDefault="008E38F6" w:rsidP="008E38F6">
      <w:pPr>
        <w:rPr>
          <w:lang w:val="es-ES"/>
        </w:rPr>
      </w:pPr>
    </w:p>
    <w:tbl>
      <w:tblPr>
        <w:tblStyle w:val="Tabladecuadrcula1clara"/>
        <w:tblW w:w="9200" w:type="dxa"/>
        <w:tblLook w:val="04A0" w:firstRow="1" w:lastRow="0" w:firstColumn="1" w:lastColumn="0" w:noHBand="0" w:noVBand="1"/>
      </w:tblPr>
      <w:tblGrid>
        <w:gridCol w:w="1129"/>
        <w:gridCol w:w="4395"/>
        <w:gridCol w:w="1701"/>
        <w:gridCol w:w="1975"/>
      </w:tblGrid>
      <w:tr w:rsidR="008E38F6" w:rsidRPr="00A05BFF" w14:paraId="0EEAF43B" w14:textId="77777777" w:rsidTr="008E38F6">
        <w:trPr>
          <w:cnfStyle w:val="100000000000" w:firstRow="1" w:lastRow="0" w:firstColumn="0" w:lastColumn="0" w:oddVBand="0" w:evenVBand="0" w:oddHBand="0" w:evenHBand="0" w:firstRowFirstColumn="0" w:firstRowLastColumn="0" w:lastRowFirstColumn="0" w:lastRowLastColumn="0"/>
          <w:trHeight w:val="224"/>
        </w:trPr>
        <w:tc>
          <w:tcPr>
            <w:cnfStyle w:val="001000000000" w:firstRow="0" w:lastRow="0" w:firstColumn="1" w:lastColumn="0" w:oddVBand="0" w:evenVBand="0" w:oddHBand="0" w:evenHBand="0" w:firstRowFirstColumn="0" w:firstRowLastColumn="0" w:lastRowFirstColumn="0" w:lastRowLastColumn="0"/>
            <w:tcW w:w="1129" w:type="dxa"/>
            <w:shd w:val="clear" w:color="auto" w:fill="BDD6EE" w:themeFill="accent1" w:themeFillTint="66"/>
            <w:noWrap/>
            <w:hideMark/>
          </w:tcPr>
          <w:p w14:paraId="33D6B144" w14:textId="77777777" w:rsidR="008E38F6" w:rsidRPr="00A05BFF" w:rsidRDefault="008E38F6" w:rsidP="006978F2">
            <w:pPr>
              <w:widowControl/>
              <w:suppressAutoHyphens w:val="0"/>
              <w:autoSpaceDN/>
              <w:jc w:val="center"/>
              <w:textAlignment w:val="auto"/>
              <w:rPr>
                <w:rFonts w:eastAsia="Times New Roman" w:cs="Arial"/>
                <w:color w:val="000000" w:themeColor="text1"/>
                <w:kern w:val="0"/>
                <w:sz w:val="28"/>
                <w:szCs w:val="32"/>
                <w:lang w:val="es-ES" w:eastAsia="en-US" w:bidi="ar-SA"/>
              </w:rPr>
            </w:pPr>
            <w:r w:rsidRPr="00A05BFF">
              <w:rPr>
                <w:rFonts w:eastAsia="Times New Roman" w:cs="Arial"/>
                <w:color w:val="000000" w:themeColor="text1"/>
                <w:kern w:val="0"/>
                <w:sz w:val="28"/>
                <w:szCs w:val="32"/>
                <w:lang w:val="es-ES" w:eastAsia="en-US" w:bidi="ar-SA"/>
              </w:rPr>
              <w:t>Tarea</w:t>
            </w:r>
          </w:p>
        </w:tc>
        <w:tc>
          <w:tcPr>
            <w:tcW w:w="4395" w:type="dxa"/>
            <w:shd w:val="clear" w:color="auto" w:fill="BDD6EE" w:themeFill="accent1" w:themeFillTint="66"/>
            <w:noWrap/>
            <w:hideMark/>
          </w:tcPr>
          <w:p w14:paraId="4E5B4FC0" w14:textId="77777777" w:rsidR="008E38F6" w:rsidRPr="00A05BFF" w:rsidRDefault="008E38F6" w:rsidP="006978F2">
            <w:pPr>
              <w:widowControl/>
              <w:suppressAutoHyphens w:val="0"/>
              <w:autoSpaceDN/>
              <w:jc w:val="center"/>
              <w:textAlignment w:val="auto"/>
              <w:cnfStyle w:val="100000000000" w:firstRow="1" w:lastRow="0" w:firstColumn="0" w:lastColumn="0" w:oddVBand="0" w:evenVBand="0" w:oddHBand="0" w:evenHBand="0" w:firstRowFirstColumn="0" w:firstRowLastColumn="0" w:lastRowFirstColumn="0" w:lastRowLastColumn="0"/>
              <w:rPr>
                <w:rFonts w:eastAsia="Times New Roman" w:cs="Arial"/>
                <w:color w:val="000000" w:themeColor="text1"/>
                <w:kern w:val="0"/>
                <w:sz w:val="28"/>
                <w:szCs w:val="32"/>
                <w:lang w:val="es-ES" w:eastAsia="en-US" w:bidi="ar-SA"/>
              </w:rPr>
            </w:pPr>
            <w:r w:rsidRPr="00A05BFF">
              <w:rPr>
                <w:rFonts w:eastAsia="Times New Roman" w:cs="Arial"/>
                <w:color w:val="000000" w:themeColor="text1"/>
                <w:kern w:val="0"/>
                <w:sz w:val="28"/>
                <w:szCs w:val="32"/>
                <w:lang w:val="es-ES" w:eastAsia="en-US" w:bidi="ar-SA"/>
              </w:rPr>
              <w:t xml:space="preserve">Descripción </w:t>
            </w:r>
          </w:p>
        </w:tc>
        <w:tc>
          <w:tcPr>
            <w:tcW w:w="1701" w:type="dxa"/>
            <w:shd w:val="clear" w:color="auto" w:fill="BDD6EE" w:themeFill="accent1" w:themeFillTint="66"/>
            <w:noWrap/>
            <w:hideMark/>
          </w:tcPr>
          <w:p w14:paraId="200F4E9F" w14:textId="77777777" w:rsidR="008E38F6" w:rsidRPr="00A05BFF" w:rsidRDefault="008E38F6" w:rsidP="006978F2">
            <w:pPr>
              <w:widowControl/>
              <w:suppressAutoHyphens w:val="0"/>
              <w:autoSpaceDN/>
              <w:jc w:val="center"/>
              <w:textAlignment w:val="auto"/>
              <w:cnfStyle w:val="100000000000" w:firstRow="1" w:lastRow="0" w:firstColumn="0" w:lastColumn="0" w:oddVBand="0" w:evenVBand="0" w:oddHBand="0" w:evenHBand="0" w:firstRowFirstColumn="0" w:firstRowLastColumn="0" w:lastRowFirstColumn="0" w:lastRowLastColumn="0"/>
              <w:rPr>
                <w:rFonts w:eastAsia="Times New Roman" w:cs="Arial"/>
                <w:color w:val="000000" w:themeColor="text1"/>
                <w:kern w:val="0"/>
                <w:sz w:val="28"/>
                <w:szCs w:val="32"/>
                <w:lang w:val="es-ES" w:eastAsia="en-US" w:bidi="ar-SA"/>
              </w:rPr>
            </w:pPr>
            <w:r w:rsidRPr="00A05BFF">
              <w:rPr>
                <w:rFonts w:eastAsia="Times New Roman" w:cs="Arial"/>
                <w:color w:val="000000" w:themeColor="text1"/>
                <w:kern w:val="0"/>
                <w:sz w:val="28"/>
                <w:szCs w:val="32"/>
                <w:lang w:val="es-ES" w:eastAsia="en-US" w:bidi="ar-SA"/>
              </w:rPr>
              <w:t xml:space="preserve">Duración (días) </w:t>
            </w:r>
          </w:p>
        </w:tc>
        <w:tc>
          <w:tcPr>
            <w:tcW w:w="1975" w:type="dxa"/>
            <w:shd w:val="clear" w:color="auto" w:fill="BDD6EE" w:themeFill="accent1" w:themeFillTint="66"/>
            <w:noWrap/>
            <w:hideMark/>
          </w:tcPr>
          <w:p w14:paraId="0647E363" w14:textId="77777777" w:rsidR="008E38F6" w:rsidRPr="00A05BFF" w:rsidRDefault="008E38F6" w:rsidP="006978F2">
            <w:pPr>
              <w:widowControl/>
              <w:suppressAutoHyphens w:val="0"/>
              <w:autoSpaceDN/>
              <w:jc w:val="center"/>
              <w:textAlignment w:val="auto"/>
              <w:cnfStyle w:val="100000000000" w:firstRow="1" w:lastRow="0" w:firstColumn="0" w:lastColumn="0" w:oddVBand="0" w:evenVBand="0" w:oddHBand="0" w:evenHBand="0" w:firstRowFirstColumn="0" w:firstRowLastColumn="0" w:lastRowFirstColumn="0" w:lastRowLastColumn="0"/>
              <w:rPr>
                <w:rFonts w:eastAsia="Times New Roman" w:cs="Arial"/>
                <w:color w:val="000000" w:themeColor="text1"/>
                <w:kern w:val="0"/>
                <w:sz w:val="28"/>
                <w:szCs w:val="32"/>
                <w:lang w:val="es-ES" w:eastAsia="en-US" w:bidi="ar-SA"/>
              </w:rPr>
            </w:pPr>
            <w:r w:rsidRPr="00A05BFF">
              <w:rPr>
                <w:rFonts w:eastAsia="Times New Roman" w:cs="Arial"/>
                <w:color w:val="000000" w:themeColor="text1"/>
                <w:kern w:val="0"/>
                <w:sz w:val="28"/>
                <w:szCs w:val="32"/>
                <w:lang w:val="es-ES" w:eastAsia="en-US" w:bidi="ar-SA"/>
              </w:rPr>
              <w:t>Procedencia</w:t>
            </w:r>
          </w:p>
        </w:tc>
      </w:tr>
      <w:tr w:rsidR="008E38F6" w:rsidRPr="00A05BFF" w14:paraId="25EFBFDF" w14:textId="77777777" w:rsidTr="006978F2">
        <w:trPr>
          <w:trHeight w:val="224"/>
        </w:trPr>
        <w:tc>
          <w:tcPr>
            <w:cnfStyle w:val="001000000000" w:firstRow="0" w:lastRow="0" w:firstColumn="1" w:lastColumn="0" w:oddVBand="0" w:evenVBand="0" w:oddHBand="0" w:evenHBand="0" w:firstRowFirstColumn="0" w:firstRowLastColumn="0" w:lastRowFirstColumn="0" w:lastRowLastColumn="0"/>
            <w:tcW w:w="1129" w:type="dxa"/>
            <w:noWrap/>
            <w:hideMark/>
          </w:tcPr>
          <w:p w14:paraId="66A835CD" w14:textId="77777777" w:rsidR="008E38F6" w:rsidRPr="00A05BFF" w:rsidRDefault="008E38F6" w:rsidP="006978F2">
            <w:pPr>
              <w:widowControl/>
              <w:suppressAutoHyphens w:val="0"/>
              <w:autoSpaceDN/>
              <w:jc w:val="center"/>
              <w:textAlignment w:val="auto"/>
              <w:rPr>
                <w:rFonts w:eastAsia="Times New Roman" w:cs="Arial"/>
                <w:color w:val="000000" w:themeColor="text1"/>
                <w:kern w:val="0"/>
                <w:sz w:val="28"/>
                <w:szCs w:val="32"/>
                <w:lang w:val="es-ES" w:eastAsia="en-US" w:bidi="ar-SA"/>
              </w:rPr>
            </w:pPr>
            <w:r w:rsidRPr="00A05BFF">
              <w:rPr>
                <w:rFonts w:eastAsia="Times New Roman" w:cs="Arial"/>
                <w:color w:val="000000" w:themeColor="text1"/>
                <w:kern w:val="0"/>
                <w:sz w:val="28"/>
                <w:szCs w:val="32"/>
                <w:lang w:val="es-ES" w:eastAsia="en-US" w:bidi="ar-SA"/>
              </w:rPr>
              <w:t>1</w:t>
            </w:r>
          </w:p>
        </w:tc>
        <w:tc>
          <w:tcPr>
            <w:tcW w:w="4395" w:type="dxa"/>
            <w:noWrap/>
            <w:hideMark/>
          </w:tcPr>
          <w:p w14:paraId="5E24E66B" w14:textId="77777777" w:rsidR="008E38F6" w:rsidRPr="00A05BFF" w:rsidRDefault="008E38F6" w:rsidP="006978F2">
            <w:pPr>
              <w:widowControl/>
              <w:suppressAutoHyphens w:val="0"/>
              <w:autoSpaceDN/>
              <w:textAlignment w:val="auto"/>
              <w:cnfStyle w:val="000000000000" w:firstRow="0" w:lastRow="0" w:firstColumn="0" w:lastColumn="0" w:oddVBand="0" w:evenVBand="0" w:oddHBand="0" w:evenHBand="0" w:firstRowFirstColumn="0" w:firstRowLastColumn="0" w:lastRowFirstColumn="0" w:lastRowLastColumn="0"/>
              <w:rPr>
                <w:rFonts w:eastAsia="Times New Roman" w:cs="Arial"/>
                <w:color w:val="000000" w:themeColor="text1"/>
                <w:kern w:val="0"/>
                <w:sz w:val="28"/>
                <w:szCs w:val="32"/>
                <w:lang w:val="es-ES" w:eastAsia="en-US" w:bidi="ar-SA"/>
              </w:rPr>
            </w:pPr>
            <w:r w:rsidRPr="00A05BFF">
              <w:rPr>
                <w:rFonts w:eastAsia="Times New Roman" w:cs="Arial"/>
                <w:color w:val="000000" w:themeColor="text1"/>
                <w:kern w:val="0"/>
                <w:sz w:val="28"/>
                <w:szCs w:val="32"/>
                <w:lang w:val="es-ES" w:eastAsia="en-US" w:bidi="ar-SA"/>
              </w:rPr>
              <w:t>Planificación</w:t>
            </w:r>
          </w:p>
        </w:tc>
        <w:tc>
          <w:tcPr>
            <w:tcW w:w="1701" w:type="dxa"/>
            <w:noWrap/>
            <w:hideMark/>
          </w:tcPr>
          <w:p w14:paraId="48A874C2" w14:textId="77777777" w:rsidR="008E38F6" w:rsidRPr="00A05BFF" w:rsidRDefault="008E38F6" w:rsidP="006978F2">
            <w:pPr>
              <w:widowControl/>
              <w:suppressAutoHyphens w:val="0"/>
              <w:autoSpaceDN/>
              <w:jc w:val="right"/>
              <w:textAlignment w:val="auto"/>
              <w:cnfStyle w:val="000000000000" w:firstRow="0" w:lastRow="0" w:firstColumn="0" w:lastColumn="0" w:oddVBand="0" w:evenVBand="0" w:oddHBand="0" w:evenHBand="0" w:firstRowFirstColumn="0" w:firstRowLastColumn="0" w:lastRowFirstColumn="0" w:lastRowLastColumn="0"/>
              <w:rPr>
                <w:rFonts w:eastAsia="Times New Roman" w:cs="Arial"/>
                <w:color w:val="000000" w:themeColor="text1"/>
                <w:kern w:val="0"/>
                <w:sz w:val="28"/>
                <w:szCs w:val="32"/>
                <w:lang w:val="es-ES" w:eastAsia="en-US" w:bidi="ar-SA"/>
              </w:rPr>
            </w:pPr>
            <w:r w:rsidRPr="00A05BFF">
              <w:rPr>
                <w:rFonts w:eastAsia="Times New Roman" w:cs="Arial"/>
                <w:color w:val="000000" w:themeColor="text1"/>
                <w:kern w:val="0"/>
                <w:sz w:val="28"/>
                <w:szCs w:val="32"/>
                <w:lang w:val="es-ES" w:eastAsia="en-US" w:bidi="ar-SA"/>
              </w:rPr>
              <w:t>2</w:t>
            </w:r>
          </w:p>
        </w:tc>
        <w:tc>
          <w:tcPr>
            <w:tcW w:w="1975" w:type="dxa"/>
            <w:noWrap/>
            <w:hideMark/>
          </w:tcPr>
          <w:p w14:paraId="019400CF" w14:textId="77777777" w:rsidR="008E38F6" w:rsidRPr="00A05BFF" w:rsidRDefault="008E38F6" w:rsidP="006978F2">
            <w:pPr>
              <w:widowControl/>
              <w:suppressAutoHyphens w:val="0"/>
              <w:autoSpaceDN/>
              <w:jc w:val="right"/>
              <w:textAlignment w:val="auto"/>
              <w:cnfStyle w:val="000000000000" w:firstRow="0" w:lastRow="0" w:firstColumn="0" w:lastColumn="0" w:oddVBand="0" w:evenVBand="0" w:oddHBand="0" w:evenHBand="0" w:firstRowFirstColumn="0" w:firstRowLastColumn="0" w:lastRowFirstColumn="0" w:lastRowLastColumn="0"/>
              <w:rPr>
                <w:rFonts w:eastAsia="Times New Roman" w:cs="Arial"/>
                <w:color w:val="000000" w:themeColor="text1"/>
                <w:kern w:val="0"/>
                <w:sz w:val="28"/>
                <w:szCs w:val="32"/>
                <w:lang w:val="es-ES" w:eastAsia="en-US" w:bidi="ar-SA"/>
              </w:rPr>
            </w:pPr>
            <w:r w:rsidRPr="00A05BFF">
              <w:rPr>
                <w:rFonts w:eastAsia="Times New Roman" w:cs="Arial"/>
                <w:color w:val="000000" w:themeColor="text1"/>
                <w:kern w:val="0"/>
                <w:sz w:val="28"/>
                <w:szCs w:val="32"/>
                <w:lang w:val="es-ES" w:eastAsia="en-US" w:bidi="ar-SA"/>
              </w:rPr>
              <w:t>-</w:t>
            </w:r>
          </w:p>
        </w:tc>
      </w:tr>
      <w:tr w:rsidR="008E38F6" w:rsidRPr="00A05BFF" w14:paraId="0083C626" w14:textId="77777777" w:rsidTr="006978F2">
        <w:trPr>
          <w:trHeight w:val="224"/>
        </w:trPr>
        <w:tc>
          <w:tcPr>
            <w:cnfStyle w:val="001000000000" w:firstRow="0" w:lastRow="0" w:firstColumn="1" w:lastColumn="0" w:oddVBand="0" w:evenVBand="0" w:oddHBand="0" w:evenHBand="0" w:firstRowFirstColumn="0" w:firstRowLastColumn="0" w:lastRowFirstColumn="0" w:lastRowLastColumn="0"/>
            <w:tcW w:w="1129" w:type="dxa"/>
            <w:noWrap/>
            <w:hideMark/>
          </w:tcPr>
          <w:p w14:paraId="79A08A1A" w14:textId="77777777" w:rsidR="008E38F6" w:rsidRPr="00A05BFF" w:rsidRDefault="008E38F6" w:rsidP="006978F2">
            <w:pPr>
              <w:widowControl/>
              <w:suppressAutoHyphens w:val="0"/>
              <w:autoSpaceDN/>
              <w:jc w:val="center"/>
              <w:textAlignment w:val="auto"/>
              <w:rPr>
                <w:rFonts w:eastAsia="Times New Roman" w:cs="Arial"/>
                <w:color w:val="000000" w:themeColor="text1"/>
                <w:kern w:val="0"/>
                <w:sz w:val="28"/>
                <w:szCs w:val="32"/>
                <w:lang w:val="es-ES" w:eastAsia="en-US" w:bidi="ar-SA"/>
              </w:rPr>
            </w:pPr>
            <w:r w:rsidRPr="00A05BFF">
              <w:rPr>
                <w:rFonts w:eastAsia="Times New Roman" w:cs="Arial"/>
                <w:color w:val="000000" w:themeColor="text1"/>
                <w:kern w:val="0"/>
                <w:sz w:val="28"/>
                <w:szCs w:val="32"/>
                <w:lang w:val="es-ES" w:eastAsia="en-US" w:bidi="ar-SA"/>
              </w:rPr>
              <w:t>2</w:t>
            </w:r>
          </w:p>
        </w:tc>
        <w:tc>
          <w:tcPr>
            <w:tcW w:w="4395" w:type="dxa"/>
            <w:noWrap/>
            <w:hideMark/>
          </w:tcPr>
          <w:p w14:paraId="1EDF06B7" w14:textId="77777777" w:rsidR="008E38F6" w:rsidRPr="00A05BFF" w:rsidRDefault="008E38F6" w:rsidP="006978F2">
            <w:pPr>
              <w:widowControl/>
              <w:suppressAutoHyphens w:val="0"/>
              <w:autoSpaceDN/>
              <w:textAlignment w:val="auto"/>
              <w:cnfStyle w:val="000000000000" w:firstRow="0" w:lastRow="0" w:firstColumn="0" w:lastColumn="0" w:oddVBand="0" w:evenVBand="0" w:oddHBand="0" w:evenHBand="0" w:firstRowFirstColumn="0" w:firstRowLastColumn="0" w:lastRowFirstColumn="0" w:lastRowLastColumn="0"/>
              <w:rPr>
                <w:rFonts w:eastAsia="Times New Roman" w:cs="Arial"/>
                <w:color w:val="000000" w:themeColor="text1"/>
                <w:kern w:val="0"/>
                <w:sz w:val="28"/>
                <w:szCs w:val="32"/>
                <w:lang w:val="es-ES" w:eastAsia="en-US" w:bidi="ar-SA"/>
              </w:rPr>
            </w:pPr>
            <w:r w:rsidRPr="00A05BFF">
              <w:rPr>
                <w:rFonts w:eastAsia="Times New Roman" w:cs="Arial"/>
                <w:color w:val="000000" w:themeColor="text1"/>
                <w:kern w:val="0"/>
                <w:sz w:val="28"/>
                <w:szCs w:val="32"/>
                <w:lang w:val="es-ES" w:eastAsia="en-US" w:bidi="ar-SA"/>
              </w:rPr>
              <w:t>Relevamiento</w:t>
            </w:r>
          </w:p>
        </w:tc>
        <w:tc>
          <w:tcPr>
            <w:tcW w:w="1701" w:type="dxa"/>
            <w:noWrap/>
            <w:hideMark/>
          </w:tcPr>
          <w:p w14:paraId="6D114EB4" w14:textId="77777777" w:rsidR="008E38F6" w:rsidRPr="00A05BFF" w:rsidRDefault="008E38F6" w:rsidP="006978F2">
            <w:pPr>
              <w:widowControl/>
              <w:suppressAutoHyphens w:val="0"/>
              <w:autoSpaceDN/>
              <w:jc w:val="right"/>
              <w:textAlignment w:val="auto"/>
              <w:cnfStyle w:val="000000000000" w:firstRow="0" w:lastRow="0" w:firstColumn="0" w:lastColumn="0" w:oddVBand="0" w:evenVBand="0" w:oddHBand="0" w:evenHBand="0" w:firstRowFirstColumn="0" w:firstRowLastColumn="0" w:lastRowFirstColumn="0" w:lastRowLastColumn="0"/>
              <w:rPr>
                <w:rFonts w:eastAsia="Times New Roman" w:cs="Arial"/>
                <w:color w:val="000000" w:themeColor="text1"/>
                <w:kern w:val="0"/>
                <w:sz w:val="28"/>
                <w:szCs w:val="32"/>
                <w:lang w:val="es-ES" w:eastAsia="en-US" w:bidi="ar-SA"/>
              </w:rPr>
            </w:pPr>
            <w:r w:rsidRPr="00A05BFF">
              <w:rPr>
                <w:rFonts w:eastAsia="Times New Roman" w:cs="Arial"/>
                <w:color w:val="000000" w:themeColor="text1"/>
                <w:kern w:val="0"/>
                <w:sz w:val="28"/>
                <w:szCs w:val="32"/>
                <w:lang w:val="es-ES" w:eastAsia="en-US" w:bidi="ar-SA"/>
              </w:rPr>
              <w:t>7</w:t>
            </w:r>
          </w:p>
        </w:tc>
        <w:tc>
          <w:tcPr>
            <w:tcW w:w="1975" w:type="dxa"/>
            <w:noWrap/>
            <w:hideMark/>
          </w:tcPr>
          <w:p w14:paraId="4C054062" w14:textId="77777777" w:rsidR="008E38F6" w:rsidRPr="00A05BFF" w:rsidRDefault="008E38F6" w:rsidP="006978F2">
            <w:pPr>
              <w:widowControl/>
              <w:suppressAutoHyphens w:val="0"/>
              <w:autoSpaceDN/>
              <w:jc w:val="right"/>
              <w:textAlignment w:val="auto"/>
              <w:cnfStyle w:val="000000000000" w:firstRow="0" w:lastRow="0" w:firstColumn="0" w:lastColumn="0" w:oddVBand="0" w:evenVBand="0" w:oddHBand="0" w:evenHBand="0" w:firstRowFirstColumn="0" w:firstRowLastColumn="0" w:lastRowFirstColumn="0" w:lastRowLastColumn="0"/>
              <w:rPr>
                <w:rFonts w:eastAsia="Times New Roman" w:cs="Arial"/>
                <w:color w:val="000000" w:themeColor="text1"/>
                <w:kern w:val="0"/>
                <w:sz w:val="28"/>
                <w:szCs w:val="32"/>
                <w:lang w:val="es-ES" w:eastAsia="en-US" w:bidi="ar-SA"/>
              </w:rPr>
            </w:pPr>
            <w:r w:rsidRPr="00A05BFF">
              <w:rPr>
                <w:rFonts w:eastAsia="Times New Roman" w:cs="Arial"/>
                <w:color w:val="000000" w:themeColor="text1"/>
                <w:kern w:val="0"/>
                <w:sz w:val="28"/>
                <w:szCs w:val="32"/>
                <w:lang w:val="es-ES" w:eastAsia="en-US" w:bidi="ar-SA"/>
              </w:rPr>
              <w:t>1</w:t>
            </w:r>
          </w:p>
        </w:tc>
      </w:tr>
      <w:tr w:rsidR="008E38F6" w:rsidRPr="00A05BFF" w14:paraId="319C3802" w14:textId="77777777" w:rsidTr="006978F2">
        <w:trPr>
          <w:trHeight w:val="224"/>
        </w:trPr>
        <w:tc>
          <w:tcPr>
            <w:cnfStyle w:val="001000000000" w:firstRow="0" w:lastRow="0" w:firstColumn="1" w:lastColumn="0" w:oddVBand="0" w:evenVBand="0" w:oddHBand="0" w:evenHBand="0" w:firstRowFirstColumn="0" w:firstRowLastColumn="0" w:lastRowFirstColumn="0" w:lastRowLastColumn="0"/>
            <w:tcW w:w="1129" w:type="dxa"/>
            <w:noWrap/>
            <w:hideMark/>
          </w:tcPr>
          <w:p w14:paraId="5A554B69" w14:textId="77777777" w:rsidR="008E38F6" w:rsidRPr="00A05BFF" w:rsidRDefault="008E38F6" w:rsidP="006978F2">
            <w:pPr>
              <w:widowControl/>
              <w:suppressAutoHyphens w:val="0"/>
              <w:autoSpaceDN/>
              <w:jc w:val="center"/>
              <w:textAlignment w:val="auto"/>
              <w:rPr>
                <w:rFonts w:eastAsia="Times New Roman" w:cs="Arial"/>
                <w:color w:val="000000" w:themeColor="text1"/>
                <w:kern w:val="0"/>
                <w:sz w:val="28"/>
                <w:szCs w:val="32"/>
                <w:lang w:val="es-ES" w:eastAsia="en-US" w:bidi="ar-SA"/>
              </w:rPr>
            </w:pPr>
            <w:r w:rsidRPr="00A05BFF">
              <w:rPr>
                <w:rFonts w:eastAsia="Times New Roman" w:cs="Arial"/>
                <w:color w:val="000000" w:themeColor="text1"/>
                <w:kern w:val="0"/>
                <w:sz w:val="28"/>
                <w:szCs w:val="32"/>
                <w:lang w:val="es-ES" w:eastAsia="en-US" w:bidi="ar-SA"/>
              </w:rPr>
              <w:t>3</w:t>
            </w:r>
          </w:p>
        </w:tc>
        <w:tc>
          <w:tcPr>
            <w:tcW w:w="4395" w:type="dxa"/>
            <w:noWrap/>
            <w:hideMark/>
          </w:tcPr>
          <w:p w14:paraId="153AF069" w14:textId="77777777" w:rsidR="008E38F6" w:rsidRPr="00A05BFF" w:rsidRDefault="008E38F6" w:rsidP="006978F2">
            <w:pPr>
              <w:widowControl/>
              <w:suppressAutoHyphens w:val="0"/>
              <w:autoSpaceDN/>
              <w:textAlignment w:val="auto"/>
              <w:cnfStyle w:val="000000000000" w:firstRow="0" w:lastRow="0" w:firstColumn="0" w:lastColumn="0" w:oddVBand="0" w:evenVBand="0" w:oddHBand="0" w:evenHBand="0" w:firstRowFirstColumn="0" w:firstRowLastColumn="0" w:lastRowFirstColumn="0" w:lastRowLastColumn="0"/>
              <w:rPr>
                <w:rFonts w:eastAsia="Times New Roman" w:cs="Arial"/>
                <w:color w:val="000000" w:themeColor="text1"/>
                <w:kern w:val="0"/>
                <w:sz w:val="28"/>
                <w:szCs w:val="32"/>
                <w:lang w:val="es-ES" w:eastAsia="en-US" w:bidi="ar-SA"/>
              </w:rPr>
            </w:pPr>
            <w:r w:rsidRPr="00A05BFF">
              <w:rPr>
                <w:rFonts w:eastAsia="Times New Roman" w:cs="Arial"/>
                <w:color w:val="000000" w:themeColor="text1"/>
                <w:kern w:val="0"/>
                <w:sz w:val="28"/>
                <w:szCs w:val="32"/>
                <w:lang w:val="es-ES" w:eastAsia="en-US" w:bidi="ar-SA"/>
              </w:rPr>
              <w:t>Especificación de requerimientos</w:t>
            </w:r>
          </w:p>
        </w:tc>
        <w:tc>
          <w:tcPr>
            <w:tcW w:w="1701" w:type="dxa"/>
            <w:noWrap/>
            <w:hideMark/>
          </w:tcPr>
          <w:p w14:paraId="1125B55A" w14:textId="77777777" w:rsidR="008E38F6" w:rsidRPr="00A05BFF" w:rsidRDefault="008E38F6" w:rsidP="006978F2">
            <w:pPr>
              <w:widowControl/>
              <w:suppressAutoHyphens w:val="0"/>
              <w:autoSpaceDN/>
              <w:jc w:val="right"/>
              <w:textAlignment w:val="auto"/>
              <w:cnfStyle w:val="000000000000" w:firstRow="0" w:lastRow="0" w:firstColumn="0" w:lastColumn="0" w:oddVBand="0" w:evenVBand="0" w:oddHBand="0" w:evenHBand="0" w:firstRowFirstColumn="0" w:firstRowLastColumn="0" w:lastRowFirstColumn="0" w:lastRowLastColumn="0"/>
              <w:rPr>
                <w:rFonts w:eastAsia="Times New Roman" w:cs="Arial"/>
                <w:color w:val="000000" w:themeColor="text1"/>
                <w:kern w:val="0"/>
                <w:sz w:val="28"/>
                <w:szCs w:val="32"/>
                <w:lang w:val="es-ES" w:eastAsia="en-US" w:bidi="ar-SA"/>
              </w:rPr>
            </w:pPr>
            <w:r w:rsidRPr="00A05BFF">
              <w:rPr>
                <w:rFonts w:eastAsia="Times New Roman" w:cs="Arial"/>
                <w:color w:val="000000" w:themeColor="text1"/>
                <w:kern w:val="0"/>
                <w:sz w:val="28"/>
                <w:szCs w:val="32"/>
                <w:lang w:val="es-ES" w:eastAsia="en-US" w:bidi="ar-SA"/>
              </w:rPr>
              <w:t>8</w:t>
            </w:r>
          </w:p>
        </w:tc>
        <w:tc>
          <w:tcPr>
            <w:tcW w:w="1975" w:type="dxa"/>
            <w:noWrap/>
            <w:hideMark/>
          </w:tcPr>
          <w:p w14:paraId="6EAB02ED" w14:textId="77777777" w:rsidR="008E38F6" w:rsidRPr="00A05BFF" w:rsidRDefault="008E38F6" w:rsidP="006978F2">
            <w:pPr>
              <w:widowControl/>
              <w:suppressAutoHyphens w:val="0"/>
              <w:autoSpaceDN/>
              <w:jc w:val="right"/>
              <w:textAlignment w:val="auto"/>
              <w:cnfStyle w:val="000000000000" w:firstRow="0" w:lastRow="0" w:firstColumn="0" w:lastColumn="0" w:oddVBand="0" w:evenVBand="0" w:oddHBand="0" w:evenHBand="0" w:firstRowFirstColumn="0" w:firstRowLastColumn="0" w:lastRowFirstColumn="0" w:lastRowLastColumn="0"/>
              <w:rPr>
                <w:rFonts w:eastAsia="Times New Roman" w:cs="Arial"/>
                <w:color w:val="000000" w:themeColor="text1"/>
                <w:kern w:val="0"/>
                <w:sz w:val="28"/>
                <w:szCs w:val="32"/>
                <w:lang w:val="es-ES" w:eastAsia="en-US" w:bidi="ar-SA"/>
              </w:rPr>
            </w:pPr>
            <w:r w:rsidRPr="00A05BFF">
              <w:rPr>
                <w:rFonts w:eastAsia="Times New Roman" w:cs="Arial"/>
                <w:color w:val="000000" w:themeColor="text1"/>
                <w:kern w:val="0"/>
                <w:sz w:val="28"/>
                <w:szCs w:val="32"/>
                <w:lang w:val="es-ES" w:eastAsia="en-US" w:bidi="ar-SA"/>
              </w:rPr>
              <w:t>2</w:t>
            </w:r>
          </w:p>
        </w:tc>
      </w:tr>
      <w:tr w:rsidR="008E38F6" w:rsidRPr="00A05BFF" w14:paraId="332DF164" w14:textId="77777777" w:rsidTr="006978F2">
        <w:trPr>
          <w:trHeight w:val="224"/>
        </w:trPr>
        <w:tc>
          <w:tcPr>
            <w:cnfStyle w:val="001000000000" w:firstRow="0" w:lastRow="0" w:firstColumn="1" w:lastColumn="0" w:oddVBand="0" w:evenVBand="0" w:oddHBand="0" w:evenHBand="0" w:firstRowFirstColumn="0" w:firstRowLastColumn="0" w:lastRowFirstColumn="0" w:lastRowLastColumn="0"/>
            <w:tcW w:w="1129" w:type="dxa"/>
            <w:noWrap/>
            <w:hideMark/>
          </w:tcPr>
          <w:p w14:paraId="511D6C95" w14:textId="77777777" w:rsidR="008E38F6" w:rsidRPr="00A05BFF" w:rsidRDefault="008E38F6" w:rsidP="006978F2">
            <w:pPr>
              <w:widowControl/>
              <w:suppressAutoHyphens w:val="0"/>
              <w:autoSpaceDN/>
              <w:jc w:val="center"/>
              <w:textAlignment w:val="auto"/>
              <w:rPr>
                <w:rFonts w:eastAsia="Times New Roman" w:cs="Arial"/>
                <w:color w:val="000000" w:themeColor="text1"/>
                <w:kern w:val="0"/>
                <w:sz w:val="28"/>
                <w:szCs w:val="32"/>
                <w:lang w:val="es-ES" w:eastAsia="en-US" w:bidi="ar-SA"/>
              </w:rPr>
            </w:pPr>
            <w:r w:rsidRPr="00A05BFF">
              <w:rPr>
                <w:rFonts w:eastAsia="Times New Roman" w:cs="Arial"/>
                <w:color w:val="000000" w:themeColor="text1"/>
                <w:kern w:val="0"/>
                <w:sz w:val="28"/>
                <w:szCs w:val="32"/>
                <w:lang w:val="es-ES" w:eastAsia="en-US" w:bidi="ar-SA"/>
              </w:rPr>
              <w:t>4</w:t>
            </w:r>
          </w:p>
        </w:tc>
        <w:tc>
          <w:tcPr>
            <w:tcW w:w="4395" w:type="dxa"/>
            <w:noWrap/>
            <w:hideMark/>
          </w:tcPr>
          <w:p w14:paraId="70DB7162" w14:textId="77777777" w:rsidR="008E38F6" w:rsidRPr="00A05BFF" w:rsidRDefault="008E38F6" w:rsidP="006978F2">
            <w:pPr>
              <w:widowControl/>
              <w:suppressAutoHyphens w:val="0"/>
              <w:autoSpaceDN/>
              <w:textAlignment w:val="auto"/>
              <w:cnfStyle w:val="000000000000" w:firstRow="0" w:lastRow="0" w:firstColumn="0" w:lastColumn="0" w:oddVBand="0" w:evenVBand="0" w:oddHBand="0" w:evenHBand="0" w:firstRowFirstColumn="0" w:firstRowLastColumn="0" w:lastRowFirstColumn="0" w:lastRowLastColumn="0"/>
              <w:rPr>
                <w:rFonts w:eastAsia="Times New Roman" w:cs="Arial"/>
                <w:color w:val="000000" w:themeColor="text1"/>
                <w:kern w:val="0"/>
                <w:sz w:val="28"/>
                <w:szCs w:val="32"/>
                <w:lang w:val="es-ES" w:eastAsia="en-US" w:bidi="ar-SA"/>
              </w:rPr>
            </w:pPr>
            <w:r w:rsidRPr="00A05BFF">
              <w:rPr>
                <w:rFonts w:eastAsia="Times New Roman" w:cs="Arial"/>
                <w:color w:val="000000" w:themeColor="text1"/>
                <w:kern w:val="0"/>
                <w:sz w:val="28"/>
                <w:szCs w:val="32"/>
                <w:lang w:val="es-ES" w:eastAsia="en-US" w:bidi="ar-SA"/>
              </w:rPr>
              <w:t>Estudio de factibilidad</w:t>
            </w:r>
          </w:p>
        </w:tc>
        <w:tc>
          <w:tcPr>
            <w:tcW w:w="1701" w:type="dxa"/>
            <w:noWrap/>
            <w:hideMark/>
          </w:tcPr>
          <w:p w14:paraId="2D99B3F7" w14:textId="77777777" w:rsidR="008E38F6" w:rsidRPr="00A05BFF" w:rsidRDefault="008E38F6" w:rsidP="006978F2">
            <w:pPr>
              <w:widowControl/>
              <w:suppressAutoHyphens w:val="0"/>
              <w:autoSpaceDN/>
              <w:jc w:val="right"/>
              <w:textAlignment w:val="auto"/>
              <w:cnfStyle w:val="000000000000" w:firstRow="0" w:lastRow="0" w:firstColumn="0" w:lastColumn="0" w:oddVBand="0" w:evenVBand="0" w:oddHBand="0" w:evenHBand="0" w:firstRowFirstColumn="0" w:firstRowLastColumn="0" w:lastRowFirstColumn="0" w:lastRowLastColumn="0"/>
              <w:rPr>
                <w:rFonts w:eastAsia="Times New Roman" w:cs="Arial"/>
                <w:color w:val="000000" w:themeColor="text1"/>
                <w:kern w:val="0"/>
                <w:sz w:val="28"/>
                <w:szCs w:val="32"/>
                <w:lang w:val="es-ES" w:eastAsia="en-US" w:bidi="ar-SA"/>
              </w:rPr>
            </w:pPr>
            <w:r w:rsidRPr="00A05BFF">
              <w:rPr>
                <w:rFonts w:eastAsia="Times New Roman" w:cs="Arial"/>
                <w:color w:val="000000" w:themeColor="text1"/>
                <w:kern w:val="0"/>
                <w:sz w:val="28"/>
                <w:szCs w:val="32"/>
                <w:lang w:val="es-ES" w:eastAsia="en-US" w:bidi="ar-SA"/>
              </w:rPr>
              <w:t>10</w:t>
            </w:r>
          </w:p>
        </w:tc>
        <w:tc>
          <w:tcPr>
            <w:tcW w:w="1975" w:type="dxa"/>
            <w:noWrap/>
            <w:hideMark/>
          </w:tcPr>
          <w:p w14:paraId="7C99CBD7" w14:textId="77777777" w:rsidR="008E38F6" w:rsidRPr="00A05BFF" w:rsidRDefault="008E38F6" w:rsidP="006978F2">
            <w:pPr>
              <w:widowControl/>
              <w:suppressAutoHyphens w:val="0"/>
              <w:autoSpaceDN/>
              <w:jc w:val="right"/>
              <w:textAlignment w:val="auto"/>
              <w:cnfStyle w:val="000000000000" w:firstRow="0" w:lastRow="0" w:firstColumn="0" w:lastColumn="0" w:oddVBand="0" w:evenVBand="0" w:oddHBand="0" w:evenHBand="0" w:firstRowFirstColumn="0" w:firstRowLastColumn="0" w:lastRowFirstColumn="0" w:lastRowLastColumn="0"/>
              <w:rPr>
                <w:rFonts w:eastAsia="Times New Roman" w:cs="Arial"/>
                <w:color w:val="000000" w:themeColor="text1"/>
                <w:kern w:val="0"/>
                <w:sz w:val="28"/>
                <w:szCs w:val="32"/>
                <w:lang w:val="es-ES" w:eastAsia="en-US" w:bidi="ar-SA"/>
              </w:rPr>
            </w:pPr>
            <w:r w:rsidRPr="00A05BFF">
              <w:rPr>
                <w:rFonts w:eastAsia="Times New Roman" w:cs="Arial"/>
                <w:color w:val="000000" w:themeColor="text1"/>
                <w:kern w:val="0"/>
                <w:sz w:val="28"/>
                <w:szCs w:val="32"/>
                <w:lang w:val="es-ES" w:eastAsia="en-US" w:bidi="ar-SA"/>
              </w:rPr>
              <w:t>3</w:t>
            </w:r>
          </w:p>
        </w:tc>
      </w:tr>
      <w:tr w:rsidR="008E38F6" w:rsidRPr="00A05BFF" w14:paraId="4FAE2767" w14:textId="77777777" w:rsidTr="006978F2">
        <w:trPr>
          <w:trHeight w:val="224"/>
        </w:trPr>
        <w:tc>
          <w:tcPr>
            <w:cnfStyle w:val="001000000000" w:firstRow="0" w:lastRow="0" w:firstColumn="1" w:lastColumn="0" w:oddVBand="0" w:evenVBand="0" w:oddHBand="0" w:evenHBand="0" w:firstRowFirstColumn="0" w:firstRowLastColumn="0" w:lastRowFirstColumn="0" w:lastRowLastColumn="0"/>
            <w:tcW w:w="1129" w:type="dxa"/>
            <w:noWrap/>
            <w:hideMark/>
          </w:tcPr>
          <w:p w14:paraId="04924D97" w14:textId="77777777" w:rsidR="008E38F6" w:rsidRPr="00A05BFF" w:rsidRDefault="008E38F6" w:rsidP="006978F2">
            <w:pPr>
              <w:widowControl/>
              <w:suppressAutoHyphens w:val="0"/>
              <w:autoSpaceDN/>
              <w:jc w:val="center"/>
              <w:textAlignment w:val="auto"/>
              <w:rPr>
                <w:rFonts w:eastAsia="Times New Roman" w:cs="Arial"/>
                <w:color w:val="000000" w:themeColor="text1"/>
                <w:kern w:val="0"/>
                <w:sz w:val="28"/>
                <w:szCs w:val="32"/>
                <w:lang w:val="es-ES" w:eastAsia="en-US" w:bidi="ar-SA"/>
              </w:rPr>
            </w:pPr>
            <w:r w:rsidRPr="00A05BFF">
              <w:rPr>
                <w:rFonts w:eastAsia="Times New Roman" w:cs="Arial"/>
                <w:color w:val="000000" w:themeColor="text1"/>
                <w:kern w:val="0"/>
                <w:sz w:val="28"/>
                <w:szCs w:val="32"/>
                <w:lang w:val="es-ES" w:eastAsia="en-US" w:bidi="ar-SA"/>
              </w:rPr>
              <w:t>5</w:t>
            </w:r>
          </w:p>
        </w:tc>
        <w:tc>
          <w:tcPr>
            <w:tcW w:w="4395" w:type="dxa"/>
            <w:noWrap/>
            <w:hideMark/>
          </w:tcPr>
          <w:p w14:paraId="7BB75F89" w14:textId="77777777" w:rsidR="008E38F6" w:rsidRPr="00A05BFF" w:rsidRDefault="008E38F6" w:rsidP="006978F2">
            <w:pPr>
              <w:widowControl/>
              <w:suppressAutoHyphens w:val="0"/>
              <w:autoSpaceDN/>
              <w:textAlignment w:val="auto"/>
              <w:cnfStyle w:val="000000000000" w:firstRow="0" w:lastRow="0" w:firstColumn="0" w:lastColumn="0" w:oddVBand="0" w:evenVBand="0" w:oddHBand="0" w:evenHBand="0" w:firstRowFirstColumn="0" w:firstRowLastColumn="0" w:lastRowFirstColumn="0" w:lastRowLastColumn="0"/>
              <w:rPr>
                <w:rFonts w:eastAsia="Times New Roman" w:cs="Arial"/>
                <w:color w:val="000000" w:themeColor="text1"/>
                <w:kern w:val="0"/>
                <w:sz w:val="28"/>
                <w:szCs w:val="32"/>
                <w:lang w:val="es-ES" w:eastAsia="en-US" w:bidi="ar-SA"/>
              </w:rPr>
            </w:pPr>
            <w:r w:rsidRPr="00A05BFF">
              <w:rPr>
                <w:rFonts w:eastAsia="Times New Roman" w:cs="Arial"/>
                <w:color w:val="000000" w:themeColor="text1"/>
                <w:kern w:val="0"/>
                <w:sz w:val="28"/>
                <w:szCs w:val="32"/>
                <w:lang w:val="es-ES" w:eastAsia="en-US" w:bidi="ar-SA"/>
              </w:rPr>
              <w:t>Análisis de requerimientos</w:t>
            </w:r>
          </w:p>
        </w:tc>
        <w:tc>
          <w:tcPr>
            <w:tcW w:w="1701" w:type="dxa"/>
            <w:noWrap/>
            <w:hideMark/>
          </w:tcPr>
          <w:p w14:paraId="44D90820" w14:textId="77777777" w:rsidR="008E38F6" w:rsidRPr="00A05BFF" w:rsidRDefault="008E38F6" w:rsidP="006978F2">
            <w:pPr>
              <w:widowControl/>
              <w:suppressAutoHyphens w:val="0"/>
              <w:autoSpaceDN/>
              <w:jc w:val="right"/>
              <w:textAlignment w:val="auto"/>
              <w:cnfStyle w:val="000000000000" w:firstRow="0" w:lastRow="0" w:firstColumn="0" w:lastColumn="0" w:oddVBand="0" w:evenVBand="0" w:oddHBand="0" w:evenHBand="0" w:firstRowFirstColumn="0" w:firstRowLastColumn="0" w:lastRowFirstColumn="0" w:lastRowLastColumn="0"/>
              <w:rPr>
                <w:rFonts w:eastAsia="Times New Roman" w:cs="Arial"/>
                <w:color w:val="000000" w:themeColor="text1"/>
                <w:kern w:val="0"/>
                <w:sz w:val="28"/>
                <w:szCs w:val="32"/>
                <w:lang w:val="es-ES" w:eastAsia="en-US" w:bidi="ar-SA"/>
              </w:rPr>
            </w:pPr>
            <w:r w:rsidRPr="00A05BFF">
              <w:rPr>
                <w:rFonts w:eastAsia="Times New Roman" w:cs="Arial"/>
                <w:color w:val="000000" w:themeColor="text1"/>
                <w:kern w:val="0"/>
                <w:sz w:val="28"/>
                <w:szCs w:val="32"/>
                <w:lang w:val="es-ES" w:eastAsia="en-US" w:bidi="ar-SA"/>
              </w:rPr>
              <w:t>45</w:t>
            </w:r>
          </w:p>
        </w:tc>
        <w:tc>
          <w:tcPr>
            <w:tcW w:w="1975" w:type="dxa"/>
            <w:noWrap/>
            <w:hideMark/>
          </w:tcPr>
          <w:p w14:paraId="5519891E" w14:textId="77777777" w:rsidR="008E38F6" w:rsidRPr="00A05BFF" w:rsidRDefault="008E38F6" w:rsidP="006978F2">
            <w:pPr>
              <w:widowControl/>
              <w:suppressAutoHyphens w:val="0"/>
              <w:autoSpaceDN/>
              <w:jc w:val="right"/>
              <w:textAlignment w:val="auto"/>
              <w:cnfStyle w:val="000000000000" w:firstRow="0" w:lastRow="0" w:firstColumn="0" w:lastColumn="0" w:oddVBand="0" w:evenVBand="0" w:oddHBand="0" w:evenHBand="0" w:firstRowFirstColumn="0" w:firstRowLastColumn="0" w:lastRowFirstColumn="0" w:lastRowLastColumn="0"/>
              <w:rPr>
                <w:rFonts w:eastAsia="Times New Roman" w:cs="Arial"/>
                <w:color w:val="000000" w:themeColor="text1"/>
                <w:kern w:val="0"/>
                <w:sz w:val="28"/>
                <w:szCs w:val="32"/>
                <w:lang w:val="es-ES" w:eastAsia="en-US" w:bidi="ar-SA"/>
              </w:rPr>
            </w:pPr>
            <w:r w:rsidRPr="00A05BFF">
              <w:rPr>
                <w:rFonts w:eastAsia="Times New Roman" w:cs="Arial"/>
                <w:color w:val="000000" w:themeColor="text1"/>
                <w:kern w:val="0"/>
                <w:sz w:val="28"/>
                <w:szCs w:val="32"/>
                <w:lang w:val="es-ES" w:eastAsia="en-US" w:bidi="ar-SA"/>
              </w:rPr>
              <w:t>3,4</w:t>
            </w:r>
          </w:p>
        </w:tc>
      </w:tr>
      <w:tr w:rsidR="008E38F6" w:rsidRPr="00A05BFF" w14:paraId="2E61FFE9" w14:textId="77777777" w:rsidTr="006978F2">
        <w:trPr>
          <w:trHeight w:val="224"/>
        </w:trPr>
        <w:tc>
          <w:tcPr>
            <w:cnfStyle w:val="001000000000" w:firstRow="0" w:lastRow="0" w:firstColumn="1" w:lastColumn="0" w:oddVBand="0" w:evenVBand="0" w:oddHBand="0" w:evenHBand="0" w:firstRowFirstColumn="0" w:firstRowLastColumn="0" w:lastRowFirstColumn="0" w:lastRowLastColumn="0"/>
            <w:tcW w:w="1129" w:type="dxa"/>
            <w:noWrap/>
            <w:hideMark/>
          </w:tcPr>
          <w:p w14:paraId="672A7CA6" w14:textId="77777777" w:rsidR="008E38F6" w:rsidRPr="00A05BFF" w:rsidRDefault="008E38F6" w:rsidP="006978F2">
            <w:pPr>
              <w:widowControl/>
              <w:suppressAutoHyphens w:val="0"/>
              <w:autoSpaceDN/>
              <w:jc w:val="center"/>
              <w:textAlignment w:val="auto"/>
              <w:rPr>
                <w:rFonts w:eastAsia="Times New Roman" w:cs="Arial"/>
                <w:color w:val="000000" w:themeColor="text1"/>
                <w:kern w:val="0"/>
                <w:sz w:val="28"/>
                <w:szCs w:val="32"/>
                <w:lang w:val="es-ES" w:eastAsia="en-US" w:bidi="ar-SA"/>
              </w:rPr>
            </w:pPr>
            <w:r w:rsidRPr="00A05BFF">
              <w:rPr>
                <w:rFonts w:eastAsia="Times New Roman" w:cs="Arial"/>
                <w:color w:val="000000" w:themeColor="text1"/>
                <w:kern w:val="0"/>
                <w:sz w:val="28"/>
                <w:szCs w:val="32"/>
                <w:lang w:val="es-ES" w:eastAsia="en-US" w:bidi="ar-SA"/>
              </w:rPr>
              <w:t>6</w:t>
            </w:r>
          </w:p>
        </w:tc>
        <w:tc>
          <w:tcPr>
            <w:tcW w:w="4395" w:type="dxa"/>
            <w:noWrap/>
            <w:hideMark/>
          </w:tcPr>
          <w:p w14:paraId="63FCCB29" w14:textId="77777777" w:rsidR="008E38F6" w:rsidRPr="00A05BFF" w:rsidRDefault="008E38F6" w:rsidP="006978F2">
            <w:pPr>
              <w:widowControl/>
              <w:suppressAutoHyphens w:val="0"/>
              <w:autoSpaceDN/>
              <w:textAlignment w:val="auto"/>
              <w:cnfStyle w:val="000000000000" w:firstRow="0" w:lastRow="0" w:firstColumn="0" w:lastColumn="0" w:oddVBand="0" w:evenVBand="0" w:oddHBand="0" w:evenHBand="0" w:firstRowFirstColumn="0" w:firstRowLastColumn="0" w:lastRowFirstColumn="0" w:lastRowLastColumn="0"/>
              <w:rPr>
                <w:rFonts w:eastAsia="Times New Roman" w:cs="Arial"/>
                <w:color w:val="000000" w:themeColor="text1"/>
                <w:kern w:val="0"/>
                <w:sz w:val="28"/>
                <w:szCs w:val="32"/>
                <w:lang w:val="es-ES" w:eastAsia="en-US" w:bidi="ar-SA"/>
              </w:rPr>
            </w:pPr>
            <w:r w:rsidRPr="00A05BFF">
              <w:rPr>
                <w:rFonts w:eastAsia="Times New Roman" w:cs="Arial"/>
                <w:color w:val="000000" w:themeColor="text1"/>
                <w:kern w:val="0"/>
                <w:sz w:val="28"/>
                <w:szCs w:val="32"/>
                <w:lang w:val="es-ES" w:eastAsia="en-US" w:bidi="ar-SA"/>
              </w:rPr>
              <w:t>Modelado del sistema</w:t>
            </w:r>
          </w:p>
        </w:tc>
        <w:tc>
          <w:tcPr>
            <w:tcW w:w="1701" w:type="dxa"/>
            <w:noWrap/>
            <w:hideMark/>
          </w:tcPr>
          <w:p w14:paraId="740AE272" w14:textId="77777777" w:rsidR="008E38F6" w:rsidRPr="00A05BFF" w:rsidRDefault="008E38F6" w:rsidP="006978F2">
            <w:pPr>
              <w:widowControl/>
              <w:suppressAutoHyphens w:val="0"/>
              <w:autoSpaceDN/>
              <w:jc w:val="right"/>
              <w:textAlignment w:val="auto"/>
              <w:cnfStyle w:val="000000000000" w:firstRow="0" w:lastRow="0" w:firstColumn="0" w:lastColumn="0" w:oddVBand="0" w:evenVBand="0" w:oddHBand="0" w:evenHBand="0" w:firstRowFirstColumn="0" w:firstRowLastColumn="0" w:lastRowFirstColumn="0" w:lastRowLastColumn="0"/>
              <w:rPr>
                <w:rFonts w:eastAsia="Times New Roman" w:cs="Arial"/>
                <w:color w:val="000000" w:themeColor="text1"/>
                <w:kern w:val="0"/>
                <w:sz w:val="28"/>
                <w:szCs w:val="32"/>
                <w:lang w:val="es-ES" w:eastAsia="en-US" w:bidi="ar-SA"/>
              </w:rPr>
            </w:pPr>
            <w:r w:rsidRPr="00A05BFF">
              <w:rPr>
                <w:rFonts w:eastAsia="Times New Roman" w:cs="Arial"/>
                <w:color w:val="000000" w:themeColor="text1"/>
                <w:kern w:val="0"/>
                <w:sz w:val="28"/>
                <w:szCs w:val="32"/>
                <w:lang w:val="es-ES" w:eastAsia="en-US" w:bidi="ar-SA"/>
              </w:rPr>
              <w:t>45</w:t>
            </w:r>
          </w:p>
        </w:tc>
        <w:tc>
          <w:tcPr>
            <w:tcW w:w="1975" w:type="dxa"/>
            <w:noWrap/>
            <w:hideMark/>
          </w:tcPr>
          <w:p w14:paraId="609E2799" w14:textId="77777777" w:rsidR="008E38F6" w:rsidRPr="00A05BFF" w:rsidRDefault="008E38F6" w:rsidP="006978F2">
            <w:pPr>
              <w:widowControl/>
              <w:suppressAutoHyphens w:val="0"/>
              <w:autoSpaceDN/>
              <w:jc w:val="right"/>
              <w:textAlignment w:val="auto"/>
              <w:cnfStyle w:val="000000000000" w:firstRow="0" w:lastRow="0" w:firstColumn="0" w:lastColumn="0" w:oddVBand="0" w:evenVBand="0" w:oddHBand="0" w:evenHBand="0" w:firstRowFirstColumn="0" w:firstRowLastColumn="0" w:lastRowFirstColumn="0" w:lastRowLastColumn="0"/>
              <w:rPr>
                <w:rFonts w:eastAsia="Times New Roman" w:cs="Arial"/>
                <w:color w:val="000000" w:themeColor="text1"/>
                <w:kern w:val="0"/>
                <w:sz w:val="28"/>
                <w:szCs w:val="32"/>
                <w:lang w:val="es-ES" w:eastAsia="en-US" w:bidi="ar-SA"/>
              </w:rPr>
            </w:pPr>
            <w:r w:rsidRPr="00A05BFF">
              <w:rPr>
                <w:rFonts w:eastAsia="Times New Roman" w:cs="Arial"/>
                <w:color w:val="000000" w:themeColor="text1"/>
                <w:kern w:val="0"/>
                <w:sz w:val="28"/>
                <w:szCs w:val="32"/>
                <w:lang w:val="es-ES" w:eastAsia="en-US" w:bidi="ar-SA"/>
              </w:rPr>
              <w:t>5</w:t>
            </w:r>
          </w:p>
        </w:tc>
      </w:tr>
      <w:tr w:rsidR="008E38F6" w:rsidRPr="00A05BFF" w14:paraId="5718FA68" w14:textId="77777777" w:rsidTr="006978F2">
        <w:trPr>
          <w:trHeight w:val="224"/>
        </w:trPr>
        <w:tc>
          <w:tcPr>
            <w:cnfStyle w:val="001000000000" w:firstRow="0" w:lastRow="0" w:firstColumn="1" w:lastColumn="0" w:oddVBand="0" w:evenVBand="0" w:oddHBand="0" w:evenHBand="0" w:firstRowFirstColumn="0" w:firstRowLastColumn="0" w:lastRowFirstColumn="0" w:lastRowLastColumn="0"/>
            <w:tcW w:w="1129" w:type="dxa"/>
            <w:noWrap/>
            <w:hideMark/>
          </w:tcPr>
          <w:p w14:paraId="00A353A2" w14:textId="77777777" w:rsidR="008E38F6" w:rsidRPr="00A05BFF" w:rsidRDefault="008E38F6" w:rsidP="006978F2">
            <w:pPr>
              <w:widowControl/>
              <w:suppressAutoHyphens w:val="0"/>
              <w:autoSpaceDN/>
              <w:jc w:val="center"/>
              <w:textAlignment w:val="auto"/>
              <w:rPr>
                <w:rFonts w:eastAsia="Times New Roman" w:cs="Arial"/>
                <w:color w:val="000000" w:themeColor="text1"/>
                <w:kern w:val="0"/>
                <w:sz w:val="28"/>
                <w:szCs w:val="32"/>
                <w:lang w:val="es-ES" w:eastAsia="en-US" w:bidi="ar-SA"/>
              </w:rPr>
            </w:pPr>
            <w:r w:rsidRPr="00A05BFF">
              <w:rPr>
                <w:rFonts w:eastAsia="Times New Roman" w:cs="Arial"/>
                <w:color w:val="000000" w:themeColor="text1"/>
                <w:kern w:val="0"/>
                <w:sz w:val="28"/>
                <w:szCs w:val="32"/>
                <w:lang w:val="es-ES" w:eastAsia="en-US" w:bidi="ar-SA"/>
              </w:rPr>
              <w:t>7</w:t>
            </w:r>
          </w:p>
        </w:tc>
        <w:tc>
          <w:tcPr>
            <w:tcW w:w="4395" w:type="dxa"/>
            <w:noWrap/>
            <w:hideMark/>
          </w:tcPr>
          <w:p w14:paraId="14CC13FE" w14:textId="77777777" w:rsidR="008E38F6" w:rsidRPr="00A05BFF" w:rsidRDefault="008E38F6" w:rsidP="006978F2">
            <w:pPr>
              <w:widowControl/>
              <w:suppressAutoHyphens w:val="0"/>
              <w:autoSpaceDN/>
              <w:textAlignment w:val="auto"/>
              <w:cnfStyle w:val="000000000000" w:firstRow="0" w:lastRow="0" w:firstColumn="0" w:lastColumn="0" w:oddVBand="0" w:evenVBand="0" w:oddHBand="0" w:evenHBand="0" w:firstRowFirstColumn="0" w:firstRowLastColumn="0" w:lastRowFirstColumn="0" w:lastRowLastColumn="0"/>
              <w:rPr>
                <w:rFonts w:eastAsia="Times New Roman" w:cs="Arial"/>
                <w:color w:val="000000" w:themeColor="text1"/>
                <w:kern w:val="0"/>
                <w:sz w:val="28"/>
                <w:szCs w:val="32"/>
                <w:lang w:val="es-ES" w:eastAsia="en-US" w:bidi="ar-SA"/>
              </w:rPr>
            </w:pPr>
            <w:r w:rsidRPr="00A05BFF">
              <w:rPr>
                <w:rFonts w:eastAsia="Times New Roman" w:cs="Arial"/>
                <w:color w:val="000000" w:themeColor="text1"/>
                <w:kern w:val="0"/>
                <w:sz w:val="28"/>
                <w:szCs w:val="32"/>
                <w:lang w:val="es-ES" w:eastAsia="en-US" w:bidi="ar-SA"/>
              </w:rPr>
              <w:t>Diseño del sistema</w:t>
            </w:r>
          </w:p>
        </w:tc>
        <w:tc>
          <w:tcPr>
            <w:tcW w:w="1701" w:type="dxa"/>
            <w:noWrap/>
            <w:hideMark/>
          </w:tcPr>
          <w:p w14:paraId="7427BC35" w14:textId="77777777" w:rsidR="008E38F6" w:rsidRPr="00A05BFF" w:rsidRDefault="008E38F6" w:rsidP="006978F2">
            <w:pPr>
              <w:widowControl/>
              <w:suppressAutoHyphens w:val="0"/>
              <w:autoSpaceDN/>
              <w:jc w:val="right"/>
              <w:textAlignment w:val="auto"/>
              <w:cnfStyle w:val="000000000000" w:firstRow="0" w:lastRow="0" w:firstColumn="0" w:lastColumn="0" w:oddVBand="0" w:evenVBand="0" w:oddHBand="0" w:evenHBand="0" w:firstRowFirstColumn="0" w:firstRowLastColumn="0" w:lastRowFirstColumn="0" w:lastRowLastColumn="0"/>
              <w:rPr>
                <w:rFonts w:eastAsia="Times New Roman" w:cs="Arial"/>
                <w:color w:val="000000" w:themeColor="text1"/>
                <w:kern w:val="0"/>
                <w:sz w:val="28"/>
                <w:szCs w:val="32"/>
                <w:lang w:val="es-ES" w:eastAsia="en-US" w:bidi="ar-SA"/>
              </w:rPr>
            </w:pPr>
            <w:r w:rsidRPr="00A05BFF">
              <w:rPr>
                <w:rFonts w:eastAsia="Times New Roman" w:cs="Arial"/>
                <w:color w:val="000000" w:themeColor="text1"/>
                <w:kern w:val="0"/>
                <w:sz w:val="28"/>
                <w:szCs w:val="32"/>
                <w:lang w:val="es-ES" w:eastAsia="en-US" w:bidi="ar-SA"/>
              </w:rPr>
              <w:t>15</w:t>
            </w:r>
          </w:p>
        </w:tc>
        <w:tc>
          <w:tcPr>
            <w:tcW w:w="1975" w:type="dxa"/>
            <w:noWrap/>
            <w:hideMark/>
          </w:tcPr>
          <w:p w14:paraId="336C26CB" w14:textId="77777777" w:rsidR="008E38F6" w:rsidRPr="00A05BFF" w:rsidRDefault="008E38F6" w:rsidP="006978F2">
            <w:pPr>
              <w:widowControl/>
              <w:suppressAutoHyphens w:val="0"/>
              <w:autoSpaceDN/>
              <w:jc w:val="right"/>
              <w:textAlignment w:val="auto"/>
              <w:cnfStyle w:val="000000000000" w:firstRow="0" w:lastRow="0" w:firstColumn="0" w:lastColumn="0" w:oddVBand="0" w:evenVBand="0" w:oddHBand="0" w:evenHBand="0" w:firstRowFirstColumn="0" w:firstRowLastColumn="0" w:lastRowFirstColumn="0" w:lastRowLastColumn="0"/>
              <w:rPr>
                <w:rFonts w:eastAsia="Times New Roman" w:cs="Arial"/>
                <w:color w:val="000000" w:themeColor="text1"/>
                <w:kern w:val="0"/>
                <w:sz w:val="28"/>
                <w:szCs w:val="32"/>
                <w:lang w:val="es-ES" w:eastAsia="en-US" w:bidi="ar-SA"/>
              </w:rPr>
            </w:pPr>
            <w:r w:rsidRPr="00A05BFF">
              <w:rPr>
                <w:rFonts w:eastAsia="Times New Roman" w:cs="Arial"/>
                <w:color w:val="000000" w:themeColor="text1"/>
                <w:kern w:val="0"/>
                <w:sz w:val="28"/>
                <w:szCs w:val="32"/>
                <w:lang w:val="es-ES" w:eastAsia="en-US" w:bidi="ar-SA"/>
              </w:rPr>
              <w:t>6</w:t>
            </w:r>
          </w:p>
        </w:tc>
      </w:tr>
      <w:tr w:rsidR="008E38F6" w:rsidRPr="00A05BFF" w14:paraId="37F7D833" w14:textId="77777777" w:rsidTr="006978F2">
        <w:trPr>
          <w:trHeight w:val="224"/>
        </w:trPr>
        <w:tc>
          <w:tcPr>
            <w:cnfStyle w:val="001000000000" w:firstRow="0" w:lastRow="0" w:firstColumn="1" w:lastColumn="0" w:oddVBand="0" w:evenVBand="0" w:oddHBand="0" w:evenHBand="0" w:firstRowFirstColumn="0" w:firstRowLastColumn="0" w:lastRowFirstColumn="0" w:lastRowLastColumn="0"/>
            <w:tcW w:w="1129" w:type="dxa"/>
            <w:noWrap/>
            <w:hideMark/>
          </w:tcPr>
          <w:p w14:paraId="744B5E9D" w14:textId="77777777" w:rsidR="008E38F6" w:rsidRPr="00A05BFF" w:rsidRDefault="008E38F6" w:rsidP="006978F2">
            <w:pPr>
              <w:widowControl/>
              <w:suppressAutoHyphens w:val="0"/>
              <w:autoSpaceDN/>
              <w:jc w:val="center"/>
              <w:textAlignment w:val="auto"/>
              <w:rPr>
                <w:rFonts w:eastAsia="Times New Roman" w:cs="Arial"/>
                <w:color w:val="000000" w:themeColor="text1"/>
                <w:kern w:val="0"/>
                <w:sz w:val="28"/>
                <w:szCs w:val="32"/>
                <w:lang w:val="es-ES" w:eastAsia="en-US" w:bidi="ar-SA"/>
              </w:rPr>
            </w:pPr>
            <w:r w:rsidRPr="00A05BFF">
              <w:rPr>
                <w:rFonts w:eastAsia="Times New Roman" w:cs="Arial"/>
                <w:color w:val="000000" w:themeColor="text1"/>
                <w:kern w:val="0"/>
                <w:sz w:val="28"/>
                <w:szCs w:val="32"/>
                <w:lang w:val="es-ES" w:eastAsia="en-US" w:bidi="ar-SA"/>
              </w:rPr>
              <w:t>8</w:t>
            </w:r>
          </w:p>
        </w:tc>
        <w:tc>
          <w:tcPr>
            <w:tcW w:w="4395" w:type="dxa"/>
            <w:noWrap/>
            <w:hideMark/>
          </w:tcPr>
          <w:p w14:paraId="0A79B063" w14:textId="77777777" w:rsidR="008E38F6" w:rsidRPr="00A05BFF" w:rsidRDefault="008E38F6" w:rsidP="006978F2">
            <w:pPr>
              <w:widowControl/>
              <w:suppressAutoHyphens w:val="0"/>
              <w:autoSpaceDN/>
              <w:textAlignment w:val="auto"/>
              <w:cnfStyle w:val="000000000000" w:firstRow="0" w:lastRow="0" w:firstColumn="0" w:lastColumn="0" w:oddVBand="0" w:evenVBand="0" w:oddHBand="0" w:evenHBand="0" w:firstRowFirstColumn="0" w:firstRowLastColumn="0" w:lastRowFirstColumn="0" w:lastRowLastColumn="0"/>
              <w:rPr>
                <w:rFonts w:eastAsia="Times New Roman" w:cs="Arial"/>
                <w:color w:val="000000" w:themeColor="text1"/>
                <w:kern w:val="0"/>
                <w:sz w:val="28"/>
                <w:szCs w:val="32"/>
                <w:lang w:val="es-ES" w:eastAsia="en-US" w:bidi="ar-SA"/>
              </w:rPr>
            </w:pPr>
            <w:r w:rsidRPr="00A05BFF">
              <w:rPr>
                <w:rFonts w:eastAsia="Times New Roman" w:cs="Arial"/>
                <w:color w:val="000000" w:themeColor="text1"/>
                <w:kern w:val="0"/>
                <w:sz w:val="28"/>
                <w:szCs w:val="32"/>
                <w:lang w:val="es-ES" w:eastAsia="en-US" w:bidi="ar-SA"/>
              </w:rPr>
              <w:t>Programación</w:t>
            </w:r>
          </w:p>
        </w:tc>
        <w:tc>
          <w:tcPr>
            <w:tcW w:w="1701" w:type="dxa"/>
            <w:noWrap/>
            <w:hideMark/>
          </w:tcPr>
          <w:p w14:paraId="79708979" w14:textId="77777777" w:rsidR="008E38F6" w:rsidRPr="00A05BFF" w:rsidRDefault="008E38F6" w:rsidP="006978F2">
            <w:pPr>
              <w:widowControl/>
              <w:suppressAutoHyphens w:val="0"/>
              <w:autoSpaceDN/>
              <w:jc w:val="right"/>
              <w:textAlignment w:val="auto"/>
              <w:cnfStyle w:val="000000000000" w:firstRow="0" w:lastRow="0" w:firstColumn="0" w:lastColumn="0" w:oddVBand="0" w:evenVBand="0" w:oddHBand="0" w:evenHBand="0" w:firstRowFirstColumn="0" w:firstRowLastColumn="0" w:lastRowFirstColumn="0" w:lastRowLastColumn="0"/>
              <w:rPr>
                <w:rFonts w:eastAsia="Times New Roman" w:cs="Arial"/>
                <w:color w:val="000000" w:themeColor="text1"/>
                <w:kern w:val="0"/>
                <w:sz w:val="28"/>
                <w:szCs w:val="32"/>
                <w:lang w:val="es-ES" w:eastAsia="en-US" w:bidi="ar-SA"/>
              </w:rPr>
            </w:pPr>
            <w:r w:rsidRPr="00A05BFF">
              <w:rPr>
                <w:rFonts w:eastAsia="Times New Roman" w:cs="Arial"/>
                <w:color w:val="000000" w:themeColor="text1"/>
                <w:kern w:val="0"/>
                <w:sz w:val="28"/>
                <w:szCs w:val="32"/>
                <w:lang w:val="es-ES" w:eastAsia="en-US" w:bidi="ar-SA"/>
              </w:rPr>
              <w:t>45</w:t>
            </w:r>
          </w:p>
        </w:tc>
        <w:tc>
          <w:tcPr>
            <w:tcW w:w="1975" w:type="dxa"/>
            <w:noWrap/>
            <w:hideMark/>
          </w:tcPr>
          <w:p w14:paraId="6D56DA0B" w14:textId="77777777" w:rsidR="008E38F6" w:rsidRPr="00A05BFF" w:rsidRDefault="008E38F6" w:rsidP="006978F2">
            <w:pPr>
              <w:widowControl/>
              <w:suppressAutoHyphens w:val="0"/>
              <w:autoSpaceDN/>
              <w:jc w:val="right"/>
              <w:textAlignment w:val="auto"/>
              <w:cnfStyle w:val="000000000000" w:firstRow="0" w:lastRow="0" w:firstColumn="0" w:lastColumn="0" w:oddVBand="0" w:evenVBand="0" w:oddHBand="0" w:evenHBand="0" w:firstRowFirstColumn="0" w:firstRowLastColumn="0" w:lastRowFirstColumn="0" w:lastRowLastColumn="0"/>
              <w:rPr>
                <w:rFonts w:eastAsia="Times New Roman" w:cs="Arial"/>
                <w:color w:val="000000" w:themeColor="text1"/>
                <w:kern w:val="0"/>
                <w:sz w:val="28"/>
                <w:szCs w:val="32"/>
                <w:lang w:val="es-ES" w:eastAsia="en-US" w:bidi="ar-SA"/>
              </w:rPr>
            </w:pPr>
            <w:r w:rsidRPr="00A05BFF">
              <w:rPr>
                <w:rFonts w:eastAsia="Times New Roman" w:cs="Arial"/>
                <w:color w:val="000000" w:themeColor="text1"/>
                <w:kern w:val="0"/>
                <w:sz w:val="28"/>
                <w:szCs w:val="32"/>
                <w:lang w:val="es-ES" w:eastAsia="en-US" w:bidi="ar-SA"/>
              </w:rPr>
              <w:t>7</w:t>
            </w:r>
          </w:p>
        </w:tc>
      </w:tr>
      <w:tr w:rsidR="008E38F6" w:rsidRPr="00A05BFF" w14:paraId="1CDF6797" w14:textId="77777777" w:rsidTr="006978F2">
        <w:trPr>
          <w:trHeight w:val="224"/>
        </w:trPr>
        <w:tc>
          <w:tcPr>
            <w:cnfStyle w:val="001000000000" w:firstRow="0" w:lastRow="0" w:firstColumn="1" w:lastColumn="0" w:oddVBand="0" w:evenVBand="0" w:oddHBand="0" w:evenHBand="0" w:firstRowFirstColumn="0" w:firstRowLastColumn="0" w:lastRowFirstColumn="0" w:lastRowLastColumn="0"/>
            <w:tcW w:w="1129" w:type="dxa"/>
            <w:noWrap/>
            <w:hideMark/>
          </w:tcPr>
          <w:p w14:paraId="3A2DEE46" w14:textId="77777777" w:rsidR="008E38F6" w:rsidRPr="00A05BFF" w:rsidRDefault="008E38F6" w:rsidP="006978F2">
            <w:pPr>
              <w:widowControl/>
              <w:suppressAutoHyphens w:val="0"/>
              <w:autoSpaceDN/>
              <w:jc w:val="center"/>
              <w:textAlignment w:val="auto"/>
              <w:rPr>
                <w:rFonts w:eastAsia="Times New Roman" w:cs="Arial"/>
                <w:color w:val="000000" w:themeColor="text1"/>
                <w:kern w:val="0"/>
                <w:sz w:val="28"/>
                <w:szCs w:val="32"/>
                <w:lang w:val="es-ES" w:eastAsia="en-US" w:bidi="ar-SA"/>
              </w:rPr>
            </w:pPr>
            <w:r w:rsidRPr="00A05BFF">
              <w:rPr>
                <w:rFonts w:eastAsia="Times New Roman" w:cs="Arial"/>
                <w:color w:val="000000" w:themeColor="text1"/>
                <w:kern w:val="0"/>
                <w:sz w:val="28"/>
                <w:szCs w:val="32"/>
                <w:lang w:val="es-ES" w:eastAsia="en-US" w:bidi="ar-SA"/>
              </w:rPr>
              <w:t>9</w:t>
            </w:r>
          </w:p>
        </w:tc>
        <w:tc>
          <w:tcPr>
            <w:tcW w:w="4395" w:type="dxa"/>
            <w:noWrap/>
            <w:hideMark/>
          </w:tcPr>
          <w:p w14:paraId="0F1AD3CA" w14:textId="77777777" w:rsidR="008E38F6" w:rsidRPr="00A05BFF" w:rsidRDefault="008E38F6" w:rsidP="006978F2">
            <w:pPr>
              <w:widowControl/>
              <w:suppressAutoHyphens w:val="0"/>
              <w:autoSpaceDN/>
              <w:textAlignment w:val="auto"/>
              <w:cnfStyle w:val="000000000000" w:firstRow="0" w:lastRow="0" w:firstColumn="0" w:lastColumn="0" w:oddVBand="0" w:evenVBand="0" w:oddHBand="0" w:evenHBand="0" w:firstRowFirstColumn="0" w:firstRowLastColumn="0" w:lastRowFirstColumn="0" w:lastRowLastColumn="0"/>
              <w:rPr>
                <w:rFonts w:eastAsia="Times New Roman" w:cs="Arial"/>
                <w:color w:val="000000" w:themeColor="text1"/>
                <w:kern w:val="0"/>
                <w:sz w:val="28"/>
                <w:szCs w:val="32"/>
                <w:lang w:val="es-ES" w:eastAsia="en-US" w:bidi="ar-SA"/>
              </w:rPr>
            </w:pPr>
            <w:r w:rsidRPr="00A05BFF">
              <w:rPr>
                <w:rFonts w:eastAsia="Times New Roman" w:cs="Arial"/>
                <w:color w:val="000000" w:themeColor="text1"/>
                <w:kern w:val="0"/>
                <w:sz w:val="28"/>
                <w:szCs w:val="32"/>
                <w:lang w:val="es-ES" w:eastAsia="en-US" w:bidi="ar-SA"/>
              </w:rPr>
              <w:t xml:space="preserve">Pruebas y depuración </w:t>
            </w:r>
          </w:p>
        </w:tc>
        <w:tc>
          <w:tcPr>
            <w:tcW w:w="1701" w:type="dxa"/>
            <w:noWrap/>
            <w:hideMark/>
          </w:tcPr>
          <w:p w14:paraId="133BB67D" w14:textId="77777777" w:rsidR="008E38F6" w:rsidRPr="00A05BFF" w:rsidRDefault="008E38F6" w:rsidP="006978F2">
            <w:pPr>
              <w:widowControl/>
              <w:suppressAutoHyphens w:val="0"/>
              <w:autoSpaceDN/>
              <w:jc w:val="right"/>
              <w:textAlignment w:val="auto"/>
              <w:cnfStyle w:val="000000000000" w:firstRow="0" w:lastRow="0" w:firstColumn="0" w:lastColumn="0" w:oddVBand="0" w:evenVBand="0" w:oddHBand="0" w:evenHBand="0" w:firstRowFirstColumn="0" w:firstRowLastColumn="0" w:lastRowFirstColumn="0" w:lastRowLastColumn="0"/>
              <w:rPr>
                <w:rFonts w:eastAsia="Times New Roman" w:cs="Arial"/>
                <w:color w:val="000000" w:themeColor="text1"/>
                <w:kern w:val="0"/>
                <w:sz w:val="28"/>
                <w:szCs w:val="32"/>
                <w:lang w:val="es-ES" w:eastAsia="en-US" w:bidi="ar-SA"/>
              </w:rPr>
            </w:pPr>
            <w:r w:rsidRPr="00A05BFF">
              <w:rPr>
                <w:rFonts w:eastAsia="Times New Roman" w:cs="Arial"/>
                <w:color w:val="000000" w:themeColor="text1"/>
                <w:kern w:val="0"/>
                <w:sz w:val="28"/>
                <w:szCs w:val="32"/>
                <w:lang w:val="es-ES" w:eastAsia="en-US" w:bidi="ar-SA"/>
              </w:rPr>
              <w:t>7</w:t>
            </w:r>
          </w:p>
        </w:tc>
        <w:tc>
          <w:tcPr>
            <w:tcW w:w="1975" w:type="dxa"/>
            <w:noWrap/>
            <w:hideMark/>
          </w:tcPr>
          <w:p w14:paraId="74D4A589" w14:textId="77777777" w:rsidR="008E38F6" w:rsidRPr="00A05BFF" w:rsidRDefault="008E38F6" w:rsidP="006978F2">
            <w:pPr>
              <w:widowControl/>
              <w:suppressAutoHyphens w:val="0"/>
              <w:autoSpaceDN/>
              <w:jc w:val="right"/>
              <w:textAlignment w:val="auto"/>
              <w:cnfStyle w:val="000000000000" w:firstRow="0" w:lastRow="0" w:firstColumn="0" w:lastColumn="0" w:oddVBand="0" w:evenVBand="0" w:oddHBand="0" w:evenHBand="0" w:firstRowFirstColumn="0" w:firstRowLastColumn="0" w:lastRowFirstColumn="0" w:lastRowLastColumn="0"/>
              <w:rPr>
                <w:rFonts w:eastAsia="Times New Roman" w:cs="Arial"/>
                <w:color w:val="000000" w:themeColor="text1"/>
                <w:kern w:val="0"/>
                <w:sz w:val="28"/>
                <w:szCs w:val="32"/>
                <w:lang w:val="es-ES" w:eastAsia="en-US" w:bidi="ar-SA"/>
              </w:rPr>
            </w:pPr>
            <w:r w:rsidRPr="00A05BFF">
              <w:rPr>
                <w:rFonts w:eastAsia="Times New Roman" w:cs="Arial"/>
                <w:color w:val="000000" w:themeColor="text1"/>
                <w:kern w:val="0"/>
                <w:sz w:val="28"/>
                <w:szCs w:val="32"/>
                <w:lang w:val="es-ES" w:eastAsia="en-US" w:bidi="ar-SA"/>
              </w:rPr>
              <w:t>8</w:t>
            </w:r>
          </w:p>
        </w:tc>
      </w:tr>
      <w:tr w:rsidR="008E38F6" w:rsidRPr="00A05BFF" w14:paraId="1148049A" w14:textId="77777777" w:rsidTr="006978F2">
        <w:trPr>
          <w:trHeight w:val="224"/>
        </w:trPr>
        <w:tc>
          <w:tcPr>
            <w:cnfStyle w:val="001000000000" w:firstRow="0" w:lastRow="0" w:firstColumn="1" w:lastColumn="0" w:oddVBand="0" w:evenVBand="0" w:oddHBand="0" w:evenHBand="0" w:firstRowFirstColumn="0" w:firstRowLastColumn="0" w:lastRowFirstColumn="0" w:lastRowLastColumn="0"/>
            <w:tcW w:w="1129" w:type="dxa"/>
            <w:noWrap/>
            <w:hideMark/>
          </w:tcPr>
          <w:p w14:paraId="4195D835" w14:textId="77777777" w:rsidR="008E38F6" w:rsidRPr="00A05BFF" w:rsidRDefault="008E38F6" w:rsidP="006978F2">
            <w:pPr>
              <w:widowControl/>
              <w:suppressAutoHyphens w:val="0"/>
              <w:autoSpaceDN/>
              <w:jc w:val="center"/>
              <w:textAlignment w:val="auto"/>
              <w:rPr>
                <w:rFonts w:eastAsia="Times New Roman" w:cs="Arial"/>
                <w:color w:val="000000" w:themeColor="text1"/>
                <w:kern w:val="0"/>
                <w:sz w:val="28"/>
                <w:szCs w:val="32"/>
                <w:lang w:val="es-ES" w:eastAsia="en-US" w:bidi="ar-SA"/>
              </w:rPr>
            </w:pPr>
            <w:r w:rsidRPr="00A05BFF">
              <w:rPr>
                <w:rFonts w:eastAsia="Times New Roman" w:cs="Arial"/>
                <w:color w:val="000000" w:themeColor="text1"/>
                <w:kern w:val="0"/>
                <w:sz w:val="28"/>
                <w:szCs w:val="32"/>
                <w:lang w:val="es-ES" w:eastAsia="en-US" w:bidi="ar-SA"/>
              </w:rPr>
              <w:t>10</w:t>
            </w:r>
          </w:p>
        </w:tc>
        <w:tc>
          <w:tcPr>
            <w:tcW w:w="4395" w:type="dxa"/>
            <w:noWrap/>
            <w:hideMark/>
          </w:tcPr>
          <w:p w14:paraId="2C94469E" w14:textId="77777777" w:rsidR="008E38F6" w:rsidRPr="00A05BFF" w:rsidRDefault="008E38F6" w:rsidP="006978F2">
            <w:pPr>
              <w:widowControl/>
              <w:suppressAutoHyphens w:val="0"/>
              <w:autoSpaceDN/>
              <w:textAlignment w:val="auto"/>
              <w:cnfStyle w:val="000000000000" w:firstRow="0" w:lastRow="0" w:firstColumn="0" w:lastColumn="0" w:oddVBand="0" w:evenVBand="0" w:oddHBand="0" w:evenHBand="0" w:firstRowFirstColumn="0" w:firstRowLastColumn="0" w:lastRowFirstColumn="0" w:lastRowLastColumn="0"/>
              <w:rPr>
                <w:rFonts w:eastAsia="Times New Roman" w:cs="Arial"/>
                <w:color w:val="000000" w:themeColor="text1"/>
                <w:kern w:val="0"/>
                <w:sz w:val="28"/>
                <w:szCs w:val="32"/>
                <w:lang w:val="es-ES" w:eastAsia="en-US" w:bidi="ar-SA"/>
              </w:rPr>
            </w:pPr>
            <w:r w:rsidRPr="00A05BFF">
              <w:rPr>
                <w:rFonts w:eastAsia="Times New Roman" w:cs="Arial"/>
                <w:color w:val="000000" w:themeColor="text1"/>
                <w:kern w:val="0"/>
                <w:sz w:val="28"/>
                <w:szCs w:val="32"/>
                <w:lang w:val="es-ES" w:eastAsia="en-US" w:bidi="ar-SA"/>
              </w:rPr>
              <w:t>Implementación del sistema</w:t>
            </w:r>
          </w:p>
        </w:tc>
        <w:tc>
          <w:tcPr>
            <w:tcW w:w="1701" w:type="dxa"/>
            <w:noWrap/>
            <w:hideMark/>
          </w:tcPr>
          <w:p w14:paraId="4F65DB50" w14:textId="77777777" w:rsidR="008E38F6" w:rsidRPr="00A05BFF" w:rsidRDefault="008E38F6" w:rsidP="006978F2">
            <w:pPr>
              <w:widowControl/>
              <w:suppressAutoHyphens w:val="0"/>
              <w:autoSpaceDN/>
              <w:jc w:val="right"/>
              <w:textAlignment w:val="auto"/>
              <w:cnfStyle w:val="000000000000" w:firstRow="0" w:lastRow="0" w:firstColumn="0" w:lastColumn="0" w:oddVBand="0" w:evenVBand="0" w:oddHBand="0" w:evenHBand="0" w:firstRowFirstColumn="0" w:firstRowLastColumn="0" w:lastRowFirstColumn="0" w:lastRowLastColumn="0"/>
              <w:rPr>
                <w:rFonts w:eastAsia="Times New Roman" w:cs="Arial"/>
                <w:color w:val="000000" w:themeColor="text1"/>
                <w:kern w:val="0"/>
                <w:sz w:val="28"/>
                <w:szCs w:val="32"/>
                <w:lang w:val="es-ES" w:eastAsia="en-US" w:bidi="ar-SA"/>
              </w:rPr>
            </w:pPr>
            <w:r w:rsidRPr="00A05BFF">
              <w:rPr>
                <w:rFonts w:eastAsia="Times New Roman" w:cs="Arial"/>
                <w:color w:val="000000" w:themeColor="text1"/>
                <w:kern w:val="0"/>
                <w:sz w:val="28"/>
                <w:szCs w:val="32"/>
                <w:lang w:val="es-ES" w:eastAsia="en-US" w:bidi="ar-SA"/>
              </w:rPr>
              <w:t>7</w:t>
            </w:r>
          </w:p>
        </w:tc>
        <w:tc>
          <w:tcPr>
            <w:tcW w:w="1975" w:type="dxa"/>
            <w:noWrap/>
            <w:hideMark/>
          </w:tcPr>
          <w:p w14:paraId="119B6395" w14:textId="77777777" w:rsidR="008E38F6" w:rsidRPr="00A05BFF" w:rsidRDefault="008E38F6" w:rsidP="006978F2">
            <w:pPr>
              <w:widowControl/>
              <w:suppressAutoHyphens w:val="0"/>
              <w:autoSpaceDN/>
              <w:jc w:val="right"/>
              <w:textAlignment w:val="auto"/>
              <w:cnfStyle w:val="000000000000" w:firstRow="0" w:lastRow="0" w:firstColumn="0" w:lastColumn="0" w:oddVBand="0" w:evenVBand="0" w:oddHBand="0" w:evenHBand="0" w:firstRowFirstColumn="0" w:firstRowLastColumn="0" w:lastRowFirstColumn="0" w:lastRowLastColumn="0"/>
              <w:rPr>
                <w:rFonts w:eastAsia="Times New Roman" w:cs="Arial"/>
                <w:color w:val="000000" w:themeColor="text1"/>
                <w:kern w:val="0"/>
                <w:sz w:val="28"/>
                <w:szCs w:val="32"/>
                <w:lang w:val="es-ES" w:eastAsia="en-US" w:bidi="ar-SA"/>
              </w:rPr>
            </w:pPr>
            <w:r w:rsidRPr="00A05BFF">
              <w:rPr>
                <w:rFonts w:eastAsia="Times New Roman" w:cs="Arial"/>
                <w:color w:val="000000" w:themeColor="text1"/>
                <w:kern w:val="0"/>
                <w:sz w:val="28"/>
                <w:szCs w:val="32"/>
                <w:lang w:val="es-ES" w:eastAsia="en-US" w:bidi="ar-SA"/>
              </w:rPr>
              <w:t>9</w:t>
            </w:r>
          </w:p>
        </w:tc>
      </w:tr>
    </w:tbl>
    <w:p w14:paraId="5B8E4BA4" w14:textId="77777777" w:rsidR="008E38F6" w:rsidRPr="008E38F6" w:rsidRDefault="008E38F6" w:rsidP="008E38F6">
      <w:pPr>
        <w:rPr>
          <w:sz w:val="24"/>
          <w:lang w:val="es-ES"/>
        </w:rPr>
      </w:pPr>
    </w:p>
    <w:p w14:paraId="3457297D" w14:textId="5E74AF1F" w:rsidR="006978F2" w:rsidRDefault="006978F2" w:rsidP="00907480">
      <w:pPr>
        <w:jc w:val="both"/>
        <w:rPr>
          <w:lang w:val="es-ES"/>
        </w:rPr>
      </w:pPr>
      <w:r>
        <w:rPr>
          <w:lang w:val="es-ES"/>
        </w:rPr>
        <w:br w:type="page"/>
      </w:r>
    </w:p>
    <w:p w14:paraId="3D6F2AD4" w14:textId="77777777" w:rsidR="000A1C3D" w:rsidRDefault="000A1C3D" w:rsidP="00907480">
      <w:pPr>
        <w:jc w:val="both"/>
        <w:rPr>
          <w:lang w:val="es-ES"/>
        </w:rPr>
        <w:sectPr w:rsidR="000A1C3D" w:rsidSect="00AD3F9A">
          <w:headerReference w:type="default" r:id="rId9"/>
          <w:headerReference w:type="first" r:id="rId10"/>
          <w:pgSz w:w="12240" w:h="15840"/>
          <w:pgMar w:top="1417" w:right="1701" w:bottom="1417" w:left="1701" w:header="708" w:footer="708" w:gutter="0"/>
          <w:cols w:space="708"/>
          <w:titlePg/>
          <w:docGrid w:linePitch="360"/>
        </w:sectPr>
      </w:pPr>
    </w:p>
    <w:p w14:paraId="16995E73" w14:textId="46ED83C0" w:rsidR="000A1C3D" w:rsidRDefault="000A1C3D" w:rsidP="000A1C3D">
      <w:pPr>
        <w:pStyle w:val="Ttulo2"/>
        <w:rPr>
          <w:lang w:val="es-ES"/>
        </w:rPr>
      </w:pPr>
      <w:bookmarkStart w:id="4" w:name="_Toc24536305"/>
      <w:r>
        <w:rPr>
          <w:lang w:val="es-ES"/>
        </w:rPr>
        <w:lastRenderedPageBreak/>
        <w:t>Diagrama de Gantt</w:t>
      </w:r>
      <w:bookmarkEnd w:id="4"/>
    </w:p>
    <w:p w14:paraId="20E440EE" w14:textId="6F9BBEAE" w:rsidR="000A1C3D" w:rsidRDefault="000A1C3D" w:rsidP="000A1C3D">
      <w:pPr>
        <w:rPr>
          <w:lang w:val="es-ES"/>
        </w:rPr>
      </w:pPr>
    </w:p>
    <w:p w14:paraId="44EEF958" w14:textId="226D3B69" w:rsidR="00664544" w:rsidRDefault="00707909" w:rsidP="000A1C3D">
      <w:pPr>
        <w:rPr>
          <w:lang w:val="es-ES"/>
        </w:rPr>
      </w:pPr>
      <w:r w:rsidRPr="00707909">
        <w:rPr>
          <w:noProof/>
        </w:rPr>
        <w:drawing>
          <wp:inline distT="0" distB="0" distL="0" distR="0" wp14:anchorId="1DFDDDEE" wp14:editId="117C74AB">
            <wp:extent cx="8258810" cy="3304540"/>
            <wp:effectExtent l="0" t="0" r="889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8258810" cy="3304540"/>
                    </a:xfrm>
                    <a:prstGeom prst="rect">
                      <a:avLst/>
                    </a:prstGeom>
                  </pic:spPr>
                </pic:pic>
              </a:graphicData>
            </a:graphic>
          </wp:inline>
        </w:drawing>
      </w:r>
    </w:p>
    <w:p w14:paraId="538D0056" w14:textId="77777777" w:rsidR="00664544" w:rsidRDefault="00664544">
      <w:pPr>
        <w:rPr>
          <w:lang w:val="es-ES"/>
        </w:rPr>
      </w:pPr>
      <w:r>
        <w:rPr>
          <w:lang w:val="es-ES"/>
        </w:rPr>
        <w:br w:type="page"/>
      </w:r>
    </w:p>
    <w:p w14:paraId="4F7DA69A" w14:textId="77777777" w:rsidR="000A1C3D" w:rsidRPr="000A1C3D" w:rsidRDefault="000A1C3D" w:rsidP="000A1C3D">
      <w:pPr>
        <w:rPr>
          <w:lang w:val="es-ES"/>
        </w:rPr>
        <w:sectPr w:rsidR="000A1C3D" w:rsidRPr="000A1C3D" w:rsidSect="006978F2">
          <w:pgSz w:w="15840" w:h="12240" w:orient="landscape"/>
          <w:pgMar w:top="1701" w:right="1417" w:bottom="1701" w:left="1417" w:header="708" w:footer="708" w:gutter="0"/>
          <w:cols w:space="708"/>
          <w:titlePg/>
          <w:docGrid w:linePitch="360"/>
        </w:sectPr>
      </w:pPr>
    </w:p>
    <w:p w14:paraId="72193487" w14:textId="77777777" w:rsidR="00664544" w:rsidRDefault="00664544" w:rsidP="00664544">
      <w:pPr>
        <w:pStyle w:val="Ttulo2"/>
        <w:rPr>
          <w:lang w:val="es-ES"/>
        </w:rPr>
      </w:pPr>
      <w:bookmarkStart w:id="5" w:name="_Toc24536306"/>
      <w:r>
        <w:rPr>
          <w:lang w:val="es-ES"/>
        </w:rPr>
        <w:lastRenderedPageBreak/>
        <w:t>Estudio de Factibilidad</w:t>
      </w:r>
      <w:bookmarkEnd w:id="5"/>
    </w:p>
    <w:p w14:paraId="56B6FE9A" w14:textId="41B406CD" w:rsidR="00111F19" w:rsidRDefault="002F3536" w:rsidP="002F3536">
      <w:pPr>
        <w:pStyle w:val="Ttulo3"/>
        <w:rPr>
          <w:lang w:val="es-ES"/>
        </w:rPr>
      </w:pPr>
      <w:bookmarkStart w:id="6" w:name="_Toc24536307"/>
      <w:r>
        <w:rPr>
          <w:lang w:val="es-ES"/>
        </w:rPr>
        <w:t>Factibilidad T</w:t>
      </w:r>
      <w:r w:rsidRPr="002F3536">
        <w:rPr>
          <w:lang w:val="es-ES"/>
        </w:rPr>
        <w:t>écnica</w:t>
      </w:r>
      <w:bookmarkEnd w:id="6"/>
    </w:p>
    <w:p w14:paraId="3275C542" w14:textId="77777777" w:rsidR="00B571D1" w:rsidRPr="00B571D1" w:rsidRDefault="00B571D1" w:rsidP="00B571D1">
      <w:pPr>
        <w:rPr>
          <w:lang w:val="es-ES"/>
        </w:rPr>
      </w:pPr>
    </w:p>
    <w:p w14:paraId="24B33BC6" w14:textId="75268426" w:rsidR="00B571D1" w:rsidRPr="00B571D1" w:rsidRDefault="002F3536" w:rsidP="00B571D1">
      <w:pPr>
        <w:pStyle w:val="Prrafodelista"/>
        <w:numPr>
          <w:ilvl w:val="0"/>
          <w:numId w:val="24"/>
        </w:numPr>
        <w:rPr>
          <w:sz w:val="24"/>
          <w:lang w:val="es-ES"/>
        </w:rPr>
      </w:pPr>
      <w:r w:rsidRPr="002F3536">
        <w:rPr>
          <w:sz w:val="24"/>
          <w:lang w:val="es-ES"/>
        </w:rPr>
        <w:t>Inventario del hardware computacional disponible en la empresa</w:t>
      </w:r>
    </w:p>
    <w:tbl>
      <w:tblPr>
        <w:tblStyle w:val="Tablaconcuadrcula"/>
        <w:tblW w:w="0" w:type="auto"/>
        <w:tblLook w:val="04A0" w:firstRow="1" w:lastRow="0" w:firstColumn="1" w:lastColumn="0" w:noHBand="0" w:noVBand="1"/>
      </w:tblPr>
      <w:tblGrid>
        <w:gridCol w:w="4414"/>
        <w:gridCol w:w="4414"/>
      </w:tblGrid>
      <w:tr w:rsidR="002F3536" w14:paraId="0DFAAD51" w14:textId="77777777" w:rsidTr="002A1063">
        <w:tc>
          <w:tcPr>
            <w:tcW w:w="8828" w:type="dxa"/>
            <w:gridSpan w:val="2"/>
            <w:shd w:val="clear" w:color="auto" w:fill="BDD6EE" w:themeFill="accent1" w:themeFillTint="66"/>
          </w:tcPr>
          <w:p w14:paraId="2751F397" w14:textId="5C9CF1AA" w:rsidR="002F3536" w:rsidRPr="00B571D1" w:rsidRDefault="002F3536" w:rsidP="002F3536">
            <w:pPr>
              <w:rPr>
                <w:b/>
                <w:sz w:val="24"/>
                <w:lang w:val="es-ES"/>
              </w:rPr>
            </w:pPr>
            <w:r w:rsidRPr="00B571D1">
              <w:rPr>
                <w:b/>
                <w:sz w:val="24"/>
                <w:lang w:val="es-ES"/>
              </w:rPr>
              <w:t>PC de Escritorio</w:t>
            </w:r>
          </w:p>
        </w:tc>
      </w:tr>
      <w:tr w:rsidR="002F3536" w14:paraId="0006DCEE" w14:textId="77777777" w:rsidTr="002A1063">
        <w:tc>
          <w:tcPr>
            <w:tcW w:w="4414" w:type="dxa"/>
            <w:shd w:val="clear" w:color="auto" w:fill="BDD6EE" w:themeFill="accent1" w:themeFillTint="66"/>
          </w:tcPr>
          <w:p w14:paraId="64D7BE83" w14:textId="588A0331" w:rsidR="002F3536" w:rsidRPr="00B571D1" w:rsidRDefault="002F3536" w:rsidP="002F3536">
            <w:pPr>
              <w:rPr>
                <w:b/>
                <w:sz w:val="24"/>
                <w:lang w:val="es-ES"/>
              </w:rPr>
            </w:pPr>
            <w:r w:rsidRPr="00B571D1">
              <w:rPr>
                <w:b/>
                <w:sz w:val="24"/>
                <w:lang w:val="es-ES"/>
              </w:rPr>
              <w:t xml:space="preserve">Especificación Técnica </w:t>
            </w:r>
          </w:p>
        </w:tc>
        <w:tc>
          <w:tcPr>
            <w:tcW w:w="4414" w:type="dxa"/>
          </w:tcPr>
          <w:p w14:paraId="7634882B" w14:textId="77777777" w:rsidR="002F3536" w:rsidRDefault="002F3536" w:rsidP="002F3536">
            <w:pPr>
              <w:pStyle w:val="Prrafodelista"/>
              <w:numPr>
                <w:ilvl w:val="0"/>
                <w:numId w:val="24"/>
              </w:numPr>
              <w:rPr>
                <w:sz w:val="24"/>
                <w:lang w:val="es-ES"/>
              </w:rPr>
            </w:pPr>
            <w:r>
              <w:rPr>
                <w:sz w:val="24"/>
                <w:lang w:val="es-ES"/>
              </w:rPr>
              <w:t>CPU: Intel Core I3-6100</w:t>
            </w:r>
          </w:p>
          <w:p w14:paraId="401AE56C" w14:textId="77777777" w:rsidR="002F3536" w:rsidRDefault="002F3536" w:rsidP="002F3536">
            <w:pPr>
              <w:pStyle w:val="Prrafodelista"/>
              <w:numPr>
                <w:ilvl w:val="0"/>
                <w:numId w:val="24"/>
              </w:numPr>
              <w:rPr>
                <w:sz w:val="24"/>
                <w:lang w:val="es-ES"/>
              </w:rPr>
            </w:pPr>
            <w:r>
              <w:rPr>
                <w:sz w:val="24"/>
                <w:lang w:val="es-ES"/>
              </w:rPr>
              <w:t>Placa madre: Gigabyte</w:t>
            </w:r>
          </w:p>
          <w:p w14:paraId="49AEAB75" w14:textId="77777777" w:rsidR="002F3536" w:rsidRDefault="002F3536" w:rsidP="002F3536">
            <w:pPr>
              <w:pStyle w:val="Prrafodelista"/>
              <w:numPr>
                <w:ilvl w:val="0"/>
                <w:numId w:val="24"/>
              </w:numPr>
              <w:rPr>
                <w:sz w:val="24"/>
                <w:lang w:val="es-ES"/>
              </w:rPr>
            </w:pPr>
            <w:r>
              <w:rPr>
                <w:sz w:val="24"/>
                <w:lang w:val="es-ES"/>
              </w:rPr>
              <w:t>RAM: 1 de 4 MB DDR3</w:t>
            </w:r>
          </w:p>
          <w:p w14:paraId="43B4895F" w14:textId="5B945B6A" w:rsidR="002F3536" w:rsidRPr="002F3536" w:rsidRDefault="002F3536" w:rsidP="002F3536">
            <w:pPr>
              <w:pStyle w:val="Prrafodelista"/>
              <w:numPr>
                <w:ilvl w:val="0"/>
                <w:numId w:val="24"/>
              </w:numPr>
              <w:rPr>
                <w:sz w:val="24"/>
                <w:lang w:val="es-ES"/>
              </w:rPr>
            </w:pPr>
            <w:r>
              <w:rPr>
                <w:sz w:val="24"/>
                <w:lang w:val="es-ES"/>
              </w:rPr>
              <w:t>Disco Rígido</w:t>
            </w:r>
            <w:r w:rsidR="00F124A3">
              <w:rPr>
                <w:sz w:val="24"/>
                <w:lang w:val="es-ES"/>
              </w:rPr>
              <w:t>: 500G</w:t>
            </w:r>
            <w:r>
              <w:rPr>
                <w:sz w:val="24"/>
                <w:lang w:val="es-ES"/>
              </w:rPr>
              <w:t>B</w:t>
            </w:r>
          </w:p>
        </w:tc>
      </w:tr>
      <w:tr w:rsidR="002F3536" w14:paraId="7A1E7640" w14:textId="77777777" w:rsidTr="002A1063">
        <w:tc>
          <w:tcPr>
            <w:tcW w:w="4414" w:type="dxa"/>
            <w:shd w:val="clear" w:color="auto" w:fill="BDD6EE" w:themeFill="accent1" w:themeFillTint="66"/>
          </w:tcPr>
          <w:p w14:paraId="22563AA7" w14:textId="551466C4" w:rsidR="002F3536" w:rsidRPr="00B571D1" w:rsidRDefault="002F3536" w:rsidP="002F3536">
            <w:pPr>
              <w:rPr>
                <w:b/>
                <w:sz w:val="24"/>
                <w:lang w:val="es-ES"/>
              </w:rPr>
            </w:pPr>
            <w:r w:rsidRPr="00B571D1">
              <w:rPr>
                <w:b/>
                <w:sz w:val="24"/>
                <w:lang w:val="es-ES"/>
              </w:rPr>
              <w:t>Estado</w:t>
            </w:r>
          </w:p>
        </w:tc>
        <w:tc>
          <w:tcPr>
            <w:tcW w:w="4414" w:type="dxa"/>
          </w:tcPr>
          <w:p w14:paraId="6114E83E" w14:textId="44FF5365" w:rsidR="002F3536" w:rsidRDefault="002F3536" w:rsidP="002F3536">
            <w:pPr>
              <w:rPr>
                <w:sz w:val="24"/>
                <w:lang w:val="es-ES"/>
              </w:rPr>
            </w:pPr>
            <w:r>
              <w:rPr>
                <w:sz w:val="24"/>
                <w:lang w:val="es-ES"/>
              </w:rPr>
              <w:t>En Funcionamiento</w:t>
            </w:r>
          </w:p>
        </w:tc>
      </w:tr>
      <w:tr w:rsidR="002F3536" w14:paraId="5D741BFF" w14:textId="77777777" w:rsidTr="002A1063">
        <w:tc>
          <w:tcPr>
            <w:tcW w:w="4414" w:type="dxa"/>
            <w:shd w:val="clear" w:color="auto" w:fill="BDD6EE" w:themeFill="accent1" w:themeFillTint="66"/>
          </w:tcPr>
          <w:p w14:paraId="7DAB6C62" w14:textId="750D4C82" w:rsidR="002F3536" w:rsidRPr="00B571D1" w:rsidRDefault="002F3536" w:rsidP="002F3536">
            <w:pPr>
              <w:rPr>
                <w:b/>
                <w:sz w:val="24"/>
                <w:lang w:val="es-ES"/>
              </w:rPr>
            </w:pPr>
            <w:r w:rsidRPr="00B571D1">
              <w:rPr>
                <w:b/>
                <w:sz w:val="24"/>
                <w:lang w:val="es-ES"/>
              </w:rPr>
              <w:t>Edad Estimada</w:t>
            </w:r>
          </w:p>
        </w:tc>
        <w:tc>
          <w:tcPr>
            <w:tcW w:w="4414" w:type="dxa"/>
          </w:tcPr>
          <w:p w14:paraId="3469E49D" w14:textId="38F43D46" w:rsidR="002F3536" w:rsidRPr="002F3536" w:rsidRDefault="002F3536" w:rsidP="002F3536">
            <w:pPr>
              <w:rPr>
                <w:sz w:val="24"/>
              </w:rPr>
            </w:pPr>
            <w:r>
              <w:rPr>
                <w:sz w:val="24"/>
                <w:lang w:val="es-ES"/>
              </w:rPr>
              <w:t>3 a</w:t>
            </w:r>
            <w:r>
              <w:rPr>
                <w:sz w:val="24"/>
              </w:rPr>
              <w:t>ños</w:t>
            </w:r>
          </w:p>
        </w:tc>
      </w:tr>
      <w:tr w:rsidR="002F3536" w14:paraId="406940A8" w14:textId="77777777" w:rsidTr="002A1063">
        <w:tc>
          <w:tcPr>
            <w:tcW w:w="4414" w:type="dxa"/>
            <w:shd w:val="clear" w:color="auto" w:fill="BDD6EE" w:themeFill="accent1" w:themeFillTint="66"/>
          </w:tcPr>
          <w:p w14:paraId="4A62F1FC" w14:textId="34EF628B" w:rsidR="002F3536" w:rsidRPr="00B571D1" w:rsidRDefault="00B571D1" w:rsidP="002F3536">
            <w:pPr>
              <w:rPr>
                <w:b/>
                <w:sz w:val="24"/>
                <w:lang w:val="es-ES"/>
              </w:rPr>
            </w:pPr>
            <w:r w:rsidRPr="00B571D1">
              <w:rPr>
                <w:b/>
                <w:sz w:val="24"/>
                <w:lang w:val="es-ES"/>
              </w:rPr>
              <w:t>Cantidad de e</w:t>
            </w:r>
            <w:r w:rsidR="002F3536" w:rsidRPr="00B571D1">
              <w:rPr>
                <w:b/>
                <w:sz w:val="24"/>
                <w:lang w:val="es-ES"/>
              </w:rPr>
              <w:t>quipos disponibles</w:t>
            </w:r>
          </w:p>
        </w:tc>
        <w:tc>
          <w:tcPr>
            <w:tcW w:w="4414" w:type="dxa"/>
          </w:tcPr>
          <w:p w14:paraId="50EA1D0C" w14:textId="28AE6873" w:rsidR="002F3536" w:rsidRDefault="00B571D1" w:rsidP="002F3536">
            <w:pPr>
              <w:rPr>
                <w:sz w:val="24"/>
                <w:lang w:val="es-ES"/>
              </w:rPr>
            </w:pPr>
            <w:r>
              <w:rPr>
                <w:sz w:val="24"/>
                <w:lang w:val="es-ES"/>
              </w:rPr>
              <w:t>5</w:t>
            </w:r>
          </w:p>
        </w:tc>
      </w:tr>
      <w:tr w:rsidR="00B571D1" w14:paraId="455DFAE6" w14:textId="77777777" w:rsidTr="002A1063">
        <w:tc>
          <w:tcPr>
            <w:tcW w:w="4414" w:type="dxa"/>
            <w:shd w:val="clear" w:color="auto" w:fill="BDD6EE" w:themeFill="accent1" w:themeFillTint="66"/>
          </w:tcPr>
          <w:p w14:paraId="6528FA79" w14:textId="0AB34007" w:rsidR="00B571D1" w:rsidRPr="00B571D1" w:rsidRDefault="00B571D1" w:rsidP="002F3536">
            <w:pPr>
              <w:rPr>
                <w:b/>
                <w:sz w:val="24"/>
                <w:lang w:val="es-ES"/>
              </w:rPr>
            </w:pPr>
            <w:r w:rsidRPr="00B571D1">
              <w:rPr>
                <w:b/>
                <w:sz w:val="24"/>
                <w:lang w:val="es-ES"/>
              </w:rPr>
              <w:t>Duración Proyectada</w:t>
            </w:r>
          </w:p>
        </w:tc>
        <w:tc>
          <w:tcPr>
            <w:tcW w:w="4414" w:type="dxa"/>
          </w:tcPr>
          <w:p w14:paraId="701DE16D" w14:textId="78CEFC93" w:rsidR="00B571D1" w:rsidRDefault="00B571D1" w:rsidP="002F3536">
            <w:pPr>
              <w:rPr>
                <w:sz w:val="24"/>
                <w:lang w:val="es-ES"/>
              </w:rPr>
            </w:pPr>
            <w:r>
              <w:rPr>
                <w:sz w:val="24"/>
                <w:lang w:val="es-ES"/>
              </w:rPr>
              <w:t>3 años – 4 años</w:t>
            </w:r>
          </w:p>
        </w:tc>
      </w:tr>
    </w:tbl>
    <w:p w14:paraId="561D8559" w14:textId="414CED30" w:rsidR="00B571D1" w:rsidRDefault="00B571D1" w:rsidP="002F3536">
      <w:pPr>
        <w:rPr>
          <w:sz w:val="24"/>
          <w:lang w:val="es-ES"/>
        </w:rPr>
      </w:pPr>
    </w:p>
    <w:tbl>
      <w:tblPr>
        <w:tblStyle w:val="Tablaconcuadrcula"/>
        <w:tblW w:w="0" w:type="auto"/>
        <w:tblLook w:val="04A0" w:firstRow="1" w:lastRow="0" w:firstColumn="1" w:lastColumn="0" w:noHBand="0" w:noVBand="1"/>
      </w:tblPr>
      <w:tblGrid>
        <w:gridCol w:w="4414"/>
        <w:gridCol w:w="4414"/>
      </w:tblGrid>
      <w:tr w:rsidR="00F124A3" w14:paraId="770BFBB1" w14:textId="77777777" w:rsidTr="002A1063">
        <w:tc>
          <w:tcPr>
            <w:tcW w:w="8828" w:type="dxa"/>
            <w:gridSpan w:val="2"/>
            <w:shd w:val="clear" w:color="auto" w:fill="BDD6EE" w:themeFill="accent1" w:themeFillTint="66"/>
          </w:tcPr>
          <w:p w14:paraId="407F8487" w14:textId="01E044A6" w:rsidR="00F124A3" w:rsidRPr="00B571D1" w:rsidRDefault="00F124A3" w:rsidP="00F124A3">
            <w:pPr>
              <w:rPr>
                <w:b/>
                <w:sz w:val="24"/>
                <w:lang w:val="es-ES"/>
              </w:rPr>
            </w:pPr>
            <w:r>
              <w:rPr>
                <w:b/>
                <w:sz w:val="24"/>
                <w:lang w:val="es-ES"/>
              </w:rPr>
              <w:t>Servidor</w:t>
            </w:r>
          </w:p>
        </w:tc>
      </w:tr>
      <w:tr w:rsidR="00F124A3" w14:paraId="142BEDA7" w14:textId="77777777" w:rsidTr="002A1063">
        <w:tc>
          <w:tcPr>
            <w:tcW w:w="4414" w:type="dxa"/>
            <w:shd w:val="clear" w:color="auto" w:fill="BDD6EE" w:themeFill="accent1" w:themeFillTint="66"/>
          </w:tcPr>
          <w:p w14:paraId="21C3AE89" w14:textId="77777777" w:rsidR="00F124A3" w:rsidRPr="00B571D1" w:rsidRDefault="00F124A3" w:rsidP="002E1F4E">
            <w:pPr>
              <w:rPr>
                <w:b/>
                <w:sz w:val="24"/>
                <w:lang w:val="es-ES"/>
              </w:rPr>
            </w:pPr>
            <w:r w:rsidRPr="00B571D1">
              <w:rPr>
                <w:b/>
                <w:sz w:val="24"/>
                <w:lang w:val="es-ES"/>
              </w:rPr>
              <w:t xml:space="preserve">Especificación Técnica </w:t>
            </w:r>
          </w:p>
        </w:tc>
        <w:tc>
          <w:tcPr>
            <w:tcW w:w="4414" w:type="dxa"/>
          </w:tcPr>
          <w:p w14:paraId="6B0B93B6" w14:textId="4626DDC5" w:rsidR="00F124A3" w:rsidRDefault="00F124A3" w:rsidP="002E1F4E">
            <w:pPr>
              <w:pStyle w:val="Prrafodelista"/>
              <w:numPr>
                <w:ilvl w:val="0"/>
                <w:numId w:val="24"/>
              </w:numPr>
              <w:rPr>
                <w:sz w:val="24"/>
                <w:lang w:val="es-ES"/>
              </w:rPr>
            </w:pPr>
            <w:r>
              <w:rPr>
                <w:sz w:val="24"/>
                <w:lang w:val="es-ES"/>
              </w:rPr>
              <w:t>CPU: Intel Core I5-4570</w:t>
            </w:r>
          </w:p>
          <w:p w14:paraId="362E9412" w14:textId="37A46FAC" w:rsidR="00F124A3" w:rsidRDefault="00F124A3" w:rsidP="002E1F4E">
            <w:pPr>
              <w:pStyle w:val="Prrafodelista"/>
              <w:numPr>
                <w:ilvl w:val="0"/>
                <w:numId w:val="24"/>
              </w:numPr>
              <w:rPr>
                <w:sz w:val="24"/>
                <w:lang w:val="es-ES"/>
              </w:rPr>
            </w:pPr>
            <w:r>
              <w:rPr>
                <w:sz w:val="24"/>
                <w:lang w:val="es-ES"/>
              </w:rPr>
              <w:t>Placa madre: Asus Prime</w:t>
            </w:r>
          </w:p>
          <w:p w14:paraId="33F34032" w14:textId="56062A76" w:rsidR="00F124A3" w:rsidRDefault="00F124A3" w:rsidP="002E1F4E">
            <w:pPr>
              <w:pStyle w:val="Prrafodelista"/>
              <w:numPr>
                <w:ilvl w:val="0"/>
                <w:numId w:val="24"/>
              </w:numPr>
              <w:rPr>
                <w:sz w:val="24"/>
                <w:lang w:val="es-ES"/>
              </w:rPr>
            </w:pPr>
            <w:r>
              <w:rPr>
                <w:sz w:val="24"/>
                <w:lang w:val="es-ES"/>
              </w:rPr>
              <w:t>RAM: 2 de 4 MB DDR3</w:t>
            </w:r>
          </w:p>
          <w:p w14:paraId="15F286D9" w14:textId="77777777" w:rsidR="00F124A3" w:rsidRPr="002F3536" w:rsidRDefault="00F124A3" w:rsidP="002E1F4E">
            <w:pPr>
              <w:pStyle w:val="Prrafodelista"/>
              <w:numPr>
                <w:ilvl w:val="0"/>
                <w:numId w:val="24"/>
              </w:numPr>
              <w:rPr>
                <w:sz w:val="24"/>
                <w:lang w:val="es-ES"/>
              </w:rPr>
            </w:pPr>
            <w:r>
              <w:rPr>
                <w:sz w:val="24"/>
                <w:lang w:val="es-ES"/>
              </w:rPr>
              <w:t>Disco Rígido: 1TB</w:t>
            </w:r>
          </w:p>
        </w:tc>
      </w:tr>
      <w:tr w:rsidR="00F124A3" w14:paraId="514A2717" w14:textId="77777777" w:rsidTr="002A1063">
        <w:tc>
          <w:tcPr>
            <w:tcW w:w="4414" w:type="dxa"/>
            <w:shd w:val="clear" w:color="auto" w:fill="BDD6EE" w:themeFill="accent1" w:themeFillTint="66"/>
          </w:tcPr>
          <w:p w14:paraId="7448E9B2" w14:textId="77777777" w:rsidR="00F124A3" w:rsidRPr="00B571D1" w:rsidRDefault="00F124A3" w:rsidP="002E1F4E">
            <w:pPr>
              <w:rPr>
                <w:b/>
                <w:sz w:val="24"/>
                <w:lang w:val="es-ES"/>
              </w:rPr>
            </w:pPr>
            <w:r w:rsidRPr="00B571D1">
              <w:rPr>
                <w:b/>
                <w:sz w:val="24"/>
                <w:lang w:val="es-ES"/>
              </w:rPr>
              <w:t>Estado</w:t>
            </w:r>
          </w:p>
        </w:tc>
        <w:tc>
          <w:tcPr>
            <w:tcW w:w="4414" w:type="dxa"/>
          </w:tcPr>
          <w:p w14:paraId="2C3A3D30" w14:textId="77777777" w:rsidR="00F124A3" w:rsidRDefault="00F124A3" w:rsidP="002E1F4E">
            <w:pPr>
              <w:rPr>
                <w:sz w:val="24"/>
                <w:lang w:val="es-ES"/>
              </w:rPr>
            </w:pPr>
            <w:r>
              <w:rPr>
                <w:sz w:val="24"/>
                <w:lang w:val="es-ES"/>
              </w:rPr>
              <w:t>En Funcionamiento</w:t>
            </w:r>
          </w:p>
        </w:tc>
      </w:tr>
      <w:tr w:rsidR="00F124A3" w14:paraId="0B85954E" w14:textId="77777777" w:rsidTr="002A1063">
        <w:tc>
          <w:tcPr>
            <w:tcW w:w="4414" w:type="dxa"/>
            <w:shd w:val="clear" w:color="auto" w:fill="BDD6EE" w:themeFill="accent1" w:themeFillTint="66"/>
          </w:tcPr>
          <w:p w14:paraId="24CA703A" w14:textId="77777777" w:rsidR="00F124A3" w:rsidRPr="00B571D1" w:rsidRDefault="00F124A3" w:rsidP="002E1F4E">
            <w:pPr>
              <w:rPr>
                <w:b/>
                <w:sz w:val="24"/>
                <w:lang w:val="es-ES"/>
              </w:rPr>
            </w:pPr>
            <w:r w:rsidRPr="00B571D1">
              <w:rPr>
                <w:b/>
                <w:sz w:val="24"/>
                <w:lang w:val="es-ES"/>
              </w:rPr>
              <w:t>Edad Estimada</w:t>
            </w:r>
          </w:p>
        </w:tc>
        <w:tc>
          <w:tcPr>
            <w:tcW w:w="4414" w:type="dxa"/>
          </w:tcPr>
          <w:p w14:paraId="054036DE" w14:textId="11E3716A" w:rsidR="00F124A3" w:rsidRPr="002F3536" w:rsidRDefault="00F124A3" w:rsidP="002E1F4E">
            <w:pPr>
              <w:rPr>
                <w:sz w:val="24"/>
              </w:rPr>
            </w:pPr>
            <w:r>
              <w:rPr>
                <w:sz w:val="24"/>
                <w:lang w:val="es-ES"/>
              </w:rPr>
              <w:t>4 a</w:t>
            </w:r>
            <w:r>
              <w:rPr>
                <w:sz w:val="24"/>
              </w:rPr>
              <w:t>ños</w:t>
            </w:r>
          </w:p>
        </w:tc>
      </w:tr>
      <w:tr w:rsidR="00F124A3" w14:paraId="052AB800" w14:textId="77777777" w:rsidTr="002A1063">
        <w:tc>
          <w:tcPr>
            <w:tcW w:w="4414" w:type="dxa"/>
            <w:shd w:val="clear" w:color="auto" w:fill="BDD6EE" w:themeFill="accent1" w:themeFillTint="66"/>
          </w:tcPr>
          <w:p w14:paraId="1EBD7CB9" w14:textId="77777777" w:rsidR="00F124A3" w:rsidRPr="00B571D1" w:rsidRDefault="00F124A3" w:rsidP="002E1F4E">
            <w:pPr>
              <w:rPr>
                <w:b/>
                <w:sz w:val="24"/>
                <w:lang w:val="es-ES"/>
              </w:rPr>
            </w:pPr>
            <w:r w:rsidRPr="00B571D1">
              <w:rPr>
                <w:b/>
                <w:sz w:val="24"/>
                <w:lang w:val="es-ES"/>
              </w:rPr>
              <w:t>Cantidad de equipos disponibles</w:t>
            </w:r>
          </w:p>
        </w:tc>
        <w:tc>
          <w:tcPr>
            <w:tcW w:w="4414" w:type="dxa"/>
          </w:tcPr>
          <w:p w14:paraId="66667F33" w14:textId="6C464011" w:rsidR="00F124A3" w:rsidRDefault="00F124A3" w:rsidP="002E1F4E">
            <w:pPr>
              <w:rPr>
                <w:sz w:val="24"/>
                <w:lang w:val="es-ES"/>
              </w:rPr>
            </w:pPr>
            <w:r>
              <w:rPr>
                <w:sz w:val="24"/>
                <w:lang w:val="es-ES"/>
              </w:rPr>
              <w:t>1</w:t>
            </w:r>
          </w:p>
        </w:tc>
      </w:tr>
      <w:tr w:rsidR="00F124A3" w14:paraId="0A946FAD" w14:textId="77777777" w:rsidTr="002A1063">
        <w:tc>
          <w:tcPr>
            <w:tcW w:w="4414" w:type="dxa"/>
            <w:shd w:val="clear" w:color="auto" w:fill="BDD6EE" w:themeFill="accent1" w:themeFillTint="66"/>
          </w:tcPr>
          <w:p w14:paraId="52E17DC3" w14:textId="77777777" w:rsidR="00F124A3" w:rsidRPr="00B571D1" w:rsidRDefault="00F124A3" w:rsidP="002E1F4E">
            <w:pPr>
              <w:rPr>
                <w:b/>
                <w:sz w:val="24"/>
                <w:lang w:val="es-ES"/>
              </w:rPr>
            </w:pPr>
            <w:r w:rsidRPr="00B571D1">
              <w:rPr>
                <w:b/>
                <w:sz w:val="24"/>
                <w:lang w:val="es-ES"/>
              </w:rPr>
              <w:t>Duración Proyectada</w:t>
            </w:r>
          </w:p>
        </w:tc>
        <w:tc>
          <w:tcPr>
            <w:tcW w:w="4414" w:type="dxa"/>
          </w:tcPr>
          <w:p w14:paraId="2FA290A9" w14:textId="4EF668E6" w:rsidR="00F124A3" w:rsidRDefault="002C04E4" w:rsidP="002E1F4E">
            <w:pPr>
              <w:rPr>
                <w:sz w:val="24"/>
                <w:lang w:val="es-ES"/>
              </w:rPr>
            </w:pPr>
            <w:r>
              <w:rPr>
                <w:sz w:val="24"/>
                <w:lang w:val="es-ES"/>
              </w:rPr>
              <w:t>2</w:t>
            </w:r>
            <w:r w:rsidR="00F124A3">
              <w:rPr>
                <w:sz w:val="24"/>
                <w:lang w:val="es-ES"/>
              </w:rPr>
              <w:t xml:space="preserve"> años –</w:t>
            </w:r>
            <w:r>
              <w:rPr>
                <w:sz w:val="24"/>
                <w:lang w:val="es-ES"/>
              </w:rPr>
              <w:t xml:space="preserve"> 3</w:t>
            </w:r>
            <w:r w:rsidR="00F124A3">
              <w:rPr>
                <w:sz w:val="24"/>
                <w:lang w:val="es-ES"/>
              </w:rPr>
              <w:t xml:space="preserve"> años</w:t>
            </w:r>
          </w:p>
        </w:tc>
      </w:tr>
    </w:tbl>
    <w:p w14:paraId="6E795A06" w14:textId="7B8CEFE0" w:rsidR="00F124A3" w:rsidRPr="002F3536" w:rsidRDefault="00F124A3" w:rsidP="002F3536">
      <w:pPr>
        <w:rPr>
          <w:sz w:val="24"/>
          <w:lang w:val="es-ES"/>
        </w:rPr>
      </w:pPr>
    </w:p>
    <w:tbl>
      <w:tblPr>
        <w:tblStyle w:val="Tablaconcuadrcula"/>
        <w:tblW w:w="0" w:type="auto"/>
        <w:tblLook w:val="04A0" w:firstRow="1" w:lastRow="0" w:firstColumn="1" w:lastColumn="0" w:noHBand="0" w:noVBand="1"/>
      </w:tblPr>
      <w:tblGrid>
        <w:gridCol w:w="4414"/>
        <w:gridCol w:w="4414"/>
      </w:tblGrid>
      <w:tr w:rsidR="00B571D1" w14:paraId="04337D33" w14:textId="77777777" w:rsidTr="002A1063">
        <w:tc>
          <w:tcPr>
            <w:tcW w:w="8828" w:type="dxa"/>
            <w:gridSpan w:val="2"/>
            <w:shd w:val="clear" w:color="auto" w:fill="BDD6EE" w:themeFill="accent1" w:themeFillTint="66"/>
          </w:tcPr>
          <w:p w14:paraId="0C751F03" w14:textId="3C25475E" w:rsidR="00B571D1" w:rsidRPr="00B571D1" w:rsidRDefault="00B571D1" w:rsidP="00B571D1">
            <w:pPr>
              <w:rPr>
                <w:b/>
                <w:sz w:val="24"/>
                <w:lang w:val="es-ES"/>
              </w:rPr>
            </w:pPr>
            <w:r>
              <w:rPr>
                <w:b/>
                <w:sz w:val="24"/>
                <w:lang w:val="es-ES"/>
              </w:rPr>
              <w:t>Impresora Lexmark</w:t>
            </w:r>
          </w:p>
        </w:tc>
      </w:tr>
      <w:tr w:rsidR="00B571D1" w14:paraId="362FCFE0" w14:textId="77777777" w:rsidTr="002A1063">
        <w:tc>
          <w:tcPr>
            <w:tcW w:w="4414" w:type="dxa"/>
            <w:shd w:val="clear" w:color="auto" w:fill="BDD6EE" w:themeFill="accent1" w:themeFillTint="66"/>
          </w:tcPr>
          <w:p w14:paraId="4656CF77" w14:textId="77777777" w:rsidR="00B571D1" w:rsidRPr="00B571D1" w:rsidRDefault="00B571D1" w:rsidP="002E1F4E">
            <w:pPr>
              <w:rPr>
                <w:b/>
                <w:sz w:val="24"/>
                <w:lang w:val="es-ES"/>
              </w:rPr>
            </w:pPr>
            <w:r w:rsidRPr="00B571D1">
              <w:rPr>
                <w:b/>
                <w:sz w:val="24"/>
                <w:lang w:val="es-ES"/>
              </w:rPr>
              <w:t xml:space="preserve">Especificación Técnica </w:t>
            </w:r>
          </w:p>
        </w:tc>
        <w:tc>
          <w:tcPr>
            <w:tcW w:w="4414" w:type="dxa"/>
          </w:tcPr>
          <w:p w14:paraId="0B61DC14" w14:textId="1CFA6B85" w:rsidR="00B571D1" w:rsidRPr="002F3536" w:rsidRDefault="00B571D1" w:rsidP="00B571D1">
            <w:pPr>
              <w:pStyle w:val="Prrafodelista"/>
              <w:numPr>
                <w:ilvl w:val="0"/>
                <w:numId w:val="24"/>
              </w:numPr>
              <w:rPr>
                <w:sz w:val="24"/>
                <w:lang w:val="es-ES"/>
              </w:rPr>
            </w:pPr>
            <w:r>
              <w:rPr>
                <w:sz w:val="24"/>
                <w:lang w:val="es-ES"/>
              </w:rPr>
              <w:t>Funciones: escáner a color, copiado, impresión y fax</w:t>
            </w:r>
          </w:p>
          <w:p w14:paraId="4960B21B" w14:textId="403FA975" w:rsidR="00B571D1" w:rsidRDefault="00B571D1" w:rsidP="002E1F4E">
            <w:pPr>
              <w:pStyle w:val="Prrafodelista"/>
              <w:numPr>
                <w:ilvl w:val="0"/>
                <w:numId w:val="24"/>
              </w:numPr>
              <w:rPr>
                <w:sz w:val="24"/>
                <w:lang w:val="es-ES"/>
              </w:rPr>
            </w:pPr>
            <w:r>
              <w:rPr>
                <w:sz w:val="24"/>
                <w:lang w:val="es-ES"/>
              </w:rPr>
              <w:t>Volumen de páginas mensuales: 2.000 – 16.000 pág.</w:t>
            </w:r>
          </w:p>
          <w:p w14:paraId="2CB1A5BB" w14:textId="6449EFD8" w:rsidR="00B571D1" w:rsidRPr="002F3536" w:rsidRDefault="00B571D1" w:rsidP="002E1F4E">
            <w:pPr>
              <w:pStyle w:val="Prrafodelista"/>
              <w:numPr>
                <w:ilvl w:val="0"/>
                <w:numId w:val="24"/>
              </w:numPr>
              <w:rPr>
                <w:sz w:val="24"/>
                <w:lang w:val="es-ES"/>
              </w:rPr>
            </w:pPr>
            <w:r>
              <w:rPr>
                <w:sz w:val="24"/>
                <w:lang w:val="es-ES"/>
              </w:rPr>
              <w:t xml:space="preserve">Rendimiento de tóner 16.000 pág. </w:t>
            </w:r>
          </w:p>
        </w:tc>
      </w:tr>
      <w:tr w:rsidR="00B571D1" w14:paraId="73D53D08" w14:textId="77777777" w:rsidTr="002A1063">
        <w:tc>
          <w:tcPr>
            <w:tcW w:w="4414" w:type="dxa"/>
            <w:shd w:val="clear" w:color="auto" w:fill="BDD6EE" w:themeFill="accent1" w:themeFillTint="66"/>
          </w:tcPr>
          <w:p w14:paraId="63468F27" w14:textId="77777777" w:rsidR="00B571D1" w:rsidRPr="00B571D1" w:rsidRDefault="00B571D1" w:rsidP="002E1F4E">
            <w:pPr>
              <w:rPr>
                <w:b/>
                <w:sz w:val="24"/>
                <w:lang w:val="es-ES"/>
              </w:rPr>
            </w:pPr>
            <w:r w:rsidRPr="00B571D1">
              <w:rPr>
                <w:b/>
                <w:sz w:val="24"/>
                <w:lang w:val="es-ES"/>
              </w:rPr>
              <w:t>Estado</w:t>
            </w:r>
          </w:p>
        </w:tc>
        <w:tc>
          <w:tcPr>
            <w:tcW w:w="4414" w:type="dxa"/>
          </w:tcPr>
          <w:p w14:paraId="24EEAFA6" w14:textId="77777777" w:rsidR="00B571D1" w:rsidRDefault="00B571D1" w:rsidP="002E1F4E">
            <w:pPr>
              <w:rPr>
                <w:sz w:val="24"/>
                <w:lang w:val="es-ES"/>
              </w:rPr>
            </w:pPr>
            <w:r>
              <w:rPr>
                <w:sz w:val="24"/>
                <w:lang w:val="es-ES"/>
              </w:rPr>
              <w:t>En Funcionamiento</w:t>
            </w:r>
          </w:p>
        </w:tc>
      </w:tr>
      <w:tr w:rsidR="00B571D1" w14:paraId="4A072999" w14:textId="77777777" w:rsidTr="002A1063">
        <w:tc>
          <w:tcPr>
            <w:tcW w:w="4414" w:type="dxa"/>
            <w:shd w:val="clear" w:color="auto" w:fill="BDD6EE" w:themeFill="accent1" w:themeFillTint="66"/>
          </w:tcPr>
          <w:p w14:paraId="569351EB" w14:textId="77777777" w:rsidR="00B571D1" w:rsidRPr="00B571D1" w:rsidRDefault="00B571D1" w:rsidP="002E1F4E">
            <w:pPr>
              <w:rPr>
                <w:b/>
                <w:sz w:val="24"/>
                <w:lang w:val="es-ES"/>
              </w:rPr>
            </w:pPr>
            <w:r w:rsidRPr="00B571D1">
              <w:rPr>
                <w:b/>
                <w:sz w:val="24"/>
                <w:lang w:val="es-ES"/>
              </w:rPr>
              <w:t>Edad Estimada</w:t>
            </w:r>
          </w:p>
        </w:tc>
        <w:tc>
          <w:tcPr>
            <w:tcW w:w="4414" w:type="dxa"/>
          </w:tcPr>
          <w:p w14:paraId="6CBA8181" w14:textId="77777777" w:rsidR="00B571D1" w:rsidRPr="00B571D1" w:rsidRDefault="00B571D1" w:rsidP="002E1F4E">
            <w:pPr>
              <w:rPr>
                <w:sz w:val="24"/>
                <w:lang w:val="es-ES"/>
              </w:rPr>
            </w:pPr>
            <w:r>
              <w:rPr>
                <w:sz w:val="24"/>
                <w:lang w:val="es-ES"/>
              </w:rPr>
              <w:t>3 a</w:t>
            </w:r>
            <w:r w:rsidRPr="00B571D1">
              <w:rPr>
                <w:sz w:val="24"/>
                <w:lang w:val="es-ES"/>
              </w:rPr>
              <w:t>ños</w:t>
            </w:r>
          </w:p>
        </w:tc>
      </w:tr>
      <w:tr w:rsidR="00B571D1" w14:paraId="5F4EEACD" w14:textId="77777777" w:rsidTr="002A1063">
        <w:tc>
          <w:tcPr>
            <w:tcW w:w="4414" w:type="dxa"/>
            <w:shd w:val="clear" w:color="auto" w:fill="BDD6EE" w:themeFill="accent1" w:themeFillTint="66"/>
          </w:tcPr>
          <w:p w14:paraId="0FD3B69D" w14:textId="77777777" w:rsidR="00B571D1" w:rsidRPr="00B571D1" w:rsidRDefault="00B571D1" w:rsidP="002E1F4E">
            <w:pPr>
              <w:rPr>
                <w:b/>
                <w:sz w:val="24"/>
                <w:lang w:val="es-ES"/>
              </w:rPr>
            </w:pPr>
            <w:r w:rsidRPr="00B571D1">
              <w:rPr>
                <w:b/>
                <w:sz w:val="24"/>
                <w:lang w:val="es-ES"/>
              </w:rPr>
              <w:t>Cantidad de equipos disponibles</w:t>
            </w:r>
          </w:p>
        </w:tc>
        <w:tc>
          <w:tcPr>
            <w:tcW w:w="4414" w:type="dxa"/>
          </w:tcPr>
          <w:p w14:paraId="48116B51" w14:textId="2B1440CB" w:rsidR="00B571D1" w:rsidRDefault="00B571D1" w:rsidP="002E1F4E">
            <w:pPr>
              <w:rPr>
                <w:sz w:val="24"/>
                <w:lang w:val="es-ES"/>
              </w:rPr>
            </w:pPr>
            <w:r>
              <w:rPr>
                <w:sz w:val="24"/>
                <w:lang w:val="es-ES"/>
              </w:rPr>
              <w:t>1</w:t>
            </w:r>
          </w:p>
        </w:tc>
      </w:tr>
      <w:tr w:rsidR="00B571D1" w14:paraId="0AAD7058" w14:textId="77777777" w:rsidTr="002A1063">
        <w:tc>
          <w:tcPr>
            <w:tcW w:w="4414" w:type="dxa"/>
            <w:shd w:val="clear" w:color="auto" w:fill="BDD6EE" w:themeFill="accent1" w:themeFillTint="66"/>
          </w:tcPr>
          <w:p w14:paraId="71929548" w14:textId="5721625E" w:rsidR="00B571D1" w:rsidRPr="00B571D1" w:rsidRDefault="00B571D1" w:rsidP="002E1F4E">
            <w:pPr>
              <w:rPr>
                <w:b/>
                <w:sz w:val="24"/>
                <w:lang w:val="es-ES"/>
              </w:rPr>
            </w:pPr>
            <w:r w:rsidRPr="00B571D1">
              <w:rPr>
                <w:b/>
                <w:sz w:val="24"/>
                <w:lang w:val="es-ES"/>
              </w:rPr>
              <w:t>Duración Proyectada</w:t>
            </w:r>
          </w:p>
        </w:tc>
        <w:tc>
          <w:tcPr>
            <w:tcW w:w="4414" w:type="dxa"/>
          </w:tcPr>
          <w:p w14:paraId="1F75F10E" w14:textId="1725C6A1" w:rsidR="00B571D1" w:rsidRPr="00B571D1" w:rsidRDefault="00B571D1" w:rsidP="00B571D1">
            <w:pPr>
              <w:rPr>
                <w:sz w:val="24"/>
              </w:rPr>
            </w:pPr>
            <w:r>
              <w:rPr>
                <w:sz w:val="24"/>
                <w:lang w:val="es-ES"/>
              </w:rPr>
              <w:t xml:space="preserve">5 </w:t>
            </w:r>
            <w:r>
              <w:rPr>
                <w:sz w:val="24"/>
              </w:rPr>
              <w:t>años – 7 años</w:t>
            </w:r>
          </w:p>
        </w:tc>
      </w:tr>
    </w:tbl>
    <w:p w14:paraId="2B96AB51" w14:textId="1ECBA130" w:rsidR="002C04E4" w:rsidRDefault="002C04E4" w:rsidP="00B571D1">
      <w:pPr>
        <w:shd w:val="clear" w:color="auto" w:fill="FFFFFF" w:themeFill="background1"/>
        <w:rPr>
          <w:rFonts w:cs="Arial"/>
          <w:sz w:val="24"/>
          <w:szCs w:val="28"/>
          <w:lang w:val="es-ES"/>
        </w:rPr>
      </w:pPr>
    </w:p>
    <w:p w14:paraId="04F35EB2" w14:textId="77777777" w:rsidR="002C04E4" w:rsidRDefault="002C04E4">
      <w:pPr>
        <w:rPr>
          <w:rFonts w:cs="Arial"/>
          <w:sz w:val="24"/>
          <w:szCs w:val="28"/>
          <w:lang w:val="es-ES"/>
        </w:rPr>
      </w:pPr>
      <w:r>
        <w:rPr>
          <w:rFonts w:cs="Arial"/>
          <w:sz w:val="24"/>
          <w:szCs w:val="28"/>
          <w:lang w:val="es-ES"/>
        </w:rPr>
        <w:br w:type="page"/>
      </w:r>
    </w:p>
    <w:p w14:paraId="14D3DCD5" w14:textId="1CC1F1F8" w:rsidR="00B571D1" w:rsidRDefault="002C04E4" w:rsidP="002C04E4">
      <w:pPr>
        <w:pStyle w:val="Ttulo3"/>
        <w:rPr>
          <w:lang w:val="es-ES"/>
        </w:rPr>
      </w:pPr>
      <w:bookmarkStart w:id="7" w:name="_Toc24536308"/>
      <w:r>
        <w:rPr>
          <w:lang w:val="es-ES"/>
        </w:rPr>
        <w:lastRenderedPageBreak/>
        <w:t>Factibilidad Económica</w:t>
      </w:r>
      <w:bookmarkEnd w:id="7"/>
    </w:p>
    <w:p w14:paraId="6EACC803" w14:textId="576C7EF3" w:rsidR="002C04E4" w:rsidRDefault="00F124A3" w:rsidP="00F124A3">
      <w:pPr>
        <w:shd w:val="clear" w:color="auto" w:fill="FFFFFF" w:themeFill="background1"/>
        <w:jc w:val="both"/>
        <w:rPr>
          <w:rFonts w:cs="Arial"/>
          <w:sz w:val="24"/>
          <w:szCs w:val="28"/>
          <w:lang w:val="es-ES"/>
        </w:rPr>
      </w:pPr>
      <w:r>
        <w:rPr>
          <w:rFonts w:cs="Arial"/>
          <w:sz w:val="24"/>
          <w:szCs w:val="28"/>
          <w:lang w:val="es-ES"/>
        </w:rPr>
        <w:t xml:space="preserve">Teniendo en cuenta todos los equipos disponibles actualmente en la empresa se concluye que para la implementación del sistema de gestión de reclamos serán suficientes para el correcto funcionamiento del mismo. Pero cabe aclarar que se </w:t>
      </w:r>
      <w:r w:rsidR="002C04E4">
        <w:rPr>
          <w:rFonts w:cs="Arial"/>
          <w:sz w:val="24"/>
          <w:szCs w:val="28"/>
          <w:lang w:val="es-ES"/>
        </w:rPr>
        <w:t>realizó una estimación aproximada de la duración de estos equipos teniendo en cuenta las características y lo disponible en el mercado en la actualidad.</w:t>
      </w:r>
    </w:p>
    <w:p w14:paraId="784F1188" w14:textId="46D042A5" w:rsidR="002C04E4" w:rsidRDefault="002C04E4" w:rsidP="00F124A3">
      <w:pPr>
        <w:shd w:val="clear" w:color="auto" w:fill="FFFFFF" w:themeFill="background1"/>
        <w:jc w:val="both"/>
        <w:rPr>
          <w:rFonts w:cs="Arial"/>
          <w:sz w:val="24"/>
          <w:szCs w:val="28"/>
          <w:lang w:val="es-ES"/>
        </w:rPr>
      </w:pPr>
      <w:r>
        <w:rPr>
          <w:rFonts w:cs="Arial"/>
          <w:sz w:val="24"/>
          <w:szCs w:val="28"/>
          <w:lang w:val="es-ES"/>
        </w:rPr>
        <w:t xml:space="preserve">Por otro lado, los costos de desarrollo del sistema de gestión de reclamos estarán completamente cubiertos por parte del alumno que lleva a delante este proyecto para obtener el título de Analista en Sistemas de Computación. Además, este incluye su correspondiente documentación y manual de usuario.  </w:t>
      </w:r>
    </w:p>
    <w:p w14:paraId="3E998A8F" w14:textId="3761777B" w:rsidR="002C04E4" w:rsidRDefault="002C04E4" w:rsidP="00F124A3">
      <w:pPr>
        <w:shd w:val="clear" w:color="auto" w:fill="FFFFFF" w:themeFill="background1"/>
        <w:jc w:val="both"/>
        <w:rPr>
          <w:rFonts w:cs="Arial"/>
          <w:sz w:val="24"/>
          <w:szCs w:val="28"/>
          <w:lang w:val="es-ES"/>
        </w:rPr>
      </w:pPr>
    </w:p>
    <w:p w14:paraId="31318566" w14:textId="3B8EE6CD" w:rsidR="006D3894" w:rsidRDefault="006D3894" w:rsidP="006D3894">
      <w:pPr>
        <w:pStyle w:val="Ttulo3"/>
        <w:rPr>
          <w:lang w:val="es-ES"/>
        </w:rPr>
      </w:pPr>
      <w:bookmarkStart w:id="8" w:name="_Toc24536309"/>
      <w:r>
        <w:rPr>
          <w:lang w:val="es-ES"/>
        </w:rPr>
        <w:t>Factibilidad Operativa</w:t>
      </w:r>
      <w:bookmarkEnd w:id="8"/>
    </w:p>
    <w:p w14:paraId="77A33927" w14:textId="2B1D9DEF" w:rsidR="00EE31E8" w:rsidRPr="006D3894" w:rsidRDefault="006D3894" w:rsidP="006D3894">
      <w:pPr>
        <w:jc w:val="both"/>
        <w:rPr>
          <w:sz w:val="24"/>
          <w:lang w:val="es-ES"/>
        </w:rPr>
      </w:pPr>
      <w:r>
        <w:rPr>
          <w:sz w:val="24"/>
          <w:lang w:val="es-ES"/>
        </w:rPr>
        <w:t xml:space="preserve">A partir de las encuestas realizadas </w:t>
      </w:r>
      <w:r w:rsidR="00785249">
        <w:rPr>
          <w:sz w:val="24"/>
          <w:lang w:val="es-ES"/>
        </w:rPr>
        <w:t xml:space="preserve">a los distintos empleados se concluye que no van a presentar resistencia a la hora de la implementación del sistema, y no tendrán inconvenientes en la utilización del mismo debido a que la mayoría tiene conocimiento de cómo utilizar una computadora, además ante cualquier duda, podrían consultar el manual de usuario que especifica detalladamente </w:t>
      </w:r>
      <w:r w:rsidR="00EE31E8">
        <w:rPr>
          <w:sz w:val="24"/>
          <w:lang w:val="es-ES"/>
        </w:rPr>
        <w:t xml:space="preserve">como interactuar con el sistema. </w:t>
      </w:r>
    </w:p>
    <w:p w14:paraId="0475BD9C" w14:textId="77777777" w:rsidR="002C04E4" w:rsidRDefault="002C04E4" w:rsidP="00F124A3">
      <w:pPr>
        <w:shd w:val="clear" w:color="auto" w:fill="FFFFFF" w:themeFill="background1"/>
        <w:jc w:val="both"/>
        <w:rPr>
          <w:rFonts w:cs="Arial"/>
          <w:sz w:val="24"/>
          <w:szCs w:val="28"/>
          <w:lang w:val="es-ES"/>
        </w:rPr>
      </w:pPr>
    </w:p>
    <w:p w14:paraId="17530C8E" w14:textId="77777777" w:rsidR="002C04E4" w:rsidRDefault="002C04E4" w:rsidP="00F124A3">
      <w:pPr>
        <w:shd w:val="clear" w:color="auto" w:fill="FFFFFF" w:themeFill="background1"/>
        <w:jc w:val="both"/>
        <w:rPr>
          <w:rFonts w:cs="Arial"/>
          <w:sz w:val="24"/>
          <w:szCs w:val="28"/>
          <w:lang w:val="es-ES"/>
        </w:rPr>
      </w:pPr>
    </w:p>
    <w:p w14:paraId="63CBD224" w14:textId="75820051" w:rsidR="00B571D1" w:rsidRDefault="002C04E4" w:rsidP="00F124A3">
      <w:pPr>
        <w:shd w:val="clear" w:color="auto" w:fill="FFFFFF" w:themeFill="background1"/>
        <w:jc w:val="both"/>
        <w:rPr>
          <w:rFonts w:cs="Arial"/>
          <w:sz w:val="24"/>
          <w:szCs w:val="28"/>
          <w:lang w:val="es-ES"/>
        </w:rPr>
      </w:pPr>
      <w:r>
        <w:rPr>
          <w:rFonts w:cs="Arial"/>
          <w:sz w:val="24"/>
          <w:szCs w:val="28"/>
          <w:lang w:val="es-ES"/>
        </w:rPr>
        <w:t xml:space="preserve"> </w:t>
      </w:r>
    </w:p>
    <w:p w14:paraId="2E633401" w14:textId="77777777" w:rsidR="00B571D1" w:rsidRDefault="00B571D1" w:rsidP="00B571D1">
      <w:pPr>
        <w:shd w:val="clear" w:color="auto" w:fill="FFFFFF" w:themeFill="background1"/>
        <w:rPr>
          <w:rFonts w:cs="Arial"/>
          <w:sz w:val="24"/>
          <w:szCs w:val="28"/>
          <w:lang w:val="es-ES"/>
        </w:rPr>
      </w:pPr>
    </w:p>
    <w:p w14:paraId="1FE011D7" w14:textId="72E0B9B7" w:rsidR="00664544" w:rsidRPr="00B571D1" w:rsidRDefault="00664544" w:rsidP="00B571D1">
      <w:pPr>
        <w:pStyle w:val="Prrafodelista"/>
        <w:numPr>
          <w:ilvl w:val="0"/>
          <w:numId w:val="24"/>
        </w:numPr>
        <w:shd w:val="clear" w:color="auto" w:fill="FFFFFF" w:themeFill="background1"/>
        <w:rPr>
          <w:rFonts w:eastAsiaTheme="majorEastAsia" w:cs="Arial"/>
          <w:color w:val="2E74B5" w:themeColor="accent1" w:themeShade="BF"/>
          <w:sz w:val="36"/>
          <w:szCs w:val="28"/>
          <w:lang w:val="es-ES"/>
        </w:rPr>
      </w:pPr>
      <w:r w:rsidRPr="00B571D1">
        <w:rPr>
          <w:rFonts w:cs="Arial"/>
          <w:sz w:val="24"/>
          <w:szCs w:val="28"/>
          <w:lang w:val="es-ES"/>
        </w:rPr>
        <w:br w:type="page"/>
      </w:r>
    </w:p>
    <w:p w14:paraId="656CD8AC" w14:textId="0E925C00" w:rsidR="00240E3B" w:rsidRPr="00EC5FEE" w:rsidRDefault="00A8280F" w:rsidP="00EA55F8">
      <w:pPr>
        <w:pStyle w:val="Ttulo1"/>
        <w:rPr>
          <w:rFonts w:cs="Arial"/>
          <w:szCs w:val="28"/>
          <w:lang w:val="es-ES"/>
        </w:rPr>
      </w:pPr>
      <w:bookmarkStart w:id="9" w:name="_Toc24536310"/>
      <w:r w:rsidRPr="00EC5FEE">
        <w:rPr>
          <w:rFonts w:cs="Arial"/>
          <w:szCs w:val="28"/>
          <w:lang w:val="es-ES"/>
        </w:rPr>
        <w:lastRenderedPageBreak/>
        <w:t>ESPECIFICACIÓN DE REQUERIMIENTOS</w:t>
      </w:r>
      <w:bookmarkEnd w:id="9"/>
    </w:p>
    <w:p w14:paraId="1BC12B6F" w14:textId="77777777" w:rsidR="00EA55F8" w:rsidRPr="00EC5FEE" w:rsidRDefault="00EA55F8" w:rsidP="002C09EF">
      <w:pPr>
        <w:ind w:left="5760" w:hanging="5760"/>
        <w:rPr>
          <w:rFonts w:cs="Arial"/>
          <w:sz w:val="28"/>
          <w:szCs w:val="28"/>
          <w:lang w:val="es-ES"/>
        </w:rPr>
      </w:pPr>
    </w:p>
    <w:p w14:paraId="4C766729" w14:textId="16216608" w:rsidR="00163755" w:rsidRPr="006475DF" w:rsidRDefault="006475DF" w:rsidP="006475DF">
      <w:pPr>
        <w:pStyle w:val="Ttulo2"/>
        <w:rPr>
          <w:rFonts w:cs="Arial"/>
          <w:szCs w:val="28"/>
          <w:lang w:val="es-ES"/>
        </w:rPr>
      </w:pPr>
      <w:bookmarkStart w:id="10" w:name="_Toc24536311"/>
      <w:r>
        <w:rPr>
          <w:rFonts w:cs="Arial"/>
          <w:szCs w:val="28"/>
          <w:lang w:val="es-ES"/>
        </w:rPr>
        <w:t>Requerimientos F</w:t>
      </w:r>
      <w:r w:rsidRPr="00EC5FEE">
        <w:rPr>
          <w:rFonts w:cs="Arial"/>
          <w:szCs w:val="28"/>
          <w:lang w:val="es-ES"/>
        </w:rPr>
        <w:t>uncionales</w:t>
      </w:r>
      <w:bookmarkEnd w:id="10"/>
      <w:r w:rsidRPr="00EC5FEE">
        <w:rPr>
          <w:rFonts w:cs="Arial"/>
          <w:szCs w:val="28"/>
          <w:lang w:val="es-ES"/>
        </w:rPr>
        <w:t xml:space="preserve"> </w:t>
      </w:r>
    </w:p>
    <w:p w14:paraId="756070EC" w14:textId="0866595A" w:rsidR="003C7704" w:rsidRPr="00EC5FEE" w:rsidRDefault="00621FE7" w:rsidP="0055417A">
      <w:pPr>
        <w:pStyle w:val="Ttulo3"/>
        <w:rPr>
          <w:lang w:val="es-ES"/>
        </w:rPr>
      </w:pPr>
      <w:bookmarkStart w:id="11" w:name="_Toc24536312"/>
      <w:r>
        <w:rPr>
          <w:lang w:val="es-ES"/>
        </w:rPr>
        <w:t>Módulo de R</w:t>
      </w:r>
      <w:r w:rsidR="003C7704" w:rsidRPr="00EC5FEE">
        <w:rPr>
          <w:lang w:val="es-ES"/>
        </w:rPr>
        <w:t>eclamos</w:t>
      </w:r>
      <w:bookmarkEnd w:id="11"/>
    </w:p>
    <w:tbl>
      <w:tblPr>
        <w:tblStyle w:val="Tablaconcuadrcula"/>
        <w:tblW w:w="0" w:type="auto"/>
        <w:tblLook w:val="04A0" w:firstRow="1" w:lastRow="0" w:firstColumn="1" w:lastColumn="0" w:noHBand="0" w:noVBand="1"/>
      </w:tblPr>
      <w:tblGrid>
        <w:gridCol w:w="1137"/>
        <w:gridCol w:w="7691"/>
      </w:tblGrid>
      <w:tr w:rsidR="00163755" w:rsidRPr="00576F7E" w14:paraId="2641FF7B" w14:textId="77777777" w:rsidTr="00EC5FEE">
        <w:tc>
          <w:tcPr>
            <w:tcW w:w="988" w:type="dxa"/>
            <w:shd w:val="clear" w:color="auto" w:fill="9CC2E5" w:themeFill="accent1" w:themeFillTint="99"/>
          </w:tcPr>
          <w:p w14:paraId="0FD9168F" w14:textId="77777777" w:rsidR="00163755" w:rsidRPr="00EC5FEE" w:rsidRDefault="00163755" w:rsidP="00FE177D">
            <w:pPr>
              <w:jc w:val="center"/>
              <w:rPr>
                <w:rFonts w:cs="Arial"/>
                <w:b/>
                <w:sz w:val="24"/>
                <w:szCs w:val="24"/>
                <w:lang w:val="es-ES"/>
              </w:rPr>
            </w:pPr>
            <w:r w:rsidRPr="00EC5FEE">
              <w:rPr>
                <w:rFonts w:cs="Arial"/>
                <w:b/>
                <w:sz w:val="24"/>
                <w:szCs w:val="24"/>
                <w:lang w:val="es-ES"/>
              </w:rPr>
              <w:t>RF1</w:t>
            </w:r>
            <w:r w:rsidR="005A74E1" w:rsidRPr="00EC5FEE">
              <w:rPr>
                <w:rFonts w:cs="Arial"/>
                <w:b/>
                <w:sz w:val="24"/>
                <w:szCs w:val="24"/>
                <w:lang w:val="es-ES"/>
              </w:rPr>
              <w:t>.1</w:t>
            </w:r>
          </w:p>
        </w:tc>
        <w:tc>
          <w:tcPr>
            <w:tcW w:w="7840" w:type="dxa"/>
          </w:tcPr>
          <w:p w14:paraId="16431324" w14:textId="77777777" w:rsidR="00FE177D" w:rsidRPr="00EC5FEE" w:rsidRDefault="00FE177D" w:rsidP="00FE177D">
            <w:pPr>
              <w:rPr>
                <w:rFonts w:cs="Arial"/>
                <w:sz w:val="24"/>
                <w:szCs w:val="24"/>
                <w:lang w:val="es-ES"/>
              </w:rPr>
            </w:pPr>
            <w:r w:rsidRPr="00EC5FEE">
              <w:rPr>
                <w:rFonts w:cs="Arial"/>
                <w:sz w:val="24"/>
                <w:szCs w:val="24"/>
                <w:lang w:val="es-ES"/>
              </w:rPr>
              <w:t>El sistema va a regist</w:t>
            </w:r>
            <w:r w:rsidR="00572E70">
              <w:rPr>
                <w:rFonts w:cs="Arial"/>
                <w:sz w:val="24"/>
                <w:szCs w:val="24"/>
                <w:lang w:val="es-ES"/>
              </w:rPr>
              <w:t>rar los reclamos de los socios</w:t>
            </w:r>
            <w:r w:rsidRPr="00EC5FEE">
              <w:rPr>
                <w:rFonts w:cs="Arial"/>
                <w:sz w:val="24"/>
                <w:szCs w:val="24"/>
                <w:lang w:val="es-ES"/>
              </w:rPr>
              <w:t>.</w:t>
            </w:r>
          </w:p>
        </w:tc>
      </w:tr>
      <w:tr w:rsidR="005A74E1" w:rsidRPr="00576F7E" w14:paraId="6BDBD92B" w14:textId="77777777" w:rsidTr="00EC5FEE">
        <w:tc>
          <w:tcPr>
            <w:tcW w:w="988" w:type="dxa"/>
            <w:shd w:val="clear" w:color="auto" w:fill="9CC2E5" w:themeFill="accent1" w:themeFillTint="99"/>
          </w:tcPr>
          <w:p w14:paraId="4CF2DC63" w14:textId="77777777" w:rsidR="005A74E1" w:rsidRPr="00EC5FEE" w:rsidRDefault="005A74E1" w:rsidP="00FE177D">
            <w:pPr>
              <w:jc w:val="center"/>
              <w:rPr>
                <w:rFonts w:cs="Arial"/>
                <w:b/>
                <w:sz w:val="24"/>
                <w:szCs w:val="24"/>
                <w:lang w:val="es-ES"/>
              </w:rPr>
            </w:pPr>
            <w:r w:rsidRPr="00EC5FEE">
              <w:rPr>
                <w:rFonts w:cs="Arial"/>
                <w:b/>
                <w:sz w:val="24"/>
                <w:szCs w:val="24"/>
                <w:lang w:val="es-ES"/>
              </w:rPr>
              <w:t>RF1.2</w:t>
            </w:r>
          </w:p>
        </w:tc>
        <w:tc>
          <w:tcPr>
            <w:tcW w:w="7840" w:type="dxa"/>
          </w:tcPr>
          <w:p w14:paraId="1BFD9F7A" w14:textId="77777777" w:rsidR="005A74E1" w:rsidRPr="00EC5FEE" w:rsidRDefault="005A74E1" w:rsidP="00FE177D">
            <w:pPr>
              <w:rPr>
                <w:rFonts w:cs="Arial"/>
                <w:sz w:val="24"/>
                <w:szCs w:val="24"/>
                <w:lang w:val="es-ES"/>
              </w:rPr>
            </w:pPr>
            <w:r w:rsidRPr="00EC5FEE">
              <w:rPr>
                <w:rFonts w:cs="Arial"/>
                <w:sz w:val="24"/>
                <w:szCs w:val="24"/>
                <w:lang w:val="es-ES"/>
              </w:rPr>
              <w:t>El sistema permitirá la modificación de los reclamos.</w:t>
            </w:r>
          </w:p>
        </w:tc>
      </w:tr>
      <w:tr w:rsidR="00FE177D" w:rsidRPr="00576F7E" w14:paraId="799F5CC5" w14:textId="77777777" w:rsidTr="00EC5FEE">
        <w:tc>
          <w:tcPr>
            <w:tcW w:w="988" w:type="dxa"/>
            <w:shd w:val="clear" w:color="auto" w:fill="9CC2E5" w:themeFill="accent1" w:themeFillTint="99"/>
          </w:tcPr>
          <w:p w14:paraId="6C273C42" w14:textId="77777777" w:rsidR="00FE177D" w:rsidRPr="00EC5FEE" w:rsidRDefault="005A74E1" w:rsidP="00FE177D">
            <w:pPr>
              <w:jc w:val="center"/>
              <w:rPr>
                <w:rFonts w:cs="Arial"/>
                <w:b/>
                <w:sz w:val="24"/>
                <w:szCs w:val="24"/>
                <w:lang w:val="es-ES"/>
              </w:rPr>
            </w:pPr>
            <w:r w:rsidRPr="00EC5FEE">
              <w:rPr>
                <w:rFonts w:cs="Arial"/>
                <w:b/>
                <w:sz w:val="24"/>
                <w:szCs w:val="24"/>
                <w:lang w:val="es-ES"/>
              </w:rPr>
              <w:t>RF1.3</w:t>
            </w:r>
          </w:p>
        </w:tc>
        <w:tc>
          <w:tcPr>
            <w:tcW w:w="7840" w:type="dxa"/>
          </w:tcPr>
          <w:p w14:paraId="383F90B6" w14:textId="77777777" w:rsidR="00FE177D" w:rsidRPr="00EC5FEE" w:rsidRDefault="00FE177D" w:rsidP="00FE177D">
            <w:pPr>
              <w:rPr>
                <w:rFonts w:cs="Arial"/>
                <w:sz w:val="24"/>
                <w:szCs w:val="24"/>
                <w:lang w:val="es-ES"/>
              </w:rPr>
            </w:pPr>
            <w:r w:rsidRPr="00EC5FEE">
              <w:rPr>
                <w:rFonts w:cs="Arial"/>
                <w:sz w:val="24"/>
                <w:szCs w:val="24"/>
                <w:lang w:val="es-ES"/>
              </w:rPr>
              <w:t>El sistema listará todos los reclamos por zona.</w:t>
            </w:r>
          </w:p>
        </w:tc>
      </w:tr>
      <w:tr w:rsidR="00CD1DEC" w:rsidRPr="00576F7E" w14:paraId="0C71DDC1" w14:textId="77777777" w:rsidTr="00EC5FEE">
        <w:tc>
          <w:tcPr>
            <w:tcW w:w="988" w:type="dxa"/>
            <w:shd w:val="clear" w:color="auto" w:fill="9CC2E5" w:themeFill="accent1" w:themeFillTint="99"/>
          </w:tcPr>
          <w:p w14:paraId="5FC5AA64" w14:textId="30079183" w:rsidR="00CD1DEC" w:rsidRPr="00EC5FEE" w:rsidRDefault="00CD1DEC" w:rsidP="00FE177D">
            <w:pPr>
              <w:jc w:val="center"/>
              <w:rPr>
                <w:rFonts w:cs="Arial"/>
                <w:b/>
                <w:sz w:val="24"/>
                <w:szCs w:val="24"/>
                <w:lang w:val="es-ES"/>
              </w:rPr>
            </w:pPr>
            <w:r>
              <w:rPr>
                <w:rFonts w:cs="Arial"/>
                <w:b/>
                <w:sz w:val="24"/>
                <w:szCs w:val="24"/>
                <w:lang w:val="es-ES"/>
              </w:rPr>
              <w:t>RF1.4</w:t>
            </w:r>
          </w:p>
        </w:tc>
        <w:tc>
          <w:tcPr>
            <w:tcW w:w="7840" w:type="dxa"/>
          </w:tcPr>
          <w:p w14:paraId="3D2696BE" w14:textId="09448F8E" w:rsidR="00CD1DEC" w:rsidRPr="00EC5FEE" w:rsidRDefault="00CD1DEC" w:rsidP="00FE177D">
            <w:pPr>
              <w:rPr>
                <w:rFonts w:cs="Arial"/>
                <w:sz w:val="24"/>
                <w:szCs w:val="24"/>
                <w:lang w:val="es-ES"/>
              </w:rPr>
            </w:pPr>
            <w:r>
              <w:rPr>
                <w:rFonts w:cs="Arial"/>
                <w:sz w:val="24"/>
                <w:szCs w:val="24"/>
                <w:lang w:val="es-ES"/>
              </w:rPr>
              <w:t>El sistema permitirá la baja de un reclamo.</w:t>
            </w:r>
          </w:p>
        </w:tc>
      </w:tr>
      <w:tr w:rsidR="00CD1DEC" w:rsidRPr="00576F7E" w14:paraId="50141EB2" w14:textId="77777777" w:rsidTr="00EC5FEE">
        <w:tc>
          <w:tcPr>
            <w:tcW w:w="988" w:type="dxa"/>
            <w:shd w:val="clear" w:color="auto" w:fill="9CC2E5" w:themeFill="accent1" w:themeFillTint="99"/>
          </w:tcPr>
          <w:p w14:paraId="0A5AECCF" w14:textId="1B7AD25A" w:rsidR="00CD1DEC" w:rsidRPr="00EC5FEE" w:rsidRDefault="00CD1DEC" w:rsidP="00FE177D">
            <w:pPr>
              <w:jc w:val="center"/>
              <w:rPr>
                <w:rFonts w:cs="Arial"/>
                <w:b/>
                <w:sz w:val="24"/>
                <w:szCs w:val="24"/>
                <w:lang w:val="es-ES"/>
              </w:rPr>
            </w:pPr>
            <w:r>
              <w:rPr>
                <w:rFonts w:cs="Arial"/>
                <w:b/>
                <w:sz w:val="24"/>
                <w:szCs w:val="24"/>
                <w:lang w:val="es-ES"/>
              </w:rPr>
              <w:t>R</w:t>
            </w:r>
            <w:r w:rsidR="00B80A70">
              <w:rPr>
                <w:rFonts w:cs="Arial"/>
                <w:b/>
                <w:sz w:val="24"/>
                <w:szCs w:val="24"/>
                <w:lang w:val="es-ES"/>
              </w:rPr>
              <w:t>F1.5</w:t>
            </w:r>
          </w:p>
        </w:tc>
        <w:tc>
          <w:tcPr>
            <w:tcW w:w="7840" w:type="dxa"/>
          </w:tcPr>
          <w:p w14:paraId="5D3B896E" w14:textId="66607980" w:rsidR="00CD1DEC" w:rsidRPr="00EC5FEE" w:rsidRDefault="00CD1DEC" w:rsidP="00FE177D">
            <w:pPr>
              <w:rPr>
                <w:rFonts w:cs="Arial"/>
                <w:sz w:val="24"/>
                <w:szCs w:val="24"/>
                <w:lang w:val="es-ES"/>
              </w:rPr>
            </w:pPr>
            <w:r>
              <w:rPr>
                <w:rFonts w:cs="Arial"/>
                <w:sz w:val="24"/>
                <w:szCs w:val="24"/>
                <w:lang w:val="es-ES"/>
              </w:rPr>
              <w:t>El sistema permitirá registrar los tipos de reclamos.</w:t>
            </w:r>
          </w:p>
        </w:tc>
      </w:tr>
      <w:tr w:rsidR="00CD1DEC" w:rsidRPr="00576F7E" w14:paraId="204C1444" w14:textId="77777777" w:rsidTr="00EC5FEE">
        <w:tc>
          <w:tcPr>
            <w:tcW w:w="988" w:type="dxa"/>
            <w:shd w:val="clear" w:color="auto" w:fill="9CC2E5" w:themeFill="accent1" w:themeFillTint="99"/>
          </w:tcPr>
          <w:p w14:paraId="51063F18" w14:textId="01FC5CEB" w:rsidR="00CD1DEC" w:rsidRDefault="00B80A70" w:rsidP="00FE177D">
            <w:pPr>
              <w:jc w:val="center"/>
              <w:rPr>
                <w:rFonts w:cs="Arial"/>
                <w:b/>
                <w:sz w:val="24"/>
                <w:szCs w:val="24"/>
                <w:lang w:val="es-ES"/>
              </w:rPr>
            </w:pPr>
            <w:r>
              <w:rPr>
                <w:rFonts w:cs="Arial"/>
                <w:b/>
                <w:sz w:val="24"/>
                <w:szCs w:val="24"/>
                <w:lang w:val="es-ES"/>
              </w:rPr>
              <w:t>RF1.6</w:t>
            </w:r>
          </w:p>
        </w:tc>
        <w:tc>
          <w:tcPr>
            <w:tcW w:w="7840" w:type="dxa"/>
          </w:tcPr>
          <w:p w14:paraId="77AF6F41" w14:textId="49949970" w:rsidR="00CD1DEC" w:rsidRDefault="00CD1DEC" w:rsidP="00FE177D">
            <w:pPr>
              <w:rPr>
                <w:rFonts w:cs="Arial"/>
                <w:sz w:val="24"/>
                <w:szCs w:val="24"/>
                <w:lang w:val="es-ES"/>
              </w:rPr>
            </w:pPr>
            <w:r>
              <w:rPr>
                <w:rFonts w:cs="Arial"/>
                <w:sz w:val="24"/>
                <w:szCs w:val="24"/>
                <w:lang w:val="es-ES"/>
              </w:rPr>
              <w:t>El sistema permitirá la modificación de los tipos de reclamos.</w:t>
            </w:r>
          </w:p>
        </w:tc>
      </w:tr>
      <w:tr w:rsidR="00486A91" w:rsidRPr="00576F7E" w:rsidDel="00B27AC3" w14:paraId="7E0D2CA9" w14:textId="1E8D6948" w:rsidTr="00EC5FEE">
        <w:trPr>
          <w:del w:id="12" w:author="Javier Kachuka" w:date="2019-11-05T17:32:00Z"/>
        </w:trPr>
        <w:tc>
          <w:tcPr>
            <w:tcW w:w="988" w:type="dxa"/>
            <w:shd w:val="clear" w:color="auto" w:fill="9CC2E5" w:themeFill="accent1" w:themeFillTint="99"/>
          </w:tcPr>
          <w:p w14:paraId="6D22F047" w14:textId="6C135536" w:rsidR="00486A91" w:rsidDel="00B27AC3" w:rsidRDefault="00486A91" w:rsidP="00FE177D">
            <w:pPr>
              <w:jc w:val="center"/>
              <w:rPr>
                <w:del w:id="13" w:author="Javier Kachuka" w:date="2019-11-05T17:32:00Z"/>
                <w:rFonts w:cs="Arial"/>
                <w:b/>
                <w:sz w:val="24"/>
                <w:szCs w:val="24"/>
                <w:lang w:val="es-ES"/>
              </w:rPr>
            </w:pPr>
            <w:del w:id="14" w:author="Javier Kachuka" w:date="2019-11-05T17:32:00Z">
              <w:r w:rsidDel="00B27AC3">
                <w:rPr>
                  <w:rFonts w:cs="Arial"/>
                  <w:b/>
                  <w:sz w:val="24"/>
                  <w:szCs w:val="24"/>
                  <w:lang w:val="es-ES"/>
                </w:rPr>
                <w:delText>RF1.7</w:delText>
              </w:r>
            </w:del>
          </w:p>
        </w:tc>
        <w:tc>
          <w:tcPr>
            <w:tcW w:w="7840" w:type="dxa"/>
          </w:tcPr>
          <w:p w14:paraId="7068C2FC" w14:textId="3CB8F4A0" w:rsidR="00486A91" w:rsidDel="00B27AC3" w:rsidRDefault="00486A91" w:rsidP="00486A91">
            <w:pPr>
              <w:rPr>
                <w:del w:id="15" w:author="Javier Kachuka" w:date="2019-11-05T17:32:00Z"/>
                <w:rFonts w:cs="Arial"/>
                <w:sz w:val="24"/>
                <w:szCs w:val="24"/>
                <w:lang w:val="es-ES"/>
              </w:rPr>
            </w:pPr>
            <w:del w:id="16" w:author="Javier Kachuka" w:date="2019-11-05T17:32:00Z">
              <w:r w:rsidDel="00B27AC3">
                <w:rPr>
                  <w:rFonts w:cs="Arial"/>
                  <w:sz w:val="24"/>
                  <w:szCs w:val="24"/>
                  <w:lang w:val="es-ES"/>
                </w:rPr>
                <w:delText>El sistema listará todos los tipos de reclamos.</w:delText>
              </w:r>
            </w:del>
          </w:p>
        </w:tc>
      </w:tr>
      <w:tr w:rsidR="00CD1DEC" w:rsidRPr="00576F7E" w14:paraId="01E6940D" w14:textId="77777777" w:rsidTr="00EC5FEE">
        <w:tc>
          <w:tcPr>
            <w:tcW w:w="988" w:type="dxa"/>
            <w:shd w:val="clear" w:color="auto" w:fill="9CC2E5" w:themeFill="accent1" w:themeFillTint="99"/>
          </w:tcPr>
          <w:p w14:paraId="6F8C532F" w14:textId="4C758C9B" w:rsidR="00CD1DEC" w:rsidRPr="00B80A70" w:rsidRDefault="00486A91" w:rsidP="00FE177D">
            <w:pPr>
              <w:jc w:val="center"/>
              <w:rPr>
                <w:rFonts w:cs="Arial"/>
                <w:b/>
                <w:sz w:val="24"/>
                <w:szCs w:val="24"/>
                <w:lang w:val="es-ES"/>
              </w:rPr>
            </w:pPr>
            <w:r>
              <w:rPr>
                <w:rFonts w:cs="Arial"/>
                <w:b/>
                <w:sz w:val="24"/>
                <w:szCs w:val="24"/>
                <w:lang w:val="es-ES"/>
              </w:rPr>
              <w:t>RF1.</w:t>
            </w:r>
            <w:ins w:id="17" w:author="Javier Kachuka" w:date="2019-11-05T17:33:00Z">
              <w:r w:rsidR="00B27AC3">
                <w:rPr>
                  <w:rFonts w:cs="Arial"/>
                  <w:b/>
                  <w:sz w:val="24"/>
                  <w:szCs w:val="24"/>
                  <w:lang w:val="es-ES"/>
                </w:rPr>
                <w:t>7</w:t>
              </w:r>
            </w:ins>
            <w:del w:id="18" w:author="Javier Kachuka" w:date="2019-11-05T17:33:00Z">
              <w:r w:rsidDel="00B27AC3">
                <w:rPr>
                  <w:rFonts w:cs="Arial"/>
                  <w:b/>
                  <w:sz w:val="24"/>
                  <w:szCs w:val="24"/>
                  <w:lang w:val="es-ES"/>
                </w:rPr>
                <w:delText>8</w:delText>
              </w:r>
            </w:del>
          </w:p>
        </w:tc>
        <w:tc>
          <w:tcPr>
            <w:tcW w:w="7840" w:type="dxa"/>
          </w:tcPr>
          <w:p w14:paraId="756013DA" w14:textId="6CC21D68" w:rsidR="00CD1DEC" w:rsidRPr="00CD1DEC" w:rsidRDefault="00CD1DEC" w:rsidP="00FE177D">
            <w:pPr>
              <w:rPr>
                <w:rFonts w:cs="Arial"/>
                <w:sz w:val="24"/>
                <w:szCs w:val="24"/>
                <w:u w:val="single"/>
                <w:lang w:val="es-ES"/>
              </w:rPr>
            </w:pPr>
            <w:r>
              <w:rPr>
                <w:rFonts w:cs="Arial"/>
                <w:sz w:val="24"/>
                <w:szCs w:val="24"/>
                <w:lang w:val="es-ES"/>
              </w:rPr>
              <w:t>El sistema permitirá la baja de un tipo de reclamo.</w:t>
            </w:r>
          </w:p>
        </w:tc>
      </w:tr>
      <w:tr w:rsidR="00B80A70" w:rsidRPr="00576F7E" w14:paraId="39963BA8" w14:textId="77777777" w:rsidTr="00EC5FEE">
        <w:tc>
          <w:tcPr>
            <w:tcW w:w="988" w:type="dxa"/>
            <w:shd w:val="clear" w:color="auto" w:fill="9CC2E5" w:themeFill="accent1" w:themeFillTint="99"/>
          </w:tcPr>
          <w:p w14:paraId="04DF5A18" w14:textId="549FFBD6" w:rsidR="00B80A70" w:rsidRDefault="00B80A70" w:rsidP="00FE177D">
            <w:pPr>
              <w:jc w:val="center"/>
              <w:rPr>
                <w:rFonts w:cs="Arial"/>
                <w:b/>
                <w:sz w:val="24"/>
                <w:szCs w:val="24"/>
                <w:lang w:val="es-ES"/>
              </w:rPr>
            </w:pPr>
            <w:r>
              <w:rPr>
                <w:rFonts w:cs="Arial"/>
                <w:b/>
                <w:sz w:val="24"/>
                <w:szCs w:val="24"/>
                <w:lang w:val="es-ES"/>
              </w:rPr>
              <w:t>RF</w:t>
            </w:r>
            <w:r w:rsidR="00486A91">
              <w:rPr>
                <w:rFonts w:cs="Arial"/>
                <w:b/>
                <w:sz w:val="24"/>
                <w:szCs w:val="24"/>
                <w:lang w:val="es-ES"/>
              </w:rPr>
              <w:t>1.</w:t>
            </w:r>
            <w:ins w:id="19" w:author="Javier Kachuka" w:date="2019-11-05T17:33:00Z">
              <w:r w:rsidR="00B27AC3">
                <w:rPr>
                  <w:rFonts w:cs="Arial"/>
                  <w:b/>
                  <w:sz w:val="24"/>
                  <w:szCs w:val="24"/>
                  <w:lang w:val="es-ES"/>
                </w:rPr>
                <w:t>8</w:t>
              </w:r>
            </w:ins>
            <w:del w:id="20" w:author="Javier Kachuka" w:date="2019-11-05T17:33:00Z">
              <w:r w:rsidR="00486A91" w:rsidDel="00B27AC3">
                <w:rPr>
                  <w:rFonts w:cs="Arial"/>
                  <w:b/>
                  <w:sz w:val="24"/>
                  <w:szCs w:val="24"/>
                  <w:lang w:val="es-ES"/>
                </w:rPr>
                <w:delText>9</w:delText>
              </w:r>
            </w:del>
          </w:p>
        </w:tc>
        <w:tc>
          <w:tcPr>
            <w:tcW w:w="7840" w:type="dxa"/>
          </w:tcPr>
          <w:p w14:paraId="078FFAD4" w14:textId="383FB993" w:rsidR="00B80A70" w:rsidRDefault="00B80A70" w:rsidP="00B80A70">
            <w:pPr>
              <w:rPr>
                <w:rFonts w:cs="Arial"/>
                <w:sz w:val="24"/>
                <w:szCs w:val="24"/>
                <w:lang w:val="es-ES"/>
              </w:rPr>
            </w:pPr>
            <w:r>
              <w:rPr>
                <w:rFonts w:cs="Arial"/>
                <w:sz w:val="24"/>
                <w:szCs w:val="24"/>
                <w:lang w:val="es-ES"/>
              </w:rPr>
              <w:t>El sistema permitirá registrar los requisitos de un tipo de reclamo.</w:t>
            </w:r>
          </w:p>
        </w:tc>
      </w:tr>
      <w:tr w:rsidR="00B80A70" w:rsidRPr="00576F7E" w14:paraId="301F5587" w14:textId="77777777" w:rsidTr="00EC5FEE">
        <w:tc>
          <w:tcPr>
            <w:tcW w:w="988" w:type="dxa"/>
            <w:shd w:val="clear" w:color="auto" w:fill="9CC2E5" w:themeFill="accent1" w:themeFillTint="99"/>
          </w:tcPr>
          <w:p w14:paraId="2FD7C065" w14:textId="78F6AFA6" w:rsidR="00B80A70" w:rsidRDefault="00486A91" w:rsidP="00FE177D">
            <w:pPr>
              <w:jc w:val="center"/>
              <w:rPr>
                <w:rFonts w:cs="Arial"/>
                <w:b/>
                <w:sz w:val="24"/>
                <w:szCs w:val="24"/>
                <w:lang w:val="es-ES"/>
              </w:rPr>
            </w:pPr>
            <w:r>
              <w:rPr>
                <w:rFonts w:cs="Arial"/>
                <w:b/>
                <w:sz w:val="24"/>
                <w:szCs w:val="24"/>
                <w:lang w:val="es-ES"/>
              </w:rPr>
              <w:t>RF</w:t>
            </w:r>
            <w:ins w:id="21" w:author="Javier Kachuka" w:date="2019-11-05T17:33:00Z">
              <w:r w:rsidR="00B27AC3">
                <w:rPr>
                  <w:rFonts w:cs="Arial"/>
                  <w:b/>
                  <w:sz w:val="24"/>
                  <w:szCs w:val="24"/>
                  <w:lang w:val="es-ES"/>
                </w:rPr>
                <w:t>1</w:t>
              </w:r>
            </w:ins>
            <w:del w:id="22" w:author="Javier Kachuka" w:date="2019-11-05T17:33:00Z">
              <w:r w:rsidDel="00B27AC3">
                <w:rPr>
                  <w:rFonts w:cs="Arial"/>
                  <w:b/>
                  <w:sz w:val="24"/>
                  <w:szCs w:val="24"/>
                  <w:lang w:val="es-ES"/>
                </w:rPr>
                <w:delText>2</w:delText>
              </w:r>
            </w:del>
            <w:r>
              <w:rPr>
                <w:rFonts w:cs="Arial"/>
                <w:b/>
                <w:sz w:val="24"/>
                <w:szCs w:val="24"/>
                <w:lang w:val="es-ES"/>
              </w:rPr>
              <w:t>.</w:t>
            </w:r>
            <w:ins w:id="23" w:author="Javier Kachuka" w:date="2019-11-05T17:34:00Z">
              <w:r w:rsidR="00B27AC3">
                <w:rPr>
                  <w:rFonts w:cs="Arial"/>
                  <w:b/>
                  <w:sz w:val="24"/>
                  <w:szCs w:val="24"/>
                  <w:lang w:val="es-ES"/>
                </w:rPr>
                <w:t>9</w:t>
              </w:r>
            </w:ins>
            <w:del w:id="24" w:author="Javier Kachuka" w:date="2019-11-05T17:34:00Z">
              <w:r w:rsidDel="00B27AC3">
                <w:rPr>
                  <w:rFonts w:cs="Arial"/>
                  <w:b/>
                  <w:sz w:val="24"/>
                  <w:szCs w:val="24"/>
                  <w:lang w:val="es-ES"/>
                </w:rPr>
                <w:delText>0</w:delText>
              </w:r>
            </w:del>
          </w:p>
        </w:tc>
        <w:tc>
          <w:tcPr>
            <w:tcW w:w="7840" w:type="dxa"/>
          </w:tcPr>
          <w:p w14:paraId="02FC9CFD" w14:textId="3A2B5417" w:rsidR="00B80A70" w:rsidRDefault="00B80A70" w:rsidP="00B80A70">
            <w:pPr>
              <w:rPr>
                <w:rFonts w:cs="Arial"/>
                <w:sz w:val="24"/>
                <w:szCs w:val="24"/>
                <w:lang w:val="es-ES"/>
              </w:rPr>
            </w:pPr>
            <w:r>
              <w:rPr>
                <w:rFonts w:cs="Arial"/>
                <w:sz w:val="24"/>
                <w:szCs w:val="24"/>
                <w:lang w:val="es-ES"/>
              </w:rPr>
              <w:t>El sistema permitirá la modificación de los requisitos.</w:t>
            </w:r>
          </w:p>
        </w:tc>
      </w:tr>
      <w:tr w:rsidR="00486A91" w:rsidRPr="00576F7E" w:rsidDel="00B27AC3" w14:paraId="6DAE6FF9" w14:textId="62D123AE" w:rsidTr="00EC5FEE">
        <w:trPr>
          <w:del w:id="25" w:author="Javier Kachuka" w:date="2019-11-05T17:33:00Z"/>
        </w:trPr>
        <w:tc>
          <w:tcPr>
            <w:tcW w:w="988" w:type="dxa"/>
            <w:shd w:val="clear" w:color="auto" w:fill="9CC2E5" w:themeFill="accent1" w:themeFillTint="99"/>
          </w:tcPr>
          <w:p w14:paraId="4527130C" w14:textId="320CA9C0" w:rsidR="00486A91" w:rsidDel="00B27AC3" w:rsidRDefault="00486A91" w:rsidP="00FE177D">
            <w:pPr>
              <w:jc w:val="center"/>
              <w:rPr>
                <w:del w:id="26" w:author="Javier Kachuka" w:date="2019-11-05T17:33:00Z"/>
                <w:rFonts w:cs="Arial"/>
                <w:b/>
                <w:sz w:val="24"/>
                <w:szCs w:val="24"/>
                <w:lang w:val="es-ES"/>
              </w:rPr>
            </w:pPr>
            <w:del w:id="27" w:author="Javier Kachuka" w:date="2019-11-05T17:33:00Z">
              <w:r w:rsidDel="00B27AC3">
                <w:rPr>
                  <w:rFonts w:cs="Arial"/>
                  <w:b/>
                  <w:sz w:val="24"/>
                  <w:szCs w:val="24"/>
                  <w:lang w:val="es-ES"/>
                </w:rPr>
                <w:delText>RF2.1</w:delText>
              </w:r>
            </w:del>
          </w:p>
        </w:tc>
        <w:tc>
          <w:tcPr>
            <w:tcW w:w="7840" w:type="dxa"/>
          </w:tcPr>
          <w:p w14:paraId="07128CC1" w14:textId="2AD9063D" w:rsidR="00486A91" w:rsidDel="00B27AC3" w:rsidRDefault="00486A91" w:rsidP="00486A91">
            <w:pPr>
              <w:rPr>
                <w:del w:id="28" w:author="Javier Kachuka" w:date="2019-11-05T17:33:00Z"/>
                <w:rFonts w:cs="Arial"/>
                <w:sz w:val="24"/>
                <w:szCs w:val="24"/>
                <w:lang w:val="es-ES"/>
              </w:rPr>
            </w:pPr>
            <w:del w:id="29" w:author="Javier Kachuka" w:date="2019-11-05T17:33:00Z">
              <w:r w:rsidDel="00B27AC3">
                <w:rPr>
                  <w:rFonts w:cs="Arial"/>
                  <w:sz w:val="24"/>
                  <w:szCs w:val="24"/>
                  <w:lang w:val="es-ES"/>
                </w:rPr>
                <w:delText>El sistema listará todos los requisitos.</w:delText>
              </w:r>
            </w:del>
          </w:p>
        </w:tc>
      </w:tr>
      <w:tr w:rsidR="00B80A70" w:rsidRPr="00576F7E" w14:paraId="79BA1304" w14:textId="77777777" w:rsidTr="00EC5FEE">
        <w:tc>
          <w:tcPr>
            <w:tcW w:w="988" w:type="dxa"/>
            <w:shd w:val="clear" w:color="auto" w:fill="9CC2E5" w:themeFill="accent1" w:themeFillTint="99"/>
          </w:tcPr>
          <w:p w14:paraId="5B2F0104" w14:textId="2ABD7BFA" w:rsidR="00B80A70" w:rsidRDefault="00486A91" w:rsidP="00FE177D">
            <w:pPr>
              <w:jc w:val="center"/>
              <w:rPr>
                <w:rFonts w:cs="Arial"/>
                <w:b/>
                <w:sz w:val="24"/>
                <w:szCs w:val="24"/>
                <w:lang w:val="es-ES"/>
              </w:rPr>
            </w:pPr>
            <w:r>
              <w:rPr>
                <w:rFonts w:cs="Arial"/>
                <w:b/>
                <w:sz w:val="24"/>
                <w:szCs w:val="24"/>
                <w:lang w:val="es-ES"/>
              </w:rPr>
              <w:t>RF2.</w:t>
            </w:r>
            <w:ins w:id="30" w:author="Javier Kachuka" w:date="2019-11-05T17:34:00Z">
              <w:r w:rsidR="00B27AC3">
                <w:rPr>
                  <w:rFonts w:cs="Arial"/>
                  <w:b/>
                  <w:sz w:val="24"/>
                  <w:szCs w:val="24"/>
                  <w:lang w:val="es-ES"/>
                </w:rPr>
                <w:t>0</w:t>
              </w:r>
            </w:ins>
            <w:del w:id="31" w:author="Javier Kachuka" w:date="2019-11-05T17:34:00Z">
              <w:r w:rsidDel="00B27AC3">
                <w:rPr>
                  <w:rFonts w:cs="Arial"/>
                  <w:b/>
                  <w:sz w:val="24"/>
                  <w:szCs w:val="24"/>
                  <w:lang w:val="es-ES"/>
                </w:rPr>
                <w:delText>2</w:delText>
              </w:r>
            </w:del>
          </w:p>
        </w:tc>
        <w:tc>
          <w:tcPr>
            <w:tcW w:w="7840" w:type="dxa"/>
          </w:tcPr>
          <w:p w14:paraId="3546D730" w14:textId="0B864778" w:rsidR="00B80A70" w:rsidRDefault="00B80A70" w:rsidP="00B80A70">
            <w:pPr>
              <w:rPr>
                <w:rFonts w:cs="Arial"/>
                <w:sz w:val="24"/>
                <w:szCs w:val="24"/>
                <w:lang w:val="es-ES"/>
              </w:rPr>
            </w:pPr>
            <w:r>
              <w:rPr>
                <w:rFonts w:cs="Arial"/>
                <w:sz w:val="24"/>
                <w:szCs w:val="24"/>
                <w:lang w:val="es-ES"/>
              </w:rPr>
              <w:t>El sistema permitirá la baja de un requisito.</w:t>
            </w:r>
          </w:p>
        </w:tc>
      </w:tr>
      <w:tr w:rsidR="00B80A70" w:rsidRPr="00576F7E" w14:paraId="7BEC65C3" w14:textId="77777777" w:rsidTr="00EC5FEE">
        <w:tc>
          <w:tcPr>
            <w:tcW w:w="988" w:type="dxa"/>
            <w:shd w:val="clear" w:color="auto" w:fill="9CC2E5" w:themeFill="accent1" w:themeFillTint="99"/>
          </w:tcPr>
          <w:p w14:paraId="4CFBFD3E" w14:textId="4249E549" w:rsidR="00B80A70" w:rsidRDefault="00486A91" w:rsidP="00FE177D">
            <w:pPr>
              <w:jc w:val="center"/>
              <w:rPr>
                <w:rFonts w:cs="Arial"/>
                <w:b/>
                <w:sz w:val="24"/>
                <w:szCs w:val="24"/>
                <w:lang w:val="es-ES"/>
              </w:rPr>
            </w:pPr>
            <w:r>
              <w:rPr>
                <w:rFonts w:cs="Arial"/>
                <w:b/>
                <w:sz w:val="24"/>
                <w:szCs w:val="24"/>
                <w:lang w:val="es-ES"/>
              </w:rPr>
              <w:t>RF2.</w:t>
            </w:r>
            <w:ins w:id="32" w:author="Javier Kachuka" w:date="2019-11-05T17:34:00Z">
              <w:r w:rsidR="00B27AC3">
                <w:rPr>
                  <w:rFonts w:cs="Arial"/>
                  <w:b/>
                  <w:sz w:val="24"/>
                  <w:szCs w:val="24"/>
                  <w:lang w:val="es-ES"/>
                </w:rPr>
                <w:t>1</w:t>
              </w:r>
            </w:ins>
            <w:del w:id="33" w:author="Javier Kachuka" w:date="2019-11-05T17:34:00Z">
              <w:r w:rsidDel="00B27AC3">
                <w:rPr>
                  <w:rFonts w:cs="Arial"/>
                  <w:b/>
                  <w:sz w:val="24"/>
                  <w:szCs w:val="24"/>
                  <w:lang w:val="es-ES"/>
                </w:rPr>
                <w:delText>3</w:delText>
              </w:r>
            </w:del>
          </w:p>
        </w:tc>
        <w:tc>
          <w:tcPr>
            <w:tcW w:w="7840" w:type="dxa"/>
          </w:tcPr>
          <w:p w14:paraId="7A2F1959" w14:textId="52992F01" w:rsidR="00B80A70" w:rsidRDefault="00B80A70" w:rsidP="00B80A70">
            <w:pPr>
              <w:rPr>
                <w:rFonts w:cs="Arial"/>
                <w:sz w:val="24"/>
                <w:szCs w:val="24"/>
                <w:lang w:val="es-ES"/>
              </w:rPr>
            </w:pPr>
            <w:r>
              <w:rPr>
                <w:rFonts w:cs="Arial"/>
                <w:sz w:val="24"/>
                <w:szCs w:val="24"/>
                <w:lang w:val="es-ES"/>
              </w:rPr>
              <w:t>El sistema va a permitir el registro de un nuevo socio a la empresa.</w:t>
            </w:r>
          </w:p>
        </w:tc>
      </w:tr>
      <w:tr w:rsidR="00B80A70" w:rsidRPr="00576F7E" w14:paraId="7DF0B7C9" w14:textId="77777777" w:rsidTr="00EC5FEE">
        <w:tc>
          <w:tcPr>
            <w:tcW w:w="988" w:type="dxa"/>
            <w:shd w:val="clear" w:color="auto" w:fill="9CC2E5" w:themeFill="accent1" w:themeFillTint="99"/>
          </w:tcPr>
          <w:p w14:paraId="4DC0358D" w14:textId="0912E4CA" w:rsidR="00B80A70" w:rsidRDefault="00486A91" w:rsidP="00FE177D">
            <w:pPr>
              <w:jc w:val="center"/>
              <w:rPr>
                <w:rFonts w:cs="Arial"/>
                <w:b/>
                <w:sz w:val="24"/>
                <w:szCs w:val="24"/>
                <w:lang w:val="es-ES"/>
              </w:rPr>
            </w:pPr>
            <w:r>
              <w:rPr>
                <w:rFonts w:cs="Arial"/>
                <w:b/>
                <w:sz w:val="24"/>
                <w:szCs w:val="24"/>
                <w:lang w:val="es-ES"/>
              </w:rPr>
              <w:t>RF2.</w:t>
            </w:r>
            <w:ins w:id="34" w:author="Javier Kachuka" w:date="2019-11-05T17:34:00Z">
              <w:r w:rsidR="00B27AC3">
                <w:rPr>
                  <w:rFonts w:cs="Arial"/>
                  <w:b/>
                  <w:sz w:val="24"/>
                  <w:szCs w:val="24"/>
                  <w:lang w:val="es-ES"/>
                </w:rPr>
                <w:t>2</w:t>
              </w:r>
            </w:ins>
            <w:del w:id="35" w:author="Javier Kachuka" w:date="2019-11-05T17:34:00Z">
              <w:r w:rsidDel="00B27AC3">
                <w:rPr>
                  <w:rFonts w:cs="Arial"/>
                  <w:b/>
                  <w:sz w:val="24"/>
                  <w:szCs w:val="24"/>
                  <w:lang w:val="es-ES"/>
                </w:rPr>
                <w:delText>4</w:delText>
              </w:r>
            </w:del>
          </w:p>
        </w:tc>
        <w:tc>
          <w:tcPr>
            <w:tcW w:w="7840" w:type="dxa"/>
          </w:tcPr>
          <w:p w14:paraId="61D3304C" w14:textId="24882651" w:rsidR="00B80A70" w:rsidRDefault="00B80A70" w:rsidP="00B80A70">
            <w:pPr>
              <w:rPr>
                <w:rFonts w:cs="Arial"/>
                <w:sz w:val="24"/>
                <w:szCs w:val="24"/>
                <w:lang w:val="es-ES"/>
              </w:rPr>
            </w:pPr>
            <w:r>
              <w:rPr>
                <w:rFonts w:cs="Arial"/>
                <w:sz w:val="24"/>
                <w:szCs w:val="24"/>
                <w:lang w:val="es-ES"/>
              </w:rPr>
              <w:t>El sistema permitirá la modificación de un socio.</w:t>
            </w:r>
          </w:p>
        </w:tc>
      </w:tr>
      <w:tr w:rsidR="00486A91" w:rsidRPr="00576F7E" w:rsidDel="00B27AC3" w14:paraId="70EE31E1" w14:textId="048C5119" w:rsidTr="00EC5FEE">
        <w:trPr>
          <w:del w:id="36" w:author="Javier Kachuka" w:date="2019-11-05T17:33:00Z"/>
        </w:trPr>
        <w:tc>
          <w:tcPr>
            <w:tcW w:w="988" w:type="dxa"/>
            <w:shd w:val="clear" w:color="auto" w:fill="9CC2E5" w:themeFill="accent1" w:themeFillTint="99"/>
          </w:tcPr>
          <w:p w14:paraId="1763221F" w14:textId="0C52BC08" w:rsidR="00486A91" w:rsidDel="00B27AC3" w:rsidRDefault="00486A91" w:rsidP="00FE177D">
            <w:pPr>
              <w:jc w:val="center"/>
              <w:rPr>
                <w:del w:id="37" w:author="Javier Kachuka" w:date="2019-11-05T17:33:00Z"/>
                <w:rFonts w:cs="Arial"/>
                <w:b/>
                <w:sz w:val="24"/>
                <w:szCs w:val="24"/>
                <w:lang w:val="es-ES"/>
              </w:rPr>
            </w:pPr>
            <w:del w:id="38" w:author="Javier Kachuka" w:date="2019-11-05T17:33:00Z">
              <w:r w:rsidDel="00B27AC3">
                <w:rPr>
                  <w:rFonts w:cs="Arial"/>
                  <w:b/>
                  <w:sz w:val="24"/>
                  <w:szCs w:val="24"/>
                  <w:lang w:val="es-ES"/>
                </w:rPr>
                <w:delText>RF2.5</w:delText>
              </w:r>
            </w:del>
          </w:p>
        </w:tc>
        <w:tc>
          <w:tcPr>
            <w:tcW w:w="7840" w:type="dxa"/>
          </w:tcPr>
          <w:p w14:paraId="5120C339" w14:textId="5D042F02" w:rsidR="00486A91" w:rsidDel="00B27AC3" w:rsidRDefault="00486A91" w:rsidP="00B80A70">
            <w:pPr>
              <w:rPr>
                <w:del w:id="39" w:author="Javier Kachuka" w:date="2019-11-05T17:33:00Z"/>
                <w:rFonts w:cs="Arial"/>
                <w:sz w:val="24"/>
                <w:szCs w:val="24"/>
                <w:lang w:val="es-ES"/>
              </w:rPr>
            </w:pPr>
            <w:del w:id="40" w:author="Javier Kachuka" w:date="2019-11-05T17:33:00Z">
              <w:r w:rsidDel="00B27AC3">
                <w:rPr>
                  <w:rFonts w:cs="Arial"/>
                  <w:sz w:val="24"/>
                  <w:szCs w:val="24"/>
                  <w:lang w:val="es-ES"/>
                </w:rPr>
                <w:delText>El sistema listará todos los socios.</w:delText>
              </w:r>
            </w:del>
          </w:p>
        </w:tc>
      </w:tr>
      <w:tr w:rsidR="00B80A70" w:rsidRPr="00576F7E" w14:paraId="55276F1D" w14:textId="77777777" w:rsidTr="00EC5FEE">
        <w:tc>
          <w:tcPr>
            <w:tcW w:w="988" w:type="dxa"/>
            <w:shd w:val="clear" w:color="auto" w:fill="9CC2E5" w:themeFill="accent1" w:themeFillTint="99"/>
          </w:tcPr>
          <w:p w14:paraId="090B4469" w14:textId="34DFC165" w:rsidR="00B80A70" w:rsidRDefault="00486A91" w:rsidP="00FE177D">
            <w:pPr>
              <w:jc w:val="center"/>
              <w:rPr>
                <w:rFonts w:cs="Arial"/>
                <w:b/>
                <w:sz w:val="24"/>
                <w:szCs w:val="24"/>
                <w:lang w:val="es-ES"/>
              </w:rPr>
            </w:pPr>
            <w:r>
              <w:rPr>
                <w:rFonts w:cs="Arial"/>
                <w:b/>
                <w:sz w:val="24"/>
                <w:szCs w:val="24"/>
                <w:lang w:val="es-ES"/>
              </w:rPr>
              <w:t>RF2.</w:t>
            </w:r>
            <w:ins w:id="41" w:author="Javier Kachuka" w:date="2019-11-05T17:34:00Z">
              <w:r w:rsidR="00B27AC3">
                <w:rPr>
                  <w:rFonts w:cs="Arial"/>
                  <w:b/>
                  <w:sz w:val="24"/>
                  <w:szCs w:val="24"/>
                  <w:lang w:val="es-ES"/>
                </w:rPr>
                <w:t>3</w:t>
              </w:r>
            </w:ins>
            <w:del w:id="42" w:author="Javier Kachuka" w:date="2019-11-05T17:34:00Z">
              <w:r w:rsidDel="00B27AC3">
                <w:rPr>
                  <w:rFonts w:cs="Arial"/>
                  <w:b/>
                  <w:sz w:val="24"/>
                  <w:szCs w:val="24"/>
                  <w:lang w:val="es-ES"/>
                </w:rPr>
                <w:delText>6</w:delText>
              </w:r>
            </w:del>
          </w:p>
        </w:tc>
        <w:tc>
          <w:tcPr>
            <w:tcW w:w="7840" w:type="dxa"/>
          </w:tcPr>
          <w:p w14:paraId="104C2B57" w14:textId="4A9778FD" w:rsidR="00B80A70" w:rsidRDefault="00B80A70" w:rsidP="00B80A70">
            <w:pPr>
              <w:rPr>
                <w:rFonts w:cs="Arial"/>
                <w:sz w:val="24"/>
                <w:szCs w:val="24"/>
                <w:lang w:val="es-ES"/>
              </w:rPr>
            </w:pPr>
            <w:r>
              <w:rPr>
                <w:rFonts w:cs="Arial"/>
                <w:sz w:val="24"/>
                <w:szCs w:val="24"/>
                <w:lang w:val="es-ES"/>
              </w:rPr>
              <w:t>El sistema permitirá la baja de un socio.</w:t>
            </w:r>
          </w:p>
        </w:tc>
      </w:tr>
      <w:tr w:rsidR="00486A91" w:rsidRPr="00576F7E" w14:paraId="5A00C49F" w14:textId="77777777" w:rsidTr="00EC5FEE">
        <w:tc>
          <w:tcPr>
            <w:tcW w:w="988" w:type="dxa"/>
            <w:shd w:val="clear" w:color="auto" w:fill="9CC2E5" w:themeFill="accent1" w:themeFillTint="99"/>
          </w:tcPr>
          <w:p w14:paraId="0F6447F2" w14:textId="070B1962" w:rsidR="00486A91" w:rsidRDefault="00486A91" w:rsidP="00FE177D">
            <w:pPr>
              <w:jc w:val="center"/>
              <w:rPr>
                <w:rFonts w:cs="Arial"/>
                <w:b/>
                <w:sz w:val="24"/>
                <w:szCs w:val="24"/>
                <w:lang w:val="es-ES"/>
              </w:rPr>
            </w:pPr>
            <w:r>
              <w:rPr>
                <w:rFonts w:cs="Arial"/>
                <w:b/>
                <w:sz w:val="24"/>
                <w:szCs w:val="24"/>
                <w:lang w:val="es-ES"/>
              </w:rPr>
              <w:t>RF2.</w:t>
            </w:r>
            <w:ins w:id="43" w:author="Javier Kachuka" w:date="2019-11-05T17:34:00Z">
              <w:r w:rsidR="00B27AC3">
                <w:rPr>
                  <w:rFonts w:cs="Arial"/>
                  <w:b/>
                  <w:sz w:val="24"/>
                  <w:szCs w:val="24"/>
                  <w:lang w:val="es-ES"/>
                </w:rPr>
                <w:t>4</w:t>
              </w:r>
            </w:ins>
            <w:del w:id="44" w:author="Javier Kachuka" w:date="2019-11-05T17:34:00Z">
              <w:r w:rsidDel="00B27AC3">
                <w:rPr>
                  <w:rFonts w:cs="Arial"/>
                  <w:b/>
                  <w:sz w:val="24"/>
                  <w:szCs w:val="24"/>
                  <w:lang w:val="es-ES"/>
                </w:rPr>
                <w:delText>7</w:delText>
              </w:r>
            </w:del>
          </w:p>
        </w:tc>
        <w:tc>
          <w:tcPr>
            <w:tcW w:w="7840" w:type="dxa"/>
          </w:tcPr>
          <w:p w14:paraId="1528D1AE" w14:textId="292C7788" w:rsidR="00486A91" w:rsidRDefault="00486A91" w:rsidP="00B80A70">
            <w:pPr>
              <w:rPr>
                <w:rFonts w:cs="Arial"/>
                <w:sz w:val="24"/>
                <w:szCs w:val="24"/>
                <w:lang w:val="es-ES"/>
              </w:rPr>
            </w:pPr>
            <w:r>
              <w:rPr>
                <w:rFonts w:cs="Arial"/>
                <w:sz w:val="24"/>
                <w:szCs w:val="24"/>
                <w:lang w:val="es-ES"/>
              </w:rPr>
              <w:t>El sistema permitirá el registro de una nueva conexión de un socio.</w:t>
            </w:r>
          </w:p>
        </w:tc>
      </w:tr>
      <w:tr w:rsidR="00486A91" w:rsidRPr="00576F7E" w14:paraId="490B1478" w14:textId="77777777" w:rsidTr="00EC5FEE">
        <w:tc>
          <w:tcPr>
            <w:tcW w:w="988" w:type="dxa"/>
            <w:shd w:val="clear" w:color="auto" w:fill="9CC2E5" w:themeFill="accent1" w:themeFillTint="99"/>
          </w:tcPr>
          <w:p w14:paraId="1B19BD77" w14:textId="7F682FFD" w:rsidR="00486A91" w:rsidRDefault="00486A91" w:rsidP="00FE177D">
            <w:pPr>
              <w:jc w:val="center"/>
              <w:rPr>
                <w:rFonts w:cs="Arial"/>
                <w:b/>
                <w:sz w:val="24"/>
                <w:szCs w:val="24"/>
                <w:lang w:val="es-ES"/>
              </w:rPr>
            </w:pPr>
            <w:r>
              <w:rPr>
                <w:rFonts w:cs="Arial"/>
                <w:b/>
                <w:sz w:val="24"/>
                <w:szCs w:val="24"/>
                <w:lang w:val="es-ES"/>
              </w:rPr>
              <w:t>RF2.</w:t>
            </w:r>
            <w:ins w:id="45" w:author="Javier Kachuka" w:date="2019-11-05T17:34:00Z">
              <w:r w:rsidR="00B27AC3">
                <w:rPr>
                  <w:rFonts w:cs="Arial"/>
                  <w:b/>
                  <w:sz w:val="24"/>
                  <w:szCs w:val="24"/>
                  <w:lang w:val="es-ES"/>
                </w:rPr>
                <w:t>5</w:t>
              </w:r>
            </w:ins>
            <w:del w:id="46" w:author="Javier Kachuka" w:date="2019-11-05T17:34:00Z">
              <w:r w:rsidDel="00B27AC3">
                <w:rPr>
                  <w:rFonts w:cs="Arial"/>
                  <w:b/>
                  <w:sz w:val="24"/>
                  <w:szCs w:val="24"/>
                  <w:lang w:val="es-ES"/>
                </w:rPr>
                <w:delText>8</w:delText>
              </w:r>
            </w:del>
          </w:p>
        </w:tc>
        <w:tc>
          <w:tcPr>
            <w:tcW w:w="7840" w:type="dxa"/>
          </w:tcPr>
          <w:p w14:paraId="4586377A" w14:textId="42954E28" w:rsidR="00486A91" w:rsidRDefault="00486A91" w:rsidP="00B80A70">
            <w:pPr>
              <w:rPr>
                <w:rFonts w:cs="Arial"/>
                <w:sz w:val="24"/>
                <w:szCs w:val="24"/>
                <w:lang w:val="es-ES"/>
              </w:rPr>
            </w:pPr>
            <w:r>
              <w:rPr>
                <w:rFonts w:cs="Arial"/>
                <w:sz w:val="24"/>
                <w:szCs w:val="24"/>
                <w:lang w:val="es-ES"/>
              </w:rPr>
              <w:t>El sistema permitirá la baja de una conexión de un socio.</w:t>
            </w:r>
          </w:p>
        </w:tc>
      </w:tr>
    </w:tbl>
    <w:p w14:paraId="71B6FCC8" w14:textId="77777777" w:rsidR="003C7704" w:rsidRPr="00EC5FEE" w:rsidRDefault="003C7704">
      <w:pPr>
        <w:rPr>
          <w:rFonts w:cs="Arial"/>
          <w:sz w:val="24"/>
          <w:szCs w:val="24"/>
          <w:lang w:val="es-ES"/>
        </w:rPr>
      </w:pPr>
    </w:p>
    <w:p w14:paraId="140C7161" w14:textId="77777777" w:rsidR="003C7704" w:rsidRPr="00D61C88" w:rsidRDefault="003C7704" w:rsidP="0055417A">
      <w:pPr>
        <w:pStyle w:val="Ttulo3"/>
        <w:rPr>
          <w:lang w:val="es-ES"/>
        </w:rPr>
      </w:pPr>
      <w:bookmarkStart w:id="47" w:name="_Toc24536313"/>
      <w:r w:rsidRPr="00D61C88">
        <w:rPr>
          <w:lang w:val="es-ES"/>
        </w:rPr>
        <w:t>Módulo de Trabajo</w:t>
      </w:r>
      <w:bookmarkEnd w:id="47"/>
    </w:p>
    <w:tbl>
      <w:tblPr>
        <w:tblStyle w:val="Tablaconcuadrcula"/>
        <w:tblW w:w="0" w:type="auto"/>
        <w:tblLook w:val="04A0" w:firstRow="1" w:lastRow="0" w:firstColumn="1" w:lastColumn="0" w:noHBand="0" w:noVBand="1"/>
      </w:tblPr>
      <w:tblGrid>
        <w:gridCol w:w="1204"/>
        <w:gridCol w:w="7624"/>
      </w:tblGrid>
      <w:tr w:rsidR="00163755" w:rsidRPr="00576F7E" w14:paraId="6A9DDC8D" w14:textId="77777777" w:rsidTr="00EC5FEE">
        <w:tc>
          <w:tcPr>
            <w:tcW w:w="988" w:type="dxa"/>
            <w:shd w:val="clear" w:color="auto" w:fill="9CC2E5" w:themeFill="accent1" w:themeFillTint="99"/>
          </w:tcPr>
          <w:p w14:paraId="7972DE91" w14:textId="41DE5F16" w:rsidR="00163755" w:rsidRPr="00EC5FEE" w:rsidRDefault="003C7530" w:rsidP="00FE177D">
            <w:pPr>
              <w:jc w:val="center"/>
              <w:rPr>
                <w:rFonts w:cs="Arial"/>
                <w:b/>
                <w:sz w:val="24"/>
                <w:szCs w:val="24"/>
                <w:lang w:val="es-ES"/>
              </w:rPr>
            </w:pPr>
            <w:r>
              <w:rPr>
                <w:rFonts w:cs="Arial"/>
                <w:b/>
                <w:sz w:val="24"/>
                <w:szCs w:val="24"/>
                <w:lang w:val="es-ES"/>
              </w:rPr>
              <w:t>RF2.</w:t>
            </w:r>
            <w:ins w:id="48" w:author="Javier Kachuka" w:date="2019-11-05T17:48:00Z">
              <w:r w:rsidR="00401CC8">
                <w:rPr>
                  <w:rFonts w:cs="Arial"/>
                  <w:b/>
                  <w:sz w:val="24"/>
                  <w:szCs w:val="24"/>
                  <w:lang w:val="es-ES"/>
                </w:rPr>
                <w:t>6</w:t>
              </w:r>
            </w:ins>
            <w:del w:id="49" w:author="Javier Kachuka" w:date="2019-11-05T17:48:00Z">
              <w:r w:rsidDel="00401CC8">
                <w:rPr>
                  <w:rFonts w:cs="Arial"/>
                  <w:b/>
                  <w:sz w:val="24"/>
                  <w:szCs w:val="24"/>
                  <w:lang w:val="es-ES"/>
                </w:rPr>
                <w:delText>9</w:delText>
              </w:r>
            </w:del>
          </w:p>
        </w:tc>
        <w:tc>
          <w:tcPr>
            <w:tcW w:w="7840" w:type="dxa"/>
          </w:tcPr>
          <w:p w14:paraId="46D1685F" w14:textId="77777777" w:rsidR="00163755" w:rsidRPr="00EC5FEE" w:rsidRDefault="00FE177D" w:rsidP="00EA55F8">
            <w:pPr>
              <w:rPr>
                <w:rFonts w:cs="Arial"/>
                <w:sz w:val="24"/>
                <w:szCs w:val="24"/>
                <w:lang w:val="es-ES"/>
              </w:rPr>
            </w:pPr>
            <w:r w:rsidRPr="00EC5FEE">
              <w:rPr>
                <w:rFonts w:cs="Arial"/>
                <w:sz w:val="24"/>
                <w:szCs w:val="24"/>
                <w:lang w:val="es-ES"/>
              </w:rPr>
              <w:t>El sistema permitirá al empleado poder iniciar un trabajo desde el lugar donde se encuentre.</w:t>
            </w:r>
          </w:p>
        </w:tc>
      </w:tr>
      <w:tr w:rsidR="00163755" w:rsidRPr="00576F7E" w14:paraId="6DFF5E7D" w14:textId="77777777" w:rsidTr="00EC5FEE">
        <w:tc>
          <w:tcPr>
            <w:tcW w:w="988" w:type="dxa"/>
            <w:shd w:val="clear" w:color="auto" w:fill="9CC2E5" w:themeFill="accent1" w:themeFillTint="99"/>
          </w:tcPr>
          <w:p w14:paraId="4522F779" w14:textId="57EB03DB" w:rsidR="00163755" w:rsidRPr="00EC5FEE" w:rsidRDefault="003C7530" w:rsidP="00FE177D">
            <w:pPr>
              <w:jc w:val="center"/>
              <w:rPr>
                <w:rFonts w:cs="Arial"/>
                <w:b/>
                <w:sz w:val="24"/>
                <w:szCs w:val="24"/>
                <w:lang w:val="es-ES"/>
              </w:rPr>
            </w:pPr>
            <w:r>
              <w:rPr>
                <w:rFonts w:cs="Arial"/>
                <w:b/>
                <w:sz w:val="24"/>
                <w:szCs w:val="24"/>
                <w:lang w:val="es-ES"/>
              </w:rPr>
              <w:t>RF</w:t>
            </w:r>
            <w:ins w:id="50" w:author="Javier Kachuka" w:date="2019-11-05T17:48:00Z">
              <w:r w:rsidR="00401CC8">
                <w:rPr>
                  <w:rFonts w:cs="Arial"/>
                  <w:b/>
                  <w:sz w:val="24"/>
                  <w:szCs w:val="24"/>
                  <w:lang w:val="es-ES"/>
                </w:rPr>
                <w:t>2.7</w:t>
              </w:r>
            </w:ins>
            <w:del w:id="51" w:author="Javier Kachuka" w:date="2019-11-05T17:48:00Z">
              <w:r w:rsidDel="00401CC8">
                <w:rPr>
                  <w:rFonts w:cs="Arial"/>
                  <w:b/>
                  <w:sz w:val="24"/>
                  <w:szCs w:val="24"/>
                  <w:lang w:val="es-ES"/>
                </w:rPr>
                <w:delText>3.0</w:delText>
              </w:r>
            </w:del>
          </w:p>
        </w:tc>
        <w:tc>
          <w:tcPr>
            <w:tcW w:w="7840" w:type="dxa"/>
          </w:tcPr>
          <w:p w14:paraId="697CA629" w14:textId="77777777" w:rsidR="00163755" w:rsidRPr="00EC5FEE" w:rsidRDefault="00FE177D" w:rsidP="00FE177D">
            <w:pPr>
              <w:rPr>
                <w:rFonts w:cs="Arial"/>
                <w:sz w:val="24"/>
                <w:szCs w:val="24"/>
                <w:lang w:val="es-ES"/>
              </w:rPr>
            </w:pPr>
            <w:r w:rsidRPr="00EC5FEE">
              <w:rPr>
                <w:rFonts w:cs="Arial"/>
                <w:sz w:val="24"/>
                <w:szCs w:val="24"/>
                <w:lang w:val="es-ES"/>
              </w:rPr>
              <w:t>El sistema permitirá finalizar un trabajo, marcando los productos que fueron utilizados.</w:t>
            </w:r>
          </w:p>
        </w:tc>
      </w:tr>
      <w:tr w:rsidR="00486A91" w:rsidRPr="00576F7E" w14:paraId="6B80C2BF" w14:textId="77777777" w:rsidTr="00EC5FEE">
        <w:tc>
          <w:tcPr>
            <w:tcW w:w="988" w:type="dxa"/>
            <w:shd w:val="clear" w:color="auto" w:fill="9CC2E5" w:themeFill="accent1" w:themeFillTint="99"/>
          </w:tcPr>
          <w:p w14:paraId="78B421BA" w14:textId="2BA4A5BE" w:rsidR="00486A91" w:rsidRDefault="003C7530" w:rsidP="00FE177D">
            <w:pPr>
              <w:jc w:val="center"/>
              <w:rPr>
                <w:rFonts w:cs="Arial"/>
                <w:b/>
                <w:sz w:val="24"/>
                <w:szCs w:val="24"/>
                <w:lang w:val="es-ES"/>
              </w:rPr>
            </w:pPr>
            <w:r>
              <w:rPr>
                <w:rFonts w:cs="Arial"/>
                <w:b/>
                <w:sz w:val="24"/>
                <w:szCs w:val="24"/>
                <w:lang w:val="es-ES"/>
              </w:rPr>
              <w:t>RF</w:t>
            </w:r>
            <w:ins w:id="52" w:author="Javier Kachuka" w:date="2019-11-05T17:48:00Z">
              <w:r w:rsidR="00401CC8">
                <w:rPr>
                  <w:rFonts w:cs="Arial"/>
                  <w:b/>
                  <w:sz w:val="24"/>
                  <w:szCs w:val="24"/>
                  <w:lang w:val="es-ES"/>
                </w:rPr>
                <w:t>2.8</w:t>
              </w:r>
            </w:ins>
            <w:del w:id="53" w:author="Javier Kachuka" w:date="2019-11-05T17:48:00Z">
              <w:r w:rsidDel="00401CC8">
                <w:rPr>
                  <w:rFonts w:cs="Arial"/>
                  <w:b/>
                  <w:sz w:val="24"/>
                  <w:szCs w:val="24"/>
                  <w:lang w:val="es-ES"/>
                </w:rPr>
                <w:delText>3.1</w:delText>
              </w:r>
            </w:del>
          </w:p>
        </w:tc>
        <w:tc>
          <w:tcPr>
            <w:tcW w:w="7840" w:type="dxa"/>
          </w:tcPr>
          <w:p w14:paraId="317EE0BF" w14:textId="6EA7C675" w:rsidR="00486A91" w:rsidRPr="00486A91" w:rsidRDefault="00486A91" w:rsidP="00486A91">
            <w:pPr>
              <w:rPr>
                <w:rFonts w:cs="Arial"/>
                <w:sz w:val="24"/>
                <w:szCs w:val="24"/>
                <w:lang w:val="es-ES"/>
              </w:rPr>
            </w:pPr>
            <w:r>
              <w:rPr>
                <w:rFonts w:cs="Arial"/>
                <w:sz w:val="24"/>
                <w:szCs w:val="24"/>
                <w:lang w:val="es-ES"/>
              </w:rPr>
              <w:t>El sistema listar</w:t>
            </w:r>
            <w:r w:rsidRPr="00486A91">
              <w:rPr>
                <w:rFonts w:cs="Arial"/>
                <w:sz w:val="24"/>
                <w:szCs w:val="24"/>
                <w:lang w:val="es-ES"/>
              </w:rPr>
              <w:t xml:space="preserve">á todos los trabajos </w:t>
            </w:r>
          </w:p>
        </w:tc>
      </w:tr>
      <w:tr w:rsidR="00163755" w:rsidRPr="00576F7E" w14:paraId="0CB9BB47" w14:textId="77777777" w:rsidTr="00EC5FEE">
        <w:tc>
          <w:tcPr>
            <w:tcW w:w="988" w:type="dxa"/>
            <w:shd w:val="clear" w:color="auto" w:fill="9CC2E5" w:themeFill="accent1" w:themeFillTint="99"/>
          </w:tcPr>
          <w:p w14:paraId="78D8DB51" w14:textId="1A7A5CB0" w:rsidR="00163755" w:rsidRPr="00EC5FEE" w:rsidRDefault="003C7530" w:rsidP="00FE177D">
            <w:pPr>
              <w:jc w:val="center"/>
              <w:rPr>
                <w:rFonts w:cs="Arial"/>
                <w:b/>
                <w:sz w:val="24"/>
                <w:szCs w:val="24"/>
                <w:lang w:val="es-ES"/>
              </w:rPr>
            </w:pPr>
            <w:r>
              <w:rPr>
                <w:rFonts w:cs="Arial"/>
                <w:b/>
                <w:sz w:val="24"/>
                <w:szCs w:val="24"/>
                <w:lang w:val="es-ES"/>
              </w:rPr>
              <w:t>RF</w:t>
            </w:r>
            <w:ins w:id="54" w:author="Javier Kachuka" w:date="2019-11-05T17:48:00Z">
              <w:r w:rsidR="00401CC8">
                <w:rPr>
                  <w:rFonts w:cs="Arial"/>
                  <w:b/>
                  <w:sz w:val="24"/>
                  <w:szCs w:val="24"/>
                  <w:lang w:val="es-ES"/>
                </w:rPr>
                <w:t>2.9</w:t>
              </w:r>
            </w:ins>
            <w:del w:id="55" w:author="Javier Kachuka" w:date="2019-11-05T17:48:00Z">
              <w:r w:rsidDel="00401CC8">
                <w:rPr>
                  <w:rFonts w:cs="Arial"/>
                  <w:b/>
                  <w:sz w:val="24"/>
                  <w:szCs w:val="24"/>
                  <w:lang w:val="es-ES"/>
                </w:rPr>
                <w:delText>3.2</w:delText>
              </w:r>
            </w:del>
          </w:p>
        </w:tc>
        <w:tc>
          <w:tcPr>
            <w:tcW w:w="7840" w:type="dxa"/>
          </w:tcPr>
          <w:p w14:paraId="3262A0A5" w14:textId="77777777" w:rsidR="00163755" w:rsidRPr="00EC5FEE" w:rsidRDefault="00FE177D" w:rsidP="00EA55F8">
            <w:pPr>
              <w:rPr>
                <w:rFonts w:cs="Arial"/>
                <w:sz w:val="24"/>
                <w:szCs w:val="24"/>
                <w:lang w:val="es-ES"/>
              </w:rPr>
            </w:pPr>
            <w:r w:rsidRPr="00EC5FEE">
              <w:rPr>
                <w:rFonts w:cs="Arial"/>
                <w:sz w:val="24"/>
                <w:szCs w:val="24"/>
                <w:lang w:val="es-ES"/>
              </w:rPr>
              <w:t>El sistema mostrará el flujo de trabajo que deben seguir los empleados.</w:t>
            </w:r>
          </w:p>
        </w:tc>
      </w:tr>
      <w:tr w:rsidR="007E6F74" w:rsidRPr="00576F7E" w14:paraId="63563EC5" w14:textId="77777777" w:rsidTr="00EC5FEE">
        <w:trPr>
          <w:ins w:id="56" w:author="Javier Kachuka" w:date="2019-11-05T17:35:00Z"/>
        </w:trPr>
        <w:tc>
          <w:tcPr>
            <w:tcW w:w="988" w:type="dxa"/>
            <w:shd w:val="clear" w:color="auto" w:fill="9CC2E5" w:themeFill="accent1" w:themeFillTint="99"/>
          </w:tcPr>
          <w:p w14:paraId="7D473E0E" w14:textId="694D238A" w:rsidR="007E6F74" w:rsidRDefault="00401CC8" w:rsidP="00FE177D">
            <w:pPr>
              <w:jc w:val="center"/>
              <w:rPr>
                <w:ins w:id="57" w:author="Javier Kachuka" w:date="2019-11-05T17:35:00Z"/>
                <w:rFonts w:cs="Arial"/>
                <w:b/>
                <w:sz w:val="24"/>
                <w:szCs w:val="24"/>
                <w:lang w:val="es-ES"/>
              </w:rPr>
            </w:pPr>
            <w:ins w:id="58" w:author="Javier Kachuka" w:date="2019-11-05T17:35:00Z">
              <w:r>
                <w:rPr>
                  <w:rFonts w:cs="Arial"/>
                  <w:b/>
                  <w:sz w:val="24"/>
                  <w:szCs w:val="24"/>
                  <w:lang w:val="es-ES"/>
                </w:rPr>
                <w:t>RF3.0</w:t>
              </w:r>
            </w:ins>
          </w:p>
        </w:tc>
        <w:tc>
          <w:tcPr>
            <w:tcW w:w="7840" w:type="dxa"/>
          </w:tcPr>
          <w:p w14:paraId="31249433" w14:textId="27660B86" w:rsidR="007E6F74" w:rsidRPr="00EC5FEE" w:rsidRDefault="007E6F74">
            <w:pPr>
              <w:rPr>
                <w:ins w:id="59" w:author="Javier Kachuka" w:date="2019-11-05T17:35:00Z"/>
                <w:rFonts w:cs="Arial"/>
                <w:sz w:val="24"/>
                <w:szCs w:val="24"/>
                <w:lang w:val="es-ES"/>
              </w:rPr>
            </w:pPr>
            <w:ins w:id="60" w:author="Javier Kachuka" w:date="2019-11-05T17:35:00Z">
              <w:r>
                <w:rPr>
                  <w:rFonts w:cs="Arial"/>
                  <w:sz w:val="24"/>
                  <w:szCs w:val="24"/>
                  <w:lang w:val="es-ES"/>
                </w:rPr>
                <w:t xml:space="preserve">El sistema permitirá la </w:t>
              </w:r>
            </w:ins>
            <w:ins w:id="61" w:author="Javier Kachuka" w:date="2019-11-05T17:36:00Z">
              <w:r>
                <w:rPr>
                  <w:rFonts w:cs="Arial"/>
                  <w:sz w:val="24"/>
                  <w:szCs w:val="24"/>
                  <w:lang w:val="es-ES"/>
                </w:rPr>
                <w:t>designación</w:t>
              </w:r>
            </w:ins>
            <w:ins w:id="62" w:author="Javier Kachuka" w:date="2019-11-05T17:35:00Z">
              <w:r>
                <w:rPr>
                  <w:rFonts w:cs="Arial"/>
                  <w:sz w:val="24"/>
                  <w:szCs w:val="24"/>
                  <w:lang w:val="es-ES"/>
                </w:rPr>
                <w:t xml:space="preserve"> </w:t>
              </w:r>
            </w:ins>
            <w:ins w:id="63" w:author="Javier Kachuka" w:date="2019-11-05T17:36:00Z">
              <w:r>
                <w:rPr>
                  <w:rFonts w:cs="Arial"/>
                  <w:sz w:val="24"/>
                  <w:szCs w:val="24"/>
                  <w:lang w:val="es-ES"/>
                </w:rPr>
                <w:t>de trabajos a ciertos empleados</w:t>
              </w:r>
            </w:ins>
          </w:p>
        </w:tc>
      </w:tr>
    </w:tbl>
    <w:p w14:paraId="4C524465" w14:textId="77777777" w:rsidR="003C7704" w:rsidRPr="00EC5FEE" w:rsidRDefault="003C7704">
      <w:pPr>
        <w:rPr>
          <w:rFonts w:cs="Arial"/>
          <w:sz w:val="24"/>
          <w:szCs w:val="24"/>
          <w:lang w:val="es-ES"/>
        </w:rPr>
      </w:pPr>
    </w:p>
    <w:p w14:paraId="0B16B9FA" w14:textId="77777777" w:rsidR="003C7704" w:rsidRPr="00EC5FEE" w:rsidRDefault="003C7704" w:rsidP="0055417A">
      <w:pPr>
        <w:pStyle w:val="Ttulo3"/>
        <w:rPr>
          <w:lang w:val="es-ES"/>
        </w:rPr>
      </w:pPr>
      <w:bookmarkStart w:id="64" w:name="_Toc24536314"/>
      <w:r w:rsidRPr="00EC5FEE">
        <w:rPr>
          <w:lang w:val="es-ES"/>
        </w:rPr>
        <w:t>Módulo de Almacén</w:t>
      </w:r>
      <w:bookmarkEnd w:id="64"/>
      <w:r w:rsidRPr="00EC5FEE">
        <w:rPr>
          <w:lang w:val="es-ES"/>
        </w:rPr>
        <w:t xml:space="preserve"> </w:t>
      </w:r>
    </w:p>
    <w:tbl>
      <w:tblPr>
        <w:tblStyle w:val="Tablaconcuadrcula"/>
        <w:tblW w:w="0" w:type="auto"/>
        <w:tblLook w:val="04A0" w:firstRow="1" w:lastRow="0" w:firstColumn="1" w:lastColumn="0" w:noHBand="0" w:noVBand="1"/>
      </w:tblPr>
      <w:tblGrid>
        <w:gridCol w:w="1204"/>
        <w:gridCol w:w="7624"/>
      </w:tblGrid>
      <w:tr w:rsidR="003C7530" w:rsidRPr="00D55146" w:rsidDel="007E6F74" w14:paraId="2CB0727F" w14:textId="69586CD1" w:rsidTr="00EC5FEE">
        <w:trPr>
          <w:del w:id="65" w:author="Javier Kachuka" w:date="2019-11-05T17:38:00Z"/>
        </w:trPr>
        <w:tc>
          <w:tcPr>
            <w:tcW w:w="988" w:type="dxa"/>
            <w:shd w:val="clear" w:color="auto" w:fill="9CC2E5" w:themeFill="accent1" w:themeFillTint="99"/>
          </w:tcPr>
          <w:p w14:paraId="7B70B576" w14:textId="0FA32E86" w:rsidR="003C7530" w:rsidRPr="00EC5FEE" w:rsidDel="007E6F74" w:rsidRDefault="00153AA9" w:rsidP="00FE177D">
            <w:pPr>
              <w:jc w:val="center"/>
              <w:rPr>
                <w:del w:id="66" w:author="Javier Kachuka" w:date="2019-11-05T17:38:00Z"/>
                <w:rFonts w:cs="Arial"/>
                <w:b/>
                <w:sz w:val="24"/>
                <w:szCs w:val="24"/>
                <w:lang w:val="es-ES"/>
              </w:rPr>
            </w:pPr>
            <w:del w:id="67" w:author="Javier Kachuka" w:date="2019-11-05T17:38:00Z">
              <w:r w:rsidDel="007E6F74">
                <w:rPr>
                  <w:rFonts w:cs="Arial"/>
                  <w:b/>
                  <w:sz w:val="24"/>
                  <w:szCs w:val="24"/>
                  <w:lang w:val="es-ES"/>
                </w:rPr>
                <w:delText>RF3.3</w:delText>
              </w:r>
            </w:del>
          </w:p>
        </w:tc>
        <w:tc>
          <w:tcPr>
            <w:tcW w:w="7840" w:type="dxa"/>
          </w:tcPr>
          <w:p w14:paraId="2DEE5E9D" w14:textId="023C9623" w:rsidR="003C7530" w:rsidRPr="00EC5FEE" w:rsidDel="007E6F74" w:rsidRDefault="003C7530" w:rsidP="00EA55F8">
            <w:pPr>
              <w:rPr>
                <w:del w:id="68" w:author="Javier Kachuka" w:date="2019-11-05T17:38:00Z"/>
                <w:rFonts w:cs="Arial"/>
                <w:sz w:val="24"/>
                <w:szCs w:val="24"/>
                <w:lang w:val="es-ES"/>
              </w:rPr>
            </w:pPr>
            <w:del w:id="69" w:author="Javier Kachuka" w:date="2019-11-05T17:38:00Z">
              <w:r w:rsidDel="007E6F74">
                <w:rPr>
                  <w:rFonts w:cs="Arial"/>
                  <w:sz w:val="24"/>
                  <w:szCs w:val="24"/>
                  <w:lang w:val="es-ES"/>
                </w:rPr>
                <w:delText>El sistema permitirá el registro de un nuevo ingreso de productos.</w:delText>
              </w:r>
            </w:del>
          </w:p>
        </w:tc>
      </w:tr>
      <w:tr w:rsidR="007E6F74" w:rsidRPr="00576F7E" w14:paraId="484644CD" w14:textId="77777777" w:rsidTr="00EC5FEE">
        <w:trPr>
          <w:ins w:id="70" w:author="Javier Kachuka" w:date="2019-11-05T17:38:00Z"/>
        </w:trPr>
        <w:tc>
          <w:tcPr>
            <w:tcW w:w="988" w:type="dxa"/>
            <w:shd w:val="clear" w:color="auto" w:fill="9CC2E5" w:themeFill="accent1" w:themeFillTint="99"/>
          </w:tcPr>
          <w:p w14:paraId="2BD2277C" w14:textId="2D122A8A" w:rsidR="007E6F74" w:rsidRDefault="007E6F74" w:rsidP="007E6F74">
            <w:pPr>
              <w:jc w:val="center"/>
              <w:rPr>
                <w:ins w:id="71" w:author="Javier Kachuka" w:date="2019-11-05T17:38:00Z"/>
                <w:rFonts w:cs="Arial"/>
                <w:b/>
                <w:sz w:val="24"/>
                <w:szCs w:val="24"/>
                <w:lang w:val="es-ES"/>
              </w:rPr>
            </w:pPr>
            <w:ins w:id="72" w:author="Javier Kachuka" w:date="2019-11-05T17:38:00Z">
              <w:r>
                <w:rPr>
                  <w:rFonts w:cs="Arial"/>
                  <w:b/>
                  <w:sz w:val="24"/>
                  <w:szCs w:val="24"/>
                  <w:lang w:val="es-ES"/>
                </w:rPr>
                <w:t>RF3</w:t>
              </w:r>
              <w:r w:rsidR="00401CC8">
                <w:rPr>
                  <w:rFonts w:cs="Arial"/>
                  <w:b/>
                  <w:sz w:val="24"/>
                  <w:szCs w:val="24"/>
                  <w:lang w:val="es-ES"/>
                </w:rPr>
                <w:t>.1</w:t>
              </w:r>
            </w:ins>
          </w:p>
        </w:tc>
        <w:tc>
          <w:tcPr>
            <w:tcW w:w="7840" w:type="dxa"/>
          </w:tcPr>
          <w:p w14:paraId="38419D8F" w14:textId="604EF342" w:rsidR="007E6F74" w:rsidRDefault="007E6F74" w:rsidP="007E6F74">
            <w:pPr>
              <w:rPr>
                <w:ins w:id="73" w:author="Javier Kachuka" w:date="2019-11-05T17:38:00Z"/>
                <w:rFonts w:cs="Arial"/>
                <w:sz w:val="24"/>
                <w:szCs w:val="24"/>
                <w:lang w:val="es-ES"/>
              </w:rPr>
            </w:pPr>
            <w:ins w:id="74" w:author="Javier Kachuka" w:date="2019-11-05T17:38:00Z">
              <w:r w:rsidRPr="00EC5FEE">
                <w:rPr>
                  <w:rFonts w:cs="Arial"/>
                  <w:sz w:val="24"/>
                  <w:szCs w:val="24"/>
                  <w:lang w:val="es-ES"/>
                </w:rPr>
                <w:t>El sistema permitirá</w:t>
              </w:r>
              <w:r>
                <w:rPr>
                  <w:rFonts w:cs="Arial"/>
                  <w:sz w:val="24"/>
                  <w:szCs w:val="24"/>
                  <w:lang w:val="es-ES"/>
                </w:rPr>
                <w:t xml:space="preserve"> el registro de nuevos productos.</w:t>
              </w:r>
            </w:ins>
          </w:p>
        </w:tc>
      </w:tr>
      <w:tr w:rsidR="007E6F74" w:rsidRPr="00576F7E" w14:paraId="0B805D94" w14:textId="77777777" w:rsidTr="00EC5FEE">
        <w:trPr>
          <w:ins w:id="75" w:author="Javier Kachuka" w:date="2019-11-05T17:38:00Z"/>
        </w:trPr>
        <w:tc>
          <w:tcPr>
            <w:tcW w:w="988" w:type="dxa"/>
            <w:shd w:val="clear" w:color="auto" w:fill="9CC2E5" w:themeFill="accent1" w:themeFillTint="99"/>
          </w:tcPr>
          <w:p w14:paraId="3E48AF73" w14:textId="6537A504" w:rsidR="007E6F74" w:rsidRDefault="007E6F74" w:rsidP="007E6F74">
            <w:pPr>
              <w:jc w:val="center"/>
              <w:rPr>
                <w:ins w:id="76" w:author="Javier Kachuka" w:date="2019-11-05T17:38:00Z"/>
                <w:rFonts w:cs="Arial"/>
                <w:b/>
                <w:sz w:val="24"/>
                <w:szCs w:val="24"/>
                <w:lang w:val="es-ES"/>
              </w:rPr>
            </w:pPr>
            <w:ins w:id="77" w:author="Javier Kachuka" w:date="2019-11-05T17:38:00Z">
              <w:r>
                <w:rPr>
                  <w:rFonts w:cs="Arial"/>
                  <w:b/>
                  <w:sz w:val="24"/>
                  <w:szCs w:val="24"/>
                  <w:lang w:val="es-ES"/>
                </w:rPr>
                <w:t>RF3</w:t>
              </w:r>
              <w:r w:rsidR="00401CC8">
                <w:rPr>
                  <w:rFonts w:cs="Arial"/>
                  <w:b/>
                  <w:sz w:val="24"/>
                  <w:szCs w:val="24"/>
                  <w:lang w:val="es-ES"/>
                </w:rPr>
                <w:t>.2</w:t>
              </w:r>
            </w:ins>
          </w:p>
        </w:tc>
        <w:tc>
          <w:tcPr>
            <w:tcW w:w="7840" w:type="dxa"/>
          </w:tcPr>
          <w:p w14:paraId="057F9B95" w14:textId="089863D1" w:rsidR="007E6F74" w:rsidRDefault="007E6F74" w:rsidP="007E6F74">
            <w:pPr>
              <w:rPr>
                <w:ins w:id="78" w:author="Javier Kachuka" w:date="2019-11-05T17:38:00Z"/>
                <w:rFonts w:cs="Arial"/>
                <w:sz w:val="24"/>
                <w:szCs w:val="24"/>
                <w:lang w:val="es-ES"/>
              </w:rPr>
            </w:pPr>
            <w:ins w:id="79" w:author="Javier Kachuka" w:date="2019-11-05T17:38:00Z">
              <w:r>
                <w:rPr>
                  <w:rFonts w:cs="Arial"/>
                  <w:sz w:val="24"/>
                  <w:szCs w:val="24"/>
                  <w:lang w:val="es-ES"/>
                </w:rPr>
                <w:t>El sistema permitirá la modificación de los productos existentes.</w:t>
              </w:r>
            </w:ins>
          </w:p>
        </w:tc>
      </w:tr>
      <w:tr w:rsidR="007E6F74" w:rsidRPr="00576F7E" w14:paraId="2BCCB527" w14:textId="77777777" w:rsidTr="00EC5FEE">
        <w:trPr>
          <w:ins w:id="80" w:author="Javier Kachuka" w:date="2019-11-05T17:38:00Z"/>
        </w:trPr>
        <w:tc>
          <w:tcPr>
            <w:tcW w:w="988" w:type="dxa"/>
            <w:shd w:val="clear" w:color="auto" w:fill="9CC2E5" w:themeFill="accent1" w:themeFillTint="99"/>
          </w:tcPr>
          <w:p w14:paraId="52F84982" w14:textId="6E9BDF02" w:rsidR="007E6F74" w:rsidRDefault="007E6F74" w:rsidP="007E6F74">
            <w:pPr>
              <w:jc w:val="center"/>
              <w:rPr>
                <w:ins w:id="81" w:author="Javier Kachuka" w:date="2019-11-05T17:38:00Z"/>
                <w:rFonts w:cs="Arial"/>
                <w:b/>
                <w:sz w:val="24"/>
                <w:szCs w:val="24"/>
                <w:lang w:val="es-ES"/>
              </w:rPr>
            </w:pPr>
            <w:ins w:id="82" w:author="Javier Kachuka" w:date="2019-11-05T17:38:00Z">
              <w:r>
                <w:rPr>
                  <w:rFonts w:cs="Arial"/>
                  <w:b/>
                  <w:sz w:val="24"/>
                  <w:szCs w:val="24"/>
                  <w:lang w:val="es-ES"/>
                </w:rPr>
                <w:t>RF3</w:t>
              </w:r>
              <w:r w:rsidR="00401CC8">
                <w:rPr>
                  <w:rFonts w:cs="Arial"/>
                  <w:b/>
                  <w:sz w:val="24"/>
                  <w:szCs w:val="24"/>
                  <w:lang w:val="es-ES"/>
                </w:rPr>
                <w:t>.3</w:t>
              </w:r>
            </w:ins>
          </w:p>
        </w:tc>
        <w:tc>
          <w:tcPr>
            <w:tcW w:w="7840" w:type="dxa"/>
          </w:tcPr>
          <w:p w14:paraId="1A28D6FF" w14:textId="1E028AB5" w:rsidR="007E6F74" w:rsidRDefault="007E6F74" w:rsidP="007E6F74">
            <w:pPr>
              <w:rPr>
                <w:ins w:id="83" w:author="Javier Kachuka" w:date="2019-11-05T17:38:00Z"/>
                <w:rFonts w:cs="Arial"/>
                <w:sz w:val="24"/>
                <w:szCs w:val="24"/>
                <w:lang w:val="es-ES"/>
              </w:rPr>
            </w:pPr>
            <w:ins w:id="84" w:author="Javier Kachuka" w:date="2019-11-05T17:38:00Z">
              <w:r>
                <w:rPr>
                  <w:rFonts w:cs="Arial"/>
                  <w:sz w:val="24"/>
                  <w:szCs w:val="24"/>
                  <w:lang w:val="es-ES"/>
                </w:rPr>
                <w:t>El sistema permitirá la baja de un producto.</w:t>
              </w:r>
            </w:ins>
          </w:p>
        </w:tc>
      </w:tr>
      <w:tr w:rsidR="007E6F74" w:rsidRPr="00576F7E" w14:paraId="4EDD87F5" w14:textId="77777777" w:rsidTr="00EC5FEE">
        <w:trPr>
          <w:ins w:id="85" w:author="Javier Kachuka" w:date="2019-11-05T17:38:00Z"/>
        </w:trPr>
        <w:tc>
          <w:tcPr>
            <w:tcW w:w="988" w:type="dxa"/>
            <w:shd w:val="clear" w:color="auto" w:fill="9CC2E5" w:themeFill="accent1" w:themeFillTint="99"/>
          </w:tcPr>
          <w:p w14:paraId="6D3AF7AC" w14:textId="30B7ACD1" w:rsidR="007E6F74" w:rsidRDefault="007E6F74" w:rsidP="007E6F74">
            <w:pPr>
              <w:jc w:val="center"/>
              <w:rPr>
                <w:ins w:id="86" w:author="Javier Kachuka" w:date="2019-11-05T17:38:00Z"/>
                <w:rFonts w:cs="Arial"/>
                <w:b/>
                <w:sz w:val="24"/>
                <w:szCs w:val="24"/>
                <w:lang w:val="es-ES"/>
              </w:rPr>
            </w:pPr>
            <w:ins w:id="87" w:author="Javier Kachuka" w:date="2019-11-05T17:38:00Z">
              <w:r>
                <w:rPr>
                  <w:rFonts w:cs="Arial"/>
                  <w:b/>
                  <w:sz w:val="24"/>
                  <w:szCs w:val="24"/>
                  <w:lang w:val="es-ES"/>
                </w:rPr>
                <w:t>RF3</w:t>
              </w:r>
              <w:r w:rsidR="00401CC8">
                <w:rPr>
                  <w:rFonts w:cs="Arial"/>
                  <w:b/>
                  <w:sz w:val="24"/>
                  <w:szCs w:val="24"/>
                  <w:lang w:val="es-ES"/>
                </w:rPr>
                <w:t>.4</w:t>
              </w:r>
            </w:ins>
          </w:p>
        </w:tc>
        <w:tc>
          <w:tcPr>
            <w:tcW w:w="7840" w:type="dxa"/>
          </w:tcPr>
          <w:p w14:paraId="0A3C8596" w14:textId="1F300100" w:rsidR="007E6F74" w:rsidRDefault="007E6F74" w:rsidP="007E6F74">
            <w:pPr>
              <w:rPr>
                <w:ins w:id="88" w:author="Javier Kachuka" w:date="2019-11-05T17:38:00Z"/>
                <w:rFonts w:cs="Arial"/>
                <w:sz w:val="24"/>
                <w:szCs w:val="24"/>
                <w:lang w:val="es-ES"/>
              </w:rPr>
            </w:pPr>
            <w:ins w:id="89" w:author="Javier Kachuka" w:date="2019-11-05T17:38:00Z">
              <w:r>
                <w:rPr>
                  <w:rFonts w:cs="Arial"/>
                  <w:sz w:val="24"/>
                  <w:szCs w:val="24"/>
                  <w:lang w:val="es-ES"/>
                </w:rPr>
                <w:t>El sistema permitirá el registro de un nuevo ingreso de productos.</w:t>
              </w:r>
            </w:ins>
          </w:p>
        </w:tc>
      </w:tr>
      <w:tr w:rsidR="007E6F74" w:rsidRPr="00576F7E" w14:paraId="3A97022D" w14:textId="77777777" w:rsidTr="00EC5FEE">
        <w:tc>
          <w:tcPr>
            <w:tcW w:w="988" w:type="dxa"/>
            <w:shd w:val="clear" w:color="auto" w:fill="9CC2E5" w:themeFill="accent1" w:themeFillTint="99"/>
          </w:tcPr>
          <w:p w14:paraId="2F41DF7C" w14:textId="1907B52E" w:rsidR="007E6F74" w:rsidRPr="00EC5FEE" w:rsidRDefault="007E6F74" w:rsidP="007E6F74">
            <w:pPr>
              <w:jc w:val="center"/>
              <w:rPr>
                <w:rFonts w:cs="Arial"/>
                <w:b/>
                <w:sz w:val="24"/>
                <w:szCs w:val="24"/>
                <w:lang w:val="es-ES"/>
              </w:rPr>
            </w:pPr>
            <w:r>
              <w:rPr>
                <w:rFonts w:cs="Arial"/>
                <w:b/>
                <w:sz w:val="24"/>
                <w:szCs w:val="24"/>
                <w:lang w:val="es-ES"/>
              </w:rPr>
              <w:t>RF3.</w:t>
            </w:r>
            <w:ins w:id="90" w:author="Javier Kachuka" w:date="2019-11-05T17:40:00Z">
              <w:r w:rsidR="00401CC8">
                <w:rPr>
                  <w:rFonts w:cs="Arial"/>
                  <w:b/>
                  <w:sz w:val="24"/>
                  <w:szCs w:val="24"/>
                  <w:lang w:val="es-ES"/>
                </w:rPr>
                <w:t>5</w:t>
              </w:r>
            </w:ins>
            <w:del w:id="91" w:author="Javier Kachuka" w:date="2019-11-05T17:40:00Z">
              <w:r w:rsidDel="007E6F74">
                <w:rPr>
                  <w:rFonts w:cs="Arial"/>
                  <w:b/>
                  <w:sz w:val="24"/>
                  <w:szCs w:val="24"/>
                  <w:lang w:val="es-ES"/>
                </w:rPr>
                <w:delText>4</w:delText>
              </w:r>
            </w:del>
          </w:p>
        </w:tc>
        <w:tc>
          <w:tcPr>
            <w:tcW w:w="7840" w:type="dxa"/>
          </w:tcPr>
          <w:p w14:paraId="0D275FE8" w14:textId="675AC802" w:rsidR="007E6F74" w:rsidRPr="00EC5FEE" w:rsidRDefault="007E6F74" w:rsidP="007E6F74">
            <w:pPr>
              <w:rPr>
                <w:rFonts w:cs="Arial"/>
                <w:sz w:val="24"/>
                <w:szCs w:val="24"/>
                <w:lang w:val="es-ES"/>
              </w:rPr>
            </w:pPr>
            <w:r>
              <w:rPr>
                <w:rFonts w:cs="Arial"/>
                <w:sz w:val="24"/>
                <w:szCs w:val="24"/>
                <w:lang w:val="es-ES"/>
              </w:rPr>
              <w:t>El sistema registrará una transferencia de productos de un almacén a otro.</w:t>
            </w:r>
          </w:p>
        </w:tc>
      </w:tr>
      <w:tr w:rsidR="007E6F74" w:rsidRPr="00576F7E" w14:paraId="630395FD" w14:textId="77777777" w:rsidTr="00EC5FEE">
        <w:tc>
          <w:tcPr>
            <w:tcW w:w="988" w:type="dxa"/>
            <w:shd w:val="clear" w:color="auto" w:fill="9CC2E5" w:themeFill="accent1" w:themeFillTint="99"/>
          </w:tcPr>
          <w:p w14:paraId="6EEA6A93" w14:textId="3ED7E7A0" w:rsidR="007E6F74" w:rsidRPr="00EC5FEE" w:rsidRDefault="007E6F74" w:rsidP="007E6F74">
            <w:pPr>
              <w:jc w:val="center"/>
              <w:rPr>
                <w:rFonts w:cs="Arial"/>
                <w:b/>
                <w:sz w:val="24"/>
                <w:szCs w:val="24"/>
                <w:lang w:val="es-ES"/>
              </w:rPr>
            </w:pPr>
            <w:r>
              <w:rPr>
                <w:rFonts w:cs="Arial"/>
                <w:b/>
                <w:sz w:val="24"/>
                <w:szCs w:val="24"/>
                <w:lang w:val="es-ES"/>
              </w:rPr>
              <w:t>RF3.</w:t>
            </w:r>
            <w:ins w:id="92" w:author="Javier Kachuka" w:date="2019-11-05T17:40:00Z">
              <w:r w:rsidR="00401CC8">
                <w:rPr>
                  <w:rFonts w:cs="Arial"/>
                  <w:b/>
                  <w:sz w:val="24"/>
                  <w:szCs w:val="24"/>
                  <w:lang w:val="es-ES"/>
                </w:rPr>
                <w:t>6</w:t>
              </w:r>
            </w:ins>
            <w:del w:id="93" w:author="Javier Kachuka" w:date="2019-11-05T17:40:00Z">
              <w:r w:rsidDel="007E6F74">
                <w:rPr>
                  <w:rFonts w:cs="Arial"/>
                  <w:b/>
                  <w:sz w:val="24"/>
                  <w:szCs w:val="24"/>
                  <w:lang w:val="es-ES"/>
                </w:rPr>
                <w:delText>5</w:delText>
              </w:r>
            </w:del>
          </w:p>
        </w:tc>
        <w:tc>
          <w:tcPr>
            <w:tcW w:w="7840" w:type="dxa"/>
          </w:tcPr>
          <w:p w14:paraId="32077440" w14:textId="2926FCF4" w:rsidR="007E6F74" w:rsidRPr="00EC5FEE" w:rsidRDefault="007E6F74" w:rsidP="007E6F74">
            <w:pPr>
              <w:rPr>
                <w:rFonts w:cs="Arial"/>
                <w:sz w:val="24"/>
                <w:szCs w:val="24"/>
                <w:lang w:val="es-ES"/>
              </w:rPr>
            </w:pPr>
            <w:r>
              <w:rPr>
                <w:rFonts w:cs="Arial"/>
                <w:sz w:val="24"/>
                <w:szCs w:val="24"/>
                <w:lang w:val="es-ES"/>
              </w:rPr>
              <w:t>El sistema permitirá la eliminación de un movimiento realizado.</w:t>
            </w:r>
          </w:p>
        </w:tc>
      </w:tr>
      <w:tr w:rsidR="007E6F74" w:rsidRPr="00576F7E" w:rsidDel="007E6F74" w14:paraId="35B59069" w14:textId="45A020FF" w:rsidTr="00EC5FEE">
        <w:trPr>
          <w:del w:id="94" w:author="Javier Kachuka" w:date="2019-11-05T17:38:00Z"/>
        </w:trPr>
        <w:tc>
          <w:tcPr>
            <w:tcW w:w="988" w:type="dxa"/>
            <w:shd w:val="clear" w:color="auto" w:fill="9CC2E5" w:themeFill="accent1" w:themeFillTint="99"/>
          </w:tcPr>
          <w:p w14:paraId="65B14055" w14:textId="1E474A46" w:rsidR="007E6F74" w:rsidRPr="00EC5FEE" w:rsidDel="007E6F74" w:rsidRDefault="007E6F74" w:rsidP="007E6F74">
            <w:pPr>
              <w:jc w:val="center"/>
              <w:rPr>
                <w:del w:id="95" w:author="Javier Kachuka" w:date="2019-11-05T17:38:00Z"/>
                <w:rFonts w:cs="Arial"/>
                <w:b/>
                <w:sz w:val="24"/>
                <w:szCs w:val="24"/>
                <w:lang w:val="es-ES"/>
              </w:rPr>
            </w:pPr>
            <w:del w:id="96" w:author="Javier Kachuka" w:date="2019-11-05T17:38:00Z">
              <w:r w:rsidDel="007E6F74">
                <w:rPr>
                  <w:rFonts w:cs="Arial"/>
                  <w:b/>
                  <w:sz w:val="24"/>
                  <w:szCs w:val="24"/>
                  <w:lang w:val="es-ES"/>
                </w:rPr>
                <w:delText>RF3.6</w:delText>
              </w:r>
            </w:del>
          </w:p>
        </w:tc>
        <w:tc>
          <w:tcPr>
            <w:tcW w:w="7840" w:type="dxa"/>
          </w:tcPr>
          <w:p w14:paraId="5BFDE135" w14:textId="0176CCEC" w:rsidR="007E6F74" w:rsidRPr="00EC5FEE" w:rsidDel="007E6F74" w:rsidRDefault="007E6F74" w:rsidP="007E6F74">
            <w:pPr>
              <w:rPr>
                <w:del w:id="97" w:author="Javier Kachuka" w:date="2019-11-05T17:38:00Z"/>
                <w:rFonts w:cs="Arial"/>
                <w:sz w:val="24"/>
                <w:szCs w:val="24"/>
                <w:lang w:val="es-ES"/>
              </w:rPr>
            </w:pPr>
            <w:del w:id="98" w:author="Javier Kachuka" w:date="2019-11-05T17:38:00Z">
              <w:r w:rsidDel="007E6F74">
                <w:rPr>
                  <w:rFonts w:cs="Arial"/>
                  <w:sz w:val="24"/>
                  <w:szCs w:val="24"/>
                  <w:lang w:val="es-ES"/>
                </w:rPr>
                <w:delText>El sistema listará todos los movimientos.</w:delText>
              </w:r>
            </w:del>
          </w:p>
        </w:tc>
      </w:tr>
      <w:tr w:rsidR="007E6F74" w:rsidRPr="00576F7E" w14:paraId="40EC17D2" w14:textId="77777777" w:rsidTr="00EC5FEE">
        <w:tc>
          <w:tcPr>
            <w:tcW w:w="988" w:type="dxa"/>
            <w:shd w:val="clear" w:color="auto" w:fill="9CC2E5" w:themeFill="accent1" w:themeFillTint="99"/>
          </w:tcPr>
          <w:p w14:paraId="70040538" w14:textId="364D8AF5" w:rsidR="007E6F74" w:rsidRPr="00EC5FEE" w:rsidRDefault="007E6F74" w:rsidP="007E6F74">
            <w:pPr>
              <w:jc w:val="center"/>
              <w:rPr>
                <w:rFonts w:cs="Arial"/>
                <w:b/>
                <w:sz w:val="24"/>
                <w:szCs w:val="24"/>
                <w:lang w:val="es-ES"/>
              </w:rPr>
            </w:pPr>
            <w:r>
              <w:rPr>
                <w:rFonts w:cs="Arial"/>
                <w:b/>
                <w:sz w:val="24"/>
                <w:szCs w:val="24"/>
                <w:lang w:val="es-ES"/>
              </w:rPr>
              <w:t>RF</w:t>
            </w:r>
            <w:ins w:id="99" w:author="Javier Kachuka" w:date="2019-11-05T17:40:00Z">
              <w:r w:rsidR="00401CC8">
                <w:rPr>
                  <w:rFonts w:cs="Arial"/>
                  <w:b/>
                  <w:sz w:val="24"/>
                  <w:szCs w:val="24"/>
                  <w:lang w:val="es-ES"/>
                </w:rPr>
                <w:t>3.7</w:t>
              </w:r>
            </w:ins>
            <w:del w:id="100" w:author="Javier Kachuka" w:date="2019-11-05T17:40:00Z">
              <w:r w:rsidDel="007E6F74">
                <w:rPr>
                  <w:rFonts w:cs="Arial"/>
                  <w:b/>
                  <w:sz w:val="24"/>
                  <w:szCs w:val="24"/>
                  <w:lang w:val="es-ES"/>
                </w:rPr>
                <w:delText>3</w:delText>
              </w:r>
            </w:del>
            <w:del w:id="101" w:author="Javier Kachuka" w:date="2019-11-05T17:49:00Z">
              <w:r w:rsidDel="00401CC8">
                <w:rPr>
                  <w:rFonts w:cs="Arial"/>
                  <w:b/>
                  <w:sz w:val="24"/>
                  <w:szCs w:val="24"/>
                  <w:lang w:val="es-ES"/>
                </w:rPr>
                <w:delText>.</w:delText>
              </w:r>
            </w:del>
            <w:del w:id="102" w:author="Javier Kachuka" w:date="2019-11-05T17:40:00Z">
              <w:r w:rsidDel="007E6F74">
                <w:rPr>
                  <w:rFonts w:cs="Arial"/>
                  <w:b/>
                  <w:sz w:val="24"/>
                  <w:szCs w:val="24"/>
                  <w:lang w:val="es-ES"/>
                </w:rPr>
                <w:delText>7</w:delText>
              </w:r>
            </w:del>
          </w:p>
        </w:tc>
        <w:tc>
          <w:tcPr>
            <w:tcW w:w="7840" w:type="dxa"/>
          </w:tcPr>
          <w:p w14:paraId="65491D0B" w14:textId="4C7E8CCD" w:rsidR="007E6F74" w:rsidRPr="00EC5FEE" w:rsidRDefault="007E6F74" w:rsidP="007E6F74">
            <w:pPr>
              <w:rPr>
                <w:rFonts w:cs="Arial"/>
                <w:sz w:val="24"/>
                <w:szCs w:val="24"/>
                <w:lang w:val="es-ES"/>
              </w:rPr>
            </w:pPr>
            <w:r w:rsidRPr="00EC5FEE">
              <w:rPr>
                <w:rFonts w:cs="Arial"/>
                <w:sz w:val="24"/>
                <w:szCs w:val="24"/>
                <w:lang w:val="es-ES"/>
              </w:rPr>
              <w:t>E</w:t>
            </w:r>
            <w:r>
              <w:rPr>
                <w:rFonts w:cs="Arial"/>
                <w:sz w:val="24"/>
                <w:szCs w:val="24"/>
                <w:lang w:val="es-ES"/>
              </w:rPr>
              <w:t>l sistema permitirá generar un nuevo pedido de productos para un proveedor.</w:t>
            </w:r>
          </w:p>
        </w:tc>
      </w:tr>
      <w:tr w:rsidR="007E6F74" w:rsidRPr="00576F7E" w14:paraId="136B8AC4" w14:textId="77777777" w:rsidTr="00EC5FEE">
        <w:tc>
          <w:tcPr>
            <w:tcW w:w="988" w:type="dxa"/>
            <w:shd w:val="clear" w:color="auto" w:fill="9CC2E5" w:themeFill="accent1" w:themeFillTint="99"/>
          </w:tcPr>
          <w:p w14:paraId="68CE42F1" w14:textId="202A7526" w:rsidR="007E6F74" w:rsidRPr="00EC5FEE" w:rsidRDefault="007E6F74" w:rsidP="007E6F74">
            <w:pPr>
              <w:jc w:val="center"/>
              <w:rPr>
                <w:rFonts w:cs="Arial"/>
                <w:b/>
                <w:sz w:val="24"/>
                <w:szCs w:val="24"/>
                <w:lang w:val="es-ES"/>
              </w:rPr>
            </w:pPr>
            <w:r>
              <w:rPr>
                <w:rFonts w:cs="Arial"/>
                <w:b/>
                <w:sz w:val="24"/>
                <w:szCs w:val="24"/>
                <w:lang w:val="es-ES"/>
              </w:rPr>
              <w:lastRenderedPageBreak/>
              <w:t>RF</w:t>
            </w:r>
            <w:ins w:id="103" w:author="Javier Kachuka" w:date="2019-11-05T17:49:00Z">
              <w:r w:rsidR="00401CC8">
                <w:rPr>
                  <w:rFonts w:cs="Arial"/>
                  <w:b/>
                  <w:sz w:val="24"/>
                  <w:szCs w:val="24"/>
                  <w:lang w:val="es-ES"/>
                </w:rPr>
                <w:t>3.8</w:t>
              </w:r>
            </w:ins>
            <w:del w:id="104" w:author="Javier Kachuka" w:date="2019-11-05T17:40:00Z">
              <w:r w:rsidDel="007E6F74">
                <w:rPr>
                  <w:rFonts w:cs="Arial"/>
                  <w:b/>
                  <w:sz w:val="24"/>
                  <w:szCs w:val="24"/>
                  <w:lang w:val="es-ES"/>
                </w:rPr>
                <w:delText>3</w:delText>
              </w:r>
            </w:del>
            <w:del w:id="105" w:author="Javier Kachuka" w:date="2019-11-05T17:49:00Z">
              <w:r w:rsidDel="00401CC8">
                <w:rPr>
                  <w:rFonts w:cs="Arial"/>
                  <w:b/>
                  <w:sz w:val="24"/>
                  <w:szCs w:val="24"/>
                  <w:lang w:val="es-ES"/>
                </w:rPr>
                <w:delText>.</w:delText>
              </w:r>
            </w:del>
            <w:del w:id="106" w:author="Javier Kachuka" w:date="2019-11-05T17:40:00Z">
              <w:r w:rsidDel="007E6F74">
                <w:rPr>
                  <w:rFonts w:cs="Arial"/>
                  <w:b/>
                  <w:sz w:val="24"/>
                  <w:szCs w:val="24"/>
                  <w:lang w:val="es-ES"/>
                </w:rPr>
                <w:delText>8</w:delText>
              </w:r>
            </w:del>
          </w:p>
        </w:tc>
        <w:tc>
          <w:tcPr>
            <w:tcW w:w="7840" w:type="dxa"/>
          </w:tcPr>
          <w:p w14:paraId="4BEB0D56" w14:textId="3FF26FAA" w:rsidR="007E6F74" w:rsidRPr="00EC5FEE" w:rsidRDefault="007E6F74" w:rsidP="007E6F74">
            <w:pPr>
              <w:rPr>
                <w:rFonts w:cs="Arial"/>
                <w:sz w:val="24"/>
                <w:szCs w:val="24"/>
                <w:lang w:val="es-ES"/>
              </w:rPr>
            </w:pPr>
            <w:r>
              <w:rPr>
                <w:rFonts w:cs="Arial"/>
                <w:sz w:val="24"/>
                <w:szCs w:val="24"/>
                <w:lang w:val="es-ES"/>
              </w:rPr>
              <w:t>El sistema permitirá la modificación de un pedido.</w:t>
            </w:r>
          </w:p>
        </w:tc>
      </w:tr>
      <w:tr w:rsidR="007E6F74" w:rsidRPr="00576F7E" w:rsidDel="007E6F74" w14:paraId="284C6C6D" w14:textId="6BB619E8" w:rsidTr="00EC5FEE">
        <w:trPr>
          <w:del w:id="107" w:author="Javier Kachuka" w:date="2019-11-05T17:39:00Z"/>
        </w:trPr>
        <w:tc>
          <w:tcPr>
            <w:tcW w:w="988" w:type="dxa"/>
            <w:shd w:val="clear" w:color="auto" w:fill="9CC2E5" w:themeFill="accent1" w:themeFillTint="99"/>
          </w:tcPr>
          <w:p w14:paraId="72129D69" w14:textId="546D898F" w:rsidR="007E6F74" w:rsidRPr="00EC5FEE" w:rsidDel="007E6F74" w:rsidRDefault="007E6F74" w:rsidP="007E6F74">
            <w:pPr>
              <w:jc w:val="center"/>
              <w:rPr>
                <w:del w:id="108" w:author="Javier Kachuka" w:date="2019-11-05T17:39:00Z"/>
                <w:rFonts w:cs="Arial"/>
                <w:b/>
                <w:sz w:val="24"/>
                <w:szCs w:val="24"/>
                <w:lang w:val="es-ES"/>
              </w:rPr>
            </w:pPr>
            <w:del w:id="109" w:author="Javier Kachuka" w:date="2019-11-05T17:39:00Z">
              <w:r w:rsidDel="007E6F74">
                <w:rPr>
                  <w:rFonts w:cs="Arial"/>
                  <w:b/>
                  <w:sz w:val="24"/>
                  <w:szCs w:val="24"/>
                  <w:lang w:val="es-ES"/>
                </w:rPr>
                <w:delText>RF3.9</w:delText>
              </w:r>
            </w:del>
          </w:p>
        </w:tc>
        <w:tc>
          <w:tcPr>
            <w:tcW w:w="7840" w:type="dxa"/>
          </w:tcPr>
          <w:p w14:paraId="4F2DBA2F" w14:textId="094308D2" w:rsidR="007E6F74" w:rsidDel="007E6F74" w:rsidRDefault="007E6F74" w:rsidP="007E6F74">
            <w:pPr>
              <w:rPr>
                <w:del w:id="110" w:author="Javier Kachuka" w:date="2019-11-05T17:39:00Z"/>
                <w:rFonts w:cs="Arial"/>
                <w:sz w:val="24"/>
                <w:szCs w:val="24"/>
                <w:lang w:val="es-ES"/>
              </w:rPr>
            </w:pPr>
            <w:del w:id="111" w:author="Javier Kachuka" w:date="2019-11-05T17:39:00Z">
              <w:r w:rsidDel="007E6F74">
                <w:rPr>
                  <w:rFonts w:cs="Arial"/>
                  <w:sz w:val="24"/>
                  <w:szCs w:val="24"/>
                  <w:lang w:val="es-ES"/>
                </w:rPr>
                <w:delText>El sistema listará todos los pedidos realizados.</w:delText>
              </w:r>
            </w:del>
          </w:p>
        </w:tc>
      </w:tr>
      <w:tr w:rsidR="007E6F74" w:rsidRPr="00576F7E" w14:paraId="15D1D7D4" w14:textId="77777777" w:rsidTr="00442C33">
        <w:tc>
          <w:tcPr>
            <w:tcW w:w="988" w:type="dxa"/>
            <w:shd w:val="clear" w:color="auto" w:fill="9CC2E5" w:themeFill="accent1" w:themeFillTint="99"/>
          </w:tcPr>
          <w:p w14:paraId="44A7EC23" w14:textId="34F5BDA1" w:rsidR="007E6F74" w:rsidRPr="00EC5FEE" w:rsidRDefault="007E6F74" w:rsidP="007E6F74">
            <w:pPr>
              <w:jc w:val="center"/>
              <w:rPr>
                <w:rFonts w:cs="Arial"/>
                <w:b/>
                <w:sz w:val="24"/>
                <w:szCs w:val="24"/>
                <w:lang w:val="es-ES"/>
              </w:rPr>
            </w:pPr>
            <w:r>
              <w:rPr>
                <w:rFonts w:cs="Arial"/>
                <w:b/>
                <w:sz w:val="24"/>
                <w:szCs w:val="24"/>
                <w:lang w:val="es-ES"/>
              </w:rPr>
              <w:t>RF</w:t>
            </w:r>
            <w:ins w:id="112" w:author="Javier Kachuka" w:date="2019-11-05T17:49:00Z">
              <w:r w:rsidR="00401CC8">
                <w:rPr>
                  <w:rFonts w:cs="Arial"/>
                  <w:b/>
                  <w:sz w:val="24"/>
                  <w:szCs w:val="24"/>
                  <w:lang w:val="es-ES"/>
                </w:rPr>
                <w:t>3.9</w:t>
              </w:r>
            </w:ins>
            <w:del w:id="113" w:author="Javier Kachuka" w:date="2019-11-05T17:49:00Z">
              <w:r w:rsidDel="00401CC8">
                <w:rPr>
                  <w:rFonts w:cs="Arial"/>
                  <w:b/>
                  <w:sz w:val="24"/>
                  <w:szCs w:val="24"/>
                  <w:lang w:val="es-ES"/>
                </w:rPr>
                <w:delText>4.</w:delText>
              </w:r>
            </w:del>
            <w:del w:id="114" w:author="Javier Kachuka" w:date="2019-11-05T17:41:00Z">
              <w:r w:rsidDel="007E6F74">
                <w:rPr>
                  <w:rFonts w:cs="Arial"/>
                  <w:b/>
                  <w:sz w:val="24"/>
                  <w:szCs w:val="24"/>
                  <w:lang w:val="es-ES"/>
                </w:rPr>
                <w:delText>0</w:delText>
              </w:r>
            </w:del>
          </w:p>
        </w:tc>
        <w:tc>
          <w:tcPr>
            <w:tcW w:w="7840" w:type="dxa"/>
          </w:tcPr>
          <w:p w14:paraId="791AD7B3" w14:textId="2366A785" w:rsidR="007E6F74" w:rsidRPr="00EC5FEE" w:rsidRDefault="007E6F74" w:rsidP="007E6F74">
            <w:pPr>
              <w:rPr>
                <w:rFonts w:cs="Arial"/>
                <w:sz w:val="24"/>
                <w:szCs w:val="24"/>
                <w:lang w:val="es-ES"/>
              </w:rPr>
            </w:pPr>
            <w:r>
              <w:rPr>
                <w:rFonts w:cs="Arial"/>
                <w:sz w:val="24"/>
                <w:szCs w:val="24"/>
                <w:lang w:val="es-ES"/>
              </w:rPr>
              <w:t>El sistema permitirá la eliminación de un pedido.</w:t>
            </w:r>
          </w:p>
        </w:tc>
      </w:tr>
      <w:tr w:rsidR="007E6F74" w:rsidRPr="00576F7E" w:rsidDel="007E6F74" w14:paraId="080EBF51" w14:textId="1C9155F2" w:rsidTr="00EC5FEE">
        <w:trPr>
          <w:del w:id="115" w:author="Javier Kachuka" w:date="2019-11-05T17:40:00Z"/>
        </w:trPr>
        <w:tc>
          <w:tcPr>
            <w:tcW w:w="988" w:type="dxa"/>
            <w:shd w:val="clear" w:color="auto" w:fill="9CC2E5" w:themeFill="accent1" w:themeFillTint="99"/>
          </w:tcPr>
          <w:p w14:paraId="270B3D4D" w14:textId="55F9F2BA" w:rsidR="007E6F74" w:rsidRPr="00EC5FEE" w:rsidDel="007E6F74" w:rsidRDefault="007E6F74" w:rsidP="007E6F74">
            <w:pPr>
              <w:jc w:val="center"/>
              <w:rPr>
                <w:del w:id="116" w:author="Javier Kachuka" w:date="2019-11-05T17:40:00Z"/>
                <w:rFonts w:cs="Arial"/>
                <w:b/>
                <w:sz w:val="24"/>
                <w:szCs w:val="24"/>
                <w:lang w:val="es-ES"/>
              </w:rPr>
            </w:pPr>
            <w:del w:id="117" w:author="Javier Kachuka" w:date="2019-11-05T17:37:00Z">
              <w:r w:rsidDel="007E6F74">
                <w:rPr>
                  <w:rFonts w:cs="Arial"/>
                  <w:b/>
                  <w:sz w:val="24"/>
                  <w:szCs w:val="24"/>
                  <w:lang w:val="es-ES"/>
                </w:rPr>
                <w:delText>RF4.1</w:delText>
              </w:r>
            </w:del>
          </w:p>
        </w:tc>
        <w:tc>
          <w:tcPr>
            <w:tcW w:w="7840" w:type="dxa"/>
          </w:tcPr>
          <w:p w14:paraId="753B894A" w14:textId="70E1AC06" w:rsidR="007E6F74" w:rsidRPr="00EC5FEE" w:rsidDel="007E6F74" w:rsidRDefault="007E6F74" w:rsidP="007E6F74">
            <w:pPr>
              <w:rPr>
                <w:del w:id="118" w:author="Javier Kachuka" w:date="2019-11-05T17:40:00Z"/>
                <w:rFonts w:cs="Arial"/>
                <w:sz w:val="24"/>
                <w:szCs w:val="24"/>
                <w:lang w:val="es-ES"/>
              </w:rPr>
            </w:pPr>
            <w:del w:id="119" w:author="Javier Kachuka" w:date="2019-11-05T17:37:00Z">
              <w:r w:rsidRPr="00EC5FEE" w:rsidDel="007E6F74">
                <w:rPr>
                  <w:rFonts w:cs="Arial"/>
                  <w:sz w:val="24"/>
                  <w:szCs w:val="24"/>
                  <w:lang w:val="es-ES"/>
                </w:rPr>
                <w:delText>El sistema permitirá</w:delText>
              </w:r>
              <w:r w:rsidDel="007E6F74">
                <w:rPr>
                  <w:rFonts w:cs="Arial"/>
                  <w:sz w:val="24"/>
                  <w:szCs w:val="24"/>
                  <w:lang w:val="es-ES"/>
                </w:rPr>
                <w:delText xml:space="preserve"> el registro de nuevos productos.</w:delText>
              </w:r>
            </w:del>
          </w:p>
        </w:tc>
      </w:tr>
      <w:tr w:rsidR="007E6F74" w:rsidRPr="00576F7E" w:rsidDel="007E6F74" w14:paraId="7E2613E7" w14:textId="73711FBE" w:rsidTr="00EC5FEE">
        <w:trPr>
          <w:del w:id="120" w:author="Javier Kachuka" w:date="2019-11-05T17:40:00Z"/>
        </w:trPr>
        <w:tc>
          <w:tcPr>
            <w:tcW w:w="988" w:type="dxa"/>
            <w:shd w:val="clear" w:color="auto" w:fill="9CC2E5" w:themeFill="accent1" w:themeFillTint="99"/>
          </w:tcPr>
          <w:p w14:paraId="28534345" w14:textId="0E9AF0D2" w:rsidR="007E6F74" w:rsidRPr="00EC5FEE" w:rsidDel="007E6F74" w:rsidRDefault="007E6F74" w:rsidP="007E6F74">
            <w:pPr>
              <w:jc w:val="center"/>
              <w:rPr>
                <w:del w:id="121" w:author="Javier Kachuka" w:date="2019-11-05T17:40:00Z"/>
                <w:rFonts w:cs="Arial"/>
                <w:b/>
                <w:sz w:val="24"/>
                <w:szCs w:val="24"/>
                <w:lang w:val="es-ES"/>
              </w:rPr>
            </w:pPr>
            <w:del w:id="122" w:author="Javier Kachuka" w:date="2019-11-05T17:37:00Z">
              <w:r w:rsidDel="007E6F74">
                <w:rPr>
                  <w:rFonts w:cs="Arial"/>
                  <w:b/>
                  <w:sz w:val="24"/>
                  <w:szCs w:val="24"/>
                  <w:lang w:val="es-ES"/>
                </w:rPr>
                <w:delText>RF4.2</w:delText>
              </w:r>
            </w:del>
          </w:p>
        </w:tc>
        <w:tc>
          <w:tcPr>
            <w:tcW w:w="7840" w:type="dxa"/>
          </w:tcPr>
          <w:p w14:paraId="1D486A63" w14:textId="69155BD6" w:rsidR="007E6F74" w:rsidRPr="00EC5FEE" w:rsidDel="007E6F74" w:rsidRDefault="007E6F74" w:rsidP="007E6F74">
            <w:pPr>
              <w:rPr>
                <w:del w:id="123" w:author="Javier Kachuka" w:date="2019-11-05T17:40:00Z"/>
                <w:rFonts w:cs="Arial"/>
                <w:sz w:val="24"/>
                <w:szCs w:val="24"/>
                <w:lang w:val="es-ES"/>
              </w:rPr>
            </w:pPr>
            <w:del w:id="124" w:author="Javier Kachuka" w:date="2019-11-05T17:37:00Z">
              <w:r w:rsidDel="007E6F74">
                <w:rPr>
                  <w:rFonts w:cs="Arial"/>
                  <w:sz w:val="24"/>
                  <w:szCs w:val="24"/>
                  <w:lang w:val="es-ES"/>
                </w:rPr>
                <w:delText>El sistema permitirá la modificación de los productos existentes.</w:delText>
              </w:r>
            </w:del>
          </w:p>
        </w:tc>
      </w:tr>
      <w:tr w:rsidR="007E6F74" w:rsidRPr="00576F7E" w:rsidDel="007E6F74" w14:paraId="0458D410" w14:textId="6F92F114" w:rsidTr="00EC5FEE">
        <w:trPr>
          <w:del w:id="125" w:author="Javier Kachuka" w:date="2019-11-05T17:37:00Z"/>
        </w:trPr>
        <w:tc>
          <w:tcPr>
            <w:tcW w:w="988" w:type="dxa"/>
            <w:shd w:val="clear" w:color="auto" w:fill="9CC2E5" w:themeFill="accent1" w:themeFillTint="99"/>
          </w:tcPr>
          <w:p w14:paraId="38CE3B67" w14:textId="5258881E" w:rsidR="007E6F74" w:rsidRPr="00EC5FEE" w:rsidDel="007E6F74" w:rsidRDefault="007E6F74" w:rsidP="007E6F74">
            <w:pPr>
              <w:jc w:val="center"/>
              <w:rPr>
                <w:del w:id="126" w:author="Javier Kachuka" w:date="2019-11-05T17:37:00Z"/>
                <w:rFonts w:cs="Arial"/>
                <w:b/>
                <w:sz w:val="24"/>
                <w:szCs w:val="24"/>
                <w:lang w:val="es-ES"/>
              </w:rPr>
            </w:pPr>
            <w:del w:id="127" w:author="Javier Kachuka" w:date="2019-11-05T17:37:00Z">
              <w:r w:rsidDel="007E6F74">
                <w:rPr>
                  <w:rFonts w:cs="Arial"/>
                  <w:b/>
                  <w:sz w:val="24"/>
                  <w:szCs w:val="24"/>
                  <w:lang w:val="es-ES"/>
                </w:rPr>
                <w:delText>RF4.3</w:delText>
              </w:r>
            </w:del>
          </w:p>
        </w:tc>
        <w:tc>
          <w:tcPr>
            <w:tcW w:w="7840" w:type="dxa"/>
          </w:tcPr>
          <w:p w14:paraId="5AC9A201" w14:textId="6D584D1B" w:rsidR="007E6F74" w:rsidRPr="00EC5FEE" w:rsidDel="007E6F74" w:rsidRDefault="007E6F74" w:rsidP="007E6F74">
            <w:pPr>
              <w:rPr>
                <w:del w:id="128" w:author="Javier Kachuka" w:date="2019-11-05T17:37:00Z"/>
                <w:rFonts w:cs="Arial"/>
                <w:sz w:val="24"/>
                <w:szCs w:val="24"/>
                <w:lang w:val="es-ES"/>
              </w:rPr>
            </w:pPr>
            <w:del w:id="129" w:author="Javier Kachuka" w:date="2019-11-05T17:37:00Z">
              <w:r w:rsidRPr="00EC5FEE" w:rsidDel="007E6F74">
                <w:rPr>
                  <w:rFonts w:cs="Arial"/>
                  <w:sz w:val="24"/>
                  <w:szCs w:val="24"/>
                  <w:lang w:val="es-ES"/>
                </w:rPr>
                <w:delText xml:space="preserve">El sistema </w:delText>
              </w:r>
              <w:r w:rsidDel="007E6F74">
                <w:rPr>
                  <w:rFonts w:cs="Arial"/>
                  <w:sz w:val="24"/>
                  <w:szCs w:val="24"/>
                  <w:lang w:val="es-ES"/>
                </w:rPr>
                <w:delText>va a listar todos los productos.</w:delText>
              </w:r>
            </w:del>
          </w:p>
        </w:tc>
      </w:tr>
      <w:tr w:rsidR="007E6F74" w:rsidRPr="00576F7E" w:rsidDel="007E6F74" w14:paraId="10CC6DFE" w14:textId="43D6ACD3" w:rsidTr="00EC5FEE">
        <w:trPr>
          <w:del w:id="130" w:author="Javier Kachuka" w:date="2019-11-05T17:40:00Z"/>
        </w:trPr>
        <w:tc>
          <w:tcPr>
            <w:tcW w:w="988" w:type="dxa"/>
            <w:shd w:val="clear" w:color="auto" w:fill="9CC2E5" w:themeFill="accent1" w:themeFillTint="99"/>
          </w:tcPr>
          <w:p w14:paraId="5ECC192A" w14:textId="55DBB7A7" w:rsidR="007E6F74" w:rsidRPr="00EC5FEE" w:rsidDel="007E6F74" w:rsidRDefault="007E6F74" w:rsidP="007E6F74">
            <w:pPr>
              <w:jc w:val="center"/>
              <w:rPr>
                <w:del w:id="131" w:author="Javier Kachuka" w:date="2019-11-05T17:40:00Z"/>
                <w:rFonts w:cs="Arial"/>
                <w:b/>
                <w:sz w:val="24"/>
                <w:szCs w:val="24"/>
                <w:lang w:val="es-ES"/>
              </w:rPr>
            </w:pPr>
            <w:del w:id="132" w:author="Javier Kachuka" w:date="2019-11-05T17:37:00Z">
              <w:r w:rsidDel="007E6F74">
                <w:rPr>
                  <w:rFonts w:cs="Arial"/>
                  <w:b/>
                  <w:sz w:val="24"/>
                  <w:szCs w:val="24"/>
                  <w:lang w:val="es-ES"/>
                </w:rPr>
                <w:delText>RF4.4</w:delText>
              </w:r>
            </w:del>
          </w:p>
        </w:tc>
        <w:tc>
          <w:tcPr>
            <w:tcW w:w="7840" w:type="dxa"/>
          </w:tcPr>
          <w:p w14:paraId="56EE58AB" w14:textId="692176C7" w:rsidR="007E6F74" w:rsidRPr="00EC5FEE" w:rsidDel="007E6F74" w:rsidRDefault="007E6F74" w:rsidP="007E6F74">
            <w:pPr>
              <w:rPr>
                <w:del w:id="133" w:author="Javier Kachuka" w:date="2019-11-05T17:40:00Z"/>
                <w:rFonts w:cs="Arial"/>
                <w:sz w:val="24"/>
                <w:szCs w:val="24"/>
                <w:lang w:val="es-ES"/>
              </w:rPr>
            </w:pPr>
            <w:del w:id="134" w:author="Javier Kachuka" w:date="2019-11-05T17:37:00Z">
              <w:r w:rsidDel="007E6F74">
                <w:rPr>
                  <w:rFonts w:cs="Arial"/>
                  <w:sz w:val="24"/>
                  <w:szCs w:val="24"/>
                  <w:lang w:val="es-ES"/>
                </w:rPr>
                <w:delText>El sistema permitirá la baja de un producto.</w:delText>
              </w:r>
            </w:del>
          </w:p>
        </w:tc>
      </w:tr>
      <w:tr w:rsidR="007E6F74" w:rsidRPr="00576F7E" w14:paraId="6DE57591" w14:textId="77777777" w:rsidTr="00442C33">
        <w:tc>
          <w:tcPr>
            <w:tcW w:w="988" w:type="dxa"/>
            <w:shd w:val="clear" w:color="auto" w:fill="9CC2E5" w:themeFill="accent1" w:themeFillTint="99"/>
          </w:tcPr>
          <w:p w14:paraId="0F4ED6FF" w14:textId="1DF741D0" w:rsidR="007E6F74" w:rsidRPr="00EC5FEE" w:rsidRDefault="007E6F74" w:rsidP="007E6F74">
            <w:pPr>
              <w:jc w:val="center"/>
              <w:rPr>
                <w:rFonts w:cs="Arial"/>
                <w:b/>
                <w:sz w:val="24"/>
                <w:szCs w:val="24"/>
                <w:lang w:val="es-ES"/>
              </w:rPr>
            </w:pPr>
            <w:r>
              <w:rPr>
                <w:rFonts w:cs="Arial"/>
                <w:b/>
                <w:sz w:val="24"/>
                <w:szCs w:val="24"/>
                <w:lang w:val="es-ES"/>
              </w:rPr>
              <w:t>RF4</w:t>
            </w:r>
            <w:ins w:id="135" w:author="Javier Kachuka" w:date="2019-11-05T17:49:00Z">
              <w:r w:rsidR="00401CC8">
                <w:rPr>
                  <w:rFonts w:cs="Arial"/>
                  <w:b/>
                  <w:sz w:val="24"/>
                  <w:szCs w:val="24"/>
                  <w:lang w:val="es-ES"/>
                </w:rPr>
                <w:t>.0</w:t>
              </w:r>
            </w:ins>
            <w:del w:id="136" w:author="Javier Kachuka" w:date="2019-11-05T17:49:00Z">
              <w:r w:rsidDel="00401CC8">
                <w:rPr>
                  <w:rFonts w:cs="Arial"/>
                  <w:b/>
                  <w:sz w:val="24"/>
                  <w:szCs w:val="24"/>
                  <w:lang w:val="es-ES"/>
                </w:rPr>
                <w:delText>.</w:delText>
              </w:r>
            </w:del>
            <w:del w:id="137" w:author="Javier Kachuka" w:date="2019-11-05T17:41:00Z">
              <w:r w:rsidDel="007E6F74">
                <w:rPr>
                  <w:rFonts w:cs="Arial"/>
                  <w:b/>
                  <w:sz w:val="24"/>
                  <w:szCs w:val="24"/>
                  <w:lang w:val="es-ES"/>
                </w:rPr>
                <w:delText>5</w:delText>
              </w:r>
            </w:del>
          </w:p>
        </w:tc>
        <w:tc>
          <w:tcPr>
            <w:tcW w:w="7840" w:type="dxa"/>
          </w:tcPr>
          <w:p w14:paraId="5E9AA62A" w14:textId="5D232CFA" w:rsidR="007E6F74" w:rsidRPr="00EC5FEE" w:rsidRDefault="007E6F74" w:rsidP="007E6F74">
            <w:pPr>
              <w:rPr>
                <w:rFonts w:cs="Arial"/>
                <w:sz w:val="24"/>
                <w:szCs w:val="24"/>
                <w:lang w:val="es-ES"/>
              </w:rPr>
            </w:pPr>
            <w:r>
              <w:rPr>
                <w:rFonts w:cs="Arial"/>
                <w:sz w:val="24"/>
                <w:szCs w:val="24"/>
                <w:lang w:val="es-ES"/>
              </w:rPr>
              <w:t>El sistema registrará nuevos rubros a los que pertenecerán ciertos productos.</w:t>
            </w:r>
          </w:p>
        </w:tc>
      </w:tr>
      <w:tr w:rsidR="007E6F74" w:rsidRPr="00576F7E" w14:paraId="65ECD4B2" w14:textId="77777777" w:rsidTr="00EC5FEE">
        <w:tc>
          <w:tcPr>
            <w:tcW w:w="988" w:type="dxa"/>
            <w:shd w:val="clear" w:color="auto" w:fill="9CC2E5" w:themeFill="accent1" w:themeFillTint="99"/>
          </w:tcPr>
          <w:p w14:paraId="3F2DB777" w14:textId="02D71C07" w:rsidR="007E6F74" w:rsidRPr="00EC5FEE" w:rsidRDefault="007E6F74" w:rsidP="007E6F74">
            <w:pPr>
              <w:jc w:val="center"/>
              <w:rPr>
                <w:rFonts w:cs="Arial"/>
                <w:b/>
                <w:sz w:val="24"/>
                <w:szCs w:val="24"/>
                <w:lang w:val="es-ES"/>
              </w:rPr>
            </w:pPr>
            <w:r>
              <w:rPr>
                <w:rFonts w:cs="Arial"/>
                <w:b/>
                <w:sz w:val="24"/>
                <w:szCs w:val="24"/>
                <w:lang w:val="es-ES"/>
              </w:rPr>
              <w:t>RF4.</w:t>
            </w:r>
            <w:ins w:id="138" w:author="Javier Kachuka" w:date="2019-11-05T17:41:00Z">
              <w:r w:rsidR="00401CC8">
                <w:rPr>
                  <w:rFonts w:cs="Arial"/>
                  <w:b/>
                  <w:sz w:val="24"/>
                  <w:szCs w:val="24"/>
                  <w:lang w:val="es-ES"/>
                </w:rPr>
                <w:t>1</w:t>
              </w:r>
            </w:ins>
            <w:del w:id="139" w:author="Javier Kachuka" w:date="2019-11-05T17:41:00Z">
              <w:r w:rsidDel="007E6F74">
                <w:rPr>
                  <w:rFonts w:cs="Arial"/>
                  <w:b/>
                  <w:sz w:val="24"/>
                  <w:szCs w:val="24"/>
                  <w:lang w:val="es-ES"/>
                </w:rPr>
                <w:delText>6</w:delText>
              </w:r>
            </w:del>
          </w:p>
        </w:tc>
        <w:tc>
          <w:tcPr>
            <w:tcW w:w="7840" w:type="dxa"/>
          </w:tcPr>
          <w:p w14:paraId="57E421AD" w14:textId="776913DB" w:rsidR="007E6F74" w:rsidRPr="00EC5FEE" w:rsidRDefault="007E6F74" w:rsidP="007E6F74">
            <w:pPr>
              <w:rPr>
                <w:rFonts w:cs="Arial"/>
                <w:sz w:val="24"/>
                <w:szCs w:val="24"/>
                <w:lang w:val="es-ES"/>
              </w:rPr>
            </w:pPr>
            <w:r>
              <w:rPr>
                <w:rFonts w:cs="Arial"/>
                <w:sz w:val="24"/>
                <w:szCs w:val="24"/>
                <w:lang w:val="es-ES"/>
              </w:rPr>
              <w:t>El sistema permitirá la modificación de un rubro.</w:t>
            </w:r>
          </w:p>
        </w:tc>
      </w:tr>
      <w:tr w:rsidR="007E6F74" w:rsidRPr="00576F7E" w:rsidDel="007E6F74" w14:paraId="4A19BE7B" w14:textId="2BF349F9" w:rsidTr="00EC5FEE">
        <w:trPr>
          <w:del w:id="140" w:author="Javier Kachuka" w:date="2019-11-05T17:39:00Z"/>
        </w:trPr>
        <w:tc>
          <w:tcPr>
            <w:tcW w:w="988" w:type="dxa"/>
            <w:shd w:val="clear" w:color="auto" w:fill="9CC2E5" w:themeFill="accent1" w:themeFillTint="99"/>
          </w:tcPr>
          <w:p w14:paraId="0290BAAB" w14:textId="440CCD45" w:rsidR="007E6F74" w:rsidDel="007E6F74" w:rsidRDefault="007E6F74" w:rsidP="007E6F74">
            <w:pPr>
              <w:jc w:val="center"/>
              <w:rPr>
                <w:del w:id="141" w:author="Javier Kachuka" w:date="2019-11-05T17:39:00Z"/>
                <w:rFonts w:cs="Arial"/>
                <w:b/>
                <w:sz w:val="24"/>
                <w:szCs w:val="24"/>
                <w:lang w:val="es-ES"/>
              </w:rPr>
            </w:pPr>
            <w:del w:id="142" w:author="Javier Kachuka" w:date="2019-11-05T17:39:00Z">
              <w:r w:rsidDel="007E6F74">
                <w:rPr>
                  <w:rFonts w:cs="Arial"/>
                  <w:b/>
                  <w:sz w:val="24"/>
                  <w:szCs w:val="24"/>
                  <w:lang w:val="es-ES"/>
                </w:rPr>
                <w:delText>RF4.7</w:delText>
              </w:r>
            </w:del>
          </w:p>
        </w:tc>
        <w:tc>
          <w:tcPr>
            <w:tcW w:w="7840" w:type="dxa"/>
          </w:tcPr>
          <w:p w14:paraId="0555DD5C" w14:textId="392A6F0E" w:rsidR="007E6F74" w:rsidRPr="00EC5FEE" w:rsidDel="007E6F74" w:rsidRDefault="007E6F74" w:rsidP="007E6F74">
            <w:pPr>
              <w:rPr>
                <w:del w:id="143" w:author="Javier Kachuka" w:date="2019-11-05T17:39:00Z"/>
                <w:rFonts w:cs="Arial"/>
                <w:sz w:val="24"/>
                <w:szCs w:val="24"/>
                <w:lang w:val="es-ES"/>
              </w:rPr>
            </w:pPr>
            <w:del w:id="144" w:author="Javier Kachuka" w:date="2019-11-05T17:39:00Z">
              <w:r w:rsidDel="007E6F74">
                <w:rPr>
                  <w:rFonts w:cs="Arial"/>
                  <w:sz w:val="24"/>
                  <w:szCs w:val="24"/>
                  <w:lang w:val="es-ES"/>
                </w:rPr>
                <w:delText>El sistema listará todos los rubros existentes.</w:delText>
              </w:r>
            </w:del>
          </w:p>
        </w:tc>
      </w:tr>
      <w:tr w:rsidR="007E6F74" w:rsidRPr="00576F7E" w14:paraId="19440782" w14:textId="77777777" w:rsidTr="00EC5FEE">
        <w:tc>
          <w:tcPr>
            <w:tcW w:w="988" w:type="dxa"/>
            <w:shd w:val="clear" w:color="auto" w:fill="9CC2E5" w:themeFill="accent1" w:themeFillTint="99"/>
          </w:tcPr>
          <w:p w14:paraId="3D0805FD" w14:textId="1FB3763F" w:rsidR="007E6F74" w:rsidRDefault="007E6F74" w:rsidP="007E6F74">
            <w:pPr>
              <w:jc w:val="center"/>
              <w:rPr>
                <w:rFonts w:cs="Arial"/>
                <w:b/>
                <w:sz w:val="24"/>
                <w:szCs w:val="24"/>
                <w:lang w:val="es-ES"/>
              </w:rPr>
            </w:pPr>
            <w:r>
              <w:rPr>
                <w:rFonts w:cs="Arial"/>
                <w:b/>
                <w:sz w:val="24"/>
                <w:szCs w:val="24"/>
                <w:lang w:val="es-ES"/>
              </w:rPr>
              <w:t>RF4.</w:t>
            </w:r>
            <w:ins w:id="145" w:author="Javier Kachuka" w:date="2019-11-05T17:41:00Z">
              <w:r w:rsidR="00401CC8">
                <w:rPr>
                  <w:rFonts w:cs="Arial"/>
                  <w:b/>
                  <w:sz w:val="24"/>
                  <w:szCs w:val="24"/>
                  <w:lang w:val="es-ES"/>
                </w:rPr>
                <w:t>2</w:t>
              </w:r>
            </w:ins>
            <w:del w:id="146" w:author="Javier Kachuka" w:date="2019-11-05T17:41:00Z">
              <w:r w:rsidDel="007E6F74">
                <w:rPr>
                  <w:rFonts w:cs="Arial"/>
                  <w:b/>
                  <w:sz w:val="24"/>
                  <w:szCs w:val="24"/>
                  <w:lang w:val="es-ES"/>
                </w:rPr>
                <w:delText>8</w:delText>
              </w:r>
            </w:del>
          </w:p>
        </w:tc>
        <w:tc>
          <w:tcPr>
            <w:tcW w:w="7840" w:type="dxa"/>
          </w:tcPr>
          <w:p w14:paraId="77DAA049" w14:textId="4F33EE8B" w:rsidR="007E6F74" w:rsidRDefault="007E6F74" w:rsidP="007E6F74">
            <w:pPr>
              <w:rPr>
                <w:rFonts w:cs="Arial"/>
                <w:sz w:val="24"/>
                <w:szCs w:val="24"/>
                <w:lang w:val="es-ES"/>
              </w:rPr>
            </w:pPr>
            <w:r>
              <w:rPr>
                <w:rFonts w:cs="Arial"/>
                <w:sz w:val="24"/>
                <w:szCs w:val="24"/>
                <w:lang w:val="es-ES"/>
              </w:rPr>
              <w:t>El sistema permitirá la baja de un rubro.</w:t>
            </w:r>
          </w:p>
        </w:tc>
      </w:tr>
      <w:tr w:rsidR="007E6F74" w:rsidRPr="00576F7E" w14:paraId="03667ACF" w14:textId="77777777" w:rsidTr="00EC5FEE">
        <w:tc>
          <w:tcPr>
            <w:tcW w:w="988" w:type="dxa"/>
            <w:shd w:val="clear" w:color="auto" w:fill="9CC2E5" w:themeFill="accent1" w:themeFillTint="99"/>
          </w:tcPr>
          <w:p w14:paraId="3260044E" w14:textId="50BDFE45" w:rsidR="007E6F74" w:rsidRDefault="007E6F74" w:rsidP="007E6F74">
            <w:pPr>
              <w:jc w:val="center"/>
              <w:rPr>
                <w:rFonts w:cs="Arial"/>
                <w:b/>
                <w:sz w:val="24"/>
                <w:szCs w:val="24"/>
                <w:lang w:val="es-ES"/>
              </w:rPr>
            </w:pPr>
            <w:r>
              <w:rPr>
                <w:rFonts w:cs="Arial"/>
                <w:b/>
                <w:sz w:val="24"/>
                <w:szCs w:val="24"/>
                <w:lang w:val="es-ES"/>
              </w:rPr>
              <w:t>RF4.</w:t>
            </w:r>
            <w:ins w:id="147" w:author="Javier Kachuka" w:date="2019-11-05T17:41:00Z">
              <w:r w:rsidR="00401CC8">
                <w:rPr>
                  <w:rFonts w:cs="Arial"/>
                  <w:b/>
                  <w:sz w:val="24"/>
                  <w:szCs w:val="24"/>
                  <w:lang w:val="es-ES"/>
                </w:rPr>
                <w:t>3</w:t>
              </w:r>
            </w:ins>
            <w:del w:id="148" w:author="Javier Kachuka" w:date="2019-11-05T17:41:00Z">
              <w:r w:rsidDel="007E6F74">
                <w:rPr>
                  <w:rFonts w:cs="Arial"/>
                  <w:b/>
                  <w:sz w:val="24"/>
                  <w:szCs w:val="24"/>
                  <w:lang w:val="es-ES"/>
                </w:rPr>
                <w:delText>9</w:delText>
              </w:r>
            </w:del>
          </w:p>
        </w:tc>
        <w:tc>
          <w:tcPr>
            <w:tcW w:w="7840" w:type="dxa"/>
          </w:tcPr>
          <w:p w14:paraId="2891FB68" w14:textId="7AC9AF84" w:rsidR="007E6F74" w:rsidRDefault="007E6F74" w:rsidP="007E6F74">
            <w:pPr>
              <w:rPr>
                <w:rFonts w:cs="Arial"/>
                <w:sz w:val="24"/>
                <w:szCs w:val="24"/>
                <w:lang w:val="es-ES"/>
              </w:rPr>
            </w:pPr>
            <w:r w:rsidRPr="00EC5FEE">
              <w:rPr>
                <w:rFonts w:cs="Arial"/>
                <w:sz w:val="24"/>
                <w:szCs w:val="24"/>
                <w:lang w:val="es-ES"/>
              </w:rPr>
              <w:t>El sistema va a permitir registrar un nuevo proveedor</w:t>
            </w:r>
            <w:r>
              <w:rPr>
                <w:rFonts w:cs="Arial"/>
                <w:sz w:val="24"/>
                <w:szCs w:val="24"/>
                <w:lang w:val="es-ES"/>
              </w:rPr>
              <w:t>.</w:t>
            </w:r>
          </w:p>
        </w:tc>
      </w:tr>
      <w:tr w:rsidR="007E6F74" w:rsidRPr="00576F7E" w14:paraId="049A92AA" w14:textId="77777777" w:rsidTr="00EC5FEE">
        <w:tc>
          <w:tcPr>
            <w:tcW w:w="988" w:type="dxa"/>
            <w:shd w:val="clear" w:color="auto" w:fill="9CC2E5" w:themeFill="accent1" w:themeFillTint="99"/>
          </w:tcPr>
          <w:p w14:paraId="1F9E180B" w14:textId="07C2B6DC" w:rsidR="007E6F74" w:rsidRDefault="007E6F74" w:rsidP="007E6F74">
            <w:pPr>
              <w:jc w:val="center"/>
              <w:rPr>
                <w:rFonts w:cs="Arial"/>
                <w:b/>
                <w:sz w:val="24"/>
                <w:szCs w:val="24"/>
                <w:lang w:val="es-ES"/>
              </w:rPr>
            </w:pPr>
            <w:r>
              <w:rPr>
                <w:rFonts w:cs="Arial"/>
                <w:b/>
                <w:sz w:val="24"/>
                <w:szCs w:val="24"/>
                <w:lang w:val="es-ES"/>
              </w:rPr>
              <w:t>RF</w:t>
            </w:r>
            <w:ins w:id="149" w:author="Javier Kachuka" w:date="2019-11-05T17:41:00Z">
              <w:r>
                <w:rPr>
                  <w:rFonts w:cs="Arial"/>
                  <w:b/>
                  <w:sz w:val="24"/>
                  <w:szCs w:val="24"/>
                  <w:lang w:val="es-ES"/>
                </w:rPr>
                <w:t>4</w:t>
              </w:r>
            </w:ins>
            <w:del w:id="150" w:author="Javier Kachuka" w:date="2019-11-05T17:41:00Z">
              <w:r w:rsidDel="007E6F74">
                <w:rPr>
                  <w:rFonts w:cs="Arial"/>
                  <w:b/>
                  <w:sz w:val="24"/>
                  <w:szCs w:val="24"/>
                  <w:lang w:val="es-ES"/>
                </w:rPr>
                <w:delText>5</w:delText>
              </w:r>
            </w:del>
            <w:r>
              <w:rPr>
                <w:rFonts w:cs="Arial"/>
                <w:b/>
                <w:sz w:val="24"/>
                <w:szCs w:val="24"/>
                <w:lang w:val="es-ES"/>
              </w:rPr>
              <w:t>.</w:t>
            </w:r>
            <w:ins w:id="151" w:author="Javier Kachuka" w:date="2019-11-05T17:41:00Z">
              <w:r w:rsidR="00401CC8">
                <w:rPr>
                  <w:rFonts w:cs="Arial"/>
                  <w:b/>
                  <w:sz w:val="24"/>
                  <w:szCs w:val="24"/>
                  <w:lang w:val="es-ES"/>
                </w:rPr>
                <w:t>4</w:t>
              </w:r>
            </w:ins>
            <w:del w:id="152" w:author="Javier Kachuka" w:date="2019-11-05T17:41:00Z">
              <w:r w:rsidDel="007E6F74">
                <w:rPr>
                  <w:rFonts w:cs="Arial"/>
                  <w:b/>
                  <w:sz w:val="24"/>
                  <w:szCs w:val="24"/>
                  <w:lang w:val="es-ES"/>
                </w:rPr>
                <w:delText>0</w:delText>
              </w:r>
            </w:del>
          </w:p>
        </w:tc>
        <w:tc>
          <w:tcPr>
            <w:tcW w:w="7840" w:type="dxa"/>
          </w:tcPr>
          <w:p w14:paraId="0F0D1991" w14:textId="18230A56" w:rsidR="007E6F74" w:rsidRPr="00EC5FEE" w:rsidRDefault="007E6F74" w:rsidP="007E6F74">
            <w:pPr>
              <w:rPr>
                <w:rFonts w:cs="Arial"/>
                <w:sz w:val="24"/>
                <w:szCs w:val="24"/>
                <w:lang w:val="es-ES"/>
              </w:rPr>
            </w:pPr>
            <w:r w:rsidRPr="00EC5FEE">
              <w:rPr>
                <w:rFonts w:cs="Arial"/>
                <w:sz w:val="24"/>
                <w:szCs w:val="24"/>
                <w:lang w:val="es-ES"/>
              </w:rPr>
              <w:t>El sistema va a permitir modificar un proveedor</w:t>
            </w:r>
            <w:r>
              <w:rPr>
                <w:rFonts w:cs="Arial"/>
                <w:sz w:val="24"/>
                <w:szCs w:val="24"/>
                <w:lang w:val="es-ES"/>
              </w:rPr>
              <w:t>.</w:t>
            </w:r>
          </w:p>
        </w:tc>
      </w:tr>
      <w:tr w:rsidR="007E6F74" w:rsidRPr="00576F7E" w14:paraId="6AABB16D" w14:textId="77777777" w:rsidTr="00EC5FEE">
        <w:tc>
          <w:tcPr>
            <w:tcW w:w="988" w:type="dxa"/>
            <w:shd w:val="clear" w:color="auto" w:fill="9CC2E5" w:themeFill="accent1" w:themeFillTint="99"/>
          </w:tcPr>
          <w:p w14:paraId="7FA5673D" w14:textId="7061440F" w:rsidR="007E6F74" w:rsidRDefault="007E6F74" w:rsidP="007E6F74">
            <w:pPr>
              <w:jc w:val="center"/>
              <w:rPr>
                <w:rFonts w:cs="Arial"/>
                <w:b/>
                <w:sz w:val="24"/>
                <w:szCs w:val="24"/>
                <w:lang w:val="es-ES"/>
              </w:rPr>
            </w:pPr>
            <w:r>
              <w:rPr>
                <w:rFonts w:cs="Arial"/>
                <w:b/>
                <w:sz w:val="24"/>
                <w:szCs w:val="24"/>
                <w:lang w:val="es-ES"/>
              </w:rPr>
              <w:t>RF</w:t>
            </w:r>
            <w:ins w:id="153" w:author="Javier Kachuka" w:date="2019-11-05T17:41:00Z">
              <w:r>
                <w:rPr>
                  <w:rFonts w:cs="Arial"/>
                  <w:b/>
                  <w:sz w:val="24"/>
                  <w:szCs w:val="24"/>
                  <w:lang w:val="es-ES"/>
                </w:rPr>
                <w:t>4</w:t>
              </w:r>
            </w:ins>
            <w:del w:id="154" w:author="Javier Kachuka" w:date="2019-11-05T17:41:00Z">
              <w:r w:rsidDel="007E6F74">
                <w:rPr>
                  <w:rFonts w:cs="Arial"/>
                  <w:b/>
                  <w:sz w:val="24"/>
                  <w:szCs w:val="24"/>
                  <w:lang w:val="es-ES"/>
                </w:rPr>
                <w:delText>5</w:delText>
              </w:r>
            </w:del>
            <w:r>
              <w:rPr>
                <w:rFonts w:cs="Arial"/>
                <w:b/>
                <w:sz w:val="24"/>
                <w:szCs w:val="24"/>
                <w:lang w:val="es-ES"/>
              </w:rPr>
              <w:t>.</w:t>
            </w:r>
            <w:ins w:id="155" w:author="Javier Kachuka" w:date="2019-11-05T17:41:00Z">
              <w:r w:rsidR="00401CC8">
                <w:rPr>
                  <w:rFonts w:cs="Arial"/>
                  <w:b/>
                  <w:sz w:val="24"/>
                  <w:szCs w:val="24"/>
                  <w:lang w:val="es-ES"/>
                </w:rPr>
                <w:t>5</w:t>
              </w:r>
            </w:ins>
            <w:del w:id="156" w:author="Javier Kachuka" w:date="2019-11-05T17:41:00Z">
              <w:r w:rsidDel="007E6F74">
                <w:rPr>
                  <w:rFonts w:cs="Arial"/>
                  <w:b/>
                  <w:sz w:val="24"/>
                  <w:szCs w:val="24"/>
                  <w:lang w:val="es-ES"/>
                </w:rPr>
                <w:delText>1</w:delText>
              </w:r>
            </w:del>
          </w:p>
        </w:tc>
        <w:tc>
          <w:tcPr>
            <w:tcW w:w="7840" w:type="dxa"/>
          </w:tcPr>
          <w:p w14:paraId="0776912A" w14:textId="56AB9DFC" w:rsidR="007E6F74" w:rsidRPr="00EC5FEE" w:rsidRDefault="007E6F74" w:rsidP="007E6F74">
            <w:pPr>
              <w:rPr>
                <w:rFonts w:cs="Arial"/>
                <w:sz w:val="24"/>
                <w:szCs w:val="24"/>
                <w:lang w:val="es-ES"/>
              </w:rPr>
            </w:pPr>
            <w:r w:rsidRPr="00EC5FEE">
              <w:rPr>
                <w:rFonts w:cs="Arial"/>
                <w:sz w:val="24"/>
                <w:szCs w:val="24"/>
                <w:lang w:val="es-ES"/>
              </w:rPr>
              <w:t>El sistema va a permitir dar de baja un proveedor</w:t>
            </w:r>
          </w:p>
        </w:tc>
      </w:tr>
      <w:tr w:rsidR="007E6F74" w:rsidRPr="00576F7E" w:rsidDel="007E6F74" w14:paraId="062B1EAD" w14:textId="35202E1D" w:rsidTr="00EC5FEE">
        <w:trPr>
          <w:del w:id="157" w:author="Javier Kachuka" w:date="2019-11-05T17:39:00Z"/>
        </w:trPr>
        <w:tc>
          <w:tcPr>
            <w:tcW w:w="988" w:type="dxa"/>
            <w:shd w:val="clear" w:color="auto" w:fill="9CC2E5" w:themeFill="accent1" w:themeFillTint="99"/>
          </w:tcPr>
          <w:p w14:paraId="0FEE9B6A" w14:textId="0223C30E" w:rsidR="007E6F74" w:rsidDel="007E6F74" w:rsidRDefault="007E6F74" w:rsidP="007E6F74">
            <w:pPr>
              <w:jc w:val="center"/>
              <w:rPr>
                <w:del w:id="158" w:author="Javier Kachuka" w:date="2019-11-05T17:39:00Z"/>
                <w:rFonts w:cs="Arial"/>
                <w:b/>
                <w:sz w:val="24"/>
                <w:szCs w:val="24"/>
                <w:lang w:val="es-ES"/>
              </w:rPr>
            </w:pPr>
            <w:del w:id="159" w:author="Javier Kachuka" w:date="2019-11-05T17:39:00Z">
              <w:r w:rsidDel="007E6F74">
                <w:rPr>
                  <w:rFonts w:cs="Arial"/>
                  <w:b/>
                  <w:sz w:val="24"/>
                  <w:szCs w:val="24"/>
                  <w:lang w:val="es-ES"/>
                </w:rPr>
                <w:delText>RF5.2</w:delText>
              </w:r>
            </w:del>
          </w:p>
        </w:tc>
        <w:tc>
          <w:tcPr>
            <w:tcW w:w="7840" w:type="dxa"/>
          </w:tcPr>
          <w:p w14:paraId="4FCCFDA2" w14:textId="30FEAC2E" w:rsidR="007E6F74" w:rsidRPr="00EC5FEE" w:rsidDel="007E6F74" w:rsidRDefault="007E6F74" w:rsidP="007E6F74">
            <w:pPr>
              <w:rPr>
                <w:del w:id="160" w:author="Javier Kachuka" w:date="2019-11-05T17:39:00Z"/>
                <w:rFonts w:cs="Arial"/>
                <w:sz w:val="24"/>
                <w:szCs w:val="24"/>
                <w:lang w:val="es-ES"/>
              </w:rPr>
            </w:pPr>
            <w:del w:id="161" w:author="Javier Kachuka" w:date="2019-11-05T17:39:00Z">
              <w:r w:rsidRPr="00EC5FEE" w:rsidDel="007E6F74">
                <w:rPr>
                  <w:rFonts w:cs="Arial"/>
                  <w:sz w:val="24"/>
                  <w:szCs w:val="24"/>
                  <w:lang w:val="es-ES"/>
                </w:rPr>
                <w:delText>El sistema permitirá listar los proveedores</w:delText>
              </w:r>
            </w:del>
          </w:p>
        </w:tc>
      </w:tr>
      <w:tr w:rsidR="007E6F74" w:rsidRPr="00576F7E" w14:paraId="32245B15" w14:textId="77777777" w:rsidTr="00EC5FEE">
        <w:tc>
          <w:tcPr>
            <w:tcW w:w="988" w:type="dxa"/>
            <w:shd w:val="clear" w:color="auto" w:fill="9CC2E5" w:themeFill="accent1" w:themeFillTint="99"/>
          </w:tcPr>
          <w:p w14:paraId="1C24C43E" w14:textId="7273A125" w:rsidR="007E6F74" w:rsidRDefault="007E6F74" w:rsidP="007E6F74">
            <w:pPr>
              <w:jc w:val="center"/>
              <w:rPr>
                <w:rFonts w:cs="Arial"/>
                <w:b/>
                <w:sz w:val="24"/>
                <w:szCs w:val="24"/>
                <w:lang w:val="es-ES"/>
              </w:rPr>
            </w:pPr>
            <w:r>
              <w:rPr>
                <w:rFonts w:cs="Arial"/>
                <w:b/>
                <w:sz w:val="24"/>
                <w:szCs w:val="24"/>
                <w:lang w:val="es-ES"/>
              </w:rPr>
              <w:t>RF</w:t>
            </w:r>
            <w:ins w:id="162" w:author="Javier Kachuka" w:date="2019-11-05T17:41:00Z">
              <w:r>
                <w:rPr>
                  <w:rFonts w:cs="Arial"/>
                  <w:b/>
                  <w:sz w:val="24"/>
                  <w:szCs w:val="24"/>
                  <w:lang w:val="es-ES"/>
                </w:rPr>
                <w:t>4</w:t>
              </w:r>
            </w:ins>
            <w:del w:id="163" w:author="Javier Kachuka" w:date="2019-11-05T17:41:00Z">
              <w:r w:rsidDel="007E6F74">
                <w:rPr>
                  <w:rFonts w:cs="Arial"/>
                  <w:b/>
                  <w:sz w:val="24"/>
                  <w:szCs w:val="24"/>
                  <w:lang w:val="es-ES"/>
                </w:rPr>
                <w:delText>5</w:delText>
              </w:r>
            </w:del>
            <w:r>
              <w:rPr>
                <w:rFonts w:cs="Arial"/>
                <w:b/>
                <w:sz w:val="24"/>
                <w:szCs w:val="24"/>
                <w:lang w:val="es-ES"/>
              </w:rPr>
              <w:t>.</w:t>
            </w:r>
            <w:ins w:id="164" w:author="Javier Kachuka" w:date="2019-11-05T17:41:00Z">
              <w:r w:rsidR="00401CC8">
                <w:rPr>
                  <w:rFonts w:cs="Arial"/>
                  <w:b/>
                  <w:sz w:val="24"/>
                  <w:szCs w:val="24"/>
                  <w:lang w:val="es-ES"/>
                </w:rPr>
                <w:t>6</w:t>
              </w:r>
            </w:ins>
            <w:del w:id="165" w:author="Javier Kachuka" w:date="2019-11-05T17:41:00Z">
              <w:r w:rsidDel="007E6F74">
                <w:rPr>
                  <w:rFonts w:cs="Arial"/>
                  <w:b/>
                  <w:sz w:val="24"/>
                  <w:szCs w:val="24"/>
                  <w:lang w:val="es-ES"/>
                </w:rPr>
                <w:delText>3</w:delText>
              </w:r>
            </w:del>
          </w:p>
        </w:tc>
        <w:tc>
          <w:tcPr>
            <w:tcW w:w="7840" w:type="dxa"/>
          </w:tcPr>
          <w:p w14:paraId="498944E1" w14:textId="7A43078D" w:rsidR="007E6F74" w:rsidRPr="00EC5FEE" w:rsidRDefault="007E6F74" w:rsidP="007E6F74">
            <w:pPr>
              <w:rPr>
                <w:rFonts w:cs="Arial"/>
                <w:sz w:val="24"/>
                <w:szCs w:val="24"/>
                <w:lang w:val="es-ES"/>
              </w:rPr>
            </w:pPr>
            <w:r>
              <w:rPr>
                <w:rFonts w:cs="Arial"/>
                <w:sz w:val="24"/>
                <w:szCs w:val="24"/>
                <w:lang w:val="es-ES"/>
              </w:rPr>
              <w:t>El sistema permitirá registrar un nuevo almacén.</w:t>
            </w:r>
          </w:p>
        </w:tc>
      </w:tr>
      <w:tr w:rsidR="007E6F74" w:rsidRPr="00576F7E" w14:paraId="031E16DD" w14:textId="77777777" w:rsidTr="00EC5FEE">
        <w:tc>
          <w:tcPr>
            <w:tcW w:w="988" w:type="dxa"/>
            <w:shd w:val="clear" w:color="auto" w:fill="9CC2E5" w:themeFill="accent1" w:themeFillTint="99"/>
          </w:tcPr>
          <w:p w14:paraId="2FB81EC4" w14:textId="631F7E1D" w:rsidR="007E6F74" w:rsidRDefault="007E6F74" w:rsidP="007E6F74">
            <w:pPr>
              <w:jc w:val="center"/>
              <w:rPr>
                <w:rFonts w:cs="Arial"/>
                <w:b/>
                <w:sz w:val="24"/>
                <w:szCs w:val="24"/>
                <w:lang w:val="es-ES"/>
              </w:rPr>
            </w:pPr>
            <w:r>
              <w:rPr>
                <w:rFonts w:cs="Arial"/>
                <w:b/>
                <w:sz w:val="24"/>
                <w:szCs w:val="24"/>
                <w:lang w:val="es-ES"/>
              </w:rPr>
              <w:t>RF</w:t>
            </w:r>
            <w:ins w:id="166" w:author="Javier Kachuka" w:date="2019-11-05T17:49:00Z">
              <w:r w:rsidR="00401CC8">
                <w:rPr>
                  <w:rFonts w:cs="Arial"/>
                  <w:b/>
                  <w:sz w:val="24"/>
                  <w:szCs w:val="24"/>
                  <w:lang w:val="es-ES"/>
                </w:rPr>
                <w:t>4.7</w:t>
              </w:r>
            </w:ins>
            <w:del w:id="167" w:author="Javier Kachuka" w:date="2019-11-05T17:49:00Z">
              <w:r w:rsidDel="00401CC8">
                <w:rPr>
                  <w:rFonts w:cs="Arial"/>
                  <w:b/>
                  <w:sz w:val="24"/>
                  <w:szCs w:val="24"/>
                  <w:lang w:val="es-ES"/>
                </w:rPr>
                <w:delText>5.</w:delText>
              </w:r>
            </w:del>
            <w:del w:id="168" w:author="Javier Kachuka" w:date="2019-11-05T17:41:00Z">
              <w:r w:rsidDel="007E6F74">
                <w:rPr>
                  <w:rFonts w:cs="Arial"/>
                  <w:b/>
                  <w:sz w:val="24"/>
                  <w:szCs w:val="24"/>
                  <w:lang w:val="es-ES"/>
                </w:rPr>
                <w:delText>4</w:delText>
              </w:r>
            </w:del>
          </w:p>
        </w:tc>
        <w:tc>
          <w:tcPr>
            <w:tcW w:w="7840" w:type="dxa"/>
          </w:tcPr>
          <w:p w14:paraId="45810EB5" w14:textId="509DA369" w:rsidR="007E6F74" w:rsidRPr="00EC5FEE" w:rsidRDefault="007E6F74" w:rsidP="007E6F74">
            <w:pPr>
              <w:rPr>
                <w:rFonts w:cs="Arial"/>
                <w:sz w:val="24"/>
                <w:szCs w:val="24"/>
                <w:lang w:val="es-ES"/>
              </w:rPr>
            </w:pPr>
            <w:r>
              <w:rPr>
                <w:rFonts w:cs="Arial"/>
                <w:sz w:val="24"/>
                <w:szCs w:val="24"/>
                <w:lang w:val="es-ES"/>
              </w:rPr>
              <w:t xml:space="preserve">El sistema permitirá la modificación de un almacén. </w:t>
            </w:r>
          </w:p>
        </w:tc>
      </w:tr>
      <w:tr w:rsidR="007E6F74" w:rsidRPr="00576F7E" w:rsidDel="007E6F74" w14:paraId="0FF81538" w14:textId="509A995A" w:rsidTr="00EC5FEE">
        <w:trPr>
          <w:del w:id="169" w:author="Javier Kachuka" w:date="2019-11-05T17:40:00Z"/>
        </w:trPr>
        <w:tc>
          <w:tcPr>
            <w:tcW w:w="988" w:type="dxa"/>
            <w:shd w:val="clear" w:color="auto" w:fill="9CC2E5" w:themeFill="accent1" w:themeFillTint="99"/>
          </w:tcPr>
          <w:p w14:paraId="45426463" w14:textId="2E95F15E" w:rsidR="007E6F74" w:rsidDel="007E6F74" w:rsidRDefault="007E6F74" w:rsidP="007E6F74">
            <w:pPr>
              <w:jc w:val="center"/>
              <w:rPr>
                <w:del w:id="170" w:author="Javier Kachuka" w:date="2019-11-05T17:40:00Z"/>
                <w:rFonts w:cs="Arial"/>
                <w:b/>
                <w:sz w:val="24"/>
                <w:szCs w:val="24"/>
                <w:lang w:val="es-ES"/>
              </w:rPr>
            </w:pPr>
            <w:del w:id="171" w:author="Javier Kachuka" w:date="2019-11-05T17:40:00Z">
              <w:r w:rsidDel="007E6F74">
                <w:rPr>
                  <w:rFonts w:cs="Arial"/>
                  <w:b/>
                  <w:sz w:val="24"/>
                  <w:szCs w:val="24"/>
                  <w:lang w:val="es-ES"/>
                </w:rPr>
                <w:delText>RF5.5</w:delText>
              </w:r>
            </w:del>
          </w:p>
        </w:tc>
        <w:tc>
          <w:tcPr>
            <w:tcW w:w="7840" w:type="dxa"/>
          </w:tcPr>
          <w:p w14:paraId="1F11FBDD" w14:textId="6F8B5DCE" w:rsidR="007E6F74" w:rsidRPr="00EC5FEE" w:rsidDel="007E6F74" w:rsidRDefault="007E6F74" w:rsidP="007E6F74">
            <w:pPr>
              <w:rPr>
                <w:del w:id="172" w:author="Javier Kachuka" w:date="2019-11-05T17:40:00Z"/>
                <w:rFonts w:cs="Arial"/>
                <w:sz w:val="24"/>
                <w:szCs w:val="24"/>
                <w:lang w:val="es-ES"/>
              </w:rPr>
            </w:pPr>
            <w:del w:id="173" w:author="Javier Kachuka" w:date="2019-11-05T17:40:00Z">
              <w:r w:rsidDel="007E6F74">
                <w:rPr>
                  <w:rFonts w:cs="Arial"/>
                  <w:sz w:val="24"/>
                  <w:szCs w:val="24"/>
                  <w:lang w:val="es-ES"/>
                </w:rPr>
                <w:delText>El sistema listará todos los almacenes.</w:delText>
              </w:r>
            </w:del>
          </w:p>
        </w:tc>
      </w:tr>
      <w:tr w:rsidR="007E6F74" w:rsidRPr="00576F7E" w14:paraId="00FB89D1" w14:textId="77777777" w:rsidTr="00EC5FEE">
        <w:tc>
          <w:tcPr>
            <w:tcW w:w="988" w:type="dxa"/>
            <w:shd w:val="clear" w:color="auto" w:fill="9CC2E5" w:themeFill="accent1" w:themeFillTint="99"/>
          </w:tcPr>
          <w:p w14:paraId="0FECF08E" w14:textId="781F2BCA" w:rsidR="007E6F74" w:rsidRDefault="007E6F74" w:rsidP="007E6F74">
            <w:pPr>
              <w:jc w:val="center"/>
              <w:rPr>
                <w:rFonts w:cs="Arial"/>
                <w:b/>
                <w:sz w:val="24"/>
                <w:szCs w:val="24"/>
                <w:lang w:val="es-ES"/>
              </w:rPr>
            </w:pPr>
            <w:r>
              <w:rPr>
                <w:rFonts w:cs="Arial"/>
                <w:b/>
                <w:sz w:val="24"/>
                <w:szCs w:val="24"/>
                <w:lang w:val="es-ES"/>
              </w:rPr>
              <w:t>RF</w:t>
            </w:r>
            <w:ins w:id="174" w:author="Javier Kachuka" w:date="2019-11-05T17:49:00Z">
              <w:r w:rsidR="00401CC8">
                <w:rPr>
                  <w:rFonts w:cs="Arial"/>
                  <w:b/>
                  <w:sz w:val="24"/>
                  <w:szCs w:val="24"/>
                  <w:lang w:val="es-ES"/>
                </w:rPr>
                <w:t>4.8</w:t>
              </w:r>
            </w:ins>
            <w:del w:id="175" w:author="Javier Kachuka" w:date="2019-11-05T17:49:00Z">
              <w:r w:rsidDel="00401CC8">
                <w:rPr>
                  <w:rFonts w:cs="Arial"/>
                  <w:b/>
                  <w:sz w:val="24"/>
                  <w:szCs w:val="24"/>
                  <w:lang w:val="es-ES"/>
                </w:rPr>
                <w:delText>5.</w:delText>
              </w:r>
            </w:del>
            <w:del w:id="176" w:author="Javier Kachuka" w:date="2019-11-05T17:41:00Z">
              <w:r w:rsidDel="007E6F74">
                <w:rPr>
                  <w:rFonts w:cs="Arial"/>
                  <w:b/>
                  <w:sz w:val="24"/>
                  <w:szCs w:val="24"/>
                  <w:lang w:val="es-ES"/>
                </w:rPr>
                <w:delText>6</w:delText>
              </w:r>
            </w:del>
          </w:p>
        </w:tc>
        <w:tc>
          <w:tcPr>
            <w:tcW w:w="7840" w:type="dxa"/>
          </w:tcPr>
          <w:p w14:paraId="0FD53268" w14:textId="56ABEE7B" w:rsidR="007E6F74" w:rsidRPr="00EC5FEE" w:rsidRDefault="007E6F74" w:rsidP="007E6F74">
            <w:pPr>
              <w:rPr>
                <w:rFonts w:cs="Arial"/>
                <w:sz w:val="24"/>
                <w:szCs w:val="24"/>
                <w:lang w:val="es-ES"/>
              </w:rPr>
            </w:pPr>
            <w:r>
              <w:rPr>
                <w:rFonts w:cs="Arial"/>
                <w:sz w:val="24"/>
                <w:szCs w:val="24"/>
                <w:lang w:val="es-ES"/>
              </w:rPr>
              <w:t xml:space="preserve">El sistema permitirá la baja de un almacén. </w:t>
            </w:r>
          </w:p>
        </w:tc>
      </w:tr>
    </w:tbl>
    <w:p w14:paraId="5D7C269A" w14:textId="67DBFA77" w:rsidR="00163755" w:rsidRPr="00EC5FEE" w:rsidRDefault="00163755" w:rsidP="002A55EF">
      <w:pPr>
        <w:ind w:left="720" w:hanging="720"/>
        <w:rPr>
          <w:rFonts w:cs="Arial"/>
          <w:sz w:val="24"/>
          <w:szCs w:val="24"/>
          <w:lang w:val="es-ES"/>
        </w:rPr>
      </w:pPr>
    </w:p>
    <w:p w14:paraId="7EE1C692" w14:textId="77777777" w:rsidR="003C7704" w:rsidRPr="00EC5FEE" w:rsidRDefault="008E0D37" w:rsidP="0055417A">
      <w:pPr>
        <w:pStyle w:val="Ttulo3"/>
        <w:rPr>
          <w:lang w:val="es-ES"/>
        </w:rPr>
      </w:pPr>
      <w:bookmarkStart w:id="177" w:name="_Toc24536315"/>
      <w:r w:rsidRPr="00EC5FEE">
        <w:rPr>
          <w:lang w:val="es-ES"/>
        </w:rPr>
        <w:t>Módulo de Entrada – Salida</w:t>
      </w:r>
      <w:bookmarkEnd w:id="177"/>
      <w:r w:rsidRPr="00EC5FEE">
        <w:rPr>
          <w:lang w:val="es-ES"/>
        </w:rPr>
        <w:t xml:space="preserve"> </w:t>
      </w:r>
    </w:p>
    <w:tbl>
      <w:tblPr>
        <w:tblStyle w:val="Tablaconcuadrcula"/>
        <w:tblW w:w="0" w:type="auto"/>
        <w:tblLook w:val="04A0" w:firstRow="1" w:lastRow="0" w:firstColumn="1" w:lastColumn="0" w:noHBand="0" w:noVBand="1"/>
      </w:tblPr>
      <w:tblGrid>
        <w:gridCol w:w="1204"/>
        <w:gridCol w:w="7624"/>
      </w:tblGrid>
      <w:tr w:rsidR="008E0D37" w:rsidRPr="00576F7E" w14:paraId="38E8CB77" w14:textId="77777777" w:rsidTr="00EC5FEE">
        <w:tc>
          <w:tcPr>
            <w:tcW w:w="988" w:type="dxa"/>
            <w:shd w:val="clear" w:color="auto" w:fill="9CC2E5" w:themeFill="accent1" w:themeFillTint="99"/>
          </w:tcPr>
          <w:p w14:paraId="368BCD12" w14:textId="497A9BEB" w:rsidR="008E0D37" w:rsidRPr="00EC5FEE" w:rsidRDefault="00AA6217" w:rsidP="00E76878">
            <w:pPr>
              <w:jc w:val="center"/>
              <w:rPr>
                <w:rFonts w:cs="Arial"/>
                <w:b/>
                <w:sz w:val="24"/>
                <w:szCs w:val="24"/>
                <w:lang w:val="es-ES"/>
              </w:rPr>
            </w:pPr>
            <w:r>
              <w:rPr>
                <w:rFonts w:cs="Arial"/>
                <w:b/>
                <w:sz w:val="24"/>
                <w:szCs w:val="24"/>
                <w:lang w:val="es-ES"/>
              </w:rPr>
              <w:t>RF</w:t>
            </w:r>
            <w:ins w:id="178" w:author="Javier Kachuka" w:date="2019-11-05T17:50:00Z">
              <w:r w:rsidR="00401CC8">
                <w:rPr>
                  <w:rFonts w:cs="Arial"/>
                  <w:b/>
                  <w:sz w:val="24"/>
                  <w:szCs w:val="24"/>
                  <w:lang w:val="es-ES"/>
                </w:rPr>
                <w:t>4.9</w:t>
              </w:r>
            </w:ins>
            <w:del w:id="179" w:author="Javier Kachuka" w:date="2019-11-05T17:50:00Z">
              <w:r w:rsidDel="00401CC8">
                <w:rPr>
                  <w:rFonts w:cs="Arial"/>
                  <w:b/>
                  <w:sz w:val="24"/>
                  <w:szCs w:val="24"/>
                  <w:lang w:val="es-ES"/>
                </w:rPr>
                <w:delText>5.</w:delText>
              </w:r>
            </w:del>
            <w:del w:id="180" w:author="Javier Kachuka" w:date="2019-11-05T17:43:00Z">
              <w:r w:rsidDel="00BC46E7">
                <w:rPr>
                  <w:rFonts w:cs="Arial"/>
                  <w:b/>
                  <w:sz w:val="24"/>
                  <w:szCs w:val="24"/>
                  <w:lang w:val="es-ES"/>
                </w:rPr>
                <w:delText>7</w:delText>
              </w:r>
            </w:del>
          </w:p>
        </w:tc>
        <w:tc>
          <w:tcPr>
            <w:tcW w:w="7840" w:type="dxa"/>
          </w:tcPr>
          <w:p w14:paraId="2C46F319" w14:textId="77777777" w:rsidR="008E0D37" w:rsidRPr="00EC5FEE" w:rsidRDefault="008E0D37" w:rsidP="008E0D37">
            <w:pPr>
              <w:rPr>
                <w:rFonts w:cs="Arial"/>
                <w:sz w:val="24"/>
                <w:szCs w:val="24"/>
                <w:lang w:val="es-ES"/>
              </w:rPr>
            </w:pPr>
            <w:r w:rsidRPr="00EC5FEE">
              <w:rPr>
                <w:rFonts w:cs="Arial"/>
                <w:sz w:val="24"/>
                <w:szCs w:val="24"/>
                <w:lang w:val="es-ES"/>
              </w:rPr>
              <w:t>El sistema va a permitir el registro de la entrada del empleado a la planta.</w:t>
            </w:r>
          </w:p>
        </w:tc>
      </w:tr>
      <w:tr w:rsidR="008E0D37" w:rsidRPr="00576F7E" w14:paraId="7CCC73DA" w14:textId="77777777" w:rsidTr="00EC5FEE">
        <w:tc>
          <w:tcPr>
            <w:tcW w:w="988" w:type="dxa"/>
            <w:shd w:val="clear" w:color="auto" w:fill="9CC2E5" w:themeFill="accent1" w:themeFillTint="99"/>
          </w:tcPr>
          <w:p w14:paraId="55D275B6" w14:textId="268BE24C" w:rsidR="008E0D37" w:rsidRPr="00EC5FEE" w:rsidRDefault="00AA6217" w:rsidP="00E76878">
            <w:pPr>
              <w:jc w:val="center"/>
              <w:rPr>
                <w:rFonts w:cs="Arial"/>
                <w:b/>
                <w:sz w:val="24"/>
                <w:szCs w:val="24"/>
                <w:lang w:val="es-ES"/>
              </w:rPr>
            </w:pPr>
            <w:r>
              <w:rPr>
                <w:rFonts w:cs="Arial"/>
                <w:b/>
                <w:sz w:val="24"/>
                <w:szCs w:val="24"/>
                <w:lang w:val="es-ES"/>
              </w:rPr>
              <w:t>RF5</w:t>
            </w:r>
            <w:ins w:id="181" w:author="Javier Kachuka" w:date="2019-11-05T17:50:00Z">
              <w:r w:rsidR="00401CC8">
                <w:rPr>
                  <w:rFonts w:cs="Arial"/>
                  <w:b/>
                  <w:sz w:val="24"/>
                  <w:szCs w:val="24"/>
                  <w:lang w:val="es-ES"/>
                </w:rPr>
                <w:t>.0</w:t>
              </w:r>
            </w:ins>
            <w:del w:id="182" w:author="Javier Kachuka" w:date="2019-11-05T17:50:00Z">
              <w:r w:rsidDel="00401CC8">
                <w:rPr>
                  <w:rFonts w:cs="Arial"/>
                  <w:b/>
                  <w:sz w:val="24"/>
                  <w:szCs w:val="24"/>
                  <w:lang w:val="es-ES"/>
                </w:rPr>
                <w:delText>.</w:delText>
              </w:r>
            </w:del>
            <w:del w:id="183" w:author="Javier Kachuka" w:date="2019-11-05T17:43:00Z">
              <w:r w:rsidDel="00BC46E7">
                <w:rPr>
                  <w:rFonts w:cs="Arial"/>
                  <w:b/>
                  <w:sz w:val="24"/>
                  <w:szCs w:val="24"/>
                  <w:lang w:val="es-ES"/>
                </w:rPr>
                <w:delText>8</w:delText>
              </w:r>
            </w:del>
          </w:p>
        </w:tc>
        <w:tc>
          <w:tcPr>
            <w:tcW w:w="7840" w:type="dxa"/>
          </w:tcPr>
          <w:p w14:paraId="05FAAD06" w14:textId="77777777" w:rsidR="008E0D37" w:rsidRPr="00EC5FEE" w:rsidRDefault="008E0D37" w:rsidP="008E0D37">
            <w:pPr>
              <w:rPr>
                <w:rFonts w:cs="Arial"/>
                <w:sz w:val="24"/>
                <w:szCs w:val="24"/>
                <w:lang w:val="es-ES"/>
              </w:rPr>
            </w:pPr>
            <w:r w:rsidRPr="00EC5FEE">
              <w:rPr>
                <w:rFonts w:cs="Arial"/>
                <w:sz w:val="24"/>
                <w:szCs w:val="24"/>
                <w:lang w:val="es-ES"/>
              </w:rPr>
              <w:t>El sistema va a permitir el registro de la salida del empleado de la planta.</w:t>
            </w:r>
          </w:p>
        </w:tc>
      </w:tr>
      <w:tr w:rsidR="008E0D37" w:rsidRPr="00576F7E" w14:paraId="15017BDF" w14:textId="77777777" w:rsidTr="00EC5FEE">
        <w:tc>
          <w:tcPr>
            <w:tcW w:w="988" w:type="dxa"/>
            <w:shd w:val="clear" w:color="auto" w:fill="9CC2E5" w:themeFill="accent1" w:themeFillTint="99"/>
          </w:tcPr>
          <w:p w14:paraId="4A8566A2" w14:textId="356A9639" w:rsidR="008E0D37" w:rsidRPr="00EC5FEE" w:rsidRDefault="008E0D37" w:rsidP="00E76878">
            <w:pPr>
              <w:jc w:val="center"/>
              <w:rPr>
                <w:rFonts w:cs="Arial"/>
                <w:b/>
                <w:sz w:val="24"/>
                <w:szCs w:val="24"/>
                <w:lang w:val="es-ES"/>
              </w:rPr>
            </w:pPr>
            <w:r w:rsidRPr="00EC5FEE">
              <w:rPr>
                <w:rFonts w:cs="Arial"/>
                <w:b/>
                <w:sz w:val="24"/>
                <w:szCs w:val="24"/>
                <w:lang w:val="es-ES"/>
              </w:rPr>
              <w:t>RF</w:t>
            </w:r>
            <w:r w:rsidR="00AA6217">
              <w:rPr>
                <w:rFonts w:cs="Arial"/>
                <w:b/>
                <w:sz w:val="24"/>
                <w:szCs w:val="24"/>
                <w:lang w:val="es-ES"/>
              </w:rPr>
              <w:t>5.</w:t>
            </w:r>
            <w:ins w:id="184" w:author="Javier Kachuka" w:date="2019-11-05T17:43:00Z">
              <w:r w:rsidR="00401CC8">
                <w:rPr>
                  <w:rFonts w:cs="Arial"/>
                  <w:b/>
                  <w:sz w:val="24"/>
                  <w:szCs w:val="24"/>
                  <w:lang w:val="es-ES"/>
                </w:rPr>
                <w:t>1</w:t>
              </w:r>
            </w:ins>
            <w:del w:id="185" w:author="Javier Kachuka" w:date="2019-11-05T17:43:00Z">
              <w:r w:rsidR="00AA6217" w:rsidDel="00BC46E7">
                <w:rPr>
                  <w:rFonts w:cs="Arial"/>
                  <w:b/>
                  <w:sz w:val="24"/>
                  <w:szCs w:val="24"/>
                  <w:lang w:val="es-ES"/>
                </w:rPr>
                <w:delText>9</w:delText>
              </w:r>
            </w:del>
          </w:p>
        </w:tc>
        <w:tc>
          <w:tcPr>
            <w:tcW w:w="7840" w:type="dxa"/>
          </w:tcPr>
          <w:p w14:paraId="7ABF392D" w14:textId="77777777" w:rsidR="008E0D37" w:rsidRPr="00EC5FEE" w:rsidRDefault="008E0D37" w:rsidP="008E0D37">
            <w:pPr>
              <w:rPr>
                <w:rFonts w:cs="Arial"/>
                <w:sz w:val="24"/>
                <w:szCs w:val="24"/>
                <w:lang w:val="es-ES"/>
              </w:rPr>
            </w:pPr>
            <w:r w:rsidRPr="00EC5FEE">
              <w:rPr>
                <w:rFonts w:cs="Arial"/>
                <w:sz w:val="24"/>
                <w:szCs w:val="24"/>
                <w:lang w:val="es-ES"/>
              </w:rPr>
              <w:t>El sistema va a generar un informe con las entradas y salidas de los distintos empleados.</w:t>
            </w:r>
          </w:p>
        </w:tc>
      </w:tr>
    </w:tbl>
    <w:p w14:paraId="327D21EB" w14:textId="77777777" w:rsidR="008E0D37" w:rsidRPr="00EC5FEE" w:rsidRDefault="008E0D37" w:rsidP="00D80CAD">
      <w:pPr>
        <w:rPr>
          <w:rFonts w:cs="Arial"/>
          <w:sz w:val="24"/>
          <w:szCs w:val="24"/>
          <w:lang w:val="es-ES"/>
        </w:rPr>
      </w:pPr>
    </w:p>
    <w:p w14:paraId="058AFFAE" w14:textId="77777777" w:rsidR="00564042" w:rsidRPr="00EC5FEE" w:rsidRDefault="00564042" w:rsidP="0055417A">
      <w:pPr>
        <w:pStyle w:val="Ttulo3"/>
        <w:rPr>
          <w:lang w:val="es-ES"/>
        </w:rPr>
      </w:pPr>
      <w:bookmarkStart w:id="186" w:name="_Toc24536316"/>
      <w:r w:rsidRPr="00EC5FEE">
        <w:rPr>
          <w:lang w:val="es-ES"/>
        </w:rPr>
        <w:t>Módulo de Empleados</w:t>
      </w:r>
      <w:bookmarkEnd w:id="186"/>
    </w:p>
    <w:tbl>
      <w:tblPr>
        <w:tblStyle w:val="Tablaconcuadrcula"/>
        <w:tblW w:w="0" w:type="auto"/>
        <w:tblLook w:val="04A0" w:firstRow="1" w:lastRow="0" w:firstColumn="1" w:lastColumn="0" w:noHBand="0" w:noVBand="1"/>
      </w:tblPr>
      <w:tblGrid>
        <w:gridCol w:w="1204"/>
        <w:gridCol w:w="7624"/>
      </w:tblGrid>
      <w:tr w:rsidR="00564042" w:rsidRPr="00576F7E" w14:paraId="53ABEB51" w14:textId="77777777" w:rsidTr="00EC5FEE">
        <w:tc>
          <w:tcPr>
            <w:tcW w:w="988" w:type="dxa"/>
            <w:shd w:val="clear" w:color="auto" w:fill="9CC2E5" w:themeFill="accent1" w:themeFillTint="99"/>
          </w:tcPr>
          <w:p w14:paraId="407F5861" w14:textId="6E0F9910" w:rsidR="00564042" w:rsidRPr="00EC5FEE" w:rsidRDefault="00AA6217" w:rsidP="00E76878">
            <w:pPr>
              <w:jc w:val="center"/>
              <w:rPr>
                <w:rFonts w:cs="Arial"/>
                <w:b/>
                <w:sz w:val="24"/>
                <w:szCs w:val="24"/>
                <w:lang w:val="es-ES"/>
              </w:rPr>
            </w:pPr>
            <w:r>
              <w:rPr>
                <w:rFonts w:cs="Arial"/>
                <w:b/>
                <w:sz w:val="24"/>
                <w:szCs w:val="24"/>
                <w:lang w:val="es-ES"/>
              </w:rPr>
              <w:t>RF</w:t>
            </w:r>
            <w:ins w:id="187" w:author="Javier Kachuka" w:date="2019-11-05T17:43:00Z">
              <w:r w:rsidR="00401CC8">
                <w:rPr>
                  <w:rFonts w:cs="Arial"/>
                  <w:b/>
                  <w:sz w:val="24"/>
                  <w:szCs w:val="24"/>
                  <w:lang w:val="es-ES"/>
                </w:rPr>
                <w:t>5.2</w:t>
              </w:r>
            </w:ins>
            <w:del w:id="188" w:author="Javier Kachuka" w:date="2019-11-05T17:43:00Z">
              <w:r w:rsidDel="00BC46E7">
                <w:rPr>
                  <w:rFonts w:cs="Arial"/>
                  <w:b/>
                  <w:sz w:val="24"/>
                  <w:szCs w:val="24"/>
                  <w:lang w:val="es-ES"/>
                </w:rPr>
                <w:delText>6.0</w:delText>
              </w:r>
            </w:del>
          </w:p>
        </w:tc>
        <w:tc>
          <w:tcPr>
            <w:tcW w:w="7840" w:type="dxa"/>
          </w:tcPr>
          <w:p w14:paraId="706E547B" w14:textId="77777777" w:rsidR="00564042" w:rsidRPr="00EC5FEE" w:rsidRDefault="00564042" w:rsidP="00E76878">
            <w:pPr>
              <w:rPr>
                <w:rFonts w:cs="Arial"/>
                <w:sz w:val="24"/>
                <w:szCs w:val="24"/>
                <w:lang w:val="es-ES"/>
              </w:rPr>
            </w:pPr>
            <w:r w:rsidRPr="00EC5FEE">
              <w:rPr>
                <w:rFonts w:cs="Arial"/>
                <w:sz w:val="24"/>
                <w:szCs w:val="24"/>
                <w:lang w:val="es-ES"/>
              </w:rPr>
              <w:t>El sistema va a permitir el alta de un nuevo empleado.</w:t>
            </w:r>
          </w:p>
        </w:tc>
      </w:tr>
      <w:tr w:rsidR="00564042" w:rsidRPr="00576F7E" w14:paraId="32D48156" w14:textId="77777777" w:rsidTr="00EC5FEE">
        <w:tc>
          <w:tcPr>
            <w:tcW w:w="988" w:type="dxa"/>
            <w:shd w:val="clear" w:color="auto" w:fill="9CC2E5" w:themeFill="accent1" w:themeFillTint="99"/>
          </w:tcPr>
          <w:p w14:paraId="056F6D5A" w14:textId="7401A328" w:rsidR="00564042" w:rsidRPr="00EC5FEE" w:rsidRDefault="00AA6217" w:rsidP="00E76878">
            <w:pPr>
              <w:jc w:val="center"/>
              <w:rPr>
                <w:rFonts w:cs="Arial"/>
                <w:b/>
                <w:sz w:val="24"/>
                <w:szCs w:val="24"/>
                <w:lang w:val="es-ES"/>
              </w:rPr>
            </w:pPr>
            <w:r>
              <w:rPr>
                <w:rFonts w:cs="Arial"/>
                <w:b/>
                <w:sz w:val="24"/>
                <w:szCs w:val="24"/>
                <w:lang w:val="es-ES"/>
              </w:rPr>
              <w:t>RF</w:t>
            </w:r>
            <w:ins w:id="189" w:author="Javier Kachuka" w:date="2019-11-05T17:44:00Z">
              <w:r w:rsidR="00401CC8">
                <w:rPr>
                  <w:rFonts w:cs="Arial"/>
                  <w:b/>
                  <w:sz w:val="24"/>
                  <w:szCs w:val="24"/>
                  <w:lang w:val="es-ES"/>
                </w:rPr>
                <w:t>5.3</w:t>
              </w:r>
            </w:ins>
            <w:del w:id="190" w:author="Javier Kachuka" w:date="2019-11-05T17:43:00Z">
              <w:r w:rsidDel="00BC46E7">
                <w:rPr>
                  <w:rFonts w:cs="Arial"/>
                  <w:b/>
                  <w:sz w:val="24"/>
                  <w:szCs w:val="24"/>
                  <w:lang w:val="es-ES"/>
                </w:rPr>
                <w:delText>6.1</w:delText>
              </w:r>
            </w:del>
          </w:p>
        </w:tc>
        <w:tc>
          <w:tcPr>
            <w:tcW w:w="7840" w:type="dxa"/>
          </w:tcPr>
          <w:p w14:paraId="1EC2D0E4" w14:textId="77777777" w:rsidR="00564042" w:rsidRPr="00EC5FEE" w:rsidRDefault="00564042" w:rsidP="00564042">
            <w:pPr>
              <w:rPr>
                <w:rFonts w:cs="Arial"/>
                <w:sz w:val="24"/>
                <w:szCs w:val="24"/>
                <w:lang w:val="es-ES"/>
              </w:rPr>
            </w:pPr>
            <w:r w:rsidRPr="00EC5FEE">
              <w:rPr>
                <w:rFonts w:cs="Arial"/>
                <w:sz w:val="24"/>
                <w:szCs w:val="24"/>
                <w:lang w:val="es-ES"/>
              </w:rPr>
              <w:t>El sistema va a permitir la modificación de los datos de los empleados.</w:t>
            </w:r>
          </w:p>
        </w:tc>
      </w:tr>
      <w:tr w:rsidR="00564042" w:rsidRPr="00576F7E" w14:paraId="2281E6A1" w14:textId="77777777" w:rsidTr="00EC5FEE">
        <w:tc>
          <w:tcPr>
            <w:tcW w:w="988" w:type="dxa"/>
            <w:shd w:val="clear" w:color="auto" w:fill="9CC2E5" w:themeFill="accent1" w:themeFillTint="99"/>
          </w:tcPr>
          <w:p w14:paraId="1D729729" w14:textId="3B0BF9CB" w:rsidR="00564042" w:rsidRPr="00EC5FEE" w:rsidRDefault="00AA6217" w:rsidP="00E76878">
            <w:pPr>
              <w:jc w:val="center"/>
              <w:rPr>
                <w:rFonts w:cs="Arial"/>
                <w:b/>
                <w:sz w:val="24"/>
                <w:szCs w:val="24"/>
                <w:lang w:val="es-ES"/>
              </w:rPr>
            </w:pPr>
            <w:r>
              <w:rPr>
                <w:rFonts w:cs="Arial"/>
                <w:b/>
                <w:sz w:val="24"/>
                <w:szCs w:val="24"/>
                <w:lang w:val="es-ES"/>
              </w:rPr>
              <w:t>RF</w:t>
            </w:r>
            <w:ins w:id="191" w:author="Javier Kachuka" w:date="2019-11-05T17:44:00Z">
              <w:r w:rsidR="00401CC8">
                <w:rPr>
                  <w:rFonts w:cs="Arial"/>
                  <w:b/>
                  <w:sz w:val="24"/>
                  <w:szCs w:val="24"/>
                  <w:lang w:val="es-ES"/>
                </w:rPr>
                <w:t>5.4</w:t>
              </w:r>
            </w:ins>
            <w:del w:id="192" w:author="Javier Kachuka" w:date="2019-11-05T17:44:00Z">
              <w:r w:rsidDel="00BC46E7">
                <w:rPr>
                  <w:rFonts w:cs="Arial"/>
                  <w:b/>
                  <w:sz w:val="24"/>
                  <w:szCs w:val="24"/>
                  <w:lang w:val="es-ES"/>
                </w:rPr>
                <w:delText>6.2</w:delText>
              </w:r>
            </w:del>
          </w:p>
        </w:tc>
        <w:tc>
          <w:tcPr>
            <w:tcW w:w="7840" w:type="dxa"/>
          </w:tcPr>
          <w:p w14:paraId="501DCE58" w14:textId="77777777" w:rsidR="00564042" w:rsidRPr="00EC5FEE" w:rsidRDefault="00564042" w:rsidP="00564042">
            <w:pPr>
              <w:rPr>
                <w:rFonts w:cs="Arial"/>
                <w:sz w:val="24"/>
                <w:szCs w:val="24"/>
                <w:lang w:val="es-ES"/>
              </w:rPr>
            </w:pPr>
            <w:r w:rsidRPr="00EC5FEE">
              <w:rPr>
                <w:rFonts w:cs="Arial"/>
                <w:sz w:val="24"/>
                <w:szCs w:val="24"/>
                <w:lang w:val="es-ES"/>
              </w:rPr>
              <w:t>El sistema va a permitir la baja de un empleado.</w:t>
            </w:r>
          </w:p>
        </w:tc>
      </w:tr>
      <w:tr w:rsidR="00564042" w:rsidRPr="00576F7E" w:rsidDel="00BC46E7" w14:paraId="514DD518" w14:textId="7AB07D1F" w:rsidTr="00EC5FEE">
        <w:trPr>
          <w:del w:id="193" w:author="Javier Kachuka" w:date="2019-11-05T17:43:00Z"/>
        </w:trPr>
        <w:tc>
          <w:tcPr>
            <w:tcW w:w="988" w:type="dxa"/>
            <w:shd w:val="clear" w:color="auto" w:fill="9CC2E5" w:themeFill="accent1" w:themeFillTint="99"/>
          </w:tcPr>
          <w:p w14:paraId="6C796E1A" w14:textId="28370FD3" w:rsidR="00564042" w:rsidRPr="00EC5FEE" w:rsidDel="00BC46E7" w:rsidRDefault="00AA6217" w:rsidP="00E76878">
            <w:pPr>
              <w:jc w:val="center"/>
              <w:rPr>
                <w:del w:id="194" w:author="Javier Kachuka" w:date="2019-11-05T17:43:00Z"/>
                <w:rFonts w:cs="Arial"/>
                <w:b/>
                <w:sz w:val="24"/>
                <w:szCs w:val="24"/>
                <w:lang w:val="es-ES"/>
              </w:rPr>
            </w:pPr>
            <w:del w:id="195" w:author="Javier Kachuka" w:date="2019-11-05T17:43:00Z">
              <w:r w:rsidDel="00BC46E7">
                <w:rPr>
                  <w:rFonts w:cs="Arial"/>
                  <w:b/>
                  <w:sz w:val="24"/>
                  <w:szCs w:val="24"/>
                  <w:lang w:val="es-ES"/>
                </w:rPr>
                <w:delText>RF6.3</w:delText>
              </w:r>
            </w:del>
          </w:p>
        </w:tc>
        <w:tc>
          <w:tcPr>
            <w:tcW w:w="7840" w:type="dxa"/>
          </w:tcPr>
          <w:p w14:paraId="0981BD75" w14:textId="6366D2C3" w:rsidR="00564042" w:rsidRPr="00EC5FEE" w:rsidDel="00BC46E7" w:rsidRDefault="00564042" w:rsidP="00E76878">
            <w:pPr>
              <w:rPr>
                <w:del w:id="196" w:author="Javier Kachuka" w:date="2019-11-05T17:43:00Z"/>
                <w:rFonts w:cs="Arial"/>
                <w:sz w:val="24"/>
                <w:szCs w:val="24"/>
                <w:lang w:val="es-ES"/>
              </w:rPr>
            </w:pPr>
            <w:del w:id="197" w:author="Javier Kachuka" w:date="2019-11-05T17:43:00Z">
              <w:r w:rsidRPr="00EC5FEE" w:rsidDel="00BC46E7">
                <w:rPr>
                  <w:rFonts w:cs="Arial"/>
                  <w:sz w:val="24"/>
                  <w:szCs w:val="24"/>
                  <w:lang w:val="es-ES"/>
                </w:rPr>
                <w:delText>El sistema va a listar todos los empleados de la planta.</w:delText>
              </w:r>
            </w:del>
          </w:p>
        </w:tc>
      </w:tr>
    </w:tbl>
    <w:p w14:paraId="31F4DE46" w14:textId="0E0DC60E" w:rsidR="00AA6217" w:rsidRDefault="00AA6217" w:rsidP="00D80CAD">
      <w:pPr>
        <w:rPr>
          <w:rFonts w:cs="Arial"/>
          <w:sz w:val="24"/>
          <w:szCs w:val="24"/>
          <w:lang w:val="es-ES"/>
        </w:rPr>
      </w:pPr>
    </w:p>
    <w:p w14:paraId="4173CCEB" w14:textId="2BF09D77" w:rsidR="00E01941" w:rsidRPr="00E01941" w:rsidRDefault="00E01941" w:rsidP="00E01941">
      <w:pPr>
        <w:pStyle w:val="Ttulo3"/>
        <w:rPr>
          <w:lang w:val="es-ES"/>
        </w:rPr>
      </w:pPr>
      <w:bookmarkStart w:id="198" w:name="_Toc24536317"/>
      <w:r>
        <w:rPr>
          <w:lang w:val="es-ES"/>
        </w:rPr>
        <w:t>General</w:t>
      </w:r>
      <w:bookmarkEnd w:id="198"/>
    </w:p>
    <w:tbl>
      <w:tblPr>
        <w:tblStyle w:val="Tablaconcuadrcula"/>
        <w:tblW w:w="0" w:type="auto"/>
        <w:tblLook w:val="04A0" w:firstRow="1" w:lastRow="0" w:firstColumn="1" w:lastColumn="0" w:noHBand="0" w:noVBand="1"/>
      </w:tblPr>
      <w:tblGrid>
        <w:gridCol w:w="1204"/>
        <w:gridCol w:w="7624"/>
      </w:tblGrid>
      <w:tr w:rsidR="003D4F16" w:rsidRPr="00576F7E" w14:paraId="5C1DA5AB" w14:textId="77777777" w:rsidTr="00442C33">
        <w:tc>
          <w:tcPr>
            <w:tcW w:w="988" w:type="dxa"/>
            <w:shd w:val="clear" w:color="auto" w:fill="9CC2E5" w:themeFill="accent1" w:themeFillTint="99"/>
          </w:tcPr>
          <w:p w14:paraId="65DA73F3" w14:textId="6C148F50" w:rsidR="003D4F16" w:rsidRPr="00EC5FEE" w:rsidRDefault="003D4F16" w:rsidP="00442C33">
            <w:pPr>
              <w:jc w:val="center"/>
              <w:rPr>
                <w:rFonts w:cs="Arial"/>
                <w:b/>
                <w:sz w:val="24"/>
                <w:szCs w:val="24"/>
                <w:lang w:val="es-ES"/>
              </w:rPr>
            </w:pPr>
            <w:r>
              <w:rPr>
                <w:rFonts w:cs="Arial"/>
                <w:b/>
                <w:sz w:val="24"/>
                <w:szCs w:val="24"/>
                <w:lang w:val="es-ES"/>
              </w:rPr>
              <w:t>RF</w:t>
            </w:r>
            <w:ins w:id="199" w:author="Javier Kachuka" w:date="2019-11-05T17:44:00Z">
              <w:r w:rsidR="00401CC8">
                <w:rPr>
                  <w:rFonts w:cs="Arial"/>
                  <w:b/>
                  <w:sz w:val="24"/>
                  <w:szCs w:val="24"/>
                  <w:lang w:val="es-ES"/>
                </w:rPr>
                <w:t>5.5</w:t>
              </w:r>
            </w:ins>
            <w:del w:id="200" w:author="Javier Kachuka" w:date="2019-11-05T17:44:00Z">
              <w:r w:rsidDel="00BC46E7">
                <w:rPr>
                  <w:rFonts w:cs="Arial"/>
                  <w:b/>
                  <w:sz w:val="24"/>
                  <w:szCs w:val="24"/>
                  <w:lang w:val="es-ES"/>
                </w:rPr>
                <w:delText>6.4</w:delText>
              </w:r>
            </w:del>
          </w:p>
        </w:tc>
        <w:tc>
          <w:tcPr>
            <w:tcW w:w="7840" w:type="dxa"/>
          </w:tcPr>
          <w:p w14:paraId="089F2366" w14:textId="6CEDD60F" w:rsidR="003D4F16" w:rsidRPr="00EC5FEE" w:rsidRDefault="003D4F16" w:rsidP="003D4F16">
            <w:pPr>
              <w:rPr>
                <w:rFonts w:cs="Arial"/>
                <w:sz w:val="24"/>
                <w:szCs w:val="24"/>
                <w:lang w:val="es-ES"/>
              </w:rPr>
            </w:pPr>
            <w:r>
              <w:rPr>
                <w:rFonts w:cs="Arial"/>
                <w:sz w:val="24"/>
                <w:szCs w:val="24"/>
                <w:lang w:val="es-ES"/>
              </w:rPr>
              <w:t>El sistema listará todos los registros de auditoria.</w:t>
            </w:r>
          </w:p>
        </w:tc>
      </w:tr>
    </w:tbl>
    <w:p w14:paraId="155B2D02" w14:textId="77777777" w:rsidR="003D4F16" w:rsidRDefault="003D4F16" w:rsidP="00D80CAD">
      <w:pPr>
        <w:rPr>
          <w:rFonts w:cs="Arial"/>
          <w:sz w:val="24"/>
          <w:szCs w:val="24"/>
          <w:lang w:val="es-ES"/>
        </w:rPr>
      </w:pPr>
    </w:p>
    <w:p w14:paraId="1363B3D1" w14:textId="6484F8BA" w:rsidR="00564042" w:rsidRDefault="00AA6217" w:rsidP="00D80CAD">
      <w:pPr>
        <w:rPr>
          <w:rFonts w:cs="Arial"/>
          <w:sz w:val="24"/>
          <w:szCs w:val="24"/>
          <w:lang w:val="es-ES"/>
        </w:rPr>
      </w:pPr>
      <w:r>
        <w:rPr>
          <w:rFonts w:cs="Arial"/>
          <w:sz w:val="24"/>
          <w:szCs w:val="24"/>
          <w:lang w:val="es-ES"/>
        </w:rPr>
        <w:br w:type="page"/>
      </w:r>
    </w:p>
    <w:p w14:paraId="573ABBA0" w14:textId="3E8D411C" w:rsidR="0055417A" w:rsidRDefault="0055417A" w:rsidP="0055417A">
      <w:pPr>
        <w:pStyle w:val="Ttulo2"/>
        <w:rPr>
          <w:lang w:val="es-ES"/>
        </w:rPr>
      </w:pPr>
      <w:bookmarkStart w:id="201" w:name="_Toc24536318"/>
      <w:r>
        <w:rPr>
          <w:lang w:val="es-ES"/>
        </w:rPr>
        <w:lastRenderedPageBreak/>
        <w:t>Diagrama de Casos de Uso</w:t>
      </w:r>
      <w:bookmarkEnd w:id="201"/>
    </w:p>
    <w:p w14:paraId="4C07B0BA" w14:textId="77777777" w:rsidR="005D0764" w:rsidRPr="005D0764" w:rsidRDefault="005D0764" w:rsidP="005D0764">
      <w:pPr>
        <w:rPr>
          <w:sz w:val="24"/>
          <w:lang w:val="es-ES"/>
        </w:rPr>
      </w:pPr>
    </w:p>
    <w:p w14:paraId="19FFF421" w14:textId="11AA98BE" w:rsidR="00AE5082" w:rsidRDefault="00576F7E" w:rsidP="00D80CAD">
      <w:pPr>
        <w:rPr>
          <w:rFonts w:cs="Arial"/>
          <w:sz w:val="24"/>
          <w:szCs w:val="24"/>
          <w:lang w:val="es-ES"/>
        </w:rPr>
      </w:pPr>
      <w:del w:id="202" w:author="Javier Kachuka" w:date="2019-11-05T15:59:00Z">
        <w:r>
          <w:rPr>
            <w:rFonts w:cs="Arial"/>
            <w:sz w:val="24"/>
            <w:szCs w:val="24"/>
            <w:lang w:val="es-ES"/>
          </w:rPr>
          <w:pict w14:anchorId="5CCD527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0.85pt;height:510.8pt">
              <v:imagedata r:id="rId12" o:title="NuevoDiagramaCU"/>
            </v:shape>
          </w:pict>
        </w:r>
      </w:del>
      <w:ins w:id="203" w:author="Javier Kachuka" w:date="2019-11-05T15:59:00Z">
        <w:r w:rsidR="003F530E">
          <w:rPr>
            <w:rFonts w:cs="Arial"/>
            <w:noProof/>
            <w:sz w:val="24"/>
            <w:szCs w:val="24"/>
          </w:rPr>
          <w:drawing>
            <wp:inline distT="0" distB="0" distL="0" distR="0" wp14:anchorId="58B27342" wp14:editId="3A2D96E4">
              <wp:extent cx="5612130" cy="6497320"/>
              <wp:effectExtent l="0" t="0" r="762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NuevoDiagramaCU.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612130" cy="6497320"/>
                      </a:xfrm>
                      <a:prstGeom prst="rect">
                        <a:avLst/>
                      </a:prstGeom>
                    </pic:spPr>
                  </pic:pic>
                </a:graphicData>
              </a:graphic>
            </wp:inline>
          </w:drawing>
        </w:r>
      </w:ins>
    </w:p>
    <w:p w14:paraId="0F36408E" w14:textId="27016047" w:rsidR="0055417A" w:rsidRPr="00EC5FEE" w:rsidRDefault="005D0764" w:rsidP="00D80CAD">
      <w:pPr>
        <w:rPr>
          <w:rFonts w:cs="Arial"/>
          <w:sz w:val="24"/>
          <w:szCs w:val="24"/>
          <w:lang w:val="es-ES"/>
        </w:rPr>
      </w:pPr>
      <w:r>
        <w:rPr>
          <w:rFonts w:cs="Arial"/>
          <w:sz w:val="24"/>
          <w:szCs w:val="24"/>
          <w:lang w:val="es-ES"/>
        </w:rPr>
        <w:br w:type="page"/>
      </w:r>
    </w:p>
    <w:p w14:paraId="57C945CF" w14:textId="685EBA2C" w:rsidR="003D3744" w:rsidRPr="002A55EF" w:rsidRDefault="006475DF" w:rsidP="002A55EF">
      <w:pPr>
        <w:pStyle w:val="Ttulo2"/>
        <w:rPr>
          <w:rFonts w:cs="Arial"/>
          <w:lang w:val="es-ES"/>
        </w:rPr>
      </w:pPr>
      <w:bookmarkStart w:id="204" w:name="_Toc24536319"/>
      <w:r>
        <w:rPr>
          <w:rFonts w:cs="Arial"/>
          <w:lang w:val="es-ES"/>
        </w:rPr>
        <w:lastRenderedPageBreak/>
        <w:t>Casos de U</w:t>
      </w:r>
      <w:r w:rsidRPr="00EC5FEE">
        <w:rPr>
          <w:rFonts w:cs="Arial"/>
          <w:lang w:val="es-ES"/>
        </w:rPr>
        <w:t>so</w:t>
      </w:r>
      <w:bookmarkEnd w:id="204"/>
    </w:p>
    <w:p w14:paraId="7FBAE263" w14:textId="20B74A7B" w:rsidR="00AE5082" w:rsidRPr="00EC5FEE" w:rsidRDefault="002A55EF" w:rsidP="006C4555">
      <w:pPr>
        <w:pStyle w:val="Ttulo3"/>
        <w:ind w:left="720" w:hanging="720"/>
        <w:rPr>
          <w:lang w:val="es-ES"/>
        </w:rPr>
      </w:pPr>
      <w:bookmarkStart w:id="205" w:name="_Toc24536320"/>
      <w:r>
        <w:rPr>
          <w:lang w:val="es-ES"/>
        </w:rPr>
        <w:t>Módulo de R</w:t>
      </w:r>
      <w:r w:rsidR="00AE5082" w:rsidRPr="00EC5FEE">
        <w:rPr>
          <w:lang w:val="es-ES"/>
        </w:rPr>
        <w:t>eclamos</w:t>
      </w:r>
      <w:bookmarkEnd w:id="205"/>
    </w:p>
    <w:tbl>
      <w:tblPr>
        <w:tblStyle w:val="Tablaconcuadrcula"/>
        <w:tblW w:w="0" w:type="auto"/>
        <w:tblLook w:val="04A0" w:firstRow="1" w:lastRow="0" w:firstColumn="1" w:lastColumn="0" w:noHBand="0" w:noVBand="1"/>
      </w:tblPr>
      <w:tblGrid>
        <w:gridCol w:w="2122"/>
        <w:gridCol w:w="6706"/>
      </w:tblGrid>
      <w:tr w:rsidR="00AE5082" w:rsidRPr="00576F7E" w14:paraId="1687F70B" w14:textId="77777777" w:rsidTr="00EC5FEE">
        <w:tc>
          <w:tcPr>
            <w:tcW w:w="2122" w:type="dxa"/>
            <w:shd w:val="clear" w:color="auto" w:fill="9CC2E5" w:themeFill="accent1" w:themeFillTint="99"/>
          </w:tcPr>
          <w:p w14:paraId="3F8BDD36" w14:textId="77777777" w:rsidR="00AE5082" w:rsidRPr="00EC5FEE" w:rsidRDefault="00AE5082" w:rsidP="00AE5082">
            <w:pPr>
              <w:rPr>
                <w:rFonts w:cs="Arial"/>
                <w:b/>
                <w:sz w:val="24"/>
                <w:szCs w:val="24"/>
                <w:lang w:val="es-ES"/>
              </w:rPr>
            </w:pPr>
            <w:r w:rsidRPr="00EC5FEE">
              <w:rPr>
                <w:rFonts w:cs="Arial"/>
                <w:b/>
                <w:sz w:val="24"/>
                <w:szCs w:val="24"/>
                <w:lang w:val="es-ES"/>
              </w:rPr>
              <w:t>Caso de uso</w:t>
            </w:r>
          </w:p>
        </w:tc>
        <w:tc>
          <w:tcPr>
            <w:tcW w:w="6706" w:type="dxa"/>
          </w:tcPr>
          <w:p w14:paraId="73B23429" w14:textId="44D854F2" w:rsidR="00AE5082" w:rsidRPr="00EC5FEE" w:rsidRDefault="00BD1189" w:rsidP="00AE5082">
            <w:pPr>
              <w:rPr>
                <w:rFonts w:cs="Arial"/>
                <w:sz w:val="24"/>
                <w:szCs w:val="24"/>
                <w:lang w:val="es-ES"/>
              </w:rPr>
            </w:pPr>
            <w:r w:rsidRPr="00EC5FEE">
              <w:rPr>
                <w:rFonts w:cs="Arial"/>
                <w:sz w:val="24"/>
                <w:szCs w:val="24"/>
                <w:lang w:val="es-ES"/>
              </w:rPr>
              <w:t>Cargar Reclamo</w:t>
            </w:r>
            <w:r w:rsidR="00442C33">
              <w:rPr>
                <w:rFonts w:cs="Arial"/>
                <w:sz w:val="24"/>
                <w:szCs w:val="24"/>
                <w:lang w:val="es-ES"/>
              </w:rPr>
              <w:t xml:space="preserve"> (</w:t>
            </w:r>
            <w:del w:id="206" w:author="Javier Kachuka" w:date="2019-11-05T17:22:00Z">
              <w:r w:rsidR="00832539" w:rsidDel="00A92212">
                <w:rPr>
                  <w:rFonts w:cs="Arial"/>
                  <w:sz w:val="24"/>
                  <w:szCs w:val="24"/>
                  <w:lang w:val="es-ES"/>
                </w:rPr>
                <w:delText>CRUD</w:delText>
              </w:r>
            </w:del>
            <w:ins w:id="207" w:author="Javier Kachuka" w:date="2019-11-05T17:22:00Z">
              <w:r w:rsidR="00A92212">
                <w:rPr>
                  <w:rFonts w:cs="Arial"/>
                  <w:sz w:val="24"/>
                  <w:szCs w:val="24"/>
                  <w:lang w:val="es-ES"/>
                </w:rPr>
                <w:t>ABM</w:t>
              </w:r>
            </w:ins>
            <w:r w:rsidR="00442C33">
              <w:rPr>
                <w:rFonts w:cs="Arial"/>
                <w:sz w:val="24"/>
                <w:szCs w:val="24"/>
                <w:lang w:val="es-ES"/>
              </w:rPr>
              <w:t xml:space="preserve"> de Reclamo)</w:t>
            </w:r>
          </w:p>
        </w:tc>
      </w:tr>
      <w:tr w:rsidR="00AE5082" w:rsidRPr="00576F7E" w14:paraId="7B414426" w14:textId="77777777" w:rsidTr="00EC5FEE">
        <w:tc>
          <w:tcPr>
            <w:tcW w:w="2122" w:type="dxa"/>
            <w:shd w:val="clear" w:color="auto" w:fill="9CC2E5" w:themeFill="accent1" w:themeFillTint="99"/>
          </w:tcPr>
          <w:p w14:paraId="791D1511" w14:textId="77777777" w:rsidR="00AE5082" w:rsidRPr="00EC5FEE" w:rsidRDefault="00AE5082" w:rsidP="00AE5082">
            <w:pPr>
              <w:rPr>
                <w:rFonts w:cs="Arial"/>
                <w:b/>
                <w:sz w:val="24"/>
                <w:szCs w:val="24"/>
                <w:lang w:val="es-ES"/>
              </w:rPr>
            </w:pPr>
            <w:r w:rsidRPr="00EC5FEE">
              <w:rPr>
                <w:rFonts w:cs="Arial"/>
                <w:b/>
                <w:sz w:val="24"/>
                <w:szCs w:val="24"/>
                <w:lang w:val="es-ES"/>
              </w:rPr>
              <w:t>Actor</w:t>
            </w:r>
          </w:p>
        </w:tc>
        <w:tc>
          <w:tcPr>
            <w:tcW w:w="6706" w:type="dxa"/>
          </w:tcPr>
          <w:p w14:paraId="6BBE3698" w14:textId="59837BCE" w:rsidR="00AE5082" w:rsidRPr="00EC5FEE" w:rsidRDefault="00BD1189" w:rsidP="00AE5082">
            <w:pPr>
              <w:rPr>
                <w:rFonts w:cs="Arial"/>
                <w:sz w:val="24"/>
                <w:szCs w:val="24"/>
                <w:lang w:val="es-ES"/>
              </w:rPr>
            </w:pPr>
            <w:r w:rsidRPr="00EC5FEE">
              <w:rPr>
                <w:rFonts w:cs="Arial"/>
                <w:sz w:val="24"/>
                <w:szCs w:val="24"/>
                <w:lang w:val="es-ES"/>
              </w:rPr>
              <w:t>Empleado</w:t>
            </w:r>
            <w:r w:rsidR="0083745B">
              <w:rPr>
                <w:rFonts w:cs="Arial"/>
                <w:sz w:val="24"/>
                <w:szCs w:val="24"/>
                <w:lang w:val="es-ES"/>
              </w:rPr>
              <w:t xml:space="preserve"> de planta</w:t>
            </w:r>
            <w:r w:rsidRPr="00EC5FEE">
              <w:rPr>
                <w:rFonts w:cs="Arial"/>
                <w:sz w:val="24"/>
                <w:szCs w:val="24"/>
                <w:lang w:val="es-ES"/>
              </w:rPr>
              <w:t>, oficinista</w:t>
            </w:r>
            <w:r w:rsidR="0083745B">
              <w:rPr>
                <w:rFonts w:cs="Arial"/>
                <w:sz w:val="24"/>
                <w:szCs w:val="24"/>
                <w:lang w:val="es-ES"/>
              </w:rPr>
              <w:t>, administrador</w:t>
            </w:r>
          </w:p>
        </w:tc>
      </w:tr>
      <w:tr w:rsidR="00AE5082" w:rsidRPr="00576F7E" w14:paraId="33A2C672" w14:textId="77777777" w:rsidTr="00EC5FEE">
        <w:tc>
          <w:tcPr>
            <w:tcW w:w="2122" w:type="dxa"/>
            <w:shd w:val="clear" w:color="auto" w:fill="9CC2E5" w:themeFill="accent1" w:themeFillTint="99"/>
          </w:tcPr>
          <w:p w14:paraId="11E06B68" w14:textId="77777777" w:rsidR="00AE5082" w:rsidRPr="00EC5FEE" w:rsidRDefault="00AE5082" w:rsidP="00AE5082">
            <w:pPr>
              <w:rPr>
                <w:rFonts w:cs="Arial"/>
                <w:b/>
                <w:sz w:val="24"/>
                <w:szCs w:val="24"/>
                <w:lang w:val="es-ES"/>
              </w:rPr>
            </w:pPr>
            <w:r w:rsidRPr="00EC5FEE">
              <w:rPr>
                <w:rFonts w:cs="Arial"/>
                <w:b/>
                <w:sz w:val="24"/>
                <w:szCs w:val="24"/>
                <w:lang w:val="es-ES"/>
              </w:rPr>
              <w:t xml:space="preserve">Descripción </w:t>
            </w:r>
          </w:p>
        </w:tc>
        <w:tc>
          <w:tcPr>
            <w:tcW w:w="6706" w:type="dxa"/>
          </w:tcPr>
          <w:p w14:paraId="69852329" w14:textId="76F949EF" w:rsidR="00AE5082" w:rsidRPr="00EC5FEE" w:rsidRDefault="0083745B" w:rsidP="0083745B">
            <w:pPr>
              <w:rPr>
                <w:rFonts w:cs="Arial"/>
                <w:sz w:val="24"/>
                <w:szCs w:val="24"/>
                <w:lang w:val="es-ES"/>
              </w:rPr>
            </w:pPr>
            <w:r>
              <w:rPr>
                <w:rFonts w:cs="Arial"/>
                <w:sz w:val="24"/>
                <w:szCs w:val="24"/>
                <w:lang w:val="es-ES"/>
              </w:rPr>
              <w:t>El empleado de planta,</w:t>
            </w:r>
            <w:r w:rsidR="00BD1189" w:rsidRPr="00EC5FEE">
              <w:rPr>
                <w:rFonts w:cs="Arial"/>
                <w:sz w:val="24"/>
                <w:szCs w:val="24"/>
                <w:lang w:val="es-ES"/>
              </w:rPr>
              <w:t xml:space="preserve"> oficinista</w:t>
            </w:r>
            <w:r>
              <w:rPr>
                <w:rFonts w:cs="Arial"/>
                <w:sz w:val="24"/>
                <w:szCs w:val="24"/>
                <w:lang w:val="es-ES"/>
              </w:rPr>
              <w:t xml:space="preserve"> o administrador</w:t>
            </w:r>
            <w:r w:rsidR="00BD1189" w:rsidRPr="00EC5FEE">
              <w:rPr>
                <w:rFonts w:cs="Arial"/>
                <w:sz w:val="24"/>
                <w:szCs w:val="24"/>
                <w:lang w:val="es-ES"/>
              </w:rPr>
              <w:t xml:space="preserve"> regis</w:t>
            </w:r>
            <w:r w:rsidR="009F649C">
              <w:rPr>
                <w:rFonts w:cs="Arial"/>
                <w:sz w:val="24"/>
                <w:szCs w:val="24"/>
                <w:lang w:val="es-ES"/>
              </w:rPr>
              <w:t>tra un nuevo reclamo del socio</w:t>
            </w:r>
          </w:p>
        </w:tc>
      </w:tr>
      <w:tr w:rsidR="00AE5082" w:rsidRPr="00EC5FEE" w14:paraId="6FC3857D" w14:textId="77777777" w:rsidTr="00EC5FEE">
        <w:tc>
          <w:tcPr>
            <w:tcW w:w="2122" w:type="dxa"/>
            <w:shd w:val="clear" w:color="auto" w:fill="9CC2E5" w:themeFill="accent1" w:themeFillTint="99"/>
          </w:tcPr>
          <w:p w14:paraId="06A3C222" w14:textId="77777777" w:rsidR="00AE5082" w:rsidRPr="00EC5FEE" w:rsidRDefault="00AE5082" w:rsidP="00AE5082">
            <w:pPr>
              <w:rPr>
                <w:rFonts w:cs="Arial"/>
                <w:b/>
                <w:sz w:val="24"/>
                <w:szCs w:val="24"/>
                <w:lang w:val="es-ES"/>
              </w:rPr>
            </w:pPr>
            <w:r w:rsidRPr="00EC5FEE">
              <w:rPr>
                <w:rFonts w:cs="Arial"/>
                <w:b/>
                <w:sz w:val="24"/>
                <w:szCs w:val="24"/>
                <w:lang w:val="es-ES"/>
              </w:rPr>
              <w:t>Referencia Cruzada</w:t>
            </w:r>
          </w:p>
        </w:tc>
        <w:tc>
          <w:tcPr>
            <w:tcW w:w="6706" w:type="dxa"/>
          </w:tcPr>
          <w:p w14:paraId="535B471A" w14:textId="77777777" w:rsidR="00AE5082" w:rsidRPr="00EC5FEE" w:rsidRDefault="00BD1189" w:rsidP="00AE5082">
            <w:pPr>
              <w:rPr>
                <w:rFonts w:cs="Arial"/>
                <w:sz w:val="24"/>
                <w:szCs w:val="24"/>
                <w:lang w:val="es-ES"/>
              </w:rPr>
            </w:pPr>
            <w:r w:rsidRPr="00EC5FEE">
              <w:rPr>
                <w:rFonts w:cs="Arial"/>
                <w:sz w:val="24"/>
                <w:szCs w:val="24"/>
                <w:lang w:val="es-ES"/>
              </w:rPr>
              <w:t>RF1.1</w:t>
            </w:r>
          </w:p>
        </w:tc>
      </w:tr>
    </w:tbl>
    <w:p w14:paraId="3AE4EC78" w14:textId="77777777" w:rsidR="00AE5082" w:rsidRPr="00EC5FEE" w:rsidRDefault="00AE5082" w:rsidP="00AE5082">
      <w:pPr>
        <w:rPr>
          <w:rFonts w:cs="Arial"/>
          <w:sz w:val="24"/>
          <w:szCs w:val="24"/>
          <w:lang w:val="es-ES"/>
        </w:rPr>
      </w:pPr>
    </w:p>
    <w:tbl>
      <w:tblPr>
        <w:tblStyle w:val="Tablaconcuadrcula"/>
        <w:tblW w:w="0" w:type="auto"/>
        <w:tblLook w:val="04A0" w:firstRow="1" w:lastRow="0" w:firstColumn="1" w:lastColumn="0" w:noHBand="0" w:noVBand="1"/>
      </w:tblPr>
      <w:tblGrid>
        <w:gridCol w:w="2122"/>
        <w:gridCol w:w="6706"/>
      </w:tblGrid>
      <w:tr w:rsidR="00BD1189" w:rsidRPr="00576F7E" w14:paraId="05928F9D" w14:textId="77777777" w:rsidTr="00EC5FEE">
        <w:tc>
          <w:tcPr>
            <w:tcW w:w="2122" w:type="dxa"/>
            <w:shd w:val="clear" w:color="auto" w:fill="9CC2E5" w:themeFill="accent1" w:themeFillTint="99"/>
          </w:tcPr>
          <w:p w14:paraId="7B508C56" w14:textId="77777777" w:rsidR="00BD1189" w:rsidRPr="00EC5FEE" w:rsidRDefault="00BD1189" w:rsidP="00E76878">
            <w:pPr>
              <w:rPr>
                <w:rFonts w:cs="Arial"/>
                <w:b/>
                <w:sz w:val="24"/>
                <w:szCs w:val="24"/>
                <w:lang w:val="es-ES"/>
              </w:rPr>
            </w:pPr>
            <w:r w:rsidRPr="00EC5FEE">
              <w:rPr>
                <w:rFonts w:cs="Arial"/>
                <w:b/>
                <w:sz w:val="24"/>
                <w:szCs w:val="24"/>
                <w:lang w:val="es-ES"/>
              </w:rPr>
              <w:t>Caso de uso</w:t>
            </w:r>
          </w:p>
        </w:tc>
        <w:tc>
          <w:tcPr>
            <w:tcW w:w="6706" w:type="dxa"/>
          </w:tcPr>
          <w:p w14:paraId="5C24A9CA" w14:textId="3A3FAFB1" w:rsidR="00BD1189" w:rsidRPr="00EC5FEE" w:rsidRDefault="00BD1189" w:rsidP="00E76878">
            <w:pPr>
              <w:rPr>
                <w:rFonts w:cs="Arial"/>
                <w:sz w:val="24"/>
                <w:szCs w:val="24"/>
                <w:lang w:val="es-ES"/>
              </w:rPr>
            </w:pPr>
            <w:r w:rsidRPr="00EC5FEE">
              <w:rPr>
                <w:rFonts w:cs="Arial"/>
                <w:sz w:val="24"/>
                <w:szCs w:val="24"/>
                <w:lang w:val="es-ES"/>
              </w:rPr>
              <w:t>Modificar Reclamo</w:t>
            </w:r>
            <w:r w:rsidR="00442C33">
              <w:rPr>
                <w:rFonts w:cs="Arial"/>
                <w:sz w:val="24"/>
                <w:szCs w:val="24"/>
                <w:lang w:val="es-ES"/>
              </w:rPr>
              <w:t xml:space="preserve"> (</w:t>
            </w:r>
            <w:del w:id="208" w:author="Javier Kachuka" w:date="2019-11-05T17:22:00Z">
              <w:r w:rsidR="00832539" w:rsidDel="00A92212">
                <w:rPr>
                  <w:rFonts w:cs="Arial"/>
                  <w:sz w:val="24"/>
                  <w:szCs w:val="24"/>
                  <w:lang w:val="es-ES"/>
                </w:rPr>
                <w:delText>CRUD</w:delText>
              </w:r>
            </w:del>
            <w:ins w:id="209" w:author="Javier Kachuka" w:date="2019-11-05T17:22:00Z">
              <w:r w:rsidR="00A92212">
                <w:rPr>
                  <w:rFonts w:cs="Arial"/>
                  <w:sz w:val="24"/>
                  <w:szCs w:val="24"/>
                  <w:lang w:val="es-ES"/>
                </w:rPr>
                <w:t>ABM</w:t>
              </w:r>
            </w:ins>
            <w:r w:rsidR="00442C33">
              <w:rPr>
                <w:rFonts w:cs="Arial"/>
                <w:sz w:val="24"/>
                <w:szCs w:val="24"/>
                <w:lang w:val="es-ES"/>
              </w:rPr>
              <w:t xml:space="preserve"> de Reclamo)</w:t>
            </w:r>
          </w:p>
        </w:tc>
      </w:tr>
      <w:tr w:rsidR="00BD1189" w:rsidRPr="00EC5FEE" w14:paraId="05A0F78A" w14:textId="77777777" w:rsidTr="00EC5FEE">
        <w:tc>
          <w:tcPr>
            <w:tcW w:w="2122" w:type="dxa"/>
            <w:shd w:val="clear" w:color="auto" w:fill="9CC2E5" w:themeFill="accent1" w:themeFillTint="99"/>
          </w:tcPr>
          <w:p w14:paraId="629C3CB8" w14:textId="77777777" w:rsidR="00BD1189" w:rsidRPr="00EC5FEE" w:rsidRDefault="00BD1189" w:rsidP="00E76878">
            <w:pPr>
              <w:rPr>
                <w:rFonts w:cs="Arial"/>
                <w:b/>
                <w:sz w:val="24"/>
                <w:szCs w:val="24"/>
                <w:lang w:val="es-ES"/>
              </w:rPr>
            </w:pPr>
            <w:r w:rsidRPr="00EC5FEE">
              <w:rPr>
                <w:rFonts w:cs="Arial"/>
                <w:b/>
                <w:sz w:val="24"/>
                <w:szCs w:val="24"/>
                <w:lang w:val="es-ES"/>
              </w:rPr>
              <w:t>Actor</w:t>
            </w:r>
          </w:p>
        </w:tc>
        <w:tc>
          <w:tcPr>
            <w:tcW w:w="6706" w:type="dxa"/>
          </w:tcPr>
          <w:p w14:paraId="1ED25203" w14:textId="359DF3DE" w:rsidR="00BD1189" w:rsidRPr="00EC5FEE" w:rsidRDefault="0083745B" w:rsidP="0083745B">
            <w:pPr>
              <w:rPr>
                <w:rFonts w:cs="Arial"/>
                <w:sz w:val="24"/>
                <w:szCs w:val="24"/>
                <w:lang w:val="es-ES"/>
              </w:rPr>
            </w:pPr>
            <w:r>
              <w:rPr>
                <w:rFonts w:cs="Arial"/>
                <w:sz w:val="24"/>
                <w:szCs w:val="24"/>
                <w:lang w:val="es-ES"/>
              </w:rPr>
              <w:t>O</w:t>
            </w:r>
            <w:r w:rsidR="00BD1189" w:rsidRPr="00EC5FEE">
              <w:rPr>
                <w:rFonts w:cs="Arial"/>
                <w:sz w:val="24"/>
                <w:szCs w:val="24"/>
                <w:lang w:val="es-ES"/>
              </w:rPr>
              <w:t>ficinista</w:t>
            </w:r>
            <w:r>
              <w:rPr>
                <w:rFonts w:cs="Arial"/>
                <w:sz w:val="24"/>
                <w:szCs w:val="24"/>
                <w:lang w:val="es-ES"/>
              </w:rPr>
              <w:t xml:space="preserve"> , administrador</w:t>
            </w:r>
          </w:p>
        </w:tc>
      </w:tr>
      <w:tr w:rsidR="00BD1189" w:rsidRPr="00576F7E" w14:paraId="747F5949" w14:textId="77777777" w:rsidTr="00EC5FEE">
        <w:tc>
          <w:tcPr>
            <w:tcW w:w="2122" w:type="dxa"/>
            <w:shd w:val="clear" w:color="auto" w:fill="9CC2E5" w:themeFill="accent1" w:themeFillTint="99"/>
          </w:tcPr>
          <w:p w14:paraId="0B451053" w14:textId="77777777" w:rsidR="00BD1189" w:rsidRPr="00EC5FEE" w:rsidRDefault="00BD1189" w:rsidP="00E76878">
            <w:pPr>
              <w:rPr>
                <w:rFonts w:cs="Arial"/>
                <w:b/>
                <w:sz w:val="24"/>
                <w:szCs w:val="24"/>
                <w:lang w:val="es-ES"/>
              </w:rPr>
            </w:pPr>
            <w:r w:rsidRPr="00EC5FEE">
              <w:rPr>
                <w:rFonts w:cs="Arial"/>
                <w:b/>
                <w:sz w:val="24"/>
                <w:szCs w:val="24"/>
                <w:lang w:val="es-ES"/>
              </w:rPr>
              <w:t xml:space="preserve">Descripción </w:t>
            </w:r>
          </w:p>
        </w:tc>
        <w:tc>
          <w:tcPr>
            <w:tcW w:w="6706" w:type="dxa"/>
          </w:tcPr>
          <w:p w14:paraId="738FF38D" w14:textId="1E9C1419" w:rsidR="00BD1189" w:rsidRPr="00EC5FEE" w:rsidRDefault="00BD1189" w:rsidP="0083745B">
            <w:pPr>
              <w:rPr>
                <w:rFonts w:cs="Arial"/>
                <w:sz w:val="24"/>
                <w:szCs w:val="24"/>
                <w:lang w:val="es-ES"/>
              </w:rPr>
            </w:pPr>
            <w:r w:rsidRPr="00EC5FEE">
              <w:rPr>
                <w:rFonts w:cs="Arial"/>
                <w:sz w:val="24"/>
                <w:szCs w:val="24"/>
                <w:lang w:val="es-ES"/>
              </w:rPr>
              <w:t>El oficinista</w:t>
            </w:r>
            <w:r w:rsidR="0083745B">
              <w:rPr>
                <w:rFonts w:cs="Arial"/>
                <w:sz w:val="24"/>
                <w:szCs w:val="24"/>
                <w:lang w:val="es-ES"/>
              </w:rPr>
              <w:t xml:space="preserve"> o el administrador</w:t>
            </w:r>
            <w:r w:rsidRPr="00EC5FEE">
              <w:rPr>
                <w:rFonts w:cs="Arial"/>
                <w:sz w:val="24"/>
                <w:szCs w:val="24"/>
                <w:lang w:val="es-ES"/>
              </w:rPr>
              <w:t xml:space="preserve"> mo</w:t>
            </w:r>
            <w:r w:rsidR="00A859BB" w:rsidRPr="00EC5FEE">
              <w:rPr>
                <w:rFonts w:cs="Arial"/>
                <w:sz w:val="24"/>
                <w:szCs w:val="24"/>
                <w:lang w:val="es-ES"/>
              </w:rPr>
              <w:t>difica los detalles del reclamo</w:t>
            </w:r>
          </w:p>
        </w:tc>
      </w:tr>
      <w:tr w:rsidR="00BD1189" w:rsidRPr="00EC5FEE" w14:paraId="28286E89" w14:textId="77777777" w:rsidTr="00EC5FEE">
        <w:tc>
          <w:tcPr>
            <w:tcW w:w="2122" w:type="dxa"/>
            <w:shd w:val="clear" w:color="auto" w:fill="9CC2E5" w:themeFill="accent1" w:themeFillTint="99"/>
          </w:tcPr>
          <w:p w14:paraId="54914978" w14:textId="77777777" w:rsidR="00BD1189" w:rsidRPr="00EC5FEE" w:rsidRDefault="00BD1189" w:rsidP="00E76878">
            <w:pPr>
              <w:rPr>
                <w:rFonts w:cs="Arial"/>
                <w:b/>
                <w:sz w:val="24"/>
                <w:szCs w:val="24"/>
                <w:lang w:val="es-ES"/>
              </w:rPr>
            </w:pPr>
            <w:r w:rsidRPr="00EC5FEE">
              <w:rPr>
                <w:rFonts w:cs="Arial"/>
                <w:b/>
                <w:sz w:val="24"/>
                <w:szCs w:val="24"/>
                <w:lang w:val="es-ES"/>
              </w:rPr>
              <w:t>Referencia Cruzada</w:t>
            </w:r>
          </w:p>
        </w:tc>
        <w:tc>
          <w:tcPr>
            <w:tcW w:w="6706" w:type="dxa"/>
          </w:tcPr>
          <w:p w14:paraId="64BC557C" w14:textId="77777777" w:rsidR="00BD1189" w:rsidRPr="00EC5FEE" w:rsidRDefault="00BD1189" w:rsidP="00E76878">
            <w:pPr>
              <w:rPr>
                <w:rFonts w:cs="Arial"/>
                <w:sz w:val="24"/>
                <w:szCs w:val="24"/>
                <w:lang w:val="es-ES"/>
              </w:rPr>
            </w:pPr>
            <w:r w:rsidRPr="00EC5FEE">
              <w:rPr>
                <w:rFonts w:cs="Arial"/>
                <w:sz w:val="24"/>
                <w:szCs w:val="24"/>
                <w:lang w:val="es-ES"/>
              </w:rPr>
              <w:t>RF1.2</w:t>
            </w:r>
          </w:p>
        </w:tc>
      </w:tr>
    </w:tbl>
    <w:p w14:paraId="3225343E" w14:textId="77777777" w:rsidR="00BD1189" w:rsidRPr="00EC5FEE" w:rsidRDefault="00BD1189" w:rsidP="00AE5082">
      <w:pPr>
        <w:rPr>
          <w:rFonts w:cs="Arial"/>
          <w:sz w:val="24"/>
          <w:szCs w:val="24"/>
          <w:lang w:val="es-ES"/>
        </w:rPr>
      </w:pPr>
    </w:p>
    <w:tbl>
      <w:tblPr>
        <w:tblStyle w:val="Tablaconcuadrcula"/>
        <w:tblW w:w="0" w:type="auto"/>
        <w:tblLook w:val="04A0" w:firstRow="1" w:lastRow="0" w:firstColumn="1" w:lastColumn="0" w:noHBand="0" w:noVBand="1"/>
      </w:tblPr>
      <w:tblGrid>
        <w:gridCol w:w="2122"/>
        <w:gridCol w:w="6706"/>
      </w:tblGrid>
      <w:tr w:rsidR="00BD1189" w:rsidRPr="00576F7E" w14:paraId="6E39F1F0" w14:textId="77777777" w:rsidTr="00EC5FEE">
        <w:tc>
          <w:tcPr>
            <w:tcW w:w="2122" w:type="dxa"/>
            <w:shd w:val="clear" w:color="auto" w:fill="9CC2E5" w:themeFill="accent1" w:themeFillTint="99"/>
          </w:tcPr>
          <w:p w14:paraId="58520A62" w14:textId="77777777" w:rsidR="00BD1189" w:rsidRPr="00EC5FEE" w:rsidRDefault="00BD1189" w:rsidP="00E76878">
            <w:pPr>
              <w:rPr>
                <w:rFonts w:cs="Arial"/>
                <w:b/>
                <w:sz w:val="24"/>
                <w:szCs w:val="24"/>
                <w:lang w:val="es-ES"/>
              </w:rPr>
            </w:pPr>
            <w:r w:rsidRPr="00EC5FEE">
              <w:rPr>
                <w:rFonts w:cs="Arial"/>
                <w:b/>
                <w:sz w:val="24"/>
                <w:szCs w:val="24"/>
                <w:lang w:val="es-ES"/>
              </w:rPr>
              <w:t>Caso de uso</w:t>
            </w:r>
          </w:p>
        </w:tc>
        <w:tc>
          <w:tcPr>
            <w:tcW w:w="6706" w:type="dxa"/>
          </w:tcPr>
          <w:p w14:paraId="5E6545F7" w14:textId="3843E2BB" w:rsidR="00BD1189" w:rsidRPr="00EC5FEE" w:rsidRDefault="00442C33" w:rsidP="00E76878">
            <w:pPr>
              <w:rPr>
                <w:rFonts w:cs="Arial"/>
                <w:sz w:val="24"/>
                <w:szCs w:val="24"/>
                <w:lang w:val="es-ES"/>
              </w:rPr>
            </w:pPr>
            <w:r>
              <w:rPr>
                <w:rFonts w:cs="Arial"/>
                <w:sz w:val="24"/>
                <w:szCs w:val="24"/>
                <w:lang w:val="es-ES"/>
              </w:rPr>
              <w:t xml:space="preserve">Listar </w:t>
            </w:r>
            <w:r w:rsidR="00BD1189" w:rsidRPr="00EC5FEE">
              <w:rPr>
                <w:rFonts w:cs="Arial"/>
                <w:sz w:val="24"/>
                <w:szCs w:val="24"/>
                <w:lang w:val="es-ES"/>
              </w:rPr>
              <w:t>Reclamos</w:t>
            </w:r>
            <w:r>
              <w:rPr>
                <w:rFonts w:cs="Arial"/>
                <w:sz w:val="24"/>
                <w:szCs w:val="24"/>
                <w:lang w:val="es-ES"/>
              </w:rPr>
              <w:t xml:space="preserve"> (</w:t>
            </w:r>
            <w:del w:id="210" w:author="Javier Kachuka" w:date="2019-11-05T17:22:00Z">
              <w:r w:rsidR="00832539" w:rsidDel="00A92212">
                <w:rPr>
                  <w:rFonts w:cs="Arial"/>
                  <w:sz w:val="24"/>
                  <w:szCs w:val="24"/>
                  <w:lang w:val="es-ES"/>
                </w:rPr>
                <w:delText>CRUD</w:delText>
              </w:r>
            </w:del>
            <w:ins w:id="211" w:author="Javier Kachuka" w:date="2019-11-05T17:22:00Z">
              <w:r w:rsidR="00A92212">
                <w:rPr>
                  <w:rFonts w:cs="Arial"/>
                  <w:sz w:val="24"/>
                  <w:szCs w:val="24"/>
                  <w:lang w:val="es-ES"/>
                </w:rPr>
                <w:t>ABM</w:t>
              </w:r>
            </w:ins>
            <w:r>
              <w:rPr>
                <w:rFonts w:cs="Arial"/>
                <w:sz w:val="24"/>
                <w:szCs w:val="24"/>
                <w:lang w:val="es-ES"/>
              </w:rPr>
              <w:t xml:space="preserve"> de Reclamo)</w:t>
            </w:r>
          </w:p>
        </w:tc>
      </w:tr>
      <w:tr w:rsidR="00BD1189" w:rsidRPr="00576F7E" w14:paraId="4E73ED72" w14:textId="77777777" w:rsidTr="00EC5FEE">
        <w:tc>
          <w:tcPr>
            <w:tcW w:w="2122" w:type="dxa"/>
            <w:shd w:val="clear" w:color="auto" w:fill="9CC2E5" w:themeFill="accent1" w:themeFillTint="99"/>
          </w:tcPr>
          <w:p w14:paraId="400382E4" w14:textId="77777777" w:rsidR="00BD1189" w:rsidRPr="00EC5FEE" w:rsidRDefault="00BD1189" w:rsidP="00E76878">
            <w:pPr>
              <w:rPr>
                <w:rFonts w:cs="Arial"/>
                <w:b/>
                <w:sz w:val="24"/>
                <w:szCs w:val="24"/>
                <w:lang w:val="es-ES"/>
              </w:rPr>
            </w:pPr>
            <w:r w:rsidRPr="00EC5FEE">
              <w:rPr>
                <w:rFonts w:cs="Arial"/>
                <w:b/>
                <w:sz w:val="24"/>
                <w:szCs w:val="24"/>
                <w:lang w:val="es-ES"/>
              </w:rPr>
              <w:t>Actor</w:t>
            </w:r>
          </w:p>
        </w:tc>
        <w:tc>
          <w:tcPr>
            <w:tcW w:w="6706" w:type="dxa"/>
          </w:tcPr>
          <w:p w14:paraId="61C144A9" w14:textId="7D838443" w:rsidR="00BD1189" w:rsidRPr="00EC5FEE" w:rsidRDefault="00BD1189" w:rsidP="00E76878">
            <w:pPr>
              <w:rPr>
                <w:rFonts w:cs="Arial"/>
                <w:sz w:val="24"/>
                <w:szCs w:val="24"/>
                <w:lang w:val="es-ES"/>
              </w:rPr>
            </w:pPr>
            <w:r w:rsidRPr="00EC5FEE">
              <w:rPr>
                <w:rFonts w:cs="Arial"/>
                <w:sz w:val="24"/>
                <w:szCs w:val="24"/>
                <w:lang w:val="es-ES"/>
              </w:rPr>
              <w:t>Empleado</w:t>
            </w:r>
            <w:r w:rsidR="0083745B">
              <w:rPr>
                <w:rFonts w:cs="Arial"/>
                <w:sz w:val="24"/>
                <w:szCs w:val="24"/>
                <w:lang w:val="es-ES"/>
              </w:rPr>
              <w:t xml:space="preserve"> de planta, oficinista, administrador</w:t>
            </w:r>
          </w:p>
        </w:tc>
      </w:tr>
      <w:tr w:rsidR="00BD1189" w:rsidRPr="00576F7E" w14:paraId="747292D2" w14:textId="77777777" w:rsidTr="00EC5FEE">
        <w:tc>
          <w:tcPr>
            <w:tcW w:w="2122" w:type="dxa"/>
            <w:shd w:val="clear" w:color="auto" w:fill="9CC2E5" w:themeFill="accent1" w:themeFillTint="99"/>
          </w:tcPr>
          <w:p w14:paraId="50691763" w14:textId="77777777" w:rsidR="00BD1189" w:rsidRPr="00EC5FEE" w:rsidRDefault="00BD1189" w:rsidP="00E76878">
            <w:pPr>
              <w:rPr>
                <w:rFonts w:cs="Arial"/>
                <w:b/>
                <w:sz w:val="24"/>
                <w:szCs w:val="24"/>
                <w:lang w:val="es-ES"/>
              </w:rPr>
            </w:pPr>
            <w:r w:rsidRPr="00EC5FEE">
              <w:rPr>
                <w:rFonts w:cs="Arial"/>
                <w:b/>
                <w:sz w:val="24"/>
                <w:szCs w:val="24"/>
                <w:lang w:val="es-ES"/>
              </w:rPr>
              <w:t xml:space="preserve">Descripción </w:t>
            </w:r>
          </w:p>
        </w:tc>
        <w:tc>
          <w:tcPr>
            <w:tcW w:w="6706" w:type="dxa"/>
          </w:tcPr>
          <w:p w14:paraId="6AB31D29" w14:textId="3203F585" w:rsidR="00BD1189" w:rsidRPr="00EC5FEE" w:rsidRDefault="00BD1189" w:rsidP="002410FA">
            <w:pPr>
              <w:rPr>
                <w:rFonts w:cs="Arial"/>
                <w:sz w:val="24"/>
                <w:szCs w:val="24"/>
                <w:lang w:val="es-ES"/>
              </w:rPr>
            </w:pPr>
            <w:r w:rsidRPr="00EC5FEE">
              <w:rPr>
                <w:rFonts w:cs="Arial"/>
                <w:sz w:val="24"/>
                <w:szCs w:val="24"/>
                <w:lang w:val="es-ES"/>
              </w:rPr>
              <w:t>El empleado</w:t>
            </w:r>
            <w:r w:rsidR="0083745B">
              <w:rPr>
                <w:rFonts w:cs="Arial"/>
                <w:sz w:val="24"/>
                <w:szCs w:val="24"/>
                <w:lang w:val="es-ES"/>
              </w:rPr>
              <w:t xml:space="preserve"> de plata, oficinista o administrador</w:t>
            </w:r>
            <w:r w:rsidRPr="00EC5FEE">
              <w:rPr>
                <w:rFonts w:cs="Arial"/>
                <w:sz w:val="24"/>
                <w:szCs w:val="24"/>
                <w:lang w:val="es-ES"/>
              </w:rPr>
              <w:t xml:space="preserve"> puede ver</w:t>
            </w:r>
            <w:r w:rsidR="002410FA">
              <w:rPr>
                <w:rFonts w:cs="Arial"/>
                <w:sz w:val="24"/>
                <w:szCs w:val="24"/>
                <w:lang w:val="es-ES"/>
              </w:rPr>
              <w:t xml:space="preserve"> todos los reclamos registrados</w:t>
            </w:r>
          </w:p>
        </w:tc>
      </w:tr>
      <w:tr w:rsidR="00BD1189" w:rsidRPr="00EC5FEE" w14:paraId="2E8CE006" w14:textId="77777777" w:rsidTr="00EC5FEE">
        <w:tc>
          <w:tcPr>
            <w:tcW w:w="2122" w:type="dxa"/>
            <w:shd w:val="clear" w:color="auto" w:fill="9CC2E5" w:themeFill="accent1" w:themeFillTint="99"/>
          </w:tcPr>
          <w:p w14:paraId="6A7775D4" w14:textId="77777777" w:rsidR="00BD1189" w:rsidRPr="00EC5FEE" w:rsidRDefault="00BD1189" w:rsidP="00E76878">
            <w:pPr>
              <w:rPr>
                <w:rFonts w:cs="Arial"/>
                <w:b/>
                <w:sz w:val="24"/>
                <w:szCs w:val="24"/>
                <w:lang w:val="es-ES"/>
              </w:rPr>
            </w:pPr>
            <w:r w:rsidRPr="00EC5FEE">
              <w:rPr>
                <w:rFonts w:cs="Arial"/>
                <w:b/>
                <w:sz w:val="24"/>
                <w:szCs w:val="24"/>
                <w:lang w:val="es-ES"/>
              </w:rPr>
              <w:t>Referencia Cruzada</w:t>
            </w:r>
          </w:p>
        </w:tc>
        <w:tc>
          <w:tcPr>
            <w:tcW w:w="6706" w:type="dxa"/>
          </w:tcPr>
          <w:p w14:paraId="03F02375" w14:textId="77777777" w:rsidR="00BD1189" w:rsidRPr="00EC5FEE" w:rsidRDefault="00BD1189" w:rsidP="00E76878">
            <w:pPr>
              <w:rPr>
                <w:rFonts w:cs="Arial"/>
                <w:sz w:val="24"/>
                <w:szCs w:val="24"/>
                <w:lang w:val="es-ES"/>
              </w:rPr>
            </w:pPr>
            <w:r w:rsidRPr="00EC5FEE">
              <w:rPr>
                <w:rFonts w:cs="Arial"/>
                <w:sz w:val="24"/>
                <w:szCs w:val="24"/>
                <w:lang w:val="es-ES"/>
              </w:rPr>
              <w:t>RF1.3</w:t>
            </w:r>
          </w:p>
        </w:tc>
      </w:tr>
    </w:tbl>
    <w:p w14:paraId="6D7B1993" w14:textId="3A15C2B2" w:rsidR="00BD1189" w:rsidRDefault="00BD1189" w:rsidP="00AE5082">
      <w:pPr>
        <w:rPr>
          <w:rFonts w:cs="Arial"/>
          <w:sz w:val="24"/>
          <w:szCs w:val="24"/>
          <w:lang w:val="es-ES"/>
        </w:rPr>
      </w:pPr>
    </w:p>
    <w:tbl>
      <w:tblPr>
        <w:tblStyle w:val="Tablaconcuadrcula"/>
        <w:tblW w:w="0" w:type="auto"/>
        <w:tblLook w:val="04A0" w:firstRow="1" w:lastRow="0" w:firstColumn="1" w:lastColumn="0" w:noHBand="0" w:noVBand="1"/>
      </w:tblPr>
      <w:tblGrid>
        <w:gridCol w:w="2122"/>
        <w:gridCol w:w="6706"/>
      </w:tblGrid>
      <w:tr w:rsidR="002410FA" w:rsidRPr="00576F7E" w14:paraId="2CB0BFE4" w14:textId="77777777" w:rsidTr="00442C33">
        <w:tc>
          <w:tcPr>
            <w:tcW w:w="2122" w:type="dxa"/>
            <w:shd w:val="clear" w:color="auto" w:fill="9CC2E5" w:themeFill="accent1" w:themeFillTint="99"/>
          </w:tcPr>
          <w:p w14:paraId="3E75D4A2" w14:textId="77777777" w:rsidR="002410FA" w:rsidRPr="00EC5FEE" w:rsidRDefault="002410FA" w:rsidP="00442C33">
            <w:pPr>
              <w:rPr>
                <w:rFonts w:cs="Arial"/>
                <w:b/>
                <w:sz w:val="24"/>
                <w:szCs w:val="24"/>
                <w:lang w:val="es-ES"/>
              </w:rPr>
            </w:pPr>
            <w:r w:rsidRPr="00EC5FEE">
              <w:rPr>
                <w:rFonts w:cs="Arial"/>
                <w:b/>
                <w:sz w:val="24"/>
                <w:szCs w:val="24"/>
                <w:lang w:val="es-ES"/>
              </w:rPr>
              <w:t>Caso de uso</w:t>
            </w:r>
          </w:p>
        </w:tc>
        <w:tc>
          <w:tcPr>
            <w:tcW w:w="6706" w:type="dxa"/>
          </w:tcPr>
          <w:p w14:paraId="496B1927" w14:textId="1F5DFA13" w:rsidR="002410FA" w:rsidRPr="00EC5FEE" w:rsidRDefault="002410FA" w:rsidP="00442C33">
            <w:pPr>
              <w:rPr>
                <w:rFonts w:cs="Arial"/>
                <w:sz w:val="24"/>
                <w:szCs w:val="24"/>
                <w:lang w:val="es-ES"/>
              </w:rPr>
            </w:pPr>
            <w:r>
              <w:rPr>
                <w:rFonts w:cs="Arial"/>
                <w:sz w:val="24"/>
                <w:szCs w:val="24"/>
                <w:lang w:val="es-ES"/>
              </w:rPr>
              <w:t>Eliminar Reclamo</w:t>
            </w:r>
            <w:r w:rsidR="00442C33">
              <w:rPr>
                <w:rFonts w:cs="Arial"/>
                <w:sz w:val="24"/>
                <w:szCs w:val="24"/>
                <w:lang w:val="es-ES"/>
              </w:rPr>
              <w:t xml:space="preserve"> (</w:t>
            </w:r>
            <w:del w:id="212" w:author="Javier Kachuka" w:date="2019-11-05T17:22:00Z">
              <w:r w:rsidR="00832539" w:rsidDel="00A92212">
                <w:rPr>
                  <w:rFonts w:cs="Arial"/>
                  <w:sz w:val="24"/>
                  <w:szCs w:val="24"/>
                  <w:lang w:val="es-ES"/>
                </w:rPr>
                <w:delText>CRUD</w:delText>
              </w:r>
            </w:del>
            <w:ins w:id="213" w:author="Javier Kachuka" w:date="2019-11-05T17:22:00Z">
              <w:r w:rsidR="00A92212">
                <w:rPr>
                  <w:rFonts w:cs="Arial"/>
                  <w:sz w:val="24"/>
                  <w:szCs w:val="24"/>
                  <w:lang w:val="es-ES"/>
                </w:rPr>
                <w:t>ABM</w:t>
              </w:r>
            </w:ins>
            <w:r w:rsidR="00442C33">
              <w:rPr>
                <w:rFonts w:cs="Arial"/>
                <w:sz w:val="24"/>
                <w:szCs w:val="24"/>
                <w:lang w:val="es-ES"/>
              </w:rPr>
              <w:t xml:space="preserve"> de Reclamo)</w:t>
            </w:r>
          </w:p>
        </w:tc>
      </w:tr>
      <w:tr w:rsidR="002410FA" w:rsidRPr="0083745B" w14:paraId="366EEB61" w14:textId="77777777" w:rsidTr="00442C33">
        <w:tc>
          <w:tcPr>
            <w:tcW w:w="2122" w:type="dxa"/>
            <w:shd w:val="clear" w:color="auto" w:fill="9CC2E5" w:themeFill="accent1" w:themeFillTint="99"/>
          </w:tcPr>
          <w:p w14:paraId="13BE55B0" w14:textId="77777777" w:rsidR="002410FA" w:rsidRPr="00EC5FEE" w:rsidRDefault="002410FA" w:rsidP="00442C33">
            <w:pPr>
              <w:rPr>
                <w:rFonts w:cs="Arial"/>
                <w:b/>
                <w:sz w:val="24"/>
                <w:szCs w:val="24"/>
                <w:lang w:val="es-ES"/>
              </w:rPr>
            </w:pPr>
            <w:r w:rsidRPr="00EC5FEE">
              <w:rPr>
                <w:rFonts w:cs="Arial"/>
                <w:b/>
                <w:sz w:val="24"/>
                <w:szCs w:val="24"/>
                <w:lang w:val="es-ES"/>
              </w:rPr>
              <w:t>Actor</w:t>
            </w:r>
          </w:p>
        </w:tc>
        <w:tc>
          <w:tcPr>
            <w:tcW w:w="6706" w:type="dxa"/>
          </w:tcPr>
          <w:p w14:paraId="07E9FBD6" w14:textId="3586F9FD" w:rsidR="002410FA" w:rsidRPr="00EC5FEE" w:rsidRDefault="002410FA" w:rsidP="002410FA">
            <w:pPr>
              <w:rPr>
                <w:rFonts w:cs="Arial"/>
                <w:sz w:val="24"/>
                <w:szCs w:val="24"/>
                <w:lang w:val="es-ES"/>
              </w:rPr>
            </w:pPr>
            <w:r w:rsidRPr="002410FA">
              <w:rPr>
                <w:rFonts w:cs="Arial"/>
                <w:sz w:val="24"/>
                <w:szCs w:val="24"/>
                <w:lang w:val="es-ES"/>
              </w:rPr>
              <w:t>Oficinista</w:t>
            </w:r>
            <w:r>
              <w:rPr>
                <w:rFonts w:cs="Arial"/>
                <w:sz w:val="24"/>
                <w:szCs w:val="24"/>
                <w:lang w:val="es-ES"/>
              </w:rPr>
              <w:t>, administrador</w:t>
            </w:r>
          </w:p>
        </w:tc>
      </w:tr>
      <w:tr w:rsidR="002410FA" w:rsidRPr="00576F7E" w14:paraId="7A1EC8C4" w14:textId="77777777" w:rsidTr="00442C33">
        <w:tc>
          <w:tcPr>
            <w:tcW w:w="2122" w:type="dxa"/>
            <w:shd w:val="clear" w:color="auto" w:fill="9CC2E5" w:themeFill="accent1" w:themeFillTint="99"/>
          </w:tcPr>
          <w:p w14:paraId="5848A946" w14:textId="77777777" w:rsidR="002410FA" w:rsidRPr="00EC5FEE" w:rsidRDefault="002410FA" w:rsidP="00442C33">
            <w:pPr>
              <w:rPr>
                <w:rFonts w:cs="Arial"/>
                <w:b/>
                <w:sz w:val="24"/>
                <w:szCs w:val="24"/>
                <w:lang w:val="es-ES"/>
              </w:rPr>
            </w:pPr>
            <w:r w:rsidRPr="00EC5FEE">
              <w:rPr>
                <w:rFonts w:cs="Arial"/>
                <w:b/>
                <w:sz w:val="24"/>
                <w:szCs w:val="24"/>
                <w:lang w:val="es-ES"/>
              </w:rPr>
              <w:t xml:space="preserve">Descripción </w:t>
            </w:r>
          </w:p>
        </w:tc>
        <w:tc>
          <w:tcPr>
            <w:tcW w:w="6706" w:type="dxa"/>
          </w:tcPr>
          <w:p w14:paraId="7692D5BE" w14:textId="214AA99E" w:rsidR="002410FA" w:rsidRPr="00EC5FEE" w:rsidRDefault="002410FA" w:rsidP="00442C33">
            <w:pPr>
              <w:rPr>
                <w:rFonts w:cs="Arial"/>
                <w:sz w:val="24"/>
                <w:szCs w:val="24"/>
                <w:lang w:val="es-ES"/>
              </w:rPr>
            </w:pPr>
            <w:r w:rsidRPr="00EC5FEE">
              <w:rPr>
                <w:rFonts w:cs="Arial"/>
                <w:sz w:val="24"/>
                <w:szCs w:val="24"/>
                <w:lang w:val="es-ES"/>
              </w:rPr>
              <w:t>El</w:t>
            </w:r>
            <w:r>
              <w:rPr>
                <w:rFonts w:cs="Arial"/>
                <w:sz w:val="24"/>
                <w:szCs w:val="24"/>
                <w:lang w:val="es-ES"/>
              </w:rPr>
              <w:t xml:space="preserve"> oficinista o administrador</w:t>
            </w:r>
            <w:r w:rsidRPr="00EC5FEE">
              <w:rPr>
                <w:rFonts w:cs="Arial"/>
                <w:sz w:val="24"/>
                <w:szCs w:val="24"/>
                <w:lang w:val="es-ES"/>
              </w:rPr>
              <w:t xml:space="preserve"> puede </w:t>
            </w:r>
            <w:r w:rsidR="00442C33">
              <w:rPr>
                <w:rFonts w:cs="Arial"/>
                <w:sz w:val="24"/>
                <w:szCs w:val="24"/>
                <w:lang w:val="es-ES"/>
              </w:rPr>
              <w:t>dar de baja un reclamo de un socio</w:t>
            </w:r>
          </w:p>
        </w:tc>
      </w:tr>
      <w:tr w:rsidR="002410FA" w:rsidRPr="00EC5FEE" w14:paraId="452D8324" w14:textId="77777777" w:rsidTr="00442C33">
        <w:tc>
          <w:tcPr>
            <w:tcW w:w="2122" w:type="dxa"/>
            <w:shd w:val="clear" w:color="auto" w:fill="9CC2E5" w:themeFill="accent1" w:themeFillTint="99"/>
          </w:tcPr>
          <w:p w14:paraId="0A08F307" w14:textId="77777777" w:rsidR="002410FA" w:rsidRPr="00EC5FEE" w:rsidRDefault="002410FA" w:rsidP="00442C33">
            <w:pPr>
              <w:rPr>
                <w:rFonts w:cs="Arial"/>
                <w:b/>
                <w:sz w:val="24"/>
                <w:szCs w:val="24"/>
                <w:lang w:val="es-ES"/>
              </w:rPr>
            </w:pPr>
            <w:r w:rsidRPr="00EC5FEE">
              <w:rPr>
                <w:rFonts w:cs="Arial"/>
                <w:b/>
                <w:sz w:val="24"/>
                <w:szCs w:val="24"/>
                <w:lang w:val="es-ES"/>
              </w:rPr>
              <w:t>Referencia Cruzada</w:t>
            </w:r>
          </w:p>
        </w:tc>
        <w:tc>
          <w:tcPr>
            <w:tcW w:w="6706" w:type="dxa"/>
          </w:tcPr>
          <w:p w14:paraId="146015B5" w14:textId="48F79B3E" w:rsidR="002410FA" w:rsidRPr="00EC5FEE" w:rsidRDefault="002410FA" w:rsidP="00442C33">
            <w:pPr>
              <w:rPr>
                <w:rFonts w:cs="Arial"/>
                <w:sz w:val="24"/>
                <w:szCs w:val="24"/>
                <w:lang w:val="es-ES"/>
              </w:rPr>
            </w:pPr>
            <w:r w:rsidRPr="00EC5FEE">
              <w:rPr>
                <w:rFonts w:cs="Arial"/>
                <w:sz w:val="24"/>
                <w:szCs w:val="24"/>
                <w:lang w:val="es-ES"/>
              </w:rPr>
              <w:t>RF1.</w:t>
            </w:r>
            <w:ins w:id="214" w:author="Javier Kachuka" w:date="2019-11-05T17:46:00Z">
              <w:r w:rsidR="00401CC8">
                <w:rPr>
                  <w:rFonts w:cs="Arial"/>
                  <w:sz w:val="24"/>
                  <w:szCs w:val="24"/>
                  <w:lang w:val="es-ES"/>
                </w:rPr>
                <w:t>4</w:t>
              </w:r>
            </w:ins>
            <w:del w:id="215" w:author="Javier Kachuka" w:date="2019-11-05T17:46:00Z">
              <w:r w:rsidRPr="00EC5FEE" w:rsidDel="00401CC8">
                <w:rPr>
                  <w:rFonts w:cs="Arial"/>
                  <w:sz w:val="24"/>
                  <w:szCs w:val="24"/>
                  <w:lang w:val="es-ES"/>
                </w:rPr>
                <w:delText>3</w:delText>
              </w:r>
            </w:del>
          </w:p>
        </w:tc>
      </w:tr>
    </w:tbl>
    <w:p w14:paraId="6FDAF855" w14:textId="4B72E924" w:rsidR="002410FA" w:rsidRDefault="002410FA" w:rsidP="00AE5082">
      <w:pPr>
        <w:rPr>
          <w:rFonts w:cs="Arial"/>
          <w:sz w:val="24"/>
          <w:szCs w:val="24"/>
          <w:lang w:val="es-ES"/>
        </w:rPr>
      </w:pPr>
    </w:p>
    <w:tbl>
      <w:tblPr>
        <w:tblStyle w:val="Tablaconcuadrcula"/>
        <w:tblW w:w="0" w:type="auto"/>
        <w:tblLook w:val="04A0" w:firstRow="1" w:lastRow="0" w:firstColumn="1" w:lastColumn="0" w:noHBand="0" w:noVBand="1"/>
      </w:tblPr>
      <w:tblGrid>
        <w:gridCol w:w="2122"/>
        <w:gridCol w:w="6706"/>
      </w:tblGrid>
      <w:tr w:rsidR="00442C33" w:rsidRPr="00576F7E" w14:paraId="75D046D2" w14:textId="77777777" w:rsidTr="00442C33">
        <w:tc>
          <w:tcPr>
            <w:tcW w:w="2122" w:type="dxa"/>
            <w:shd w:val="clear" w:color="auto" w:fill="9CC2E5" w:themeFill="accent1" w:themeFillTint="99"/>
          </w:tcPr>
          <w:p w14:paraId="125C771E" w14:textId="77777777" w:rsidR="00442C33" w:rsidRPr="00EC5FEE" w:rsidRDefault="00442C33" w:rsidP="00442C33">
            <w:pPr>
              <w:rPr>
                <w:rFonts w:cs="Arial"/>
                <w:b/>
                <w:sz w:val="24"/>
                <w:szCs w:val="24"/>
                <w:lang w:val="es-ES"/>
              </w:rPr>
            </w:pPr>
            <w:r w:rsidRPr="00EC5FEE">
              <w:rPr>
                <w:rFonts w:cs="Arial"/>
                <w:b/>
                <w:sz w:val="24"/>
                <w:szCs w:val="24"/>
                <w:lang w:val="es-ES"/>
              </w:rPr>
              <w:t>Caso de uso</w:t>
            </w:r>
          </w:p>
        </w:tc>
        <w:tc>
          <w:tcPr>
            <w:tcW w:w="6706" w:type="dxa"/>
          </w:tcPr>
          <w:p w14:paraId="00527146" w14:textId="734F7215" w:rsidR="00442C33" w:rsidRPr="00EC5FEE" w:rsidRDefault="00442C33" w:rsidP="00442C33">
            <w:pPr>
              <w:rPr>
                <w:rFonts w:cs="Arial"/>
                <w:sz w:val="24"/>
                <w:szCs w:val="24"/>
                <w:lang w:val="es-ES"/>
              </w:rPr>
            </w:pPr>
            <w:r w:rsidRPr="00EC5FEE">
              <w:rPr>
                <w:rFonts w:cs="Arial"/>
                <w:sz w:val="24"/>
                <w:szCs w:val="24"/>
                <w:lang w:val="es-ES"/>
              </w:rPr>
              <w:t>Cargar</w:t>
            </w:r>
            <w:r>
              <w:rPr>
                <w:rFonts w:cs="Arial"/>
                <w:sz w:val="24"/>
                <w:szCs w:val="24"/>
                <w:lang w:val="es-ES"/>
              </w:rPr>
              <w:t xml:space="preserve"> Tipo de</w:t>
            </w:r>
            <w:r w:rsidRPr="00EC5FEE">
              <w:rPr>
                <w:rFonts w:cs="Arial"/>
                <w:sz w:val="24"/>
                <w:szCs w:val="24"/>
                <w:lang w:val="es-ES"/>
              </w:rPr>
              <w:t xml:space="preserve"> Reclamo</w:t>
            </w:r>
            <w:r>
              <w:rPr>
                <w:rFonts w:cs="Arial"/>
                <w:sz w:val="24"/>
                <w:szCs w:val="24"/>
                <w:lang w:val="es-ES"/>
              </w:rPr>
              <w:t xml:space="preserve"> (</w:t>
            </w:r>
            <w:del w:id="216" w:author="Javier Kachuka" w:date="2019-11-05T17:22:00Z">
              <w:r w:rsidR="00832539" w:rsidDel="00A92212">
                <w:rPr>
                  <w:rFonts w:cs="Arial"/>
                  <w:sz w:val="24"/>
                  <w:szCs w:val="24"/>
                  <w:lang w:val="es-ES"/>
                </w:rPr>
                <w:delText>CRUD</w:delText>
              </w:r>
            </w:del>
            <w:ins w:id="217" w:author="Javier Kachuka" w:date="2019-11-05T17:22:00Z">
              <w:r w:rsidR="00A92212">
                <w:rPr>
                  <w:rFonts w:cs="Arial"/>
                  <w:sz w:val="24"/>
                  <w:szCs w:val="24"/>
                  <w:lang w:val="es-ES"/>
                </w:rPr>
                <w:t>ABM</w:t>
              </w:r>
            </w:ins>
            <w:r>
              <w:rPr>
                <w:rFonts w:cs="Arial"/>
                <w:sz w:val="24"/>
                <w:szCs w:val="24"/>
                <w:lang w:val="es-ES"/>
              </w:rPr>
              <w:t xml:space="preserve"> de Tipo de Reclamo)</w:t>
            </w:r>
          </w:p>
        </w:tc>
      </w:tr>
      <w:tr w:rsidR="00442C33" w:rsidRPr="0083745B" w14:paraId="4477C04D" w14:textId="77777777" w:rsidTr="00442C33">
        <w:tc>
          <w:tcPr>
            <w:tcW w:w="2122" w:type="dxa"/>
            <w:shd w:val="clear" w:color="auto" w:fill="9CC2E5" w:themeFill="accent1" w:themeFillTint="99"/>
          </w:tcPr>
          <w:p w14:paraId="5239CF90" w14:textId="77777777" w:rsidR="00442C33" w:rsidRPr="00EC5FEE" w:rsidRDefault="00442C33" w:rsidP="00442C33">
            <w:pPr>
              <w:rPr>
                <w:rFonts w:cs="Arial"/>
                <w:b/>
                <w:sz w:val="24"/>
                <w:szCs w:val="24"/>
                <w:lang w:val="es-ES"/>
              </w:rPr>
            </w:pPr>
            <w:r w:rsidRPr="00EC5FEE">
              <w:rPr>
                <w:rFonts w:cs="Arial"/>
                <w:b/>
                <w:sz w:val="24"/>
                <w:szCs w:val="24"/>
                <w:lang w:val="es-ES"/>
              </w:rPr>
              <w:t>Actor</w:t>
            </w:r>
          </w:p>
        </w:tc>
        <w:tc>
          <w:tcPr>
            <w:tcW w:w="6706" w:type="dxa"/>
          </w:tcPr>
          <w:p w14:paraId="0EDCB77C" w14:textId="11CCACDD" w:rsidR="00442C33" w:rsidRPr="00EC5FEE" w:rsidRDefault="00442C33" w:rsidP="00442C33">
            <w:pPr>
              <w:rPr>
                <w:rFonts w:cs="Arial"/>
                <w:sz w:val="24"/>
                <w:szCs w:val="24"/>
                <w:lang w:val="es-ES"/>
              </w:rPr>
            </w:pPr>
            <w:r>
              <w:rPr>
                <w:rFonts w:cs="Arial"/>
                <w:sz w:val="24"/>
                <w:szCs w:val="24"/>
                <w:lang w:val="es-ES"/>
              </w:rPr>
              <w:t>O</w:t>
            </w:r>
            <w:r w:rsidRPr="00EC5FEE">
              <w:rPr>
                <w:rFonts w:cs="Arial"/>
                <w:sz w:val="24"/>
                <w:szCs w:val="24"/>
                <w:lang w:val="es-ES"/>
              </w:rPr>
              <w:t>ficinista</w:t>
            </w:r>
            <w:r>
              <w:rPr>
                <w:rFonts w:cs="Arial"/>
                <w:sz w:val="24"/>
                <w:szCs w:val="24"/>
                <w:lang w:val="es-ES"/>
              </w:rPr>
              <w:t>, administrador</w:t>
            </w:r>
          </w:p>
        </w:tc>
      </w:tr>
      <w:tr w:rsidR="00442C33" w:rsidRPr="00576F7E" w14:paraId="1EE54480" w14:textId="77777777" w:rsidTr="00442C33">
        <w:tc>
          <w:tcPr>
            <w:tcW w:w="2122" w:type="dxa"/>
            <w:shd w:val="clear" w:color="auto" w:fill="9CC2E5" w:themeFill="accent1" w:themeFillTint="99"/>
          </w:tcPr>
          <w:p w14:paraId="411922EA" w14:textId="77777777" w:rsidR="00442C33" w:rsidRPr="00EC5FEE" w:rsidRDefault="00442C33" w:rsidP="00442C33">
            <w:pPr>
              <w:rPr>
                <w:rFonts w:cs="Arial"/>
                <w:b/>
                <w:sz w:val="24"/>
                <w:szCs w:val="24"/>
                <w:lang w:val="es-ES"/>
              </w:rPr>
            </w:pPr>
            <w:r w:rsidRPr="00EC5FEE">
              <w:rPr>
                <w:rFonts w:cs="Arial"/>
                <w:b/>
                <w:sz w:val="24"/>
                <w:szCs w:val="24"/>
                <w:lang w:val="es-ES"/>
              </w:rPr>
              <w:t xml:space="preserve">Descripción </w:t>
            </w:r>
          </w:p>
        </w:tc>
        <w:tc>
          <w:tcPr>
            <w:tcW w:w="6706" w:type="dxa"/>
          </w:tcPr>
          <w:p w14:paraId="7C5D35C8" w14:textId="1A4EF79A" w:rsidR="00442C33" w:rsidRPr="00EC5FEE" w:rsidRDefault="00442C33" w:rsidP="00442C33">
            <w:pPr>
              <w:rPr>
                <w:rFonts w:cs="Arial"/>
                <w:sz w:val="24"/>
                <w:szCs w:val="24"/>
                <w:lang w:val="es-ES"/>
              </w:rPr>
            </w:pPr>
            <w:r>
              <w:rPr>
                <w:rFonts w:cs="Arial"/>
                <w:sz w:val="24"/>
                <w:szCs w:val="24"/>
                <w:lang w:val="es-ES"/>
              </w:rPr>
              <w:t xml:space="preserve">El </w:t>
            </w:r>
            <w:r w:rsidRPr="00EC5FEE">
              <w:rPr>
                <w:rFonts w:cs="Arial"/>
                <w:sz w:val="24"/>
                <w:szCs w:val="24"/>
                <w:lang w:val="es-ES"/>
              </w:rPr>
              <w:t>oficinista</w:t>
            </w:r>
            <w:r>
              <w:rPr>
                <w:rFonts w:cs="Arial"/>
                <w:sz w:val="24"/>
                <w:szCs w:val="24"/>
                <w:lang w:val="es-ES"/>
              </w:rPr>
              <w:t xml:space="preserve"> o administrador</w:t>
            </w:r>
            <w:r w:rsidRPr="00EC5FEE">
              <w:rPr>
                <w:rFonts w:cs="Arial"/>
                <w:sz w:val="24"/>
                <w:szCs w:val="24"/>
                <w:lang w:val="es-ES"/>
              </w:rPr>
              <w:t xml:space="preserve"> regis</w:t>
            </w:r>
            <w:r>
              <w:rPr>
                <w:rFonts w:cs="Arial"/>
                <w:sz w:val="24"/>
                <w:szCs w:val="24"/>
                <w:lang w:val="es-ES"/>
              </w:rPr>
              <w:t>tra un nuevo tipo de reclamo el cual puede corresponder o no a un trabajo.</w:t>
            </w:r>
          </w:p>
        </w:tc>
      </w:tr>
      <w:tr w:rsidR="00442C33" w:rsidRPr="00EC5FEE" w14:paraId="48CA2395" w14:textId="77777777" w:rsidTr="00442C33">
        <w:tc>
          <w:tcPr>
            <w:tcW w:w="2122" w:type="dxa"/>
            <w:shd w:val="clear" w:color="auto" w:fill="9CC2E5" w:themeFill="accent1" w:themeFillTint="99"/>
          </w:tcPr>
          <w:p w14:paraId="5C81AC4E" w14:textId="77777777" w:rsidR="00442C33" w:rsidRPr="00EC5FEE" w:rsidRDefault="00442C33" w:rsidP="00442C33">
            <w:pPr>
              <w:rPr>
                <w:rFonts w:cs="Arial"/>
                <w:b/>
                <w:sz w:val="24"/>
                <w:szCs w:val="24"/>
                <w:lang w:val="es-ES"/>
              </w:rPr>
            </w:pPr>
            <w:r w:rsidRPr="00EC5FEE">
              <w:rPr>
                <w:rFonts w:cs="Arial"/>
                <w:b/>
                <w:sz w:val="24"/>
                <w:szCs w:val="24"/>
                <w:lang w:val="es-ES"/>
              </w:rPr>
              <w:t>Referencia Cruzada</w:t>
            </w:r>
          </w:p>
        </w:tc>
        <w:tc>
          <w:tcPr>
            <w:tcW w:w="6706" w:type="dxa"/>
          </w:tcPr>
          <w:p w14:paraId="75BC02F3" w14:textId="5E0B7516" w:rsidR="00442C33" w:rsidRPr="00EC5FEE" w:rsidRDefault="00442C33" w:rsidP="00442C33">
            <w:pPr>
              <w:rPr>
                <w:rFonts w:cs="Arial"/>
                <w:sz w:val="24"/>
                <w:szCs w:val="24"/>
                <w:lang w:val="es-ES"/>
              </w:rPr>
            </w:pPr>
            <w:r w:rsidRPr="00EC5FEE">
              <w:rPr>
                <w:rFonts w:cs="Arial"/>
                <w:sz w:val="24"/>
                <w:szCs w:val="24"/>
                <w:lang w:val="es-ES"/>
              </w:rPr>
              <w:t>RF1.</w:t>
            </w:r>
            <w:ins w:id="218" w:author="Javier Kachuka" w:date="2019-11-05T17:46:00Z">
              <w:r w:rsidR="00401CC8">
                <w:rPr>
                  <w:rFonts w:cs="Arial"/>
                  <w:sz w:val="24"/>
                  <w:szCs w:val="24"/>
                  <w:lang w:val="es-ES"/>
                </w:rPr>
                <w:t>5</w:t>
              </w:r>
            </w:ins>
            <w:del w:id="219" w:author="Javier Kachuka" w:date="2019-11-05T17:46:00Z">
              <w:r w:rsidRPr="00EC5FEE" w:rsidDel="00401CC8">
                <w:rPr>
                  <w:rFonts w:cs="Arial"/>
                  <w:sz w:val="24"/>
                  <w:szCs w:val="24"/>
                  <w:lang w:val="es-ES"/>
                </w:rPr>
                <w:delText>1</w:delText>
              </w:r>
            </w:del>
          </w:p>
        </w:tc>
      </w:tr>
    </w:tbl>
    <w:p w14:paraId="1266DFF3" w14:textId="7F2D80B6" w:rsidR="003F530E" w:rsidRDefault="003F530E" w:rsidP="00AE5082">
      <w:pPr>
        <w:rPr>
          <w:ins w:id="220" w:author="Javier Kachuka" w:date="2019-11-05T16:00:00Z"/>
          <w:rFonts w:cs="Arial"/>
          <w:sz w:val="24"/>
          <w:szCs w:val="24"/>
          <w:lang w:val="es-ES"/>
        </w:rPr>
      </w:pPr>
    </w:p>
    <w:p w14:paraId="0FAFB743" w14:textId="77777777" w:rsidR="003F530E" w:rsidRDefault="003F530E">
      <w:pPr>
        <w:rPr>
          <w:ins w:id="221" w:author="Javier Kachuka" w:date="2019-11-05T16:00:00Z"/>
          <w:rFonts w:cs="Arial"/>
          <w:sz w:val="24"/>
          <w:szCs w:val="24"/>
          <w:lang w:val="es-ES"/>
        </w:rPr>
      </w:pPr>
      <w:ins w:id="222" w:author="Javier Kachuka" w:date="2019-11-05T16:00:00Z">
        <w:r>
          <w:rPr>
            <w:rFonts w:cs="Arial"/>
            <w:sz w:val="24"/>
            <w:szCs w:val="24"/>
            <w:lang w:val="es-ES"/>
          </w:rPr>
          <w:br w:type="page"/>
        </w:r>
      </w:ins>
    </w:p>
    <w:p w14:paraId="2B1C7E7E" w14:textId="77777777" w:rsidR="00442C33" w:rsidRDefault="00442C33" w:rsidP="00AE5082">
      <w:pPr>
        <w:rPr>
          <w:rFonts w:cs="Arial"/>
          <w:sz w:val="24"/>
          <w:szCs w:val="24"/>
          <w:lang w:val="es-ES"/>
        </w:rPr>
      </w:pPr>
    </w:p>
    <w:tbl>
      <w:tblPr>
        <w:tblStyle w:val="Tablaconcuadrcula"/>
        <w:tblW w:w="0" w:type="auto"/>
        <w:tblLook w:val="04A0" w:firstRow="1" w:lastRow="0" w:firstColumn="1" w:lastColumn="0" w:noHBand="0" w:noVBand="1"/>
      </w:tblPr>
      <w:tblGrid>
        <w:gridCol w:w="2122"/>
        <w:gridCol w:w="6706"/>
      </w:tblGrid>
      <w:tr w:rsidR="00442C33" w:rsidRPr="00576F7E" w14:paraId="2619762B" w14:textId="77777777" w:rsidTr="00442C33">
        <w:tc>
          <w:tcPr>
            <w:tcW w:w="2122" w:type="dxa"/>
            <w:shd w:val="clear" w:color="auto" w:fill="9CC2E5" w:themeFill="accent1" w:themeFillTint="99"/>
          </w:tcPr>
          <w:p w14:paraId="61C23C96" w14:textId="77777777" w:rsidR="00442C33" w:rsidRPr="00EC5FEE" w:rsidRDefault="00442C33" w:rsidP="00442C33">
            <w:pPr>
              <w:rPr>
                <w:rFonts w:cs="Arial"/>
                <w:b/>
                <w:sz w:val="24"/>
                <w:szCs w:val="24"/>
                <w:lang w:val="es-ES"/>
              </w:rPr>
            </w:pPr>
            <w:r w:rsidRPr="00EC5FEE">
              <w:rPr>
                <w:rFonts w:cs="Arial"/>
                <w:b/>
                <w:sz w:val="24"/>
                <w:szCs w:val="24"/>
                <w:lang w:val="es-ES"/>
              </w:rPr>
              <w:t>Caso de uso</w:t>
            </w:r>
          </w:p>
        </w:tc>
        <w:tc>
          <w:tcPr>
            <w:tcW w:w="6706" w:type="dxa"/>
          </w:tcPr>
          <w:p w14:paraId="739B40FF" w14:textId="49D87EE6" w:rsidR="00442C33" w:rsidRPr="00EC5FEE" w:rsidRDefault="00442C33" w:rsidP="00442C33">
            <w:pPr>
              <w:rPr>
                <w:rFonts w:cs="Arial"/>
                <w:sz w:val="24"/>
                <w:szCs w:val="24"/>
                <w:lang w:val="es-ES"/>
              </w:rPr>
            </w:pPr>
            <w:r w:rsidRPr="00EC5FEE">
              <w:rPr>
                <w:rFonts w:cs="Arial"/>
                <w:sz w:val="24"/>
                <w:szCs w:val="24"/>
                <w:lang w:val="es-ES"/>
              </w:rPr>
              <w:t xml:space="preserve">Modificar </w:t>
            </w:r>
            <w:r>
              <w:rPr>
                <w:rFonts w:cs="Arial"/>
                <w:sz w:val="24"/>
                <w:szCs w:val="24"/>
                <w:lang w:val="es-ES"/>
              </w:rPr>
              <w:t xml:space="preserve">Tipo de </w:t>
            </w:r>
            <w:r w:rsidRPr="00EC5FEE">
              <w:rPr>
                <w:rFonts w:cs="Arial"/>
                <w:sz w:val="24"/>
                <w:szCs w:val="24"/>
                <w:lang w:val="es-ES"/>
              </w:rPr>
              <w:t>Reclamo</w:t>
            </w:r>
            <w:r>
              <w:rPr>
                <w:rFonts w:cs="Arial"/>
                <w:sz w:val="24"/>
                <w:szCs w:val="24"/>
                <w:lang w:val="es-ES"/>
              </w:rPr>
              <w:t xml:space="preserve"> (</w:t>
            </w:r>
            <w:del w:id="223" w:author="Javier Kachuka" w:date="2019-11-05T17:22:00Z">
              <w:r w:rsidR="00832539" w:rsidDel="00A92212">
                <w:rPr>
                  <w:rFonts w:cs="Arial"/>
                  <w:sz w:val="24"/>
                  <w:szCs w:val="24"/>
                  <w:lang w:val="es-ES"/>
                </w:rPr>
                <w:delText>CRUD</w:delText>
              </w:r>
            </w:del>
            <w:ins w:id="224" w:author="Javier Kachuka" w:date="2019-11-05T17:22:00Z">
              <w:r w:rsidR="00A92212">
                <w:rPr>
                  <w:rFonts w:cs="Arial"/>
                  <w:sz w:val="24"/>
                  <w:szCs w:val="24"/>
                  <w:lang w:val="es-ES"/>
                </w:rPr>
                <w:t>ABM</w:t>
              </w:r>
            </w:ins>
            <w:r>
              <w:rPr>
                <w:rFonts w:cs="Arial"/>
                <w:sz w:val="24"/>
                <w:szCs w:val="24"/>
                <w:lang w:val="es-ES"/>
              </w:rPr>
              <w:t xml:space="preserve"> de Tipo de Reclamo)</w:t>
            </w:r>
          </w:p>
        </w:tc>
      </w:tr>
      <w:tr w:rsidR="00442C33" w:rsidRPr="00EC5FEE" w14:paraId="3F9787C2" w14:textId="77777777" w:rsidTr="00442C33">
        <w:tc>
          <w:tcPr>
            <w:tcW w:w="2122" w:type="dxa"/>
            <w:shd w:val="clear" w:color="auto" w:fill="9CC2E5" w:themeFill="accent1" w:themeFillTint="99"/>
          </w:tcPr>
          <w:p w14:paraId="39D70918" w14:textId="77777777" w:rsidR="00442C33" w:rsidRPr="00EC5FEE" w:rsidRDefault="00442C33" w:rsidP="00442C33">
            <w:pPr>
              <w:rPr>
                <w:rFonts w:cs="Arial"/>
                <w:b/>
                <w:sz w:val="24"/>
                <w:szCs w:val="24"/>
                <w:lang w:val="es-ES"/>
              </w:rPr>
            </w:pPr>
            <w:r w:rsidRPr="00EC5FEE">
              <w:rPr>
                <w:rFonts w:cs="Arial"/>
                <w:b/>
                <w:sz w:val="24"/>
                <w:szCs w:val="24"/>
                <w:lang w:val="es-ES"/>
              </w:rPr>
              <w:t>Actor</w:t>
            </w:r>
          </w:p>
        </w:tc>
        <w:tc>
          <w:tcPr>
            <w:tcW w:w="6706" w:type="dxa"/>
          </w:tcPr>
          <w:p w14:paraId="09849D69" w14:textId="77777777" w:rsidR="00442C33" w:rsidRPr="00EC5FEE" w:rsidRDefault="00442C33" w:rsidP="00442C33">
            <w:pPr>
              <w:rPr>
                <w:rFonts w:cs="Arial"/>
                <w:sz w:val="24"/>
                <w:szCs w:val="24"/>
                <w:lang w:val="es-ES"/>
              </w:rPr>
            </w:pPr>
            <w:r>
              <w:rPr>
                <w:rFonts w:cs="Arial"/>
                <w:sz w:val="24"/>
                <w:szCs w:val="24"/>
                <w:lang w:val="es-ES"/>
              </w:rPr>
              <w:t>O</w:t>
            </w:r>
            <w:r w:rsidRPr="00EC5FEE">
              <w:rPr>
                <w:rFonts w:cs="Arial"/>
                <w:sz w:val="24"/>
                <w:szCs w:val="24"/>
                <w:lang w:val="es-ES"/>
              </w:rPr>
              <w:t>ficinista</w:t>
            </w:r>
            <w:r>
              <w:rPr>
                <w:rFonts w:cs="Arial"/>
                <w:sz w:val="24"/>
                <w:szCs w:val="24"/>
                <w:lang w:val="es-ES"/>
              </w:rPr>
              <w:t xml:space="preserve"> , administrador</w:t>
            </w:r>
          </w:p>
        </w:tc>
      </w:tr>
      <w:tr w:rsidR="00442C33" w:rsidRPr="00576F7E" w14:paraId="63A317AA" w14:textId="77777777" w:rsidTr="00442C33">
        <w:tc>
          <w:tcPr>
            <w:tcW w:w="2122" w:type="dxa"/>
            <w:shd w:val="clear" w:color="auto" w:fill="9CC2E5" w:themeFill="accent1" w:themeFillTint="99"/>
          </w:tcPr>
          <w:p w14:paraId="333FE350" w14:textId="77777777" w:rsidR="00442C33" w:rsidRPr="00EC5FEE" w:rsidRDefault="00442C33" w:rsidP="00442C33">
            <w:pPr>
              <w:rPr>
                <w:rFonts w:cs="Arial"/>
                <w:b/>
                <w:sz w:val="24"/>
                <w:szCs w:val="24"/>
                <w:lang w:val="es-ES"/>
              </w:rPr>
            </w:pPr>
            <w:r w:rsidRPr="00EC5FEE">
              <w:rPr>
                <w:rFonts w:cs="Arial"/>
                <w:b/>
                <w:sz w:val="24"/>
                <w:szCs w:val="24"/>
                <w:lang w:val="es-ES"/>
              </w:rPr>
              <w:t xml:space="preserve">Descripción </w:t>
            </w:r>
          </w:p>
        </w:tc>
        <w:tc>
          <w:tcPr>
            <w:tcW w:w="6706" w:type="dxa"/>
          </w:tcPr>
          <w:p w14:paraId="350032A1" w14:textId="10B1333A" w:rsidR="00442C33" w:rsidRPr="00EC5FEE" w:rsidRDefault="00442C33" w:rsidP="00442C33">
            <w:pPr>
              <w:rPr>
                <w:rFonts w:cs="Arial"/>
                <w:sz w:val="24"/>
                <w:szCs w:val="24"/>
                <w:lang w:val="es-ES"/>
              </w:rPr>
            </w:pPr>
            <w:r w:rsidRPr="00EC5FEE">
              <w:rPr>
                <w:rFonts w:cs="Arial"/>
                <w:sz w:val="24"/>
                <w:szCs w:val="24"/>
                <w:lang w:val="es-ES"/>
              </w:rPr>
              <w:t>El oficinista</w:t>
            </w:r>
            <w:r>
              <w:rPr>
                <w:rFonts w:cs="Arial"/>
                <w:sz w:val="24"/>
                <w:szCs w:val="24"/>
                <w:lang w:val="es-ES"/>
              </w:rPr>
              <w:t xml:space="preserve"> o el administrador</w:t>
            </w:r>
            <w:r w:rsidRPr="00EC5FEE">
              <w:rPr>
                <w:rFonts w:cs="Arial"/>
                <w:sz w:val="24"/>
                <w:szCs w:val="24"/>
                <w:lang w:val="es-ES"/>
              </w:rPr>
              <w:t xml:space="preserve"> modifica los detalles </w:t>
            </w:r>
            <w:r>
              <w:rPr>
                <w:rFonts w:cs="Arial"/>
                <w:sz w:val="24"/>
                <w:szCs w:val="24"/>
                <w:lang w:val="es-ES"/>
              </w:rPr>
              <w:t>de un tipo de reclamo</w:t>
            </w:r>
          </w:p>
        </w:tc>
      </w:tr>
      <w:tr w:rsidR="00442C33" w:rsidRPr="00EC5FEE" w14:paraId="70999EF9" w14:textId="77777777" w:rsidTr="00442C33">
        <w:tc>
          <w:tcPr>
            <w:tcW w:w="2122" w:type="dxa"/>
            <w:shd w:val="clear" w:color="auto" w:fill="9CC2E5" w:themeFill="accent1" w:themeFillTint="99"/>
          </w:tcPr>
          <w:p w14:paraId="02CFB20C" w14:textId="77777777" w:rsidR="00442C33" w:rsidRPr="00EC5FEE" w:rsidRDefault="00442C33" w:rsidP="00442C33">
            <w:pPr>
              <w:rPr>
                <w:rFonts w:cs="Arial"/>
                <w:b/>
                <w:sz w:val="24"/>
                <w:szCs w:val="24"/>
                <w:lang w:val="es-ES"/>
              </w:rPr>
            </w:pPr>
            <w:r w:rsidRPr="00EC5FEE">
              <w:rPr>
                <w:rFonts w:cs="Arial"/>
                <w:b/>
                <w:sz w:val="24"/>
                <w:szCs w:val="24"/>
                <w:lang w:val="es-ES"/>
              </w:rPr>
              <w:t>Referencia Cruzada</w:t>
            </w:r>
          </w:p>
        </w:tc>
        <w:tc>
          <w:tcPr>
            <w:tcW w:w="6706" w:type="dxa"/>
          </w:tcPr>
          <w:p w14:paraId="74EE2F4D" w14:textId="7897A57B" w:rsidR="00442C33" w:rsidRPr="00EC5FEE" w:rsidRDefault="00442C33" w:rsidP="00442C33">
            <w:pPr>
              <w:rPr>
                <w:rFonts w:cs="Arial"/>
                <w:sz w:val="24"/>
                <w:szCs w:val="24"/>
                <w:lang w:val="es-ES"/>
              </w:rPr>
            </w:pPr>
            <w:r w:rsidRPr="00EC5FEE">
              <w:rPr>
                <w:rFonts w:cs="Arial"/>
                <w:sz w:val="24"/>
                <w:szCs w:val="24"/>
                <w:lang w:val="es-ES"/>
              </w:rPr>
              <w:t>RF1.</w:t>
            </w:r>
            <w:ins w:id="225" w:author="Javier Kachuka" w:date="2019-11-05T17:46:00Z">
              <w:r w:rsidR="00401CC8">
                <w:rPr>
                  <w:rFonts w:cs="Arial"/>
                  <w:sz w:val="24"/>
                  <w:szCs w:val="24"/>
                  <w:lang w:val="es-ES"/>
                </w:rPr>
                <w:t>6</w:t>
              </w:r>
            </w:ins>
            <w:del w:id="226" w:author="Javier Kachuka" w:date="2019-11-05T17:46:00Z">
              <w:r w:rsidRPr="00EC5FEE" w:rsidDel="00401CC8">
                <w:rPr>
                  <w:rFonts w:cs="Arial"/>
                  <w:sz w:val="24"/>
                  <w:szCs w:val="24"/>
                  <w:lang w:val="es-ES"/>
                </w:rPr>
                <w:delText>2</w:delText>
              </w:r>
            </w:del>
          </w:p>
        </w:tc>
      </w:tr>
    </w:tbl>
    <w:p w14:paraId="2CF4E9A2" w14:textId="4A7EB4DD" w:rsidR="00442C33" w:rsidRDefault="00442C33" w:rsidP="00AE5082">
      <w:pPr>
        <w:rPr>
          <w:rFonts w:cs="Arial"/>
          <w:sz w:val="24"/>
          <w:szCs w:val="24"/>
          <w:lang w:val="es-ES"/>
        </w:rPr>
      </w:pPr>
    </w:p>
    <w:tbl>
      <w:tblPr>
        <w:tblStyle w:val="Tablaconcuadrcula"/>
        <w:tblW w:w="0" w:type="auto"/>
        <w:tblLook w:val="04A0" w:firstRow="1" w:lastRow="0" w:firstColumn="1" w:lastColumn="0" w:noHBand="0" w:noVBand="1"/>
      </w:tblPr>
      <w:tblGrid>
        <w:gridCol w:w="2122"/>
        <w:gridCol w:w="6706"/>
      </w:tblGrid>
      <w:tr w:rsidR="00442C33" w:rsidRPr="00D55146" w:rsidDel="00DE3353" w14:paraId="424C6A8C" w14:textId="7CBC895F" w:rsidTr="00442C33">
        <w:trPr>
          <w:del w:id="227" w:author="Javier Kachuka" w:date="2019-11-05T15:43:00Z"/>
        </w:trPr>
        <w:tc>
          <w:tcPr>
            <w:tcW w:w="2122" w:type="dxa"/>
            <w:shd w:val="clear" w:color="auto" w:fill="9CC2E5" w:themeFill="accent1" w:themeFillTint="99"/>
          </w:tcPr>
          <w:p w14:paraId="22F99D88" w14:textId="46A6232F" w:rsidR="00442C33" w:rsidRPr="00EC5FEE" w:rsidDel="00DE3353" w:rsidRDefault="00442C33" w:rsidP="00442C33">
            <w:pPr>
              <w:rPr>
                <w:del w:id="228" w:author="Javier Kachuka" w:date="2019-11-05T15:43:00Z"/>
                <w:rFonts w:cs="Arial"/>
                <w:b/>
                <w:sz w:val="24"/>
                <w:szCs w:val="24"/>
                <w:lang w:val="es-ES"/>
              </w:rPr>
            </w:pPr>
            <w:del w:id="229" w:author="Javier Kachuka" w:date="2019-11-05T15:43:00Z">
              <w:r w:rsidRPr="00EC5FEE" w:rsidDel="00DE3353">
                <w:rPr>
                  <w:rFonts w:cs="Arial"/>
                  <w:b/>
                  <w:sz w:val="24"/>
                  <w:szCs w:val="24"/>
                  <w:lang w:val="es-ES"/>
                </w:rPr>
                <w:delText>Caso de uso</w:delText>
              </w:r>
            </w:del>
          </w:p>
        </w:tc>
        <w:tc>
          <w:tcPr>
            <w:tcW w:w="6706" w:type="dxa"/>
          </w:tcPr>
          <w:p w14:paraId="5D1D261F" w14:textId="42096034" w:rsidR="00442C33" w:rsidRPr="00EC5FEE" w:rsidDel="00DE3353" w:rsidRDefault="00442C33" w:rsidP="00442C33">
            <w:pPr>
              <w:rPr>
                <w:del w:id="230" w:author="Javier Kachuka" w:date="2019-11-05T15:43:00Z"/>
                <w:rFonts w:cs="Arial"/>
                <w:sz w:val="24"/>
                <w:szCs w:val="24"/>
                <w:lang w:val="es-ES"/>
              </w:rPr>
            </w:pPr>
            <w:del w:id="231" w:author="Javier Kachuka" w:date="2019-11-05T15:43:00Z">
              <w:r w:rsidDel="00DE3353">
                <w:rPr>
                  <w:rFonts w:cs="Arial"/>
                  <w:sz w:val="24"/>
                  <w:szCs w:val="24"/>
                  <w:lang w:val="es-ES"/>
                </w:rPr>
                <w:delText xml:space="preserve">Listar Tipos de </w:delText>
              </w:r>
              <w:r w:rsidRPr="00EC5FEE" w:rsidDel="00DE3353">
                <w:rPr>
                  <w:rFonts w:cs="Arial"/>
                  <w:sz w:val="24"/>
                  <w:szCs w:val="24"/>
                  <w:lang w:val="es-ES"/>
                </w:rPr>
                <w:delText>Reclamos</w:delText>
              </w:r>
              <w:r w:rsidDel="00DE3353">
                <w:rPr>
                  <w:rFonts w:cs="Arial"/>
                  <w:sz w:val="24"/>
                  <w:szCs w:val="24"/>
                  <w:lang w:val="es-ES"/>
                </w:rPr>
                <w:delText xml:space="preserve"> (</w:delText>
              </w:r>
              <w:r w:rsidR="00832539" w:rsidDel="00DE3353">
                <w:rPr>
                  <w:rFonts w:cs="Arial"/>
                  <w:sz w:val="24"/>
                  <w:szCs w:val="24"/>
                  <w:lang w:val="es-ES"/>
                </w:rPr>
                <w:delText>CRUD</w:delText>
              </w:r>
              <w:r w:rsidDel="00DE3353">
                <w:rPr>
                  <w:rFonts w:cs="Arial"/>
                  <w:sz w:val="24"/>
                  <w:szCs w:val="24"/>
                  <w:lang w:val="es-ES"/>
                </w:rPr>
                <w:delText xml:space="preserve"> de Tipo de Reclamo)</w:delText>
              </w:r>
            </w:del>
          </w:p>
        </w:tc>
      </w:tr>
      <w:tr w:rsidR="00442C33" w:rsidRPr="00D55146" w:rsidDel="00DE3353" w14:paraId="127C2CCC" w14:textId="043A5E54" w:rsidTr="00442C33">
        <w:trPr>
          <w:del w:id="232" w:author="Javier Kachuka" w:date="2019-11-05T15:43:00Z"/>
        </w:trPr>
        <w:tc>
          <w:tcPr>
            <w:tcW w:w="2122" w:type="dxa"/>
            <w:shd w:val="clear" w:color="auto" w:fill="9CC2E5" w:themeFill="accent1" w:themeFillTint="99"/>
          </w:tcPr>
          <w:p w14:paraId="08A05D4C" w14:textId="67EF0396" w:rsidR="00442C33" w:rsidRPr="00EC5FEE" w:rsidDel="00DE3353" w:rsidRDefault="00442C33" w:rsidP="00442C33">
            <w:pPr>
              <w:rPr>
                <w:del w:id="233" w:author="Javier Kachuka" w:date="2019-11-05T15:43:00Z"/>
                <w:rFonts w:cs="Arial"/>
                <w:b/>
                <w:sz w:val="24"/>
                <w:szCs w:val="24"/>
                <w:lang w:val="es-ES"/>
              </w:rPr>
            </w:pPr>
            <w:del w:id="234" w:author="Javier Kachuka" w:date="2019-11-05T15:43:00Z">
              <w:r w:rsidRPr="00EC5FEE" w:rsidDel="00DE3353">
                <w:rPr>
                  <w:rFonts w:cs="Arial"/>
                  <w:b/>
                  <w:sz w:val="24"/>
                  <w:szCs w:val="24"/>
                  <w:lang w:val="es-ES"/>
                </w:rPr>
                <w:delText>Actor</w:delText>
              </w:r>
            </w:del>
          </w:p>
        </w:tc>
        <w:tc>
          <w:tcPr>
            <w:tcW w:w="6706" w:type="dxa"/>
          </w:tcPr>
          <w:p w14:paraId="0B27D752" w14:textId="6778113E" w:rsidR="00442C33" w:rsidRPr="00EC5FEE" w:rsidDel="00DE3353" w:rsidRDefault="00442C33" w:rsidP="00442C33">
            <w:pPr>
              <w:rPr>
                <w:del w:id="235" w:author="Javier Kachuka" w:date="2019-11-05T15:43:00Z"/>
                <w:rFonts w:cs="Arial"/>
                <w:sz w:val="24"/>
                <w:szCs w:val="24"/>
                <w:lang w:val="es-ES"/>
              </w:rPr>
            </w:pPr>
            <w:del w:id="236" w:author="Javier Kachuka" w:date="2019-11-05T15:43:00Z">
              <w:r w:rsidRPr="00EC5FEE" w:rsidDel="00DE3353">
                <w:rPr>
                  <w:rFonts w:cs="Arial"/>
                  <w:sz w:val="24"/>
                  <w:szCs w:val="24"/>
                  <w:lang w:val="es-ES"/>
                </w:rPr>
                <w:delText>Empleado</w:delText>
              </w:r>
              <w:r w:rsidDel="00DE3353">
                <w:rPr>
                  <w:rFonts w:cs="Arial"/>
                  <w:sz w:val="24"/>
                  <w:szCs w:val="24"/>
                  <w:lang w:val="es-ES"/>
                </w:rPr>
                <w:delText xml:space="preserve"> de planta, oficinista, administrador</w:delText>
              </w:r>
            </w:del>
          </w:p>
        </w:tc>
      </w:tr>
      <w:tr w:rsidR="00442C33" w:rsidRPr="00D55146" w:rsidDel="00DE3353" w14:paraId="5D48AC7C" w14:textId="4E8072AD" w:rsidTr="00442C33">
        <w:trPr>
          <w:del w:id="237" w:author="Javier Kachuka" w:date="2019-11-05T15:43:00Z"/>
        </w:trPr>
        <w:tc>
          <w:tcPr>
            <w:tcW w:w="2122" w:type="dxa"/>
            <w:shd w:val="clear" w:color="auto" w:fill="9CC2E5" w:themeFill="accent1" w:themeFillTint="99"/>
          </w:tcPr>
          <w:p w14:paraId="40CF56F1" w14:textId="4E417815" w:rsidR="00442C33" w:rsidRPr="00EC5FEE" w:rsidDel="00DE3353" w:rsidRDefault="00442C33" w:rsidP="00442C33">
            <w:pPr>
              <w:rPr>
                <w:del w:id="238" w:author="Javier Kachuka" w:date="2019-11-05T15:43:00Z"/>
                <w:rFonts w:cs="Arial"/>
                <w:b/>
                <w:sz w:val="24"/>
                <w:szCs w:val="24"/>
                <w:lang w:val="es-ES"/>
              </w:rPr>
            </w:pPr>
            <w:del w:id="239" w:author="Javier Kachuka" w:date="2019-11-05T15:43:00Z">
              <w:r w:rsidRPr="00EC5FEE" w:rsidDel="00DE3353">
                <w:rPr>
                  <w:rFonts w:cs="Arial"/>
                  <w:b/>
                  <w:sz w:val="24"/>
                  <w:szCs w:val="24"/>
                  <w:lang w:val="es-ES"/>
                </w:rPr>
                <w:delText xml:space="preserve">Descripción </w:delText>
              </w:r>
            </w:del>
          </w:p>
        </w:tc>
        <w:tc>
          <w:tcPr>
            <w:tcW w:w="6706" w:type="dxa"/>
          </w:tcPr>
          <w:p w14:paraId="6D47244E" w14:textId="7EEC68E1" w:rsidR="00442C33" w:rsidRPr="00EC5FEE" w:rsidDel="00DE3353" w:rsidRDefault="00442C33" w:rsidP="00442C33">
            <w:pPr>
              <w:rPr>
                <w:del w:id="240" w:author="Javier Kachuka" w:date="2019-11-05T15:43:00Z"/>
                <w:rFonts w:cs="Arial"/>
                <w:sz w:val="24"/>
                <w:szCs w:val="24"/>
                <w:lang w:val="es-ES"/>
              </w:rPr>
            </w:pPr>
            <w:del w:id="241" w:author="Javier Kachuka" w:date="2019-11-05T15:43:00Z">
              <w:r w:rsidRPr="00EC5FEE" w:rsidDel="00DE3353">
                <w:rPr>
                  <w:rFonts w:cs="Arial"/>
                  <w:sz w:val="24"/>
                  <w:szCs w:val="24"/>
                  <w:lang w:val="es-ES"/>
                </w:rPr>
                <w:delText>El empleado</w:delText>
              </w:r>
              <w:r w:rsidDel="00DE3353">
                <w:rPr>
                  <w:rFonts w:cs="Arial"/>
                  <w:sz w:val="24"/>
                  <w:szCs w:val="24"/>
                  <w:lang w:val="es-ES"/>
                </w:rPr>
                <w:delText xml:space="preserve"> de plata, oficinista o administrador</w:delText>
              </w:r>
              <w:r w:rsidRPr="00EC5FEE" w:rsidDel="00DE3353">
                <w:rPr>
                  <w:rFonts w:cs="Arial"/>
                  <w:sz w:val="24"/>
                  <w:szCs w:val="24"/>
                  <w:lang w:val="es-ES"/>
                </w:rPr>
                <w:delText xml:space="preserve"> puede ver</w:delText>
              </w:r>
              <w:r w:rsidDel="00DE3353">
                <w:rPr>
                  <w:rFonts w:cs="Arial"/>
                  <w:sz w:val="24"/>
                  <w:szCs w:val="24"/>
                  <w:lang w:val="es-ES"/>
                </w:rPr>
                <w:delText xml:space="preserve"> todos los tipos de reclamos disponibles en el sistema</w:delText>
              </w:r>
            </w:del>
          </w:p>
        </w:tc>
      </w:tr>
      <w:tr w:rsidR="00442C33" w:rsidRPr="00EC5FEE" w:rsidDel="00DE3353" w14:paraId="31BF24FD" w14:textId="6ABA718B" w:rsidTr="00442C33">
        <w:trPr>
          <w:del w:id="242" w:author="Javier Kachuka" w:date="2019-11-05T15:43:00Z"/>
        </w:trPr>
        <w:tc>
          <w:tcPr>
            <w:tcW w:w="2122" w:type="dxa"/>
            <w:shd w:val="clear" w:color="auto" w:fill="9CC2E5" w:themeFill="accent1" w:themeFillTint="99"/>
          </w:tcPr>
          <w:p w14:paraId="480DFD78" w14:textId="30BC4944" w:rsidR="00442C33" w:rsidRPr="00EC5FEE" w:rsidDel="00DE3353" w:rsidRDefault="00442C33" w:rsidP="00442C33">
            <w:pPr>
              <w:rPr>
                <w:del w:id="243" w:author="Javier Kachuka" w:date="2019-11-05T15:43:00Z"/>
                <w:rFonts w:cs="Arial"/>
                <w:b/>
                <w:sz w:val="24"/>
                <w:szCs w:val="24"/>
                <w:lang w:val="es-ES"/>
              </w:rPr>
            </w:pPr>
            <w:del w:id="244" w:author="Javier Kachuka" w:date="2019-11-05T15:43:00Z">
              <w:r w:rsidRPr="00EC5FEE" w:rsidDel="00DE3353">
                <w:rPr>
                  <w:rFonts w:cs="Arial"/>
                  <w:b/>
                  <w:sz w:val="24"/>
                  <w:szCs w:val="24"/>
                  <w:lang w:val="es-ES"/>
                </w:rPr>
                <w:delText>Referencia Cruzada</w:delText>
              </w:r>
            </w:del>
          </w:p>
        </w:tc>
        <w:tc>
          <w:tcPr>
            <w:tcW w:w="6706" w:type="dxa"/>
          </w:tcPr>
          <w:p w14:paraId="5BC1B810" w14:textId="17106334" w:rsidR="00442C33" w:rsidRPr="00EC5FEE" w:rsidDel="00DE3353" w:rsidRDefault="00442C33" w:rsidP="00442C33">
            <w:pPr>
              <w:rPr>
                <w:del w:id="245" w:author="Javier Kachuka" w:date="2019-11-05T15:43:00Z"/>
                <w:rFonts w:cs="Arial"/>
                <w:sz w:val="24"/>
                <w:szCs w:val="24"/>
                <w:lang w:val="es-ES"/>
              </w:rPr>
            </w:pPr>
            <w:del w:id="246" w:author="Javier Kachuka" w:date="2019-11-05T15:43:00Z">
              <w:r w:rsidRPr="00EC5FEE" w:rsidDel="00DE3353">
                <w:rPr>
                  <w:rFonts w:cs="Arial"/>
                  <w:sz w:val="24"/>
                  <w:szCs w:val="24"/>
                  <w:lang w:val="es-ES"/>
                </w:rPr>
                <w:delText>RF1.3</w:delText>
              </w:r>
            </w:del>
          </w:p>
        </w:tc>
      </w:tr>
    </w:tbl>
    <w:tbl>
      <w:tblPr>
        <w:tblStyle w:val="Tablaconcuadrcula"/>
        <w:tblpPr w:leftFromText="180" w:rightFromText="180" w:vertAnchor="text" w:horzAnchor="margin" w:tblpYSpec="center"/>
        <w:tblW w:w="0" w:type="auto"/>
        <w:tblLook w:val="04A0" w:firstRow="1" w:lastRow="0" w:firstColumn="1" w:lastColumn="0" w:noHBand="0" w:noVBand="1"/>
      </w:tblPr>
      <w:tblGrid>
        <w:gridCol w:w="2122"/>
        <w:gridCol w:w="6706"/>
      </w:tblGrid>
      <w:tr w:rsidR="003F530E" w:rsidRPr="00576F7E" w14:paraId="4254FD7C" w14:textId="77777777" w:rsidTr="003F530E">
        <w:tc>
          <w:tcPr>
            <w:tcW w:w="2122" w:type="dxa"/>
            <w:shd w:val="clear" w:color="auto" w:fill="9CC2E5" w:themeFill="accent1" w:themeFillTint="99"/>
          </w:tcPr>
          <w:p w14:paraId="51B28390" w14:textId="77777777" w:rsidR="003F530E" w:rsidRPr="00EC5FEE" w:rsidRDefault="003F530E" w:rsidP="003F530E">
            <w:pPr>
              <w:rPr>
                <w:moveTo w:id="247" w:author="Javier Kachuka" w:date="2019-11-05T16:00:00Z"/>
                <w:rFonts w:cs="Arial"/>
                <w:b/>
                <w:sz w:val="24"/>
                <w:szCs w:val="24"/>
                <w:lang w:val="es-ES"/>
              </w:rPr>
            </w:pPr>
            <w:moveToRangeStart w:id="248" w:author="Javier Kachuka" w:date="2019-11-05T16:00:00Z" w:name="move23862027"/>
            <w:moveTo w:id="249" w:author="Javier Kachuka" w:date="2019-11-05T16:00:00Z">
              <w:r w:rsidRPr="00EC5FEE">
                <w:rPr>
                  <w:rFonts w:cs="Arial"/>
                  <w:b/>
                  <w:sz w:val="24"/>
                  <w:szCs w:val="24"/>
                  <w:lang w:val="es-ES"/>
                </w:rPr>
                <w:t>Caso de uso</w:t>
              </w:r>
            </w:moveTo>
          </w:p>
        </w:tc>
        <w:tc>
          <w:tcPr>
            <w:tcW w:w="6706" w:type="dxa"/>
          </w:tcPr>
          <w:p w14:paraId="486E1629" w14:textId="11890D5B" w:rsidR="003F530E" w:rsidRPr="00EC5FEE" w:rsidRDefault="003F530E" w:rsidP="003F530E">
            <w:pPr>
              <w:rPr>
                <w:moveTo w:id="250" w:author="Javier Kachuka" w:date="2019-11-05T16:00:00Z"/>
                <w:rFonts w:cs="Arial"/>
                <w:sz w:val="24"/>
                <w:szCs w:val="24"/>
                <w:lang w:val="es-ES"/>
              </w:rPr>
            </w:pPr>
            <w:moveTo w:id="251" w:author="Javier Kachuka" w:date="2019-11-05T16:00:00Z">
              <w:r>
                <w:rPr>
                  <w:rFonts w:cs="Arial"/>
                  <w:sz w:val="24"/>
                  <w:szCs w:val="24"/>
                  <w:lang w:val="es-ES"/>
                </w:rPr>
                <w:t>Eliminar Tipo de Reclamo (</w:t>
              </w:r>
              <w:del w:id="252" w:author="Javier Kachuka" w:date="2019-11-05T17:22:00Z">
                <w:r w:rsidDel="00A92212">
                  <w:rPr>
                    <w:rFonts w:cs="Arial"/>
                    <w:sz w:val="24"/>
                    <w:szCs w:val="24"/>
                    <w:lang w:val="es-ES"/>
                  </w:rPr>
                  <w:delText>CRUD</w:delText>
                </w:r>
              </w:del>
            </w:moveTo>
            <w:ins w:id="253" w:author="Javier Kachuka" w:date="2019-11-05T17:22:00Z">
              <w:r w:rsidR="00A92212">
                <w:rPr>
                  <w:rFonts w:cs="Arial"/>
                  <w:sz w:val="24"/>
                  <w:szCs w:val="24"/>
                  <w:lang w:val="es-ES"/>
                </w:rPr>
                <w:t>ABM</w:t>
              </w:r>
            </w:ins>
            <w:moveTo w:id="254" w:author="Javier Kachuka" w:date="2019-11-05T16:00:00Z">
              <w:r>
                <w:rPr>
                  <w:rFonts w:cs="Arial"/>
                  <w:sz w:val="24"/>
                  <w:szCs w:val="24"/>
                  <w:lang w:val="es-ES"/>
                </w:rPr>
                <w:t xml:space="preserve"> de Tipo de Reclamo)</w:t>
              </w:r>
            </w:moveTo>
          </w:p>
        </w:tc>
      </w:tr>
      <w:tr w:rsidR="003F530E" w:rsidRPr="0083745B" w14:paraId="47382D4D" w14:textId="77777777" w:rsidTr="003F530E">
        <w:tc>
          <w:tcPr>
            <w:tcW w:w="2122" w:type="dxa"/>
            <w:shd w:val="clear" w:color="auto" w:fill="9CC2E5" w:themeFill="accent1" w:themeFillTint="99"/>
          </w:tcPr>
          <w:p w14:paraId="518D48AD" w14:textId="77777777" w:rsidR="003F530E" w:rsidRPr="00EC5FEE" w:rsidRDefault="003F530E" w:rsidP="003F530E">
            <w:pPr>
              <w:rPr>
                <w:moveTo w:id="255" w:author="Javier Kachuka" w:date="2019-11-05T16:00:00Z"/>
                <w:rFonts w:cs="Arial"/>
                <w:b/>
                <w:sz w:val="24"/>
                <w:szCs w:val="24"/>
                <w:lang w:val="es-ES"/>
              </w:rPr>
            </w:pPr>
            <w:moveTo w:id="256" w:author="Javier Kachuka" w:date="2019-11-05T16:00:00Z">
              <w:r w:rsidRPr="00EC5FEE">
                <w:rPr>
                  <w:rFonts w:cs="Arial"/>
                  <w:b/>
                  <w:sz w:val="24"/>
                  <w:szCs w:val="24"/>
                  <w:lang w:val="es-ES"/>
                </w:rPr>
                <w:t>Actor</w:t>
              </w:r>
            </w:moveTo>
          </w:p>
        </w:tc>
        <w:tc>
          <w:tcPr>
            <w:tcW w:w="6706" w:type="dxa"/>
          </w:tcPr>
          <w:p w14:paraId="3429EB64" w14:textId="77777777" w:rsidR="003F530E" w:rsidRPr="00EC5FEE" w:rsidRDefault="003F530E" w:rsidP="003F530E">
            <w:pPr>
              <w:rPr>
                <w:moveTo w:id="257" w:author="Javier Kachuka" w:date="2019-11-05T16:00:00Z"/>
                <w:rFonts w:cs="Arial"/>
                <w:sz w:val="24"/>
                <w:szCs w:val="24"/>
                <w:lang w:val="es-ES"/>
              </w:rPr>
            </w:pPr>
            <w:moveTo w:id="258" w:author="Javier Kachuka" w:date="2019-11-05T16:00:00Z">
              <w:r w:rsidRPr="002410FA">
                <w:rPr>
                  <w:rFonts w:cs="Arial"/>
                  <w:sz w:val="24"/>
                  <w:szCs w:val="24"/>
                  <w:lang w:val="es-ES"/>
                </w:rPr>
                <w:t>Oficinista</w:t>
              </w:r>
              <w:r>
                <w:rPr>
                  <w:rFonts w:cs="Arial"/>
                  <w:sz w:val="24"/>
                  <w:szCs w:val="24"/>
                  <w:lang w:val="es-ES"/>
                </w:rPr>
                <w:t>, administrador</w:t>
              </w:r>
            </w:moveTo>
          </w:p>
        </w:tc>
      </w:tr>
      <w:tr w:rsidR="003F530E" w:rsidRPr="00576F7E" w14:paraId="1FF3F827" w14:textId="77777777" w:rsidTr="003F530E">
        <w:tc>
          <w:tcPr>
            <w:tcW w:w="2122" w:type="dxa"/>
            <w:shd w:val="clear" w:color="auto" w:fill="9CC2E5" w:themeFill="accent1" w:themeFillTint="99"/>
          </w:tcPr>
          <w:p w14:paraId="512EB1DF" w14:textId="77777777" w:rsidR="003F530E" w:rsidRPr="00EC5FEE" w:rsidRDefault="003F530E" w:rsidP="003F530E">
            <w:pPr>
              <w:rPr>
                <w:moveTo w:id="259" w:author="Javier Kachuka" w:date="2019-11-05T16:00:00Z"/>
                <w:rFonts w:cs="Arial"/>
                <w:b/>
                <w:sz w:val="24"/>
                <w:szCs w:val="24"/>
                <w:lang w:val="es-ES"/>
              </w:rPr>
            </w:pPr>
            <w:moveTo w:id="260" w:author="Javier Kachuka" w:date="2019-11-05T16:00:00Z">
              <w:r w:rsidRPr="00EC5FEE">
                <w:rPr>
                  <w:rFonts w:cs="Arial"/>
                  <w:b/>
                  <w:sz w:val="24"/>
                  <w:szCs w:val="24"/>
                  <w:lang w:val="es-ES"/>
                </w:rPr>
                <w:t xml:space="preserve">Descripción </w:t>
              </w:r>
            </w:moveTo>
          </w:p>
        </w:tc>
        <w:tc>
          <w:tcPr>
            <w:tcW w:w="6706" w:type="dxa"/>
          </w:tcPr>
          <w:p w14:paraId="076A9C1F" w14:textId="77777777" w:rsidR="003F530E" w:rsidRPr="00EC5FEE" w:rsidRDefault="003F530E" w:rsidP="003F530E">
            <w:pPr>
              <w:rPr>
                <w:moveTo w:id="261" w:author="Javier Kachuka" w:date="2019-11-05T16:00:00Z"/>
                <w:rFonts w:cs="Arial"/>
                <w:sz w:val="24"/>
                <w:szCs w:val="24"/>
                <w:lang w:val="es-ES"/>
              </w:rPr>
            </w:pPr>
            <w:moveTo w:id="262" w:author="Javier Kachuka" w:date="2019-11-05T16:00:00Z">
              <w:r w:rsidRPr="00EC5FEE">
                <w:rPr>
                  <w:rFonts w:cs="Arial"/>
                  <w:sz w:val="24"/>
                  <w:szCs w:val="24"/>
                  <w:lang w:val="es-ES"/>
                </w:rPr>
                <w:t>El</w:t>
              </w:r>
              <w:r>
                <w:rPr>
                  <w:rFonts w:cs="Arial"/>
                  <w:sz w:val="24"/>
                  <w:szCs w:val="24"/>
                  <w:lang w:val="es-ES"/>
                </w:rPr>
                <w:t xml:space="preserve"> oficinista o administrador</w:t>
              </w:r>
              <w:r w:rsidRPr="00EC5FEE">
                <w:rPr>
                  <w:rFonts w:cs="Arial"/>
                  <w:sz w:val="24"/>
                  <w:szCs w:val="24"/>
                  <w:lang w:val="es-ES"/>
                </w:rPr>
                <w:t xml:space="preserve"> puede </w:t>
              </w:r>
              <w:r>
                <w:rPr>
                  <w:rFonts w:cs="Arial"/>
                  <w:sz w:val="24"/>
                  <w:szCs w:val="24"/>
                  <w:lang w:val="es-ES"/>
                </w:rPr>
                <w:t>dar de baja un tipo reclamo del sistema</w:t>
              </w:r>
            </w:moveTo>
          </w:p>
        </w:tc>
      </w:tr>
      <w:tr w:rsidR="003F530E" w:rsidRPr="00EC5FEE" w14:paraId="3357594E" w14:textId="77777777" w:rsidTr="003F530E">
        <w:tc>
          <w:tcPr>
            <w:tcW w:w="2122" w:type="dxa"/>
            <w:shd w:val="clear" w:color="auto" w:fill="9CC2E5" w:themeFill="accent1" w:themeFillTint="99"/>
          </w:tcPr>
          <w:p w14:paraId="6D83AE0E" w14:textId="77777777" w:rsidR="003F530E" w:rsidRPr="00EC5FEE" w:rsidRDefault="003F530E" w:rsidP="003F530E">
            <w:pPr>
              <w:rPr>
                <w:moveTo w:id="263" w:author="Javier Kachuka" w:date="2019-11-05T16:00:00Z"/>
                <w:rFonts w:cs="Arial"/>
                <w:b/>
                <w:sz w:val="24"/>
                <w:szCs w:val="24"/>
                <w:lang w:val="es-ES"/>
              </w:rPr>
            </w:pPr>
            <w:moveTo w:id="264" w:author="Javier Kachuka" w:date="2019-11-05T16:00:00Z">
              <w:r w:rsidRPr="00EC5FEE">
                <w:rPr>
                  <w:rFonts w:cs="Arial"/>
                  <w:b/>
                  <w:sz w:val="24"/>
                  <w:szCs w:val="24"/>
                  <w:lang w:val="es-ES"/>
                </w:rPr>
                <w:t>Referencia Cruzada</w:t>
              </w:r>
            </w:moveTo>
          </w:p>
        </w:tc>
        <w:tc>
          <w:tcPr>
            <w:tcW w:w="6706" w:type="dxa"/>
          </w:tcPr>
          <w:p w14:paraId="6FB950A2" w14:textId="6CB44D60" w:rsidR="003F530E" w:rsidRPr="00EC5FEE" w:rsidRDefault="003F530E" w:rsidP="003F530E">
            <w:pPr>
              <w:rPr>
                <w:moveTo w:id="265" w:author="Javier Kachuka" w:date="2019-11-05T16:00:00Z"/>
                <w:rFonts w:cs="Arial"/>
                <w:sz w:val="24"/>
                <w:szCs w:val="24"/>
                <w:lang w:val="es-ES"/>
              </w:rPr>
            </w:pPr>
            <w:moveTo w:id="266" w:author="Javier Kachuka" w:date="2019-11-05T16:00:00Z">
              <w:r w:rsidRPr="00EC5FEE">
                <w:rPr>
                  <w:rFonts w:cs="Arial"/>
                  <w:sz w:val="24"/>
                  <w:szCs w:val="24"/>
                  <w:lang w:val="es-ES"/>
                </w:rPr>
                <w:t>RF1.</w:t>
              </w:r>
            </w:moveTo>
            <w:ins w:id="267" w:author="Javier Kachuka" w:date="2019-11-05T17:46:00Z">
              <w:r w:rsidR="00401CC8">
                <w:rPr>
                  <w:rFonts w:cs="Arial"/>
                  <w:sz w:val="24"/>
                  <w:szCs w:val="24"/>
                  <w:lang w:val="es-ES"/>
                </w:rPr>
                <w:t>7</w:t>
              </w:r>
            </w:ins>
            <w:moveTo w:id="268" w:author="Javier Kachuka" w:date="2019-11-05T16:00:00Z">
              <w:del w:id="269" w:author="Javier Kachuka" w:date="2019-11-05T17:46:00Z">
                <w:r w:rsidRPr="00EC5FEE" w:rsidDel="00401CC8">
                  <w:rPr>
                    <w:rFonts w:cs="Arial"/>
                    <w:sz w:val="24"/>
                    <w:szCs w:val="24"/>
                    <w:lang w:val="es-ES"/>
                  </w:rPr>
                  <w:delText>3</w:delText>
                </w:r>
              </w:del>
            </w:moveTo>
          </w:p>
        </w:tc>
      </w:tr>
      <w:moveToRangeEnd w:id="248"/>
    </w:tbl>
    <w:p w14:paraId="0DA3132F" w14:textId="0CFADC53" w:rsidR="00442C33" w:rsidRDefault="00442C33" w:rsidP="00AE5082">
      <w:pPr>
        <w:rPr>
          <w:rFonts w:cs="Arial"/>
          <w:sz w:val="24"/>
          <w:szCs w:val="24"/>
          <w:lang w:val="es-ES"/>
        </w:rPr>
      </w:pPr>
    </w:p>
    <w:tbl>
      <w:tblPr>
        <w:tblStyle w:val="Tablaconcuadrcula"/>
        <w:tblW w:w="0" w:type="auto"/>
        <w:tblLook w:val="04A0" w:firstRow="1" w:lastRow="0" w:firstColumn="1" w:lastColumn="0" w:noHBand="0" w:noVBand="1"/>
      </w:tblPr>
      <w:tblGrid>
        <w:gridCol w:w="2122"/>
        <w:gridCol w:w="6706"/>
      </w:tblGrid>
      <w:tr w:rsidR="00442C33" w:rsidRPr="00D55146" w:rsidDel="00474033" w14:paraId="49B0679A" w14:textId="62CB5C28" w:rsidTr="00442C33">
        <w:trPr>
          <w:del w:id="270" w:author="Javier Kachuka" w:date="2019-11-05T22:56:00Z"/>
        </w:trPr>
        <w:tc>
          <w:tcPr>
            <w:tcW w:w="2122" w:type="dxa"/>
            <w:shd w:val="clear" w:color="auto" w:fill="9CC2E5" w:themeFill="accent1" w:themeFillTint="99"/>
          </w:tcPr>
          <w:p w14:paraId="51F105C6" w14:textId="08315F92" w:rsidR="00442C33" w:rsidRPr="00EC5FEE" w:rsidDel="00474033" w:rsidRDefault="00442C33" w:rsidP="00442C33">
            <w:pPr>
              <w:rPr>
                <w:del w:id="271" w:author="Javier Kachuka" w:date="2019-11-05T22:56:00Z"/>
                <w:moveFrom w:id="272" w:author="Javier Kachuka" w:date="2019-11-05T16:00:00Z"/>
                <w:rFonts w:cs="Arial"/>
                <w:b/>
                <w:sz w:val="24"/>
                <w:szCs w:val="24"/>
                <w:lang w:val="es-ES"/>
              </w:rPr>
            </w:pPr>
            <w:moveFromRangeStart w:id="273" w:author="Javier Kachuka" w:date="2019-11-05T16:00:00Z" w:name="move23862027"/>
            <w:moveFrom w:id="274" w:author="Javier Kachuka" w:date="2019-11-05T16:00:00Z">
              <w:del w:id="275" w:author="Javier Kachuka" w:date="2019-11-05T22:56:00Z">
                <w:r w:rsidRPr="00EC5FEE" w:rsidDel="00474033">
                  <w:rPr>
                    <w:rFonts w:cs="Arial"/>
                    <w:b/>
                    <w:sz w:val="24"/>
                    <w:szCs w:val="24"/>
                    <w:lang w:val="es-ES"/>
                  </w:rPr>
                  <w:delText>Caso de uso</w:delText>
                </w:r>
              </w:del>
            </w:moveFrom>
          </w:p>
        </w:tc>
        <w:tc>
          <w:tcPr>
            <w:tcW w:w="6706" w:type="dxa"/>
          </w:tcPr>
          <w:p w14:paraId="26774C21" w14:textId="7425A22C" w:rsidR="00442C33" w:rsidRPr="00EC5FEE" w:rsidDel="00474033" w:rsidRDefault="00442C33" w:rsidP="00442C33">
            <w:pPr>
              <w:rPr>
                <w:del w:id="276" w:author="Javier Kachuka" w:date="2019-11-05T22:56:00Z"/>
                <w:moveFrom w:id="277" w:author="Javier Kachuka" w:date="2019-11-05T16:00:00Z"/>
                <w:rFonts w:cs="Arial"/>
                <w:sz w:val="24"/>
                <w:szCs w:val="24"/>
                <w:lang w:val="es-ES"/>
              </w:rPr>
            </w:pPr>
            <w:moveFrom w:id="278" w:author="Javier Kachuka" w:date="2019-11-05T16:00:00Z">
              <w:del w:id="279" w:author="Javier Kachuka" w:date="2019-11-05T22:56:00Z">
                <w:r w:rsidDel="00474033">
                  <w:rPr>
                    <w:rFonts w:cs="Arial"/>
                    <w:sz w:val="24"/>
                    <w:szCs w:val="24"/>
                    <w:lang w:val="es-ES"/>
                  </w:rPr>
                  <w:delText>Eliminar Tipo de Reclamo (</w:delText>
                </w:r>
                <w:r w:rsidR="00832539" w:rsidDel="00474033">
                  <w:rPr>
                    <w:rFonts w:cs="Arial"/>
                    <w:sz w:val="24"/>
                    <w:szCs w:val="24"/>
                    <w:lang w:val="es-ES"/>
                  </w:rPr>
                  <w:delText>CRUD</w:delText>
                </w:r>
                <w:r w:rsidDel="00474033">
                  <w:rPr>
                    <w:rFonts w:cs="Arial"/>
                    <w:sz w:val="24"/>
                    <w:szCs w:val="24"/>
                    <w:lang w:val="es-ES"/>
                  </w:rPr>
                  <w:delText xml:space="preserve"> de Tipo de Reclamo)</w:delText>
                </w:r>
              </w:del>
            </w:moveFrom>
          </w:p>
        </w:tc>
      </w:tr>
      <w:tr w:rsidR="00442C33" w:rsidRPr="0083745B" w:rsidDel="00474033" w14:paraId="1193F223" w14:textId="1FF9C46E" w:rsidTr="00442C33">
        <w:trPr>
          <w:del w:id="280" w:author="Javier Kachuka" w:date="2019-11-05T22:56:00Z"/>
        </w:trPr>
        <w:tc>
          <w:tcPr>
            <w:tcW w:w="2122" w:type="dxa"/>
            <w:shd w:val="clear" w:color="auto" w:fill="9CC2E5" w:themeFill="accent1" w:themeFillTint="99"/>
          </w:tcPr>
          <w:p w14:paraId="0F836214" w14:textId="17D3E894" w:rsidR="00442C33" w:rsidRPr="00EC5FEE" w:rsidDel="00474033" w:rsidRDefault="00442C33" w:rsidP="00442C33">
            <w:pPr>
              <w:rPr>
                <w:del w:id="281" w:author="Javier Kachuka" w:date="2019-11-05T22:56:00Z"/>
                <w:moveFrom w:id="282" w:author="Javier Kachuka" w:date="2019-11-05T16:00:00Z"/>
                <w:rFonts w:cs="Arial"/>
                <w:b/>
                <w:sz w:val="24"/>
                <w:szCs w:val="24"/>
                <w:lang w:val="es-ES"/>
              </w:rPr>
            </w:pPr>
            <w:moveFrom w:id="283" w:author="Javier Kachuka" w:date="2019-11-05T16:00:00Z">
              <w:del w:id="284" w:author="Javier Kachuka" w:date="2019-11-05T22:56:00Z">
                <w:r w:rsidRPr="00EC5FEE" w:rsidDel="00474033">
                  <w:rPr>
                    <w:rFonts w:cs="Arial"/>
                    <w:b/>
                    <w:sz w:val="24"/>
                    <w:szCs w:val="24"/>
                    <w:lang w:val="es-ES"/>
                  </w:rPr>
                  <w:delText>Actor</w:delText>
                </w:r>
              </w:del>
            </w:moveFrom>
          </w:p>
        </w:tc>
        <w:tc>
          <w:tcPr>
            <w:tcW w:w="6706" w:type="dxa"/>
          </w:tcPr>
          <w:p w14:paraId="3E5658A8" w14:textId="695FEC51" w:rsidR="00442C33" w:rsidRPr="00EC5FEE" w:rsidDel="00474033" w:rsidRDefault="00442C33" w:rsidP="00442C33">
            <w:pPr>
              <w:rPr>
                <w:del w:id="285" w:author="Javier Kachuka" w:date="2019-11-05T22:56:00Z"/>
                <w:moveFrom w:id="286" w:author="Javier Kachuka" w:date="2019-11-05T16:00:00Z"/>
                <w:rFonts w:cs="Arial"/>
                <w:sz w:val="24"/>
                <w:szCs w:val="24"/>
                <w:lang w:val="es-ES"/>
              </w:rPr>
            </w:pPr>
            <w:moveFrom w:id="287" w:author="Javier Kachuka" w:date="2019-11-05T16:00:00Z">
              <w:del w:id="288" w:author="Javier Kachuka" w:date="2019-11-05T22:56:00Z">
                <w:r w:rsidRPr="002410FA" w:rsidDel="00474033">
                  <w:rPr>
                    <w:rFonts w:cs="Arial"/>
                    <w:sz w:val="24"/>
                    <w:szCs w:val="24"/>
                    <w:lang w:val="es-ES"/>
                  </w:rPr>
                  <w:delText>Oficinista</w:delText>
                </w:r>
                <w:r w:rsidDel="00474033">
                  <w:rPr>
                    <w:rFonts w:cs="Arial"/>
                    <w:sz w:val="24"/>
                    <w:szCs w:val="24"/>
                    <w:lang w:val="es-ES"/>
                  </w:rPr>
                  <w:delText>, administrador</w:delText>
                </w:r>
              </w:del>
            </w:moveFrom>
          </w:p>
        </w:tc>
      </w:tr>
      <w:tr w:rsidR="00442C33" w:rsidRPr="00D55146" w:rsidDel="00474033" w14:paraId="224F2B90" w14:textId="3FB80187" w:rsidTr="00442C33">
        <w:trPr>
          <w:del w:id="289" w:author="Javier Kachuka" w:date="2019-11-05T22:56:00Z"/>
        </w:trPr>
        <w:tc>
          <w:tcPr>
            <w:tcW w:w="2122" w:type="dxa"/>
            <w:shd w:val="clear" w:color="auto" w:fill="9CC2E5" w:themeFill="accent1" w:themeFillTint="99"/>
          </w:tcPr>
          <w:p w14:paraId="73BCD8AB" w14:textId="4BF1841B" w:rsidR="00442C33" w:rsidRPr="00EC5FEE" w:rsidDel="00474033" w:rsidRDefault="00442C33" w:rsidP="00442C33">
            <w:pPr>
              <w:rPr>
                <w:del w:id="290" w:author="Javier Kachuka" w:date="2019-11-05T22:56:00Z"/>
                <w:moveFrom w:id="291" w:author="Javier Kachuka" w:date="2019-11-05T16:00:00Z"/>
                <w:rFonts w:cs="Arial"/>
                <w:b/>
                <w:sz w:val="24"/>
                <w:szCs w:val="24"/>
                <w:lang w:val="es-ES"/>
              </w:rPr>
            </w:pPr>
            <w:moveFrom w:id="292" w:author="Javier Kachuka" w:date="2019-11-05T16:00:00Z">
              <w:del w:id="293" w:author="Javier Kachuka" w:date="2019-11-05T22:56:00Z">
                <w:r w:rsidRPr="00EC5FEE" w:rsidDel="00474033">
                  <w:rPr>
                    <w:rFonts w:cs="Arial"/>
                    <w:b/>
                    <w:sz w:val="24"/>
                    <w:szCs w:val="24"/>
                    <w:lang w:val="es-ES"/>
                  </w:rPr>
                  <w:delText xml:space="preserve">Descripción </w:delText>
                </w:r>
              </w:del>
            </w:moveFrom>
          </w:p>
        </w:tc>
        <w:tc>
          <w:tcPr>
            <w:tcW w:w="6706" w:type="dxa"/>
          </w:tcPr>
          <w:p w14:paraId="2ED0FB8D" w14:textId="452536E6" w:rsidR="00442C33" w:rsidRPr="00EC5FEE" w:rsidDel="00474033" w:rsidRDefault="00442C33" w:rsidP="00442C33">
            <w:pPr>
              <w:rPr>
                <w:del w:id="294" w:author="Javier Kachuka" w:date="2019-11-05T22:56:00Z"/>
                <w:moveFrom w:id="295" w:author="Javier Kachuka" w:date="2019-11-05T16:00:00Z"/>
                <w:rFonts w:cs="Arial"/>
                <w:sz w:val="24"/>
                <w:szCs w:val="24"/>
                <w:lang w:val="es-ES"/>
              </w:rPr>
            </w:pPr>
            <w:moveFrom w:id="296" w:author="Javier Kachuka" w:date="2019-11-05T16:00:00Z">
              <w:del w:id="297" w:author="Javier Kachuka" w:date="2019-11-05T22:56:00Z">
                <w:r w:rsidRPr="00EC5FEE" w:rsidDel="00474033">
                  <w:rPr>
                    <w:rFonts w:cs="Arial"/>
                    <w:sz w:val="24"/>
                    <w:szCs w:val="24"/>
                    <w:lang w:val="es-ES"/>
                  </w:rPr>
                  <w:delText>El</w:delText>
                </w:r>
                <w:r w:rsidDel="00474033">
                  <w:rPr>
                    <w:rFonts w:cs="Arial"/>
                    <w:sz w:val="24"/>
                    <w:szCs w:val="24"/>
                    <w:lang w:val="es-ES"/>
                  </w:rPr>
                  <w:delText xml:space="preserve"> oficinista o administrador</w:delText>
                </w:r>
                <w:r w:rsidRPr="00EC5FEE" w:rsidDel="00474033">
                  <w:rPr>
                    <w:rFonts w:cs="Arial"/>
                    <w:sz w:val="24"/>
                    <w:szCs w:val="24"/>
                    <w:lang w:val="es-ES"/>
                  </w:rPr>
                  <w:delText xml:space="preserve"> puede </w:delText>
                </w:r>
                <w:r w:rsidDel="00474033">
                  <w:rPr>
                    <w:rFonts w:cs="Arial"/>
                    <w:sz w:val="24"/>
                    <w:szCs w:val="24"/>
                    <w:lang w:val="es-ES"/>
                  </w:rPr>
                  <w:delText>dar de baja un tipo reclamo del sistema</w:delText>
                </w:r>
              </w:del>
            </w:moveFrom>
          </w:p>
        </w:tc>
      </w:tr>
      <w:tr w:rsidR="00442C33" w:rsidRPr="00EC5FEE" w:rsidDel="00474033" w14:paraId="07BBD1F9" w14:textId="722EA1A4" w:rsidTr="00442C33">
        <w:trPr>
          <w:del w:id="298" w:author="Javier Kachuka" w:date="2019-11-05T22:56:00Z"/>
        </w:trPr>
        <w:tc>
          <w:tcPr>
            <w:tcW w:w="2122" w:type="dxa"/>
            <w:shd w:val="clear" w:color="auto" w:fill="9CC2E5" w:themeFill="accent1" w:themeFillTint="99"/>
          </w:tcPr>
          <w:p w14:paraId="5246F6E6" w14:textId="111F6812" w:rsidR="00442C33" w:rsidRPr="00EC5FEE" w:rsidDel="00474033" w:rsidRDefault="00442C33" w:rsidP="00442C33">
            <w:pPr>
              <w:rPr>
                <w:del w:id="299" w:author="Javier Kachuka" w:date="2019-11-05T22:56:00Z"/>
                <w:moveFrom w:id="300" w:author="Javier Kachuka" w:date="2019-11-05T16:00:00Z"/>
                <w:rFonts w:cs="Arial"/>
                <w:b/>
                <w:sz w:val="24"/>
                <w:szCs w:val="24"/>
                <w:lang w:val="es-ES"/>
              </w:rPr>
            </w:pPr>
            <w:moveFrom w:id="301" w:author="Javier Kachuka" w:date="2019-11-05T16:00:00Z">
              <w:del w:id="302" w:author="Javier Kachuka" w:date="2019-11-05T22:56:00Z">
                <w:r w:rsidRPr="00EC5FEE" w:rsidDel="00474033">
                  <w:rPr>
                    <w:rFonts w:cs="Arial"/>
                    <w:b/>
                    <w:sz w:val="24"/>
                    <w:szCs w:val="24"/>
                    <w:lang w:val="es-ES"/>
                  </w:rPr>
                  <w:delText>Referencia Cruzada</w:delText>
                </w:r>
              </w:del>
            </w:moveFrom>
          </w:p>
        </w:tc>
        <w:tc>
          <w:tcPr>
            <w:tcW w:w="6706" w:type="dxa"/>
          </w:tcPr>
          <w:p w14:paraId="077AA941" w14:textId="7CE82DB6" w:rsidR="00442C33" w:rsidRPr="00EC5FEE" w:rsidDel="00474033" w:rsidRDefault="00442C33" w:rsidP="00442C33">
            <w:pPr>
              <w:rPr>
                <w:del w:id="303" w:author="Javier Kachuka" w:date="2019-11-05T22:56:00Z"/>
                <w:moveFrom w:id="304" w:author="Javier Kachuka" w:date="2019-11-05T16:00:00Z"/>
                <w:rFonts w:cs="Arial"/>
                <w:sz w:val="24"/>
                <w:szCs w:val="24"/>
                <w:lang w:val="es-ES"/>
              </w:rPr>
            </w:pPr>
            <w:moveFrom w:id="305" w:author="Javier Kachuka" w:date="2019-11-05T16:00:00Z">
              <w:del w:id="306" w:author="Javier Kachuka" w:date="2019-11-05T22:56:00Z">
                <w:r w:rsidRPr="00EC5FEE" w:rsidDel="00474033">
                  <w:rPr>
                    <w:rFonts w:cs="Arial"/>
                    <w:sz w:val="24"/>
                    <w:szCs w:val="24"/>
                    <w:lang w:val="es-ES"/>
                  </w:rPr>
                  <w:delText>RF1.3</w:delText>
                </w:r>
              </w:del>
            </w:moveFrom>
          </w:p>
        </w:tc>
      </w:tr>
      <w:moveFromRangeEnd w:id="273"/>
    </w:tbl>
    <w:p w14:paraId="4D15AE71" w14:textId="205C3F13" w:rsidR="002410FA" w:rsidRDefault="002410FA" w:rsidP="00AE5082">
      <w:pPr>
        <w:rPr>
          <w:rFonts w:cs="Arial"/>
          <w:sz w:val="24"/>
          <w:szCs w:val="24"/>
          <w:lang w:val="es-ES"/>
        </w:rPr>
      </w:pPr>
    </w:p>
    <w:tbl>
      <w:tblPr>
        <w:tblStyle w:val="Tablaconcuadrcula"/>
        <w:tblW w:w="0" w:type="auto"/>
        <w:tblLook w:val="04A0" w:firstRow="1" w:lastRow="0" w:firstColumn="1" w:lastColumn="0" w:noHBand="0" w:noVBand="1"/>
      </w:tblPr>
      <w:tblGrid>
        <w:gridCol w:w="2122"/>
        <w:gridCol w:w="6706"/>
      </w:tblGrid>
      <w:tr w:rsidR="00442C33" w:rsidRPr="00576F7E" w14:paraId="09FB9DE6" w14:textId="77777777" w:rsidTr="00442C33">
        <w:tc>
          <w:tcPr>
            <w:tcW w:w="2122" w:type="dxa"/>
            <w:shd w:val="clear" w:color="auto" w:fill="9CC2E5" w:themeFill="accent1" w:themeFillTint="99"/>
          </w:tcPr>
          <w:p w14:paraId="441A7B28" w14:textId="77777777" w:rsidR="00442C33" w:rsidRPr="00EC5FEE" w:rsidRDefault="00442C33" w:rsidP="00442C33">
            <w:pPr>
              <w:rPr>
                <w:rFonts w:cs="Arial"/>
                <w:b/>
                <w:sz w:val="24"/>
                <w:szCs w:val="24"/>
                <w:lang w:val="es-ES"/>
              </w:rPr>
            </w:pPr>
            <w:r w:rsidRPr="00EC5FEE">
              <w:rPr>
                <w:rFonts w:cs="Arial"/>
                <w:b/>
                <w:sz w:val="24"/>
                <w:szCs w:val="24"/>
                <w:lang w:val="es-ES"/>
              </w:rPr>
              <w:t>Caso de uso</w:t>
            </w:r>
          </w:p>
        </w:tc>
        <w:tc>
          <w:tcPr>
            <w:tcW w:w="6706" w:type="dxa"/>
          </w:tcPr>
          <w:p w14:paraId="46F3972E" w14:textId="126E9D68" w:rsidR="00442C33" w:rsidRPr="00EC5FEE" w:rsidRDefault="00442C33" w:rsidP="00442C33">
            <w:pPr>
              <w:rPr>
                <w:rFonts w:cs="Arial"/>
                <w:sz w:val="24"/>
                <w:szCs w:val="24"/>
                <w:lang w:val="es-ES"/>
              </w:rPr>
            </w:pPr>
            <w:r w:rsidRPr="00EC5FEE">
              <w:rPr>
                <w:rFonts w:cs="Arial"/>
                <w:sz w:val="24"/>
                <w:szCs w:val="24"/>
                <w:lang w:val="es-ES"/>
              </w:rPr>
              <w:t>Cargar</w:t>
            </w:r>
            <w:r>
              <w:rPr>
                <w:rFonts w:cs="Arial"/>
                <w:sz w:val="24"/>
                <w:szCs w:val="24"/>
                <w:lang w:val="es-ES"/>
              </w:rPr>
              <w:t xml:space="preserve"> Requisito (</w:t>
            </w:r>
            <w:del w:id="307" w:author="Javier Kachuka" w:date="2019-11-05T17:22:00Z">
              <w:r w:rsidR="00832539" w:rsidDel="00A92212">
                <w:rPr>
                  <w:rFonts w:cs="Arial"/>
                  <w:sz w:val="24"/>
                  <w:szCs w:val="24"/>
                  <w:lang w:val="es-ES"/>
                </w:rPr>
                <w:delText>CRUD</w:delText>
              </w:r>
            </w:del>
            <w:ins w:id="308" w:author="Javier Kachuka" w:date="2019-11-05T17:22:00Z">
              <w:r w:rsidR="00A92212">
                <w:rPr>
                  <w:rFonts w:cs="Arial"/>
                  <w:sz w:val="24"/>
                  <w:szCs w:val="24"/>
                  <w:lang w:val="es-ES"/>
                </w:rPr>
                <w:t>ABM</w:t>
              </w:r>
            </w:ins>
            <w:r>
              <w:rPr>
                <w:rFonts w:cs="Arial"/>
                <w:sz w:val="24"/>
                <w:szCs w:val="24"/>
                <w:lang w:val="es-ES"/>
              </w:rPr>
              <w:t xml:space="preserve"> de Requisito)</w:t>
            </w:r>
          </w:p>
        </w:tc>
      </w:tr>
      <w:tr w:rsidR="00442C33" w:rsidRPr="0083745B" w14:paraId="028E8F1E" w14:textId="77777777" w:rsidTr="00442C33">
        <w:tc>
          <w:tcPr>
            <w:tcW w:w="2122" w:type="dxa"/>
            <w:shd w:val="clear" w:color="auto" w:fill="9CC2E5" w:themeFill="accent1" w:themeFillTint="99"/>
          </w:tcPr>
          <w:p w14:paraId="14E54066" w14:textId="77777777" w:rsidR="00442C33" w:rsidRPr="00EC5FEE" w:rsidRDefault="00442C33" w:rsidP="00442C33">
            <w:pPr>
              <w:rPr>
                <w:rFonts w:cs="Arial"/>
                <w:b/>
                <w:sz w:val="24"/>
                <w:szCs w:val="24"/>
                <w:lang w:val="es-ES"/>
              </w:rPr>
            </w:pPr>
            <w:r w:rsidRPr="00EC5FEE">
              <w:rPr>
                <w:rFonts w:cs="Arial"/>
                <w:b/>
                <w:sz w:val="24"/>
                <w:szCs w:val="24"/>
                <w:lang w:val="es-ES"/>
              </w:rPr>
              <w:t>Actor</w:t>
            </w:r>
          </w:p>
        </w:tc>
        <w:tc>
          <w:tcPr>
            <w:tcW w:w="6706" w:type="dxa"/>
          </w:tcPr>
          <w:p w14:paraId="39E4333D" w14:textId="77777777" w:rsidR="00442C33" w:rsidRPr="00EC5FEE" w:rsidRDefault="00442C33" w:rsidP="00442C33">
            <w:pPr>
              <w:rPr>
                <w:rFonts w:cs="Arial"/>
                <w:sz w:val="24"/>
                <w:szCs w:val="24"/>
                <w:lang w:val="es-ES"/>
              </w:rPr>
            </w:pPr>
            <w:r>
              <w:rPr>
                <w:rFonts w:cs="Arial"/>
                <w:sz w:val="24"/>
                <w:szCs w:val="24"/>
                <w:lang w:val="es-ES"/>
              </w:rPr>
              <w:t>O</w:t>
            </w:r>
            <w:r w:rsidRPr="00EC5FEE">
              <w:rPr>
                <w:rFonts w:cs="Arial"/>
                <w:sz w:val="24"/>
                <w:szCs w:val="24"/>
                <w:lang w:val="es-ES"/>
              </w:rPr>
              <w:t>ficinista</w:t>
            </w:r>
            <w:r>
              <w:rPr>
                <w:rFonts w:cs="Arial"/>
                <w:sz w:val="24"/>
                <w:szCs w:val="24"/>
                <w:lang w:val="es-ES"/>
              </w:rPr>
              <w:t>, administrador</w:t>
            </w:r>
          </w:p>
        </w:tc>
      </w:tr>
      <w:tr w:rsidR="00442C33" w:rsidRPr="00576F7E" w14:paraId="171C36FB" w14:textId="77777777" w:rsidTr="00442C33">
        <w:tc>
          <w:tcPr>
            <w:tcW w:w="2122" w:type="dxa"/>
            <w:shd w:val="clear" w:color="auto" w:fill="9CC2E5" w:themeFill="accent1" w:themeFillTint="99"/>
          </w:tcPr>
          <w:p w14:paraId="32153137" w14:textId="77777777" w:rsidR="00442C33" w:rsidRPr="00EC5FEE" w:rsidRDefault="00442C33" w:rsidP="00442C33">
            <w:pPr>
              <w:rPr>
                <w:rFonts w:cs="Arial"/>
                <w:b/>
                <w:sz w:val="24"/>
                <w:szCs w:val="24"/>
                <w:lang w:val="es-ES"/>
              </w:rPr>
            </w:pPr>
            <w:r w:rsidRPr="00EC5FEE">
              <w:rPr>
                <w:rFonts w:cs="Arial"/>
                <w:b/>
                <w:sz w:val="24"/>
                <w:szCs w:val="24"/>
                <w:lang w:val="es-ES"/>
              </w:rPr>
              <w:t xml:space="preserve">Descripción </w:t>
            </w:r>
          </w:p>
        </w:tc>
        <w:tc>
          <w:tcPr>
            <w:tcW w:w="6706" w:type="dxa"/>
          </w:tcPr>
          <w:p w14:paraId="720DD11D" w14:textId="6ACEDD89" w:rsidR="00442C33" w:rsidRPr="00EC5FEE" w:rsidRDefault="00442C33" w:rsidP="00442C33">
            <w:pPr>
              <w:rPr>
                <w:rFonts w:cs="Arial"/>
                <w:sz w:val="24"/>
                <w:szCs w:val="24"/>
                <w:lang w:val="es-ES"/>
              </w:rPr>
            </w:pPr>
            <w:r>
              <w:rPr>
                <w:rFonts w:cs="Arial"/>
                <w:sz w:val="24"/>
                <w:szCs w:val="24"/>
                <w:lang w:val="es-ES"/>
              </w:rPr>
              <w:t xml:space="preserve">El </w:t>
            </w:r>
            <w:r w:rsidRPr="00EC5FEE">
              <w:rPr>
                <w:rFonts w:cs="Arial"/>
                <w:sz w:val="24"/>
                <w:szCs w:val="24"/>
                <w:lang w:val="es-ES"/>
              </w:rPr>
              <w:t>oficinista</w:t>
            </w:r>
            <w:r>
              <w:rPr>
                <w:rFonts w:cs="Arial"/>
                <w:sz w:val="24"/>
                <w:szCs w:val="24"/>
                <w:lang w:val="es-ES"/>
              </w:rPr>
              <w:t xml:space="preserve"> o administrador</w:t>
            </w:r>
            <w:r w:rsidRPr="00EC5FEE">
              <w:rPr>
                <w:rFonts w:cs="Arial"/>
                <w:sz w:val="24"/>
                <w:szCs w:val="24"/>
                <w:lang w:val="es-ES"/>
              </w:rPr>
              <w:t xml:space="preserve"> regis</w:t>
            </w:r>
            <w:r>
              <w:rPr>
                <w:rFonts w:cs="Arial"/>
                <w:sz w:val="24"/>
                <w:szCs w:val="24"/>
                <w:lang w:val="es-ES"/>
              </w:rPr>
              <w:t>tra un nuevo requisito que será necesario para un tipo de reclamo</w:t>
            </w:r>
          </w:p>
        </w:tc>
      </w:tr>
      <w:tr w:rsidR="00442C33" w:rsidRPr="00EC5FEE" w14:paraId="09D05C22" w14:textId="77777777" w:rsidTr="00442C33">
        <w:tc>
          <w:tcPr>
            <w:tcW w:w="2122" w:type="dxa"/>
            <w:shd w:val="clear" w:color="auto" w:fill="9CC2E5" w:themeFill="accent1" w:themeFillTint="99"/>
          </w:tcPr>
          <w:p w14:paraId="3075EEF6" w14:textId="77777777" w:rsidR="00442C33" w:rsidRPr="00EC5FEE" w:rsidRDefault="00442C33" w:rsidP="00442C33">
            <w:pPr>
              <w:rPr>
                <w:rFonts w:cs="Arial"/>
                <w:b/>
                <w:sz w:val="24"/>
                <w:szCs w:val="24"/>
                <w:lang w:val="es-ES"/>
              </w:rPr>
            </w:pPr>
            <w:r w:rsidRPr="00EC5FEE">
              <w:rPr>
                <w:rFonts w:cs="Arial"/>
                <w:b/>
                <w:sz w:val="24"/>
                <w:szCs w:val="24"/>
                <w:lang w:val="es-ES"/>
              </w:rPr>
              <w:t>Referencia Cruzada</w:t>
            </w:r>
          </w:p>
        </w:tc>
        <w:tc>
          <w:tcPr>
            <w:tcW w:w="6706" w:type="dxa"/>
          </w:tcPr>
          <w:p w14:paraId="375D1A8D" w14:textId="5C095914" w:rsidR="00442C33" w:rsidRPr="00EC5FEE" w:rsidRDefault="00442C33" w:rsidP="00442C33">
            <w:pPr>
              <w:rPr>
                <w:rFonts w:cs="Arial"/>
                <w:sz w:val="24"/>
                <w:szCs w:val="24"/>
                <w:lang w:val="es-ES"/>
              </w:rPr>
            </w:pPr>
            <w:r w:rsidRPr="00EC5FEE">
              <w:rPr>
                <w:rFonts w:cs="Arial"/>
                <w:sz w:val="24"/>
                <w:szCs w:val="24"/>
                <w:lang w:val="es-ES"/>
              </w:rPr>
              <w:t>RF1.</w:t>
            </w:r>
            <w:ins w:id="309" w:author="Javier Kachuka" w:date="2019-11-05T17:47:00Z">
              <w:r w:rsidR="00401CC8">
                <w:rPr>
                  <w:rFonts w:cs="Arial"/>
                  <w:sz w:val="24"/>
                  <w:szCs w:val="24"/>
                  <w:lang w:val="es-ES"/>
                </w:rPr>
                <w:t>8</w:t>
              </w:r>
            </w:ins>
            <w:del w:id="310" w:author="Javier Kachuka" w:date="2019-11-05T17:47:00Z">
              <w:r w:rsidRPr="00EC5FEE" w:rsidDel="00401CC8">
                <w:rPr>
                  <w:rFonts w:cs="Arial"/>
                  <w:sz w:val="24"/>
                  <w:szCs w:val="24"/>
                  <w:lang w:val="es-ES"/>
                </w:rPr>
                <w:delText>1</w:delText>
              </w:r>
            </w:del>
          </w:p>
        </w:tc>
      </w:tr>
    </w:tbl>
    <w:p w14:paraId="0DEC7A3F" w14:textId="2D67BF02" w:rsidR="00442C33" w:rsidRDefault="00442C33" w:rsidP="00AE5082">
      <w:pPr>
        <w:rPr>
          <w:rFonts w:cs="Arial"/>
          <w:sz w:val="24"/>
          <w:szCs w:val="24"/>
          <w:lang w:val="es-ES"/>
        </w:rPr>
      </w:pPr>
    </w:p>
    <w:tbl>
      <w:tblPr>
        <w:tblStyle w:val="Tablaconcuadrcula"/>
        <w:tblW w:w="0" w:type="auto"/>
        <w:tblLook w:val="04A0" w:firstRow="1" w:lastRow="0" w:firstColumn="1" w:lastColumn="0" w:noHBand="0" w:noVBand="1"/>
      </w:tblPr>
      <w:tblGrid>
        <w:gridCol w:w="2122"/>
        <w:gridCol w:w="6706"/>
      </w:tblGrid>
      <w:tr w:rsidR="00442C33" w:rsidRPr="00576F7E" w14:paraId="67077727" w14:textId="77777777" w:rsidTr="00442C33">
        <w:tc>
          <w:tcPr>
            <w:tcW w:w="2122" w:type="dxa"/>
            <w:shd w:val="clear" w:color="auto" w:fill="9CC2E5" w:themeFill="accent1" w:themeFillTint="99"/>
          </w:tcPr>
          <w:p w14:paraId="7F153A94" w14:textId="77777777" w:rsidR="00442C33" w:rsidRPr="00EC5FEE" w:rsidRDefault="00442C33" w:rsidP="00442C33">
            <w:pPr>
              <w:rPr>
                <w:rFonts w:cs="Arial"/>
                <w:b/>
                <w:sz w:val="24"/>
                <w:szCs w:val="24"/>
                <w:lang w:val="es-ES"/>
              </w:rPr>
            </w:pPr>
            <w:r w:rsidRPr="00EC5FEE">
              <w:rPr>
                <w:rFonts w:cs="Arial"/>
                <w:b/>
                <w:sz w:val="24"/>
                <w:szCs w:val="24"/>
                <w:lang w:val="es-ES"/>
              </w:rPr>
              <w:t>Caso de uso</w:t>
            </w:r>
          </w:p>
        </w:tc>
        <w:tc>
          <w:tcPr>
            <w:tcW w:w="6706" w:type="dxa"/>
          </w:tcPr>
          <w:p w14:paraId="6C7531E1" w14:textId="38994FB6" w:rsidR="00442C33" w:rsidRPr="00EC5FEE" w:rsidRDefault="00442C33" w:rsidP="00156746">
            <w:pPr>
              <w:rPr>
                <w:rFonts w:cs="Arial"/>
                <w:sz w:val="24"/>
                <w:szCs w:val="24"/>
                <w:lang w:val="es-ES"/>
              </w:rPr>
            </w:pPr>
            <w:r w:rsidRPr="00EC5FEE">
              <w:rPr>
                <w:rFonts w:cs="Arial"/>
                <w:sz w:val="24"/>
                <w:szCs w:val="24"/>
                <w:lang w:val="es-ES"/>
              </w:rPr>
              <w:t>Modificar</w:t>
            </w:r>
            <w:r w:rsidR="00156746">
              <w:rPr>
                <w:rFonts w:cs="Arial"/>
                <w:sz w:val="24"/>
                <w:szCs w:val="24"/>
                <w:lang w:val="es-ES"/>
              </w:rPr>
              <w:t xml:space="preserve"> Requisito</w:t>
            </w:r>
            <w:r>
              <w:rPr>
                <w:rFonts w:cs="Arial"/>
                <w:sz w:val="24"/>
                <w:szCs w:val="24"/>
                <w:lang w:val="es-ES"/>
              </w:rPr>
              <w:t xml:space="preserve"> (</w:t>
            </w:r>
            <w:del w:id="311" w:author="Javier Kachuka" w:date="2019-11-05T17:22:00Z">
              <w:r w:rsidR="00832539" w:rsidDel="00A92212">
                <w:rPr>
                  <w:rFonts w:cs="Arial"/>
                  <w:sz w:val="24"/>
                  <w:szCs w:val="24"/>
                  <w:lang w:val="es-ES"/>
                </w:rPr>
                <w:delText>CRUD</w:delText>
              </w:r>
            </w:del>
            <w:ins w:id="312" w:author="Javier Kachuka" w:date="2019-11-05T17:22:00Z">
              <w:r w:rsidR="00A92212">
                <w:rPr>
                  <w:rFonts w:cs="Arial"/>
                  <w:sz w:val="24"/>
                  <w:szCs w:val="24"/>
                  <w:lang w:val="es-ES"/>
                </w:rPr>
                <w:t>ABM</w:t>
              </w:r>
            </w:ins>
            <w:r>
              <w:rPr>
                <w:rFonts w:cs="Arial"/>
                <w:sz w:val="24"/>
                <w:szCs w:val="24"/>
                <w:lang w:val="es-ES"/>
              </w:rPr>
              <w:t xml:space="preserve"> de</w:t>
            </w:r>
            <w:r w:rsidR="00156746">
              <w:rPr>
                <w:rFonts w:cs="Arial"/>
                <w:sz w:val="24"/>
                <w:szCs w:val="24"/>
                <w:lang w:val="es-ES"/>
              </w:rPr>
              <w:t xml:space="preserve"> Requisito</w:t>
            </w:r>
            <w:r>
              <w:rPr>
                <w:rFonts w:cs="Arial"/>
                <w:sz w:val="24"/>
                <w:szCs w:val="24"/>
                <w:lang w:val="es-ES"/>
              </w:rPr>
              <w:t>)</w:t>
            </w:r>
          </w:p>
        </w:tc>
      </w:tr>
      <w:tr w:rsidR="00442C33" w:rsidRPr="00EC5FEE" w14:paraId="273EE0E4" w14:textId="77777777" w:rsidTr="00442C33">
        <w:tc>
          <w:tcPr>
            <w:tcW w:w="2122" w:type="dxa"/>
            <w:shd w:val="clear" w:color="auto" w:fill="9CC2E5" w:themeFill="accent1" w:themeFillTint="99"/>
          </w:tcPr>
          <w:p w14:paraId="2472FB18" w14:textId="77777777" w:rsidR="00442C33" w:rsidRPr="00EC5FEE" w:rsidRDefault="00442C33" w:rsidP="00442C33">
            <w:pPr>
              <w:rPr>
                <w:rFonts w:cs="Arial"/>
                <w:b/>
                <w:sz w:val="24"/>
                <w:szCs w:val="24"/>
                <w:lang w:val="es-ES"/>
              </w:rPr>
            </w:pPr>
            <w:r w:rsidRPr="00EC5FEE">
              <w:rPr>
                <w:rFonts w:cs="Arial"/>
                <w:b/>
                <w:sz w:val="24"/>
                <w:szCs w:val="24"/>
                <w:lang w:val="es-ES"/>
              </w:rPr>
              <w:t>Actor</w:t>
            </w:r>
          </w:p>
        </w:tc>
        <w:tc>
          <w:tcPr>
            <w:tcW w:w="6706" w:type="dxa"/>
          </w:tcPr>
          <w:p w14:paraId="6A179F15" w14:textId="77777777" w:rsidR="00442C33" w:rsidRPr="00EC5FEE" w:rsidRDefault="00442C33" w:rsidP="00442C33">
            <w:pPr>
              <w:rPr>
                <w:rFonts w:cs="Arial"/>
                <w:sz w:val="24"/>
                <w:szCs w:val="24"/>
                <w:lang w:val="es-ES"/>
              </w:rPr>
            </w:pPr>
            <w:r>
              <w:rPr>
                <w:rFonts w:cs="Arial"/>
                <w:sz w:val="24"/>
                <w:szCs w:val="24"/>
                <w:lang w:val="es-ES"/>
              </w:rPr>
              <w:t>O</w:t>
            </w:r>
            <w:r w:rsidRPr="00EC5FEE">
              <w:rPr>
                <w:rFonts w:cs="Arial"/>
                <w:sz w:val="24"/>
                <w:szCs w:val="24"/>
                <w:lang w:val="es-ES"/>
              </w:rPr>
              <w:t>ficinista</w:t>
            </w:r>
            <w:r>
              <w:rPr>
                <w:rFonts w:cs="Arial"/>
                <w:sz w:val="24"/>
                <w:szCs w:val="24"/>
                <w:lang w:val="es-ES"/>
              </w:rPr>
              <w:t xml:space="preserve"> , administrador</w:t>
            </w:r>
          </w:p>
        </w:tc>
      </w:tr>
      <w:tr w:rsidR="00442C33" w:rsidRPr="00576F7E" w14:paraId="4643FA44" w14:textId="77777777" w:rsidTr="00442C33">
        <w:tc>
          <w:tcPr>
            <w:tcW w:w="2122" w:type="dxa"/>
            <w:shd w:val="clear" w:color="auto" w:fill="9CC2E5" w:themeFill="accent1" w:themeFillTint="99"/>
          </w:tcPr>
          <w:p w14:paraId="324652C3" w14:textId="77777777" w:rsidR="00442C33" w:rsidRPr="00EC5FEE" w:rsidRDefault="00442C33" w:rsidP="00442C33">
            <w:pPr>
              <w:rPr>
                <w:rFonts w:cs="Arial"/>
                <w:b/>
                <w:sz w:val="24"/>
                <w:szCs w:val="24"/>
                <w:lang w:val="es-ES"/>
              </w:rPr>
            </w:pPr>
            <w:r w:rsidRPr="00EC5FEE">
              <w:rPr>
                <w:rFonts w:cs="Arial"/>
                <w:b/>
                <w:sz w:val="24"/>
                <w:szCs w:val="24"/>
                <w:lang w:val="es-ES"/>
              </w:rPr>
              <w:t xml:space="preserve">Descripción </w:t>
            </w:r>
          </w:p>
        </w:tc>
        <w:tc>
          <w:tcPr>
            <w:tcW w:w="6706" w:type="dxa"/>
          </w:tcPr>
          <w:p w14:paraId="4EE1C4B4" w14:textId="391C2A8C" w:rsidR="00442C33" w:rsidRPr="00EC5FEE" w:rsidRDefault="00442C33" w:rsidP="00156746">
            <w:pPr>
              <w:rPr>
                <w:rFonts w:cs="Arial"/>
                <w:sz w:val="24"/>
                <w:szCs w:val="24"/>
                <w:lang w:val="es-ES"/>
              </w:rPr>
            </w:pPr>
            <w:r w:rsidRPr="00EC5FEE">
              <w:rPr>
                <w:rFonts w:cs="Arial"/>
                <w:sz w:val="24"/>
                <w:szCs w:val="24"/>
                <w:lang w:val="es-ES"/>
              </w:rPr>
              <w:t>El oficinista</w:t>
            </w:r>
            <w:r>
              <w:rPr>
                <w:rFonts w:cs="Arial"/>
                <w:sz w:val="24"/>
                <w:szCs w:val="24"/>
                <w:lang w:val="es-ES"/>
              </w:rPr>
              <w:t xml:space="preserve"> o el administrador</w:t>
            </w:r>
            <w:r w:rsidRPr="00EC5FEE">
              <w:rPr>
                <w:rFonts w:cs="Arial"/>
                <w:sz w:val="24"/>
                <w:szCs w:val="24"/>
                <w:lang w:val="es-ES"/>
              </w:rPr>
              <w:t xml:space="preserve"> modifica los detalles </w:t>
            </w:r>
            <w:r>
              <w:rPr>
                <w:rFonts w:cs="Arial"/>
                <w:sz w:val="24"/>
                <w:szCs w:val="24"/>
                <w:lang w:val="es-ES"/>
              </w:rPr>
              <w:t xml:space="preserve">de </w:t>
            </w:r>
            <w:r w:rsidR="00156746">
              <w:rPr>
                <w:rFonts w:cs="Arial"/>
                <w:sz w:val="24"/>
                <w:szCs w:val="24"/>
                <w:lang w:val="es-ES"/>
              </w:rPr>
              <w:t>requisito</w:t>
            </w:r>
          </w:p>
        </w:tc>
      </w:tr>
      <w:tr w:rsidR="00442C33" w:rsidRPr="00EC5FEE" w14:paraId="5A3644AC" w14:textId="77777777" w:rsidTr="00442C33">
        <w:tc>
          <w:tcPr>
            <w:tcW w:w="2122" w:type="dxa"/>
            <w:shd w:val="clear" w:color="auto" w:fill="9CC2E5" w:themeFill="accent1" w:themeFillTint="99"/>
          </w:tcPr>
          <w:p w14:paraId="38E4EA7B" w14:textId="77777777" w:rsidR="00442C33" w:rsidRPr="00EC5FEE" w:rsidRDefault="00442C33" w:rsidP="00442C33">
            <w:pPr>
              <w:rPr>
                <w:rFonts w:cs="Arial"/>
                <w:b/>
                <w:sz w:val="24"/>
                <w:szCs w:val="24"/>
                <w:lang w:val="es-ES"/>
              </w:rPr>
            </w:pPr>
            <w:r w:rsidRPr="00EC5FEE">
              <w:rPr>
                <w:rFonts w:cs="Arial"/>
                <w:b/>
                <w:sz w:val="24"/>
                <w:szCs w:val="24"/>
                <w:lang w:val="es-ES"/>
              </w:rPr>
              <w:t>Referencia Cruzada</w:t>
            </w:r>
          </w:p>
        </w:tc>
        <w:tc>
          <w:tcPr>
            <w:tcW w:w="6706" w:type="dxa"/>
          </w:tcPr>
          <w:p w14:paraId="41043A1D" w14:textId="6DAB422F" w:rsidR="00442C33" w:rsidRPr="00EC5FEE" w:rsidRDefault="00442C33" w:rsidP="00442C33">
            <w:pPr>
              <w:rPr>
                <w:rFonts w:cs="Arial"/>
                <w:sz w:val="24"/>
                <w:szCs w:val="24"/>
                <w:lang w:val="es-ES"/>
              </w:rPr>
            </w:pPr>
            <w:r w:rsidRPr="00EC5FEE">
              <w:rPr>
                <w:rFonts w:cs="Arial"/>
                <w:sz w:val="24"/>
                <w:szCs w:val="24"/>
                <w:lang w:val="es-ES"/>
              </w:rPr>
              <w:t>RF1.</w:t>
            </w:r>
            <w:ins w:id="313" w:author="Javier Kachuka" w:date="2019-11-05T17:47:00Z">
              <w:r w:rsidR="00401CC8">
                <w:rPr>
                  <w:rFonts w:cs="Arial"/>
                  <w:sz w:val="24"/>
                  <w:szCs w:val="24"/>
                  <w:lang w:val="es-ES"/>
                </w:rPr>
                <w:t>9</w:t>
              </w:r>
            </w:ins>
            <w:del w:id="314" w:author="Javier Kachuka" w:date="2019-11-05T17:47:00Z">
              <w:r w:rsidRPr="00EC5FEE" w:rsidDel="00401CC8">
                <w:rPr>
                  <w:rFonts w:cs="Arial"/>
                  <w:sz w:val="24"/>
                  <w:szCs w:val="24"/>
                  <w:lang w:val="es-ES"/>
                </w:rPr>
                <w:delText>2</w:delText>
              </w:r>
            </w:del>
          </w:p>
        </w:tc>
      </w:tr>
    </w:tbl>
    <w:p w14:paraId="0017872C" w14:textId="6EF56807" w:rsidR="00442C33" w:rsidRDefault="00442C33" w:rsidP="00AE5082">
      <w:pPr>
        <w:rPr>
          <w:rFonts w:cs="Arial"/>
          <w:sz w:val="24"/>
          <w:szCs w:val="24"/>
          <w:lang w:val="es-ES"/>
        </w:rPr>
      </w:pPr>
    </w:p>
    <w:tbl>
      <w:tblPr>
        <w:tblStyle w:val="Tablaconcuadrcula"/>
        <w:tblW w:w="0" w:type="auto"/>
        <w:tblLook w:val="04A0" w:firstRow="1" w:lastRow="0" w:firstColumn="1" w:lastColumn="0" w:noHBand="0" w:noVBand="1"/>
      </w:tblPr>
      <w:tblGrid>
        <w:gridCol w:w="2122"/>
        <w:gridCol w:w="6706"/>
      </w:tblGrid>
      <w:tr w:rsidR="00442C33" w:rsidRPr="00D55146" w:rsidDel="00DE3353" w14:paraId="0E8AB98A" w14:textId="216436D7" w:rsidTr="00442C33">
        <w:trPr>
          <w:del w:id="315" w:author="Javier Kachuka" w:date="2019-11-05T15:43:00Z"/>
        </w:trPr>
        <w:tc>
          <w:tcPr>
            <w:tcW w:w="2122" w:type="dxa"/>
            <w:shd w:val="clear" w:color="auto" w:fill="9CC2E5" w:themeFill="accent1" w:themeFillTint="99"/>
          </w:tcPr>
          <w:p w14:paraId="739BB129" w14:textId="0DA2CF6B" w:rsidR="00442C33" w:rsidRPr="00EC5FEE" w:rsidDel="00DE3353" w:rsidRDefault="00442C33" w:rsidP="00442C33">
            <w:pPr>
              <w:rPr>
                <w:del w:id="316" w:author="Javier Kachuka" w:date="2019-11-05T15:43:00Z"/>
                <w:rFonts w:cs="Arial"/>
                <w:b/>
                <w:sz w:val="24"/>
                <w:szCs w:val="24"/>
                <w:lang w:val="es-ES"/>
              </w:rPr>
            </w:pPr>
            <w:del w:id="317" w:author="Javier Kachuka" w:date="2019-11-05T15:43:00Z">
              <w:r w:rsidRPr="00EC5FEE" w:rsidDel="00DE3353">
                <w:rPr>
                  <w:rFonts w:cs="Arial"/>
                  <w:b/>
                  <w:sz w:val="24"/>
                  <w:szCs w:val="24"/>
                  <w:lang w:val="es-ES"/>
                </w:rPr>
                <w:delText>Caso de uso</w:delText>
              </w:r>
            </w:del>
          </w:p>
        </w:tc>
        <w:tc>
          <w:tcPr>
            <w:tcW w:w="6706" w:type="dxa"/>
          </w:tcPr>
          <w:p w14:paraId="36E872D9" w14:textId="5B9C9746" w:rsidR="00442C33" w:rsidRPr="00EC5FEE" w:rsidDel="00DE3353" w:rsidRDefault="00442C33" w:rsidP="00156746">
            <w:pPr>
              <w:rPr>
                <w:del w:id="318" w:author="Javier Kachuka" w:date="2019-11-05T15:43:00Z"/>
                <w:rFonts w:cs="Arial"/>
                <w:sz w:val="24"/>
                <w:szCs w:val="24"/>
                <w:lang w:val="es-ES"/>
              </w:rPr>
            </w:pPr>
            <w:del w:id="319" w:author="Javier Kachuka" w:date="2019-11-05T15:43:00Z">
              <w:r w:rsidDel="00DE3353">
                <w:rPr>
                  <w:rFonts w:cs="Arial"/>
                  <w:sz w:val="24"/>
                  <w:szCs w:val="24"/>
                  <w:lang w:val="es-ES"/>
                </w:rPr>
                <w:delText>Listar</w:delText>
              </w:r>
              <w:r w:rsidR="00156746" w:rsidDel="00DE3353">
                <w:rPr>
                  <w:rFonts w:cs="Arial"/>
                  <w:sz w:val="24"/>
                  <w:szCs w:val="24"/>
                  <w:lang w:val="es-ES"/>
                </w:rPr>
                <w:delText xml:space="preserve"> Requisitos</w:delText>
              </w:r>
              <w:r w:rsidDel="00DE3353">
                <w:rPr>
                  <w:rFonts w:cs="Arial"/>
                  <w:sz w:val="24"/>
                  <w:szCs w:val="24"/>
                  <w:lang w:val="es-ES"/>
                </w:rPr>
                <w:delText xml:space="preserve"> (</w:delText>
              </w:r>
              <w:r w:rsidR="00832539" w:rsidDel="00DE3353">
                <w:rPr>
                  <w:rFonts w:cs="Arial"/>
                  <w:sz w:val="24"/>
                  <w:szCs w:val="24"/>
                  <w:lang w:val="es-ES"/>
                </w:rPr>
                <w:delText>CRUD</w:delText>
              </w:r>
              <w:r w:rsidDel="00DE3353">
                <w:rPr>
                  <w:rFonts w:cs="Arial"/>
                  <w:sz w:val="24"/>
                  <w:szCs w:val="24"/>
                  <w:lang w:val="es-ES"/>
                </w:rPr>
                <w:delText xml:space="preserve"> de</w:delText>
              </w:r>
              <w:r w:rsidR="00156746" w:rsidDel="00DE3353">
                <w:rPr>
                  <w:rFonts w:cs="Arial"/>
                  <w:sz w:val="24"/>
                  <w:szCs w:val="24"/>
                  <w:lang w:val="es-ES"/>
                </w:rPr>
                <w:delText xml:space="preserve"> Requisito</w:delText>
              </w:r>
              <w:r w:rsidDel="00DE3353">
                <w:rPr>
                  <w:rFonts w:cs="Arial"/>
                  <w:sz w:val="24"/>
                  <w:szCs w:val="24"/>
                  <w:lang w:val="es-ES"/>
                </w:rPr>
                <w:delText>)</w:delText>
              </w:r>
            </w:del>
          </w:p>
        </w:tc>
      </w:tr>
      <w:tr w:rsidR="00442C33" w:rsidRPr="00D55146" w:rsidDel="00DE3353" w14:paraId="67363E13" w14:textId="453ECA68" w:rsidTr="00442C33">
        <w:trPr>
          <w:del w:id="320" w:author="Javier Kachuka" w:date="2019-11-05T15:43:00Z"/>
        </w:trPr>
        <w:tc>
          <w:tcPr>
            <w:tcW w:w="2122" w:type="dxa"/>
            <w:shd w:val="clear" w:color="auto" w:fill="9CC2E5" w:themeFill="accent1" w:themeFillTint="99"/>
          </w:tcPr>
          <w:p w14:paraId="7AFC9A47" w14:textId="1C98AADA" w:rsidR="00442C33" w:rsidRPr="00EC5FEE" w:rsidDel="00DE3353" w:rsidRDefault="00442C33" w:rsidP="00442C33">
            <w:pPr>
              <w:rPr>
                <w:del w:id="321" w:author="Javier Kachuka" w:date="2019-11-05T15:43:00Z"/>
                <w:rFonts w:cs="Arial"/>
                <w:b/>
                <w:sz w:val="24"/>
                <w:szCs w:val="24"/>
                <w:lang w:val="es-ES"/>
              </w:rPr>
            </w:pPr>
            <w:del w:id="322" w:author="Javier Kachuka" w:date="2019-11-05T15:43:00Z">
              <w:r w:rsidRPr="00EC5FEE" w:rsidDel="00DE3353">
                <w:rPr>
                  <w:rFonts w:cs="Arial"/>
                  <w:b/>
                  <w:sz w:val="24"/>
                  <w:szCs w:val="24"/>
                  <w:lang w:val="es-ES"/>
                </w:rPr>
                <w:delText>Actor</w:delText>
              </w:r>
            </w:del>
          </w:p>
        </w:tc>
        <w:tc>
          <w:tcPr>
            <w:tcW w:w="6706" w:type="dxa"/>
          </w:tcPr>
          <w:p w14:paraId="47B78A02" w14:textId="4C4D1C2D" w:rsidR="00442C33" w:rsidRPr="00EC5FEE" w:rsidDel="00DE3353" w:rsidRDefault="00442C33" w:rsidP="00442C33">
            <w:pPr>
              <w:rPr>
                <w:del w:id="323" w:author="Javier Kachuka" w:date="2019-11-05T15:43:00Z"/>
                <w:rFonts w:cs="Arial"/>
                <w:sz w:val="24"/>
                <w:szCs w:val="24"/>
                <w:lang w:val="es-ES"/>
              </w:rPr>
            </w:pPr>
            <w:del w:id="324" w:author="Javier Kachuka" w:date="2019-11-05T15:43:00Z">
              <w:r w:rsidRPr="00EC5FEE" w:rsidDel="00DE3353">
                <w:rPr>
                  <w:rFonts w:cs="Arial"/>
                  <w:sz w:val="24"/>
                  <w:szCs w:val="24"/>
                  <w:lang w:val="es-ES"/>
                </w:rPr>
                <w:delText>Empleado</w:delText>
              </w:r>
              <w:r w:rsidDel="00DE3353">
                <w:rPr>
                  <w:rFonts w:cs="Arial"/>
                  <w:sz w:val="24"/>
                  <w:szCs w:val="24"/>
                  <w:lang w:val="es-ES"/>
                </w:rPr>
                <w:delText xml:space="preserve"> de planta, oficinista, administrador</w:delText>
              </w:r>
            </w:del>
          </w:p>
        </w:tc>
      </w:tr>
      <w:tr w:rsidR="00442C33" w:rsidRPr="00D55146" w:rsidDel="00DE3353" w14:paraId="10B5120C" w14:textId="5ADB27D5" w:rsidTr="00442C33">
        <w:trPr>
          <w:del w:id="325" w:author="Javier Kachuka" w:date="2019-11-05T15:43:00Z"/>
        </w:trPr>
        <w:tc>
          <w:tcPr>
            <w:tcW w:w="2122" w:type="dxa"/>
            <w:shd w:val="clear" w:color="auto" w:fill="9CC2E5" w:themeFill="accent1" w:themeFillTint="99"/>
          </w:tcPr>
          <w:p w14:paraId="26F84675" w14:textId="14E7CC61" w:rsidR="00442C33" w:rsidRPr="00EC5FEE" w:rsidDel="00DE3353" w:rsidRDefault="00442C33" w:rsidP="00442C33">
            <w:pPr>
              <w:rPr>
                <w:del w:id="326" w:author="Javier Kachuka" w:date="2019-11-05T15:43:00Z"/>
                <w:rFonts w:cs="Arial"/>
                <w:b/>
                <w:sz w:val="24"/>
                <w:szCs w:val="24"/>
                <w:lang w:val="es-ES"/>
              </w:rPr>
            </w:pPr>
            <w:del w:id="327" w:author="Javier Kachuka" w:date="2019-11-05T15:43:00Z">
              <w:r w:rsidRPr="00EC5FEE" w:rsidDel="00DE3353">
                <w:rPr>
                  <w:rFonts w:cs="Arial"/>
                  <w:b/>
                  <w:sz w:val="24"/>
                  <w:szCs w:val="24"/>
                  <w:lang w:val="es-ES"/>
                </w:rPr>
                <w:delText xml:space="preserve">Descripción </w:delText>
              </w:r>
            </w:del>
          </w:p>
        </w:tc>
        <w:tc>
          <w:tcPr>
            <w:tcW w:w="6706" w:type="dxa"/>
          </w:tcPr>
          <w:p w14:paraId="1DB3AB08" w14:textId="04B625F7" w:rsidR="00442C33" w:rsidRPr="00EC5FEE" w:rsidDel="00DE3353" w:rsidRDefault="00442C33" w:rsidP="00156746">
            <w:pPr>
              <w:rPr>
                <w:del w:id="328" w:author="Javier Kachuka" w:date="2019-11-05T15:43:00Z"/>
                <w:rFonts w:cs="Arial"/>
                <w:sz w:val="24"/>
                <w:szCs w:val="24"/>
                <w:lang w:val="es-ES"/>
              </w:rPr>
            </w:pPr>
            <w:del w:id="329" w:author="Javier Kachuka" w:date="2019-11-05T15:43:00Z">
              <w:r w:rsidRPr="00EC5FEE" w:rsidDel="00DE3353">
                <w:rPr>
                  <w:rFonts w:cs="Arial"/>
                  <w:sz w:val="24"/>
                  <w:szCs w:val="24"/>
                  <w:lang w:val="es-ES"/>
                </w:rPr>
                <w:delText>El empleado</w:delText>
              </w:r>
              <w:r w:rsidDel="00DE3353">
                <w:rPr>
                  <w:rFonts w:cs="Arial"/>
                  <w:sz w:val="24"/>
                  <w:szCs w:val="24"/>
                  <w:lang w:val="es-ES"/>
                </w:rPr>
                <w:delText xml:space="preserve"> de plata, oficinista o administrador</w:delText>
              </w:r>
              <w:r w:rsidRPr="00EC5FEE" w:rsidDel="00DE3353">
                <w:rPr>
                  <w:rFonts w:cs="Arial"/>
                  <w:sz w:val="24"/>
                  <w:szCs w:val="24"/>
                  <w:lang w:val="es-ES"/>
                </w:rPr>
                <w:delText xml:space="preserve"> puede ver</w:delText>
              </w:r>
              <w:r w:rsidDel="00DE3353">
                <w:rPr>
                  <w:rFonts w:cs="Arial"/>
                  <w:sz w:val="24"/>
                  <w:szCs w:val="24"/>
                  <w:lang w:val="es-ES"/>
                </w:rPr>
                <w:delText xml:space="preserve"> todos los </w:delText>
              </w:r>
              <w:r w:rsidR="00156746" w:rsidDel="00DE3353">
                <w:rPr>
                  <w:rFonts w:cs="Arial"/>
                  <w:sz w:val="24"/>
                  <w:szCs w:val="24"/>
                  <w:lang w:val="es-ES"/>
                </w:rPr>
                <w:delText>requisitos existentes en el sistema</w:delText>
              </w:r>
            </w:del>
          </w:p>
        </w:tc>
      </w:tr>
      <w:tr w:rsidR="00442C33" w:rsidRPr="00EC5FEE" w:rsidDel="00DE3353" w14:paraId="4B11D8C8" w14:textId="13B6F6DF" w:rsidTr="00442C33">
        <w:trPr>
          <w:del w:id="330" w:author="Javier Kachuka" w:date="2019-11-05T15:43:00Z"/>
        </w:trPr>
        <w:tc>
          <w:tcPr>
            <w:tcW w:w="2122" w:type="dxa"/>
            <w:shd w:val="clear" w:color="auto" w:fill="9CC2E5" w:themeFill="accent1" w:themeFillTint="99"/>
          </w:tcPr>
          <w:p w14:paraId="0D821C6C" w14:textId="24940291" w:rsidR="00442C33" w:rsidRPr="00EC5FEE" w:rsidDel="00DE3353" w:rsidRDefault="00442C33" w:rsidP="00442C33">
            <w:pPr>
              <w:rPr>
                <w:del w:id="331" w:author="Javier Kachuka" w:date="2019-11-05T15:43:00Z"/>
                <w:rFonts w:cs="Arial"/>
                <w:b/>
                <w:sz w:val="24"/>
                <w:szCs w:val="24"/>
                <w:lang w:val="es-ES"/>
              </w:rPr>
            </w:pPr>
            <w:del w:id="332" w:author="Javier Kachuka" w:date="2019-11-05T15:43:00Z">
              <w:r w:rsidRPr="00EC5FEE" w:rsidDel="00DE3353">
                <w:rPr>
                  <w:rFonts w:cs="Arial"/>
                  <w:b/>
                  <w:sz w:val="24"/>
                  <w:szCs w:val="24"/>
                  <w:lang w:val="es-ES"/>
                </w:rPr>
                <w:delText>Referencia Cruzada</w:delText>
              </w:r>
            </w:del>
          </w:p>
        </w:tc>
        <w:tc>
          <w:tcPr>
            <w:tcW w:w="6706" w:type="dxa"/>
          </w:tcPr>
          <w:p w14:paraId="53890857" w14:textId="5D334A51" w:rsidR="00442C33" w:rsidRPr="00EC5FEE" w:rsidDel="00DE3353" w:rsidRDefault="00442C33" w:rsidP="00442C33">
            <w:pPr>
              <w:rPr>
                <w:del w:id="333" w:author="Javier Kachuka" w:date="2019-11-05T15:43:00Z"/>
                <w:rFonts w:cs="Arial"/>
                <w:sz w:val="24"/>
                <w:szCs w:val="24"/>
                <w:lang w:val="es-ES"/>
              </w:rPr>
            </w:pPr>
            <w:del w:id="334" w:author="Javier Kachuka" w:date="2019-11-05T15:43:00Z">
              <w:r w:rsidRPr="00EC5FEE" w:rsidDel="00DE3353">
                <w:rPr>
                  <w:rFonts w:cs="Arial"/>
                  <w:sz w:val="24"/>
                  <w:szCs w:val="24"/>
                  <w:lang w:val="es-ES"/>
                </w:rPr>
                <w:delText>RF1.3</w:delText>
              </w:r>
            </w:del>
          </w:p>
        </w:tc>
      </w:tr>
    </w:tbl>
    <w:tbl>
      <w:tblPr>
        <w:tblStyle w:val="Tablaconcuadrcula"/>
        <w:tblpPr w:leftFromText="180" w:rightFromText="180" w:vertAnchor="text" w:tblpY="-48"/>
        <w:tblW w:w="0" w:type="auto"/>
        <w:tblLook w:val="04A0" w:firstRow="1" w:lastRow="0" w:firstColumn="1" w:lastColumn="0" w:noHBand="0" w:noVBand="1"/>
      </w:tblPr>
      <w:tblGrid>
        <w:gridCol w:w="2122"/>
        <w:gridCol w:w="6706"/>
      </w:tblGrid>
      <w:tr w:rsidR="003F530E" w:rsidRPr="00576F7E" w14:paraId="38E66BD5" w14:textId="77777777" w:rsidTr="003F530E">
        <w:tc>
          <w:tcPr>
            <w:tcW w:w="2122" w:type="dxa"/>
            <w:shd w:val="clear" w:color="auto" w:fill="9CC2E5" w:themeFill="accent1" w:themeFillTint="99"/>
          </w:tcPr>
          <w:p w14:paraId="73D03D61" w14:textId="77777777" w:rsidR="003F530E" w:rsidRPr="00EC5FEE" w:rsidRDefault="003F530E" w:rsidP="003F530E">
            <w:pPr>
              <w:rPr>
                <w:moveTo w:id="335" w:author="Javier Kachuka" w:date="2019-11-05T16:00:00Z"/>
                <w:rFonts w:cs="Arial"/>
                <w:b/>
                <w:sz w:val="24"/>
                <w:szCs w:val="24"/>
                <w:lang w:val="es-ES"/>
              </w:rPr>
            </w:pPr>
            <w:moveToRangeStart w:id="336" w:author="Javier Kachuka" w:date="2019-11-05T16:00:00Z" w:name="move23862034"/>
            <w:moveTo w:id="337" w:author="Javier Kachuka" w:date="2019-11-05T16:00:00Z">
              <w:r w:rsidRPr="00EC5FEE">
                <w:rPr>
                  <w:rFonts w:cs="Arial"/>
                  <w:b/>
                  <w:sz w:val="24"/>
                  <w:szCs w:val="24"/>
                  <w:lang w:val="es-ES"/>
                </w:rPr>
                <w:t>Caso de uso</w:t>
              </w:r>
            </w:moveTo>
          </w:p>
        </w:tc>
        <w:tc>
          <w:tcPr>
            <w:tcW w:w="6706" w:type="dxa"/>
          </w:tcPr>
          <w:p w14:paraId="16CFB1D8" w14:textId="6C93C40B" w:rsidR="003F530E" w:rsidRPr="00EC5FEE" w:rsidRDefault="003F530E" w:rsidP="003F530E">
            <w:pPr>
              <w:rPr>
                <w:moveTo w:id="338" w:author="Javier Kachuka" w:date="2019-11-05T16:00:00Z"/>
                <w:rFonts w:cs="Arial"/>
                <w:sz w:val="24"/>
                <w:szCs w:val="24"/>
                <w:lang w:val="es-ES"/>
              </w:rPr>
            </w:pPr>
            <w:moveTo w:id="339" w:author="Javier Kachuka" w:date="2019-11-05T16:00:00Z">
              <w:r>
                <w:rPr>
                  <w:rFonts w:cs="Arial"/>
                  <w:sz w:val="24"/>
                  <w:szCs w:val="24"/>
                  <w:lang w:val="es-ES"/>
                </w:rPr>
                <w:t>Eliminar Requisito (</w:t>
              </w:r>
              <w:del w:id="340" w:author="Javier Kachuka" w:date="2019-11-05T17:22:00Z">
                <w:r w:rsidDel="00A92212">
                  <w:rPr>
                    <w:rFonts w:cs="Arial"/>
                    <w:sz w:val="24"/>
                    <w:szCs w:val="24"/>
                    <w:lang w:val="es-ES"/>
                  </w:rPr>
                  <w:delText>CRUD</w:delText>
                </w:r>
              </w:del>
            </w:moveTo>
            <w:ins w:id="341" w:author="Javier Kachuka" w:date="2019-11-05T17:22:00Z">
              <w:r w:rsidR="00A92212">
                <w:rPr>
                  <w:rFonts w:cs="Arial"/>
                  <w:sz w:val="24"/>
                  <w:szCs w:val="24"/>
                  <w:lang w:val="es-ES"/>
                </w:rPr>
                <w:t>ABM</w:t>
              </w:r>
            </w:ins>
            <w:moveTo w:id="342" w:author="Javier Kachuka" w:date="2019-11-05T16:00:00Z">
              <w:r>
                <w:rPr>
                  <w:rFonts w:cs="Arial"/>
                  <w:sz w:val="24"/>
                  <w:szCs w:val="24"/>
                  <w:lang w:val="es-ES"/>
                </w:rPr>
                <w:t xml:space="preserve"> de Requisito)</w:t>
              </w:r>
            </w:moveTo>
          </w:p>
        </w:tc>
      </w:tr>
      <w:tr w:rsidR="003F530E" w:rsidRPr="0083745B" w14:paraId="3D960947" w14:textId="77777777" w:rsidTr="003F530E">
        <w:tc>
          <w:tcPr>
            <w:tcW w:w="2122" w:type="dxa"/>
            <w:shd w:val="clear" w:color="auto" w:fill="9CC2E5" w:themeFill="accent1" w:themeFillTint="99"/>
          </w:tcPr>
          <w:p w14:paraId="7AC3A557" w14:textId="77777777" w:rsidR="003F530E" w:rsidRPr="00EC5FEE" w:rsidRDefault="003F530E" w:rsidP="003F530E">
            <w:pPr>
              <w:rPr>
                <w:moveTo w:id="343" w:author="Javier Kachuka" w:date="2019-11-05T16:00:00Z"/>
                <w:rFonts w:cs="Arial"/>
                <w:b/>
                <w:sz w:val="24"/>
                <w:szCs w:val="24"/>
                <w:lang w:val="es-ES"/>
              </w:rPr>
            </w:pPr>
            <w:moveTo w:id="344" w:author="Javier Kachuka" w:date="2019-11-05T16:00:00Z">
              <w:r w:rsidRPr="00EC5FEE">
                <w:rPr>
                  <w:rFonts w:cs="Arial"/>
                  <w:b/>
                  <w:sz w:val="24"/>
                  <w:szCs w:val="24"/>
                  <w:lang w:val="es-ES"/>
                </w:rPr>
                <w:t>Actor</w:t>
              </w:r>
            </w:moveTo>
          </w:p>
        </w:tc>
        <w:tc>
          <w:tcPr>
            <w:tcW w:w="6706" w:type="dxa"/>
          </w:tcPr>
          <w:p w14:paraId="3EAAE813" w14:textId="77777777" w:rsidR="003F530E" w:rsidRPr="00EC5FEE" w:rsidRDefault="003F530E" w:rsidP="003F530E">
            <w:pPr>
              <w:rPr>
                <w:moveTo w:id="345" w:author="Javier Kachuka" w:date="2019-11-05T16:00:00Z"/>
                <w:rFonts w:cs="Arial"/>
                <w:sz w:val="24"/>
                <w:szCs w:val="24"/>
                <w:lang w:val="es-ES"/>
              </w:rPr>
            </w:pPr>
            <w:moveTo w:id="346" w:author="Javier Kachuka" w:date="2019-11-05T16:00:00Z">
              <w:r w:rsidRPr="002410FA">
                <w:rPr>
                  <w:rFonts w:cs="Arial"/>
                  <w:sz w:val="24"/>
                  <w:szCs w:val="24"/>
                  <w:lang w:val="es-ES"/>
                </w:rPr>
                <w:t>Oficinista</w:t>
              </w:r>
              <w:r>
                <w:rPr>
                  <w:rFonts w:cs="Arial"/>
                  <w:sz w:val="24"/>
                  <w:szCs w:val="24"/>
                  <w:lang w:val="es-ES"/>
                </w:rPr>
                <w:t>, administrador</w:t>
              </w:r>
            </w:moveTo>
          </w:p>
        </w:tc>
      </w:tr>
      <w:tr w:rsidR="003F530E" w:rsidRPr="00576F7E" w14:paraId="486E58A6" w14:textId="77777777" w:rsidTr="003F530E">
        <w:tc>
          <w:tcPr>
            <w:tcW w:w="2122" w:type="dxa"/>
            <w:shd w:val="clear" w:color="auto" w:fill="9CC2E5" w:themeFill="accent1" w:themeFillTint="99"/>
          </w:tcPr>
          <w:p w14:paraId="3FEEC39B" w14:textId="77777777" w:rsidR="003F530E" w:rsidRPr="00EC5FEE" w:rsidRDefault="003F530E" w:rsidP="003F530E">
            <w:pPr>
              <w:rPr>
                <w:moveTo w:id="347" w:author="Javier Kachuka" w:date="2019-11-05T16:00:00Z"/>
                <w:rFonts w:cs="Arial"/>
                <w:b/>
                <w:sz w:val="24"/>
                <w:szCs w:val="24"/>
                <w:lang w:val="es-ES"/>
              </w:rPr>
            </w:pPr>
            <w:moveTo w:id="348" w:author="Javier Kachuka" w:date="2019-11-05T16:00:00Z">
              <w:r w:rsidRPr="00EC5FEE">
                <w:rPr>
                  <w:rFonts w:cs="Arial"/>
                  <w:b/>
                  <w:sz w:val="24"/>
                  <w:szCs w:val="24"/>
                  <w:lang w:val="es-ES"/>
                </w:rPr>
                <w:t xml:space="preserve">Descripción </w:t>
              </w:r>
            </w:moveTo>
          </w:p>
        </w:tc>
        <w:tc>
          <w:tcPr>
            <w:tcW w:w="6706" w:type="dxa"/>
          </w:tcPr>
          <w:p w14:paraId="45D2F0D8" w14:textId="77777777" w:rsidR="003F530E" w:rsidRPr="00EC5FEE" w:rsidRDefault="003F530E" w:rsidP="003F530E">
            <w:pPr>
              <w:rPr>
                <w:moveTo w:id="349" w:author="Javier Kachuka" w:date="2019-11-05T16:00:00Z"/>
                <w:rFonts w:cs="Arial"/>
                <w:sz w:val="24"/>
                <w:szCs w:val="24"/>
                <w:lang w:val="es-ES"/>
              </w:rPr>
            </w:pPr>
            <w:moveTo w:id="350" w:author="Javier Kachuka" w:date="2019-11-05T16:00:00Z">
              <w:r w:rsidRPr="00EC5FEE">
                <w:rPr>
                  <w:rFonts w:cs="Arial"/>
                  <w:sz w:val="24"/>
                  <w:szCs w:val="24"/>
                  <w:lang w:val="es-ES"/>
                </w:rPr>
                <w:t>El</w:t>
              </w:r>
              <w:r>
                <w:rPr>
                  <w:rFonts w:cs="Arial"/>
                  <w:sz w:val="24"/>
                  <w:szCs w:val="24"/>
                  <w:lang w:val="es-ES"/>
                </w:rPr>
                <w:t xml:space="preserve"> oficinista o administrador</w:t>
              </w:r>
              <w:r w:rsidRPr="00EC5FEE">
                <w:rPr>
                  <w:rFonts w:cs="Arial"/>
                  <w:sz w:val="24"/>
                  <w:szCs w:val="24"/>
                  <w:lang w:val="es-ES"/>
                </w:rPr>
                <w:t xml:space="preserve"> puede </w:t>
              </w:r>
              <w:r>
                <w:rPr>
                  <w:rFonts w:cs="Arial"/>
                  <w:sz w:val="24"/>
                  <w:szCs w:val="24"/>
                  <w:lang w:val="es-ES"/>
                </w:rPr>
                <w:t>dar de baja un requisito del sistema</w:t>
              </w:r>
            </w:moveTo>
          </w:p>
        </w:tc>
      </w:tr>
      <w:tr w:rsidR="003F530E" w:rsidRPr="00EC5FEE" w14:paraId="7DA282C3" w14:textId="77777777" w:rsidTr="003F530E">
        <w:tc>
          <w:tcPr>
            <w:tcW w:w="2122" w:type="dxa"/>
            <w:shd w:val="clear" w:color="auto" w:fill="9CC2E5" w:themeFill="accent1" w:themeFillTint="99"/>
          </w:tcPr>
          <w:p w14:paraId="4C4BAB66" w14:textId="77777777" w:rsidR="003F530E" w:rsidRPr="00EC5FEE" w:rsidRDefault="003F530E" w:rsidP="003F530E">
            <w:pPr>
              <w:rPr>
                <w:moveTo w:id="351" w:author="Javier Kachuka" w:date="2019-11-05T16:00:00Z"/>
                <w:rFonts w:cs="Arial"/>
                <w:b/>
                <w:sz w:val="24"/>
                <w:szCs w:val="24"/>
                <w:lang w:val="es-ES"/>
              </w:rPr>
            </w:pPr>
            <w:moveTo w:id="352" w:author="Javier Kachuka" w:date="2019-11-05T16:00:00Z">
              <w:r w:rsidRPr="00EC5FEE">
                <w:rPr>
                  <w:rFonts w:cs="Arial"/>
                  <w:b/>
                  <w:sz w:val="24"/>
                  <w:szCs w:val="24"/>
                  <w:lang w:val="es-ES"/>
                </w:rPr>
                <w:t>Referencia Cruzada</w:t>
              </w:r>
            </w:moveTo>
          </w:p>
        </w:tc>
        <w:tc>
          <w:tcPr>
            <w:tcW w:w="6706" w:type="dxa"/>
          </w:tcPr>
          <w:p w14:paraId="0DFB52C2" w14:textId="6EB4F035" w:rsidR="003F530E" w:rsidRPr="00EC5FEE" w:rsidRDefault="003F530E" w:rsidP="003F530E">
            <w:pPr>
              <w:rPr>
                <w:moveTo w:id="353" w:author="Javier Kachuka" w:date="2019-11-05T16:00:00Z"/>
                <w:rFonts w:cs="Arial"/>
                <w:sz w:val="24"/>
                <w:szCs w:val="24"/>
                <w:lang w:val="es-ES"/>
              </w:rPr>
            </w:pPr>
            <w:moveTo w:id="354" w:author="Javier Kachuka" w:date="2019-11-05T16:00:00Z">
              <w:r w:rsidRPr="00EC5FEE">
                <w:rPr>
                  <w:rFonts w:cs="Arial"/>
                  <w:sz w:val="24"/>
                  <w:szCs w:val="24"/>
                  <w:lang w:val="es-ES"/>
                </w:rPr>
                <w:t>RF</w:t>
              </w:r>
            </w:moveTo>
            <w:ins w:id="355" w:author="Javier Kachuka" w:date="2019-11-05T17:47:00Z">
              <w:r w:rsidR="00401CC8">
                <w:rPr>
                  <w:rFonts w:cs="Arial"/>
                  <w:sz w:val="24"/>
                  <w:szCs w:val="24"/>
                  <w:lang w:val="es-ES"/>
                </w:rPr>
                <w:t>2.0</w:t>
              </w:r>
            </w:ins>
            <w:moveTo w:id="356" w:author="Javier Kachuka" w:date="2019-11-05T16:00:00Z">
              <w:del w:id="357" w:author="Javier Kachuka" w:date="2019-11-05T17:47:00Z">
                <w:r w:rsidRPr="00EC5FEE" w:rsidDel="00401CC8">
                  <w:rPr>
                    <w:rFonts w:cs="Arial"/>
                    <w:sz w:val="24"/>
                    <w:szCs w:val="24"/>
                    <w:lang w:val="es-ES"/>
                  </w:rPr>
                  <w:delText>1.3</w:delText>
                </w:r>
              </w:del>
            </w:moveTo>
          </w:p>
        </w:tc>
      </w:tr>
      <w:moveToRangeEnd w:id="336"/>
    </w:tbl>
    <w:p w14:paraId="57A4C3CF" w14:textId="6B9F58D2" w:rsidR="00442C33" w:rsidRDefault="00442C33" w:rsidP="00AE5082">
      <w:pPr>
        <w:rPr>
          <w:rFonts w:cs="Arial"/>
          <w:sz w:val="24"/>
          <w:szCs w:val="24"/>
          <w:lang w:val="es-ES"/>
        </w:rPr>
      </w:pPr>
    </w:p>
    <w:tbl>
      <w:tblPr>
        <w:tblStyle w:val="Tablaconcuadrcula"/>
        <w:tblW w:w="0" w:type="auto"/>
        <w:tblLook w:val="04A0" w:firstRow="1" w:lastRow="0" w:firstColumn="1" w:lastColumn="0" w:noHBand="0" w:noVBand="1"/>
      </w:tblPr>
      <w:tblGrid>
        <w:gridCol w:w="2122"/>
        <w:gridCol w:w="6706"/>
      </w:tblGrid>
      <w:tr w:rsidR="00442C33" w:rsidRPr="00D55146" w:rsidDel="00474033" w14:paraId="77BD6FC3" w14:textId="62DC2ED3" w:rsidTr="00442C33">
        <w:trPr>
          <w:del w:id="358" w:author="Javier Kachuka" w:date="2019-11-05T22:56:00Z"/>
        </w:trPr>
        <w:tc>
          <w:tcPr>
            <w:tcW w:w="2122" w:type="dxa"/>
            <w:shd w:val="clear" w:color="auto" w:fill="9CC2E5" w:themeFill="accent1" w:themeFillTint="99"/>
          </w:tcPr>
          <w:p w14:paraId="079D858C" w14:textId="01FBFA9B" w:rsidR="00442C33" w:rsidRPr="00EC5FEE" w:rsidDel="00474033" w:rsidRDefault="00442C33" w:rsidP="00442C33">
            <w:pPr>
              <w:rPr>
                <w:del w:id="359" w:author="Javier Kachuka" w:date="2019-11-05T22:56:00Z"/>
                <w:moveFrom w:id="360" w:author="Javier Kachuka" w:date="2019-11-05T16:00:00Z"/>
                <w:rFonts w:cs="Arial"/>
                <w:b/>
                <w:sz w:val="24"/>
                <w:szCs w:val="24"/>
                <w:lang w:val="es-ES"/>
              </w:rPr>
            </w:pPr>
            <w:moveFromRangeStart w:id="361" w:author="Javier Kachuka" w:date="2019-11-05T16:00:00Z" w:name="move23862034"/>
            <w:moveFrom w:id="362" w:author="Javier Kachuka" w:date="2019-11-05T16:00:00Z">
              <w:del w:id="363" w:author="Javier Kachuka" w:date="2019-11-05T22:56:00Z">
                <w:r w:rsidRPr="00EC5FEE" w:rsidDel="00474033">
                  <w:rPr>
                    <w:rFonts w:cs="Arial"/>
                    <w:b/>
                    <w:sz w:val="24"/>
                    <w:szCs w:val="24"/>
                    <w:lang w:val="es-ES"/>
                  </w:rPr>
                  <w:delText>Caso de uso</w:delText>
                </w:r>
              </w:del>
            </w:moveFrom>
          </w:p>
        </w:tc>
        <w:tc>
          <w:tcPr>
            <w:tcW w:w="6706" w:type="dxa"/>
          </w:tcPr>
          <w:p w14:paraId="4119040E" w14:textId="5B8A473F" w:rsidR="00442C33" w:rsidRPr="00EC5FEE" w:rsidDel="00474033" w:rsidRDefault="00442C33" w:rsidP="00156746">
            <w:pPr>
              <w:rPr>
                <w:del w:id="364" w:author="Javier Kachuka" w:date="2019-11-05T22:56:00Z"/>
                <w:moveFrom w:id="365" w:author="Javier Kachuka" w:date="2019-11-05T16:00:00Z"/>
                <w:rFonts w:cs="Arial"/>
                <w:sz w:val="24"/>
                <w:szCs w:val="24"/>
                <w:lang w:val="es-ES"/>
              </w:rPr>
            </w:pPr>
            <w:moveFrom w:id="366" w:author="Javier Kachuka" w:date="2019-11-05T16:00:00Z">
              <w:del w:id="367" w:author="Javier Kachuka" w:date="2019-11-05T22:56:00Z">
                <w:r w:rsidDel="00474033">
                  <w:rPr>
                    <w:rFonts w:cs="Arial"/>
                    <w:sz w:val="24"/>
                    <w:szCs w:val="24"/>
                    <w:lang w:val="es-ES"/>
                  </w:rPr>
                  <w:delText>Eliminar</w:delText>
                </w:r>
                <w:r w:rsidR="00156746" w:rsidDel="00474033">
                  <w:rPr>
                    <w:rFonts w:cs="Arial"/>
                    <w:sz w:val="24"/>
                    <w:szCs w:val="24"/>
                    <w:lang w:val="es-ES"/>
                  </w:rPr>
                  <w:delText xml:space="preserve"> Requisito</w:delText>
                </w:r>
                <w:r w:rsidDel="00474033">
                  <w:rPr>
                    <w:rFonts w:cs="Arial"/>
                    <w:sz w:val="24"/>
                    <w:szCs w:val="24"/>
                    <w:lang w:val="es-ES"/>
                  </w:rPr>
                  <w:delText xml:space="preserve"> (</w:delText>
                </w:r>
                <w:r w:rsidR="00832539" w:rsidDel="00474033">
                  <w:rPr>
                    <w:rFonts w:cs="Arial"/>
                    <w:sz w:val="24"/>
                    <w:szCs w:val="24"/>
                    <w:lang w:val="es-ES"/>
                  </w:rPr>
                  <w:delText>CRUD</w:delText>
                </w:r>
                <w:r w:rsidDel="00474033">
                  <w:rPr>
                    <w:rFonts w:cs="Arial"/>
                    <w:sz w:val="24"/>
                    <w:szCs w:val="24"/>
                    <w:lang w:val="es-ES"/>
                  </w:rPr>
                  <w:delText xml:space="preserve"> de</w:delText>
                </w:r>
                <w:r w:rsidR="00156746" w:rsidDel="00474033">
                  <w:rPr>
                    <w:rFonts w:cs="Arial"/>
                    <w:sz w:val="24"/>
                    <w:szCs w:val="24"/>
                    <w:lang w:val="es-ES"/>
                  </w:rPr>
                  <w:delText xml:space="preserve"> Requisito</w:delText>
                </w:r>
                <w:r w:rsidDel="00474033">
                  <w:rPr>
                    <w:rFonts w:cs="Arial"/>
                    <w:sz w:val="24"/>
                    <w:szCs w:val="24"/>
                    <w:lang w:val="es-ES"/>
                  </w:rPr>
                  <w:delText>)</w:delText>
                </w:r>
              </w:del>
            </w:moveFrom>
          </w:p>
        </w:tc>
      </w:tr>
      <w:tr w:rsidR="00442C33" w:rsidRPr="0083745B" w:rsidDel="00474033" w14:paraId="1BCD5E28" w14:textId="3F4E37DC" w:rsidTr="00442C33">
        <w:trPr>
          <w:del w:id="368" w:author="Javier Kachuka" w:date="2019-11-05T22:56:00Z"/>
        </w:trPr>
        <w:tc>
          <w:tcPr>
            <w:tcW w:w="2122" w:type="dxa"/>
            <w:shd w:val="clear" w:color="auto" w:fill="9CC2E5" w:themeFill="accent1" w:themeFillTint="99"/>
          </w:tcPr>
          <w:p w14:paraId="39759483" w14:textId="33FD46EB" w:rsidR="00442C33" w:rsidRPr="00EC5FEE" w:rsidDel="00474033" w:rsidRDefault="00442C33" w:rsidP="00442C33">
            <w:pPr>
              <w:rPr>
                <w:del w:id="369" w:author="Javier Kachuka" w:date="2019-11-05T22:56:00Z"/>
                <w:moveFrom w:id="370" w:author="Javier Kachuka" w:date="2019-11-05T16:00:00Z"/>
                <w:rFonts w:cs="Arial"/>
                <w:b/>
                <w:sz w:val="24"/>
                <w:szCs w:val="24"/>
                <w:lang w:val="es-ES"/>
              </w:rPr>
            </w:pPr>
            <w:moveFrom w:id="371" w:author="Javier Kachuka" w:date="2019-11-05T16:00:00Z">
              <w:del w:id="372" w:author="Javier Kachuka" w:date="2019-11-05T22:56:00Z">
                <w:r w:rsidRPr="00EC5FEE" w:rsidDel="00474033">
                  <w:rPr>
                    <w:rFonts w:cs="Arial"/>
                    <w:b/>
                    <w:sz w:val="24"/>
                    <w:szCs w:val="24"/>
                    <w:lang w:val="es-ES"/>
                  </w:rPr>
                  <w:delText>Actor</w:delText>
                </w:r>
              </w:del>
            </w:moveFrom>
          </w:p>
        </w:tc>
        <w:tc>
          <w:tcPr>
            <w:tcW w:w="6706" w:type="dxa"/>
          </w:tcPr>
          <w:p w14:paraId="6ECF250D" w14:textId="1379B62A" w:rsidR="00442C33" w:rsidRPr="00EC5FEE" w:rsidDel="00474033" w:rsidRDefault="00442C33" w:rsidP="00442C33">
            <w:pPr>
              <w:rPr>
                <w:del w:id="373" w:author="Javier Kachuka" w:date="2019-11-05T22:56:00Z"/>
                <w:moveFrom w:id="374" w:author="Javier Kachuka" w:date="2019-11-05T16:00:00Z"/>
                <w:rFonts w:cs="Arial"/>
                <w:sz w:val="24"/>
                <w:szCs w:val="24"/>
                <w:lang w:val="es-ES"/>
              </w:rPr>
            </w:pPr>
            <w:moveFrom w:id="375" w:author="Javier Kachuka" w:date="2019-11-05T16:00:00Z">
              <w:del w:id="376" w:author="Javier Kachuka" w:date="2019-11-05T22:56:00Z">
                <w:r w:rsidRPr="002410FA" w:rsidDel="00474033">
                  <w:rPr>
                    <w:rFonts w:cs="Arial"/>
                    <w:sz w:val="24"/>
                    <w:szCs w:val="24"/>
                    <w:lang w:val="es-ES"/>
                  </w:rPr>
                  <w:delText>Oficinista</w:delText>
                </w:r>
                <w:r w:rsidDel="00474033">
                  <w:rPr>
                    <w:rFonts w:cs="Arial"/>
                    <w:sz w:val="24"/>
                    <w:szCs w:val="24"/>
                    <w:lang w:val="es-ES"/>
                  </w:rPr>
                  <w:delText>, administrador</w:delText>
                </w:r>
              </w:del>
            </w:moveFrom>
          </w:p>
        </w:tc>
      </w:tr>
      <w:tr w:rsidR="00442C33" w:rsidRPr="00D55146" w:rsidDel="00474033" w14:paraId="2E310B66" w14:textId="5B254958" w:rsidTr="00442C33">
        <w:trPr>
          <w:del w:id="377" w:author="Javier Kachuka" w:date="2019-11-05T22:56:00Z"/>
        </w:trPr>
        <w:tc>
          <w:tcPr>
            <w:tcW w:w="2122" w:type="dxa"/>
            <w:shd w:val="clear" w:color="auto" w:fill="9CC2E5" w:themeFill="accent1" w:themeFillTint="99"/>
          </w:tcPr>
          <w:p w14:paraId="30A1F6E1" w14:textId="36C1BB27" w:rsidR="00442C33" w:rsidRPr="00EC5FEE" w:rsidDel="00474033" w:rsidRDefault="00442C33" w:rsidP="00442C33">
            <w:pPr>
              <w:rPr>
                <w:del w:id="378" w:author="Javier Kachuka" w:date="2019-11-05T22:56:00Z"/>
                <w:moveFrom w:id="379" w:author="Javier Kachuka" w:date="2019-11-05T16:00:00Z"/>
                <w:rFonts w:cs="Arial"/>
                <w:b/>
                <w:sz w:val="24"/>
                <w:szCs w:val="24"/>
                <w:lang w:val="es-ES"/>
              </w:rPr>
            </w:pPr>
            <w:moveFrom w:id="380" w:author="Javier Kachuka" w:date="2019-11-05T16:00:00Z">
              <w:del w:id="381" w:author="Javier Kachuka" w:date="2019-11-05T22:56:00Z">
                <w:r w:rsidRPr="00EC5FEE" w:rsidDel="00474033">
                  <w:rPr>
                    <w:rFonts w:cs="Arial"/>
                    <w:b/>
                    <w:sz w:val="24"/>
                    <w:szCs w:val="24"/>
                    <w:lang w:val="es-ES"/>
                  </w:rPr>
                  <w:delText xml:space="preserve">Descripción </w:delText>
                </w:r>
              </w:del>
            </w:moveFrom>
          </w:p>
        </w:tc>
        <w:tc>
          <w:tcPr>
            <w:tcW w:w="6706" w:type="dxa"/>
          </w:tcPr>
          <w:p w14:paraId="5088E11E" w14:textId="44611311" w:rsidR="00442C33" w:rsidRPr="00EC5FEE" w:rsidDel="00474033" w:rsidRDefault="00442C33" w:rsidP="00156746">
            <w:pPr>
              <w:rPr>
                <w:del w:id="382" w:author="Javier Kachuka" w:date="2019-11-05T22:56:00Z"/>
                <w:moveFrom w:id="383" w:author="Javier Kachuka" w:date="2019-11-05T16:00:00Z"/>
                <w:rFonts w:cs="Arial"/>
                <w:sz w:val="24"/>
                <w:szCs w:val="24"/>
                <w:lang w:val="es-ES"/>
              </w:rPr>
            </w:pPr>
            <w:moveFrom w:id="384" w:author="Javier Kachuka" w:date="2019-11-05T16:00:00Z">
              <w:del w:id="385" w:author="Javier Kachuka" w:date="2019-11-05T22:56:00Z">
                <w:r w:rsidRPr="00EC5FEE" w:rsidDel="00474033">
                  <w:rPr>
                    <w:rFonts w:cs="Arial"/>
                    <w:sz w:val="24"/>
                    <w:szCs w:val="24"/>
                    <w:lang w:val="es-ES"/>
                  </w:rPr>
                  <w:delText>El</w:delText>
                </w:r>
                <w:r w:rsidDel="00474033">
                  <w:rPr>
                    <w:rFonts w:cs="Arial"/>
                    <w:sz w:val="24"/>
                    <w:szCs w:val="24"/>
                    <w:lang w:val="es-ES"/>
                  </w:rPr>
                  <w:delText xml:space="preserve"> oficinista o administrador</w:delText>
                </w:r>
                <w:r w:rsidRPr="00EC5FEE" w:rsidDel="00474033">
                  <w:rPr>
                    <w:rFonts w:cs="Arial"/>
                    <w:sz w:val="24"/>
                    <w:szCs w:val="24"/>
                    <w:lang w:val="es-ES"/>
                  </w:rPr>
                  <w:delText xml:space="preserve"> puede </w:delText>
                </w:r>
                <w:r w:rsidDel="00474033">
                  <w:rPr>
                    <w:rFonts w:cs="Arial"/>
                    <w:sz w:val="24"/>
                    <w:szCs w:val="24"/>
                    <w:lang w:val="es-ES"/>
                  </w:rPr>
                  <w:delText xml:space="preserve">dar de baja un </w:delText>
                </w:r>
                <w:r w:rsidR="00156746" w:rsidDel="00474033">
                  <w:rPr>
                    <w:rFonts w:cs="Arial"/>
                    <w:sz w:val="24"/>
                    <w:szCs w:val="24"/>
                    <w:lang w:val="es-ES"/>
                  </w:rPr>
                  <w:delText>requisito del sistema</w:delText>
                </w:r>
              </w:del>
            </w:moveFrom>
          </w:p>
        </w:tc>
      </w:tr>
      <w:tr w:rsidR="00442C33" w:rsidRPr="00EC5FEE" w:rsidDel="00474033" w14:paraId="15C21450" w14:textId="4AC382BE" w:rsidTr="00442C33">
        <w:trPr>
          <w:del w:id="386" w:author="Javier Kachuka" w:date="2019-11-05T22:56:00Z"/>
        </w:trPr>
        <w:tc>
          <w:tcPr>
            <w:tcW w:w="2122" w:type="dxa"/>
            <w:shd w:val="clear" w:color="auto" w:fill="9CC2E5" w:themeFill="accent1" w:themeFillTint="99"/>
          </w:tcPr>
          <w:p w14:paraId="2A8F172E" w14:textId="407B8A76" w:rsidR="00442C33" w:rsidRPr="00EC5FEE" w:rsidDel="00474033" w:rsidRDefault="00442C33" w:rsidP="00442C33">
            <w:pPr>
              <w:rPr>
                <w:del w:id="387" w:author="Javier Kachuka" w:date="2019-11-05T22:56:00Z"/>
                <w:moveFrom w:id="388" w:author="Javier Kachuka" w:date="2019-11-05T16:00:00Z"/>
                <w:rFonts w:cs="Arial"/>
                <w:b/>
                <w:sz w:val="24"/>
                <w:szCs w:val="24"/>
                <w:lang w:val="es-ES"/>
              </w:rPr>
            </w:pPr>
            <w:moveFrom w:id="389" w:author="Javier Kachuka" w:date="2019-11-05T16:00:00Z">
              <w:del w:id="390" w:author="Javier Kachuka" w:date="2019-11-05T22:56:00Z">
                <w:r w:rsidRPr="00EC5FEE" w:rsidDel="00474033">
                  <w:rPr>
                    <w:rFonts w:cs="Arial"/>
                    <w:b/>
                    <w:sz w:val="24"/>
                    <w:szCs w:val="24"/>
                    <w:lang w:val="es-ES"/>
                  </w:rPr>
                  <w:delText>Referencia Cruzada</w:delText>
                </w:r>
              </w:del>
            </w:moveFrom>
          </w:p>
        </w:tc>
        <w:tc>
          <w:tcPr>
            <w:tcW w:w="6706" w:type="dxa"/>
          </w:tcPr>
          <w:p w14:paraId="4E79125B" w14:textId="5E7BB45F" w:rsidR="00442C33" w:rsidRPr="00EC5FEE" w:rsidDel="00474033" w:rsidRDefault="00442C33" w:rsidP="00442C33">
            <w:pPr>
              <w:rPr>
                <w:del w:id="391" w:author="Javier Kachuka" w:date="2019-11-05T22:56:00Z"/>
                <w:moveFrom w:id="392" w:author="Javier Kachuka" w:date="2019-11-05T16:00:00Z"/>
                <w:rFonts w:cs="Arial"/>
                <w:sz w:val="24"/>
                <w:szCs w:val="24"/>
                <w:lang w:val="es-ES"/>
              </w:rPr>
            </w:pPr>
            <w:moveFrom w:id="393" w:author="Javier Kachuka" w:date="2019-11-05T16:00:00Z">
              <w:del w:id="394" w:author="Javier Kachuka" w:date="2019-11-05T22:56:00Z">
                <w:r w:rsidRPr="00EC5FEE" w:rsidDel="00474033">
                  <w:rPr>
                    <w:rFonts w:cs="Arial"/>
                    <w:sz w:val="24"/>
                    <w:szCs w:val="24"/>
                    <w:lang w:val="es-ES"/>
                  </w:rPr>
                  <w:delText>RF1.3</w:delText>
                </w:r>
              </w:del>
            </w:moveFrom>
          </w:p>
        </w:tc>
      </w:tr>
      <w:moveFromRangeEnd w:id="361"/>
    </w:tbl>
    <w:p w14:paraId="301097D5" w14:textId="1AB50AC5" w:rsidR="003F530E" w:rsidRDefault="003F530E" w:rsidP="00AE5082">
      <w:pPr>
        <w:rPr>
          <w:ins w:id="395" w:author="Javier Kachuka" w:date="2019-11-05T16:00:00Z"/>
          <w:rFonts w:cs="Arial"/>
          <w:sz w:val="24"/>
          <w:szCs w:val="24"/>
          <w:lang w:val="es-ES"/>
        </w:rPr>
      </w:pPr>
    </w:p>
    <w:p w14:paraId="406FC3BD" w14:textId="68DCB0C4" w:rsidR="00442C33" w:rsidRDefault="003F530E" w:rsidP="00AE5082">
      <w:pPr>
        <w:rPr>
          <w:rFonts w:cs="Arial"/>
          <w:sz w:val="24"/>
          <w:szCs w:val="24"/>
          <w:lang w:val="es-ES"/>
        </w:rPr>
      </w:pPr>
      <w:ins w:id="396" w:author="Javier Kachuka" w:date="2019-11-05T16:00:00Z">
        <w:r>
          <w:rPr>
            <w:rFonts w:cs="Arial"/>
            <w:sz w:val="24"/>
            <w:szCs w:val="24"/>
            <w:lang w:val="es-ES"/>
          </w:rPr>
          <w:br w:type="page"/>
        </w:r>
      </w:ins>
    </w:p>
    <w:tbl>
      <w:tblPr>
        <w:tblStyle w:val="Tablaconcuadrcula"/>
        <w:tblW w:w="0" w:type="auto"/>
        <w:tblLook w:val="04A0" w:firstRow="1" w:lastRow="0" w:firstColumn="1" w:lastColumn="0" w:noHBand="0" w:noVBand="1"/>
      </w:tblPr>
      <w:tblGrid>
        <w:gridCol w:w="2122"/>
        <w:gridCol w:w="6706"/>
      </w:tblGrid>
      <w:tr w:rsidR="00156746" w:rsidRPr="00576F7E" w14:paraId="1E093616" w14:textId="77777777" w:rsidTr="00907480">
        <w:tc>
          <w:tcPr>
            <w:tcW w:w="2122" w:type="dxa"/>
            <w:shd w:val="clear" w:color="auto" w:fill="9CC2E5" w:themeFill="accent1" w:themeFillTint="99"/>
          </w:tcPr>
          <w:p w14:paraId="48C1D8D9" w14:textId="77777777" w:rsidR="00156746" w:rsidRPr="00EC5FEE" w:rsidRDefault="00156746" w:rsidP="00907480">
            <w:pPr>
              <w:rPr>
                <w:rFonts w:cs="Arial"/>
                <w:b/>
                <w:sz w:val="24"/>
                <w:szCs w:val="24"/>
                <w:lang w:val="es-ES"/>
              </w:rPr>
            </w:pPr>
            <w:r w:rsidRPr="00EC5FEE">
              <w:rPr>
                <w:rFonts w:cs="Arial"/>
                <w:b/>
                <w:sz w:val="24"/>
                <w:szCs w:val="24"/>
                <w:lang w:val="es-ES"/>
              </w:rPr>
              <w:lastRenderedPageBreak/>
              <w:t>Caso de uso</w:t>
            </w:r>
          </w:p>
        </w:tc>
        <w:tc>
          <w:tcPr>
            <w:tcW w:w="6706" w:type="dxa"/>
          </w:tcPr>
          <w:p w14:paraId="4FA8E941" w14:textId="3D7F49FB" w:rsidR="00156746" w:rsidRPr="00EC5FEE" w:rsidRDefault="00156746" w:rsidP="00156746">
            <w:pPr>
              <w:rPr>
                <w:rFonts w:cs="Arial"/>
                <w:sz w:val="24"/>
                <w:szCs w:val="24"/>
                <w:lang w:val="es-ES"/>
              </w:rPr>
            </w:pPr>
            <w:r w:rsidRPr="00EC5FEE">
              <w:rPr>
                <w:rFonts w:cs="Arial"/>
                <w:sz w:val="24"/>
                <w:szCs w:val="24"/>
                <w:lang w:val="es-ES"/>
              </w:rPr>
              <w:t>Cargar</w:t>
            </w:r>
            <w:r>
              <w:rPr>
                <w:rFonts w:cs="Arial"/>
                <w:sz w:val="24"/>
                <w:szCs w:val="24"/>
                <w:lang w:val="es-ES"/>
              </w:rPr>
              <w:t xml:space="preserve"> Socio (</w:t>
            </w:r>
            <w:del w:id="397" w:author="Javier Kachuka" w:date="2019-11-05T17:22:00Z">
              <w:r w:rsidR="00832539" w:rsidDel="00A92212">
                <w:rPr>
                  <w:rFonts w:cs="Arial"/>
                  <w:sz w:val="24"/>
                  <w:szCs w:val="24"/>
                  <w:lang w:val="es-ES"/>
                </w:rPr>
                <w:delText>CRUD</w:delText>
              </w:r>
            </w:del>
            <w:ins w:id="398" w:author="Javier Kachuka" w:date="2019-11-05T17:22:00Z">
              <w:r w:rsidR="00A92212">
                <w:rPr>
                  <w:rFonts w:cs="Arial"/>
                  <w:sz w:val="24"/>
                  <w:szCs w:val="24"/>
                  <w:lang w:val="es-ES"/>
                </w:rPr>
                <w:t>ABM</w:t>
              </w:r>
            </w:ins>
            <w:r>
              <w:rPr>
                <w:rFonts w:cs="Arial"/>
                <w:sz w:val="24"/>
                <w:szCs w:val="24"/>
                <w:lang w:val="es-ES"/>
              </w:rPr>
              <w:t xml:space="preserve"> de Socio)</w:t>
            </w:r>
          </w:p>
        </w:tc>
      </w:tr>
      <w:tr w:rsidR="00156746" w:rsidRPr="0083745B" w14:paraId="4EDB68A1" w14:textId="77777777" w:rsidTr="00907480">
        <w:tc>
          <w:tcPr>
            <w:tcW w:w="2122" w:type="dxa"/>
            <w:shd w:val="clear" w:color="auto" w:fill="9CC2E5" w:themeFill="accent1" w:themeFillTint="99"/>
          </w:tcPr>
          <w:p w14:paraId="626CAACE" w14:textId="77777777" w:rsidR="00156746" w:rsidRPr="00EC5FEE" w:rsidRDefault="00156746" w:rsidP="00907480">
            <w:pPr>
              <w:rPr>
                <w:rFonts w:cs="Arial"/>
                <w:b/>
                <w:sz w:val="24"/>
                <w:szCs w:val="24"/>
                <w:lang w:val="es-ES"/>
              </w:rPr>
            </w:pPr>
            <w:r w:rsidRPr="00EC5FEE">
              <w:rPr>
                <w:rFonts w:cs="Arial"/>
                <w:b/>
                <w:sz w:val="24"/>
                <w:szCs w:val="24"/>
                <w:lang w:val="es-ES"/>
              </w:rPr>
              <w:t>Actor</w:t>
            </w:r>
          </w:p>
        </w:tc>
        <w:tc>
          <w:tcPr>
            <w:tcW w:w="6706" w:type="dxa"/>
          </w:tcPr>
          <w:p w14:paraId="7DE17F3E" w14:textId="77777777" w:rsidR="00156746" w:rsidRPr="00EC5FEE" w:rsidRDefault="00156746" w:rsidP="00907480">
            <w:pPr>
              <w:rPr>
                <w:rFonts w:cs="Arial"/>
                <w:sz w:val="24"/>
                <w:szCs w:val="24"/>
                <w:lang w:val="es-ES"/>
              </w:rPr>
            </w:pPr>
            <w:r>
              <w:rPr>
                <w:rFonts w:cs="Arial"/>
                <w:sz w:val="24"/>
                <w:szCs w:val="24"/>
                <w:lang w:val="es-ES"/>
              </w:rPr>
              <w:t>O</w:t>
            </w:r>
            <w:r w:rsidRPr="00EC5FEE">
              <w:rPr>
                <w:rFonts w:cs="Arial"/>
                <w:sz w:val="24"/>
                <w:szCs w:val="24"/>
                <w:lang w:val="es-ES"/>
              </w:rPr>
              <w:t>ficinista</w:t>
            </w:r>
            <w:r>
              <w:rPr>
                <w:rFonts w:cs="Arial"/>
                <w:sz w:val="24"/>
                <w:szCs w:val="24"/>
                <w:lang w:val="es-ES"/>
              </w:rPr>
              <w:t>, administrador</w:t>
            </w:r>
          </w:p>
        </w:tc>
      </w:tr>
      <w:tr w:rsidR="00156746" w:rsidRPr="00576F7E" w14:paraId="047ECC57" w14:textId="77777777" w:rsidTr="00907480">
        <w:tc>
          <w:tcPr>
            <w:tcW w:w="2122" w:type="dxa"/>
            <w:shd w:val="clear" w:color="auto" w:fill="9CC2E5" w:themeFill="accent1" w:themeFillTint="99"/>
          </w:tcPr>
          <w:p w14:paraId="5249D31C" w14:textId="77777777" w:rsidR="00156746" w:rsidRPr="00EC5FEE" w:rsidRDefault="00156746" w:rsidP="00907480">
            <w:pPr>
              <w:rPr>
                <w:rFonts w:cs="Arial"/>
                <w:b/>
                <w:sz w:val="24"/>
                <w:szCs w:val="24"/>
                <w:lang w:val="es-ES"/>
              </w:rPr>
            </w:pPr>
            <w:r w:rsidRPr="00EC5FEE">
              <w:rPr>
                <w:rFonts w:cs="Arial"/>
                <w:b/>
                <w:sz w:val="24"/>
                <w:szCs w:val="24"/>
                <w:lang w:val="es-ES"/>
              </w:rPr>
              <w:t xml:space="preserve">Descripción </w:t>
            </w:r>
          </w:p>
        </w:tc>
        <w:tc>
          <w:tcPr>
            <w:tcW w:w="6706" w:type="dxa"/>
          </w:tcPr>
          <w:p w14:paraId="7534C537" w14:textId="4E0C335E" w:rsidR="00156746" w:rsidRPr="00EC5FEE" w:rsidRDefault="00156746" w:rsidP="00156746">
            <w:pPr>
              <w:rPr>
                <w:rFonts w:cs="Arial"/>
                <w:sz w:val="24"/>
                <w:szCs w:val="24"/>
                <w:lang w:val="es-ES"/>
              </w:rPr>
            </w:pPr>
            <w:r>
              <w:rPr>
                <w:rFonts w:cs="Arial"/>
                <w:sz w:val="24"/>
                <w:szCs w:val="24"/>
                <w:lang w:val="es-ES"/>
              </w:rPr>
              <w:t xml:space="preserve">El </w:t>
            </w:r>
            <w:r w:rsidRPr="00EC5FEE">
              <w:rPr>
                <w:rFonts w:cs="Arial"/>
                <w:sz w:val="24"/>
                <w:szCs w:val="24"/>
                <w:lang w:val="es-ES"/>
              </w:rPr>
              <w:t>oficinista</w:t>
            </w:r>
            <w:r>
              <w:rPr>
                <w:rFonts w:cs="Arial"/>
                <w:sz w:val="24"/>
                <w:szCs w:val="24"/>
                <w:lang w:val="es-ES"/>
              </w:rPr>
              <w:t xml:space="preserve"> o administrador</w:t>
            </w:r>
            <w:r w:rsidRPr="00EC5FEE">
              <w:rPr>
                <w:rFonts w:cs="Arial"/>
                <w:sz w:val="24"/>
                <w:szCs w:val="24"/>
                <w:lang w:val="es-ES"/>
              </w:rPr>
              <w:t xml:space="preserve"> regis</w:t>
            </w:r>
            <w:r>
              <w:rPr>
                <w:rFonts w:cs="Arial"/>
                <w:sz w:val="24"/>
                <w:szCs w:val="24"/>
                <w:lang w:val="es-ES"/>
              </w:rPr>
              <w:t>tra un nuevo socio al sistema</w:t>
            </w:r>
          </w:p>
        </w:tc>
      </w:tr>
      <w:tr w:rsidR="00156746" w:rsidRPr="00EC5FEE" w14:paraId="673381B4" w14:textId="77777777" w:rsidTr="00907480">
        <w:tc>
          <w:tcPr>
            <w:tcW w:w="2122" w:type="dxa"/>
            <w:shd w:val="clear" w:color="auto" w:fill="9CC2E5" w:themeFill="accent1" w:themeFillTint="99"/>
          </w:tcPr>
          <w:p w14:paraId="0F71D4BD" w14:textId="77777777" w:rsidR="00156746" w:rsidRPr="00EC5FEE" w:rsidRDefault="00156746" w:rsidP="00907480">
            <w:pPr>
              <w:rPr>
                <w:rFonts w:cs="Arial"/>
                <w:b/>
                <w:sz w:val="24"/>
                <w:szCs w:val="24"/>
                <w:lang w:val="es-ES"/>
              </w:rPr>
            </w:pPr>
            <w:r w:rsidRPr="00EC5FEE">
              <w:rPr>
                <w:rFonts w:cs="Arial"/>
                <w:b/>
                <w:sz w:val="24"/>
                <w:szCs w:val="24"/>
                <w:lang w:val="es-ES"/>
              </w:rPr>
              <w:t>Referencia Cruzada</w:t>
            </w:r>
          </w:p>
        </w:tc>
        <w:tc>
          <w:tcPr>
            <w:tcW w:w="6706" w:type="dxa"/>
          </w:tcPr>
          <w:p w14:paraId="1CFB13CE" w14:textId="560530E2" w:rsidR="00156746" w:rsidRPr="00EC5FEE" w:rsidRDefault="00156746" w:rsidP="00907480">
            <w:pPr>
              <w:rPr>
                <w:rFonts w:cs="Arial"/>
                <w:sz w:val="24"/>
                <w:szCs w:val="24"/>
                <w:lang w:val="es-ES"/>
              </w:rPr>
            </w:pPr>
            <w:r w:rsidRPr="00EC5FEE">
              <w:rPr>
                <w:rFonts w:cs="Arial"/>
                <w:sz w:val="24"/>
                <w:szCs w:val="24"/>
                <w:lang w:val="es-ES"/>
              </w:rPr>
              <w:t>RF</w:t>
            </w:r>
            <w:ins w:id="399" w:author="Javier Kachuka" w:date="2019-11-05T17:47:00Z">
              <w:r w:rsidR="00401CC8">
                <w:rPr>
                  <w:rFonts w:cs="Arial"/>
                  <w:sz w:val="24"/>
                  <w:szCs w:val="24"/>
                  <w:lang w:val="es-ES"/>
                </w:rPr>
                <w:t>2.1</w:t>
              </w:r>
            </w:ins>
            <w:del w:id="400" w:author="Javier Kachuka" w:date="2019-11-05T17:47:00Z">
              <w:r w:rsidRPr="00EC5FEE" w:rsidDel="00401CC8">
                <w:rPr>
                  <w:rFonts w:cs="Arial"/>
                  <w:sz w:val="24"/>
                  <w:szCs w:val="24"/>
                  <w:lang w:val="es-ES"/>
                </w:rPr>
                <w:delText>1.1</w:delText>
              </w:r>
            </w:del>
          </w:p>
        </w:tc>
      </w:tr>
    </w:tbl>
    <w:p w14:paraId="4E9BC42D" w14:textId="52833E72" w:rsidR="00156746" w:rsidRDefault="00156746" w:rsidP="00AE5082">
      <w:pPr>
        <w:rPr>
          <w:rFonts w:cs="Arial"/>
          <w:sz w:val="24"/>
          <w:szCs w:val="24"/>
          <w:lang w:val="es-ES"/>
        </w:rPr>
      </w:pPr>
    </w:p>
    <w:tbl>
      <w:tblPr>
        <w:tblStyle w:val="Tablaconcuadrcula"/>
        <w:tblW w:w="0" w:type="auto"/>
        <w:tblLook w:val="04A0" w:firstRow="1" w:lastRow="0" w:firstColumn="1" w:lastColumn="0" w:noHBand="0" w:noVBand="1"/>
      </w:tblPr>
      <w:tblGrid>
        <w:gridCol w:w="2122"/>
        <w:gridCol w:w="6706"/>
      </w:tblGrid>
      <w:tr w:rsidR="00156746" w:rsidRPr="00576F7E" w14:paraId="0B28373D" w14:textId="77777777" w:rsidTr="00907480">
        <w:tc>
          <w:tcPr>
            <w:tcW w:w="2122" w:type="dxa"/>
            <w:shd w:val="clear" w:color="auto" w:fill="9CC2E5" w:themeFill="accent1" w:themeFillTint="99"/>
          </w:tcPr>
          <w:p w14:paraId="588C75E7" w14:textId="77777777" w:rsidR="00156746" w:rsidRPr="00EC5FEE" w:rsidRDefault="00156746" w:rsidP="00907480">
            <w:pPr>
              <w:rPr>
                <w:rFonts w:cs="Arial"/>
                <w:b/>
                <w:sz w:val="24"/>
                <w:szCs w:val="24"/>
                <w:lang w:val="es-ES"/>
              </w:rPr>
            </w:pPr>
            <w:r w:rsidRPr="00EC5FEE">
              <w:rPr>
                <w:rFonts w:cs="Arial"/>
                <w:b/>
                <w:sz w:val="24"/>
                <w:szCs w:val="24"/>
                <w:lang w:val="es-ES"/>
              </w:rPr>
              <w:t>Caso de uso</w:t>
            </w:r>
          </w:p>
        </w:tc>
        <w:tc>
          <w:tcPr>
            <w:tcW w:w="6706" w:type="dxa"/>
          </w:tcPr>
          <w:p w14:paraId="1F93FB9B" w14:textId="5745FB0C" w:rsidR="00156746" w:rsidRPr="00EC5FEE" w:rsidRDefault="00156746" w:rsidP="00156746">
            <w:pPr>
              <w:rPr>
                <w:rFonts w:cs="Arial"/>
                <w:sz w:val="24"/>
                <w:szCs w:val="24"/>
                <w:lang w:val="es-ES"/>
              </w:rPr>
            </w:pPr>
            <w:r w:rsidRPr="00EC5FEE">
              <w:rPr>
                <w:rFonts w:cs="Arial"/>
                <w:sz w:val="24"/>
                <w:szCs w:val="24"/>
                <w:lang w:val="es-ES"/>
              </w:rPr>
              <w:t>Modificar</w:t>
            </w:r>
            <w:r>
              <w:rPr>
                <w:rFonts w:cs="Arial"/>
                <w:sz w:val="24"/>
                <w:szCs w:val="24"/>
                <w:lang w:val="es-ES"/>
              </w:rPr>
              <w:t xml:space="preserve"> Socio (</w:t>
            </w:r>
            <w:del w:id="401" w:author="Javier Kachuka" w:date="2019-11-05T17:22:00Z">
              <w:r w:rsidR="00832539" w:rsidDel="00A92212">
                <w:rPr>
                  <w:rFonts w:cs="Arial"/>
                  <w:sz w:val="24"/>
                  <w:szCs w:val="24"/>
                  <w:lang w:val="es-ES"/>
                </w:rPr>
                <w:delText>CRUD</w:delText>
              </w:r>
            </w:del>
            <w:ins w:id="402" w:author="Javier Kachuka" w:date="2019-11-05T17:22:00Z">
              <w:r w:rsidR="00A92212">
                <w:rPr>
                  <w:rFonts w:cs="Arial"/>
                  <w:sz w:val="24"/>
                  <w:szCs w:val="24"/>
                  <w:lang w:val="es-ES"/>
                </w:rPr>
                <w:t>ABM</w:t>
              </w:r>
            </w:ins>
            <w:r>
              <w:rPr>
                <w:rFonts w:cs="Arial"/>
                <w:sz w:val="24"/>
                <w:szCs w:val="24"/>
                <w:lang w:val="es-ES"/>
              </w:rPr>
              <w:t xml:space="preserve"> de Socio)</w:t>
            </w:r>
          </w:p>
        </w:tc>
      </w:tr>
      <w:tr w:rsidR="00156746" w:rsidRPr="00EC5FEE" w14:paraId="16586B1B" w14:textId="77777777" w:rsidTr="00907480">
        <w:tc>
          <w:tcPr>
            <w:tcW w:w="2122" w:type="dxa"/>
            <w:shd w:val="clear" w:color="auto" w:fill="9CC2E5" w:themeFill="accent1" w:themeFillTint="99"/>
          </w:tcPr>
          <w:p w14:paraId="20DBCF0B" w14:textId="77777777" w:rsidR="00156746" w:rsidRPr="00EC5FEE" w:rsidRDefault="00156746" w:rsidP="00907480">
            <w:pPr>
              <w:rPr>
                <w:rFonts w:cs="Arial"/>
                <w:b/>
                <w:sz w:val="24"/>
                <w:szCs w:val="24"/>
                <w:lang w:val="es-ES"/>
              </w:rPr>
            </w:pPr>
            <w:r w:rsidRPr="00EC5FEE">
              <w:rPr>
                <w:rFonts w:cs="Arial"/>
                <w:b/>
                <w:sz w:val="24"/>
                <w:szCs w:val="24"/>
                <w:lang w:val="es-ES"/>
              </w:rPr>
              <w:t>Actor</w:t>
            </w:r>
          </w:p>
        </w:tc>
        <w:tc>
          <w:tcPr>
            <w:tcW w:w="6706" w:type="dxa"/>
          </w:tcPr>
          <w:p w14:paraId="2BA28F19" w14:textId="77777777" w:rsidR="00156746" w:rsidRPr="00EC5FEE" w:rsidRDefault="00156746" w:rsidP="00907480">
            <w:pPr>
              <w:rPr>
                <w:rFonts w:cs="Arial"/>
                <w:sz w:val="24"/>
                <w:szCs w:val="24"/>
                <w:lang w:val="es-ES"/>
              </w:rPr>
            </w:pPr>
            <w:r>
              <w:rPr>
                <w:rFonts w:cs="Arial"/>
                <w:sz w:val="24"/>
                <w:szCs w:val="24"/>
                <w:lang w:val="es-ES"/>
              </w:rPr>
              <w:t>O</w:t>
            </w:r>
            <w:r w:rsidRPr="00EC5FEE">
              <w:rPr>
                <w:rFonts w:cs="Arial"/>
                <w:sz w:val="24"/>
                <w:szCs w:val="24"/>
                <w:lang w:val="es-ES"/>
              </w:rPr>
              <w:t>ficinista</w:t>
            </w:r>
            <w:r>
              <w:rPr>
                <w:rFonts w:cs="Arial"/>
                <w:sz w:val="24"/>
                <w:szCs w:val="24"/>
                <w:lang w:val="es-ES"/>
              </w:rPr>
              <w:t xml:space="preserve"> , administrador</w:t>
            </w:r>
          </w:p>
        </w:tc>
      </w:tr>
      <w:tr w:rsidR="00156746" w:rsidRPr="00576F7E" w14:paraId="322B1E66" w14:textId="77777777" w:rsidTr="00907480">
        <w:tc>
          <w:tcPr>
            <w:tcW w:w="2122" w:type="dxa"/>
            <w:shd w:val="clear" w:color="auto" w:fill="9CC2E5" w:themeFill="accent1" w:themeFillTint="99"/>
          </w:tcPr>
          <w:p w14:paraId="5911A70D" w14:textId="77777777" w:rsidR="00156746" w:rsidRPr="00EC5FEE" w:rsidRDefault="00156746" w:rsidP="00907480">
            <w:pPr>
              <w:rPr>
                <w:rFonts w:cs="Arial"/>
                <w:b/>
                <w:sz w:val="24"/>
                <w:szCs w:val="24"/>
                <w:lang w:val="es-ES"/>
              </w:rPr>
            </w:pPr>
            <w:r w:rsidRPr="00EC5FEE">
              <w:rPr>
                <w:rFonts w:cs="Arial"/>
                <w:b/>
                <w:sz w:val="24"/>
                <w:szCs w:val="24"/>
                <w:lang w:val="es-ES"/>
              </w:rPr>
              <w:t xml:space="preserve">Descripción </w:t>
            </w:r>
          </w:p>
        </w:tc>
        <w:tc>
          <w:tcPr>
            <w:tcW w:w="6706" w:type="dxa"/>
          </w:tcPr>
          <w:p w14:paraId="15427910" w14:textId="137D18DC" w:rsidR="00156746" w:rsidRPr="00EC5FEE" w:rsidRDefault="00156746" w:rsidP="00156746">
            <w:pPr>
              <w:rPr>
                <w:rFonts w:cs="Arial"/>
                <w:sz w:val="24"/>
                <w:szCs w:val="24"/>
                <w:lang w:val="es-ES"/>
              </w:rPr>
            </w:pPr>
            <w:r w:rsidRPr="00EC5FEE">
              <w:rPr>
                <w:rFonts w:cs="Arial"/>
                <w:sz w:val="24"/>
                <w:szCs w:val="24"/>
                <w:lang w:val="es-ES"/>
              </w:rPr>
              <w:t>El oficinista</w:t>
            </w:r>
            <w:r>
              <w:rPr>
                <w:rFonts w:cs="Arial"/>
                <w:sz w:val="24"/>
                <w:szCs w:val="24"/>
                <w:lang w:val="es-ES"/>
              </w:rPr>
              <w:t xml:space="preserve"> o el administrador</w:t>
            </w:r>
            <w:r w:rsidRPr="00EC5FEE">
              <w:rPr>
                <w:rFonts w:cs="Arial"/>
                <w:sz w:val="24"/>
                <w:szCs w:val="24"/>
                <w:lang w:val="es-ES"/>
              </w:rPr>
              <w:t xml:space="preserve"> modifica los detalles </w:t>
            </w:r>
            <w:r>
              <w:rPr>
                <w:rFonts w:cs="Arial"/>
                <w:sz w:val="24"/>
                <w:szCs w:val="24"/>
                <w:lang w:val="es-ES"/>
              </w:rPr>
              <w:t>de un socio del sistema</w:t>
            </w:r>
          </w:p>
        </w:tc>
      </w:tr>
      <w:tr w:rsidR="00156746" w:rsidRPr="00EC5FEE" w14:paraId="7843AEA3" w14:textId="77777777" w:rsidTr="00907480">
        <w:tc>
          <w:tcPr>
            <w:tcW w:w="2122" w:type="dxa"/>
            <w:shd w:val="clear" w:color="auto" w:fill="9CC2E5" w:themeFill="accent1" w:themeFillTint="99"/>
          </w:tcPr>
          <w:p w14:paraId="3B3A02C0" w14:textId="77777777" w:rsidR="00156746" w:rsidRPr="00EC5FEE" w:rsidRDefault="00156746" w:rsidP="00907480">
            <w:pPr>
              <w:rPr>
                <w:rFonts w:cs="Arial"/>
                <w:b/>
                <w:sz w:val="24"/>
                <w:szCs w:val="24"/>
                <w:lang w:val="es-ES"/>
              </w:rPr>
            </w:pPr>
            <w:r w:rsidRPr="00EC5FEE">
              <w:rPr>
                <w:rFonts w:cs="Arial"/>
                <w:b/>
                <w:sz w:val="24"/>
                <w:szCs w:val="24"/>
                <w:lang w:val="es-ES"/>
              </w:rPr>
              <w:t>Referencia Cruzada</w:t>
            </w:r>
          </w:p>
        </w:tc>
        <w:tc>
          <w:tcPr>
            <w:tcW w:w="6706" w:type="dxa"/>
          </w:tcPr>
          <w:p w14:paraId="3B885578" w14:textId="1757207D" w:rsidR="00156746" w:rsidRPr="00EC5FEE" w:rsidRDefault="00156746" w:rsidP="00907480">
            <w:pPr>
              <w:rPr>
                <w:rFonts w:cs="Arial"/>
                <w:sz w:val="24"/>
                <w:szCs w:val="24"/>
                <w:lang w:val="es-ES"/>
              </w:rPr>
            </w:pPr>
            <w:r w:rsidRPr="00EC5FEE">
              <w:rPr>
                <w:rFonts w:cs="Arial"/>
                <w:sz w:val="24"/>
                <w:szCs w:val="24"/>
                <w:lang w:val="es-ES"/>
              </w:rPr>
              <w:t>RF</w:t>
            </w:r>
            <w:ins w:id="403" w:author="Javier Kachuka" w:date="2019-11-05T17:47:00Z">
              <w:r w:rsidR="00401CC8">
                <w:rPr>
                  <w:rFonts w:cs="Arial"/>
                  <w:sz w:val="24"/>
                  <w:szCs w:val="24"/>
                  <w:lang w:val="es-ES"/>
                </w:rPr>
                <w:t>2.2</w:t>
              </w:r>
            </w:ins>
            <w:del w:id="404" w:author="Javier Kachuka" w:date="2019-11-05T17:47:00Z">
              <w:r w:rsidRPr="00EC5FEE" w:rsidDel="00401CC8">
                <w:rPr>
                  <w:rFonts w:cs="Arial"/>
                  <w:sz w:val="24"/>
                  <w:szCs w:val="24"/>
                  <w:lang w:val="es-ES"/>
                </w:rPr>
                <w:delText>1.2</w:delText>
              </w:r>
            </w:del>
          </w:p>
        </w:tc>
      </w:tr>
    </w:tbl>
    <w:tbl>
      <w:tblPr>
        <w:tblStyle w:val="Tablaconcuadrcula"/>
        <w:tblpPr w:leftFromText="180" w:rightFromText="180" w:vertAnchor="text" w:horzAnchor="margin" w:tblpY="367"/>
        <w:tblW w:w="0" w:type="auto"/>
        <w:tblLook w:val="04A0" w:firstRow="1" w:lastRow="0" w:firstColumn="1" w:lastColumn="0" w:noHBand="0" w:noVBand="1"/>
      </w:tblPr>
      <w:tblGrid>
        <w:gridCol w:w="2122"/>
        <w:gridCol w:w="6706"/>
      </w:tblGrid>
      <w:tr w:rsidR="003F530E" w:rsidRPr="00576F7E" w14:paraId="297AEC25" w14:textId="77777777" w:rsidTr="003F530E">
        <w:tc>
          <w:tcPr>
            <w:tcW w:w="2122" w:type="dxa"/>
            <w:shd w:val="clear" w:color="auto" w:fill="9CC2E5" w:themeFill="accent1" w:themeFillTint="99"/>
          </w:tcPr>
          <w:p w14:paraId="686B18D8" w14:textId="77777777" w:rsidR="003F530E" w:rsidRPr="00EC5FEE" w:rsidRDefault="003F530E" w:rsidP="003F530E">
            <w:pPr>
              <w:rPr>
                <w:moveTo w:id="405" w:author="Javier Kachuka" w:date="2019-11-05T15:58:00Z"/>
                <w:rFonts w:cs="Arial"/>
                <w:b/>
                <w:sz w:val="24"/>
                <w:szCs w:val="24"/>
                <w:lang w:val="es-ES"/>
              </w:rPr>
            </w:pPr>
            <w:moveToRangeStart w:id="406" w:author="Javier Kachuka" w:date="2019-11-05T15:58:00Z" w:name="move23861951"/>
            <w:moveTo w:id="407" w:author="Javier Kachuka" w:date="2019-11-05T15:58:00Z">
              <w:r w:rsidRPr="00EC5FEE">
                <w:rPr>
                  <w:rFonts w:cs="Arial"/>
                  <w:b/>
                  <w:sz w:val="24"/>
                  <w:szCs w:val="24"/>
                  <w:lang w:val="es-ES"/>
                </w:rPr>
                <w:t>Caso de uso</w:t>
              </w:r>
            </w:moveTo>
          </w:p>
        </w:tc>
        <w:tc>
          <w:tcPr>
            <w:tcW w:w="6706" w:type="dxa"/>
          </w:tcPr>
          <w:p w14:paraId="6FA509EE" w14:textId="32BCE589" w:rsidR="003F530E" w:rsidRPr="00EC5FEE" w:rsidRDefault="003F530E" w:rsidP="003F530E">
            <w:pPr>
              <w:rPr>
                <w:moveTo w:id="408" w:author="Javier Kachuka" w:date="2019-11-05T15:58:00Z"/>
                <w:rFonts w:cs="Arial"/>
                <w:sz w:val="24"/>
                <w:szCs w:val="24"/>
                <w:lang w:val="es-ES"/>
              </w:rPr>
            </w:pPr>
            <w:moveTo w:id="409" w:author="Javier Kachuka" w:date="2019-11-05T15:58:00Z">
              <w:r>
                <w:rPr>
                  <w:rFonts w:cs="Arial"/>
                  <w:sz w:val="24"/>
                  <w:szCs w:val="24"/>
                  <w:lang w:val="es-ES"/>
                </w:rPr>
                <w:t>Eliminar Socio (</w:t>
              </w:r>
              <w:del w:id="410" w:author="Javier Kachuka" w:date="2019-11-05T17:22:00Z">
                <w:r w:rsidDel="00A92212">
                  <w:rPr>
                    <w:rFonts w:cs="Arial"/>
                    <w:sz w:val="24"/>
                    <w:szCs w:val="24"/>
                    <w:lang w:val="es-ES"/>
                  </w:rPr>
                  <w:delText>CRUD</w:delText>
                </w:r>
              </w:del>
            </w:moveTo>
            <w:ins w:id="411" w:author="Javier Kachuka" w:date="2019-11-05T17:22:00Z">
              <w:r w:rsidR="00A92212">
                <w:rPr>
                  <w:rFonts w:cs="Arial"/>
                  <w:sz w:val="24"/>
                  <w:szCs w:val="24"/>
                  <w:lang w:val="es-ES"/>
                </w:rPr>
                <w:t>ABM</w:t>
              </w:r>
            </w:ins>
            <w:moveTo w:id="412" w:author="Javier Kachuka" w:date="2019-11-05T15:58:00Z">
              <w:r>
                <w:rPr>
                  <w:rFonts w:cs="Arial"/>
                  <w:sz w:val="24"/>
                  <w:szCs w:val="24"/>
                  <w:lang w:val="es-ES"/>
                </w:rPr>
                <w:t xml:space="preserve"> de Socio)</w:t>
              </w:r>
            </w:moveTo>
          </w:p>
        </w:tc>
      </w:tr>
      <w:tr w:rsidR="003F530E" w:rsidRPr="0083745B" w14:paraId="16EC008B" w14:textId="77777777" w:rsidTr="003F530E">
        <w:tc>
          <w:tcPr>
            <w:tcW w:w="2122" w:type="dxa"/>
            <w:shd w:val="clear" w:color="auto" w:fill="9CC2E5" w:themeFill="accent1" w:themeFillTint="99"/>
          </w:tcPr>
          <w:p w14:paraId="6BC20481" w14:textId="77777777" w:rsidR="003F530E" w:rsidRPr="00EC5FEE" w:rsidRDefault="003F530E" w:rsidP="003F530E">
            <w:pPr>
              <w:rPr>
                <w:moveTo w:id="413" w:author="Javier Kachuka" w:date="2019-11-05T15:58:00Z"/>
                <w:rFonts w:cs="Arial"/>
                <w:b/>
                <w:sz w:val="24"/>
                <w:szCs w:val="24"/>
                <w:lang w:val="es-ES"/>
              </w:rPr>
            </w:pPr>
            <w:moveTo w:id="414" w:author="Javier Kachuka" w:date="2019-11-05T15:58:00Z">
              <w:r w:rsidRPr="00EC5FEE">
                <w:rPr>
                  <w:rFonts w:cs="Arial"/>
                  <w:b/>
                  <w:sz w:val="24"/>
                  <w:szCs w:val="24"/>
                  <w:lang w:val="es-ES"/>
                </w:rPr>
                <w:t>Actor</w:t>
              </w:r>
            </w:moveTo>
          </w:p>
        </w:tc>
        <w:tc>
          <w:tcPr>
            <w:tcW w:w="6706" w:type="dxa"/>
          </w:tcPr>
          <w:p w14:paraId="0D33CA7E" w14:textId="77777777" w:rsidR="003F530E" w:rsidRPr="00EC5FEE" w:rsidRDefault="003F530E" w:rsidP="003F530E">
            <w:pPr>
              <w:rPr>
                <w:moveTo w:id="415" w:author="Javier Kachuka" w:date="2019-11-05T15:58:00Z"/>
                <w:rFonts w:cs="Arial"/>
                <w:sz w:val="24"/>
                <w:szCs w:val="24"/>
                <w:lang w:val="es-ES"/>
              </w:rPr>
            </w:pPr>
            <w:moveTo w:id="416" w:author="Javier Kachuka" w:date="2019-11-05T15:58:00Z">
              <w:r w:rsidRPr="002410FA">
                <w:rPr>
                  <w:rFonts w:cs="Arial"/>
                  <w:sz w:val="24"/>
                  <w:szCs w:val="24"/>
                  <w:lang w:val="es-ES"/>
                </w:rPr>
                <w:t>Oficinista</w:t>
              </w:r>
              <w:r>
                <w:rPr>
                  <w:rFonts w:cs="Arial"/>
                  <w:sz w:val="24"/>
                  <w:szCs w:val="24"/>
                  <w:lang w:val="es-ES"/>
                </w:rPr>
                <w:t>, administrador</w:t>
              </w:r>
            </w:moveTo>
          </w:p>
        </w:tc>
      </w:tr>
      <w:tr w:rsidR="003F530E" w:rsidRPr="00576F7E" w14:paraId="04A9E912" w14:textId="77777777" w:rsidTr="003F530E">
        <w:tc>
          <w:tcPr>
            <w:tcW w:w="2122" w:type="dxa"/>
            <w:shd w:val="clear" w:color="auto" w:fill="9CC2E5" w:themeFill="accent1" w:themeFillTint="99"/>
          </w:tcPr>
          <w:p w14:paraId="76DD93E2" w14:textId="77777777" w:rsidR="003F530E" w:rsidRPr="00EC5FEE" w:rsidRDefault="003F530E" w:rsidP="003F530E">
            <w:pPr>
              <w:rPr>
                <w:moveTo w:id="417" w:author="Javier Kachuka" w:date="2019-11-05T15:58:00Z"/>
                <w:rFonts w:cs="Arial"/>
                <w:b/>
                <w:sz w:val="24"/>
                <w:szCs w:val="24"/>
                <w:lang w:val="es-ES"/>
              </w:rPr>
            </w:pPr>
            <w:moveTo w:id="418" w:author="Javier Kachuka" w:date="2019-11-05T15:58:00Z">
              <w:r w:rsidRPr="00EC5FEE">
                <w:rPr>
                  <w:rFonts w:cs="Arial"/>
                  <w:b/>
                  <w:sz w:val="24"/>
                  <w:szCs w:val="24"/>
                  <w:lang w:val="es-ES"/>
                </w:rPr>
                <w:t xml:space="preserve">Descripción </w:t>
              </w:r>
            </w:moveTo>
          </w:p>
        </w:tc>
        <w:tc>
          <w:tcPr>
            <w:tcW w:w="6706" w:type="dxa"/>
          </w:tcPr>
          <w:p w14:paraId="2D7F3891" w14:textId="77777777" w:rsidR="003F530E" w:rsidRPr="00EC5FEE" w:rsidRDefault="003F530E" w:rsidP="003F530E">
            <w:pPr>
              <w:rPr>
                <w:moveTo w:id="419" w:author="Javier Kachuka" w:date="2019-11-05T15:58:00Z"/>
                <w:rFonts w:cs="Arial"/>
                <w:sz w:val="24"/>
                <w:szCs w:val="24"/>
                <w:lang w:val="es-ES"/>
              </w:rPr>
            </w:pPr>
            <w:moveTo w:id="420" w:author="Javier Kachuka" w:date="2019-11-05T15:58:00Z">
              <w:r w:rsidRPr="00EC5FEE">
                <w:rPr>
                  <w:rFonts w:cs="Arial"/>
                  <w:sz w:val="24"/>
                  <w:szCs w:val="24"/>
                  <w:lang w:val="es-ES"/>
                </w:rPr>
                <w:t>El</w:t>
              </w:r>
              <w:r>
                <w:rPr>
                  <w:rFonts w:cs="Arial"/>
                  <w:sz w:val="24"/>
                  <w:szCs w:val="24"/>
                  <w:lang w:val="es-ES"/>
                </w:rPr>
                <w:t xml:space="preserve"> oficinista o administrador</w:t>
              </w:r>
              <w:r w:rsidRPr="00EC5FEE">
                <w:rPr>
                  <w:rFonts w:cs="Arial"/>
                  <w:sz w:val="24"/>
                  <w:szCs w:val="24"/>
                  <w:lang w:val="es-ES"/>
                </w:rPr>
                <w:t xml:space="preserve"> puede </w:t>
              </w:r>
              <w:r>
                <w:rPr>
                  <w:rFonts w:cs="Arial"/>
                  <w:sz w:val="24"/>
                  <w:szCs w:val="24"/>
                  <w:lang w:val="es-ES"/>
                </w:rPr>
                <w:t>dar de baja un socio del sistema</w:t>
              </w:r>
            </w:moveTo>
          </w:p>
        </w:tc>
      </w:tr>
      <w:tr w:rsidR="003F530E" w:rsidRPr="00EC5FEE" w14:paraId="375B90DA" w14:textId="77777777" w:rsidTr="003F530E">
        <w:tc>
          <w:tcPr>
            <w:tcW w:w="2122" w:type="dxa"/>
            <w:shd w:val="clear" w:color="auto" w:fill="9CC2E5" w:themeFill="accent1" w:themeFillTint="99"/>
          </w:tcPr>
          <w:p w14:paraId="055F1B94" w14:textId="77777777" w:rsidR="003F530E" w:rsidRPr="00EC5FEE" w:rsidRDefault="003F530E" w:rsidP="003F530E">
            <w:pPr>
              <w:rPr>
                <w:moveTo w:id="421" w:author="Javier Kachuka" w:date="2019-11-05T15:58:00Z"/>
                <w:rFonts w:cs="Arial"/>
                <w:b/>
                <w:sz w:val="24"/>
                <w:szCs w:val="24"/>
                <w:lang w:val="es-ES"/>
              </w:rPr>
            </w:pPr>
            <w:moveTo w:id="422" w:author="Javier Kachuka" w:date="2019-11-05T15:58:00Z">
              <w:r w:rsidRPr="00EC5FEE">
                <w:rPr>
                  <w:rFonts w:cs="Arial"/>
                  <w:b/>
                  <w:sz w:val="24"/>
                  <w:szCs w:val="24"/>
                  <w:lang w:val="es-ES"/>
                </w:rPr>
                <w:t>Referencia Cruzada</w:t>
              </w:r>
            </w:moveTo>
          </w:p>
        </w:tc>
        <w:tc>
          <w:tcPr>
            <w:tcW w:w="6706" w:type="dxa"/>
          </w:tcPr>
          <w:p w14:paraId="2CB1AD8C" w14:textId="646AD2EE" w:rsidR="003F530E" w:rsidRPr="00EC5FEE" w:rsidRDefault="003F530E" w:rsidP="003F530E">
            <w:pPr>
              <w:rPr>
                <w:moveTo w:id="423" w:author="Javier Kachuka" w:date="2019-11-05T15:58:00Z"/>
                <w:rFonts w:cs="Arial"/>
                <w:sz w:val="24"/>
                <w:szCs w:val="24"/>
                <w:lang w:val="es-ES"/>
              </w:rPr>
            </w:pPr>
            <w:moveTo w:id="424" w:author="Javier Kachuka" w:date="2019-11-05T15:58:00Z">
              <w:r w:rsidRPr="00EC5FEE">
                <w:rPr>
                  <w:rFonts w:cs="Arial"/>
                  <w:sz w:val="24"/>
                  <w:szCs w:val="24"/>
                  <w:lang w:val="es-ES"/>
                </w:rPr>
                <w:t>RF</w:t>
              </w:r>
            </w:moveTo>
            <w:ins w:id="425" w:author="Javier Kachuka" w:date="2019-11-05T17:47:00Z">
              <w:r w:rsidR="00401CC8">
                <w:rPr>
                  <w:rFonts w:cs="Arial"/>
                  <w:sz w:val="24"/>
                  <w:szCs w:val="24"/>
                  <w:lang w:val="es-ES"/>
                </w:rPr>
                <w:t>2.3</w:t>
              </w:r>
            </w:ins>
            <w:moveTo w:id="426" w:author="Javier Kachuka" w:date="2019-11-05T15:58:00Z">
              <w:del w:id="427" w:author="Javier Kachuka" w:date="2019-11-05T17:47:00Z">
                <w:r w:rsidRPr="00EC5FEE" w:rsidDel="00401CC8">
                  <w:rPr>
                    <w:rFonts w:cs="Arial"/>
                    <w:sz w:val="24"/>
                    <w:szCs w:val="24"/>
                    <w:lang w:val="es-ES"/>
                  </w:rPr>
                  <w:delText>1.3</w:delText>
                </w:r>
              </w:del>
            </w:moveTo>
          </w:p>
        </w:tc>
      </w:tr>
      <w:moveToRangeEnd w:id="406"/>
    </w:tbl>
    <w:p w14:paraId="0FFF848B" w14:textId="77777777" w:rsidR="00156746" w:rsidRDefault="00156746" w:rsidP="00AE5082">
      <w:pPr>
        <w:rPr>
          <w:rFonts w:cs="Arial"/>
          <w:sz w:val="24"/>
          <w:szCs w:val="24"/>
          <w:lang w:val="es-ES"/>
        </w:rPr>
      </w:pPr>
    </w:p>
    <w:tbl>
      <w:tblPr>
        <w:tblStyle w:val="Tablaconcuadrcula"/>
        <w:tblW w:w="0" w:type="auto"/>
        <w:tblLook w:val="04A0" w:firstRow="1" w:lastRow="0" w:firstColumn="1" w:lastColumn="0" w:noHBand="0" w:noVBand="1"/>
      </w:tblPr>
      <w:tblGrid>
        <w:gridCol w:w="2122"/>
        <w:gridCol w:w="6706"/>
      </w:tblGrid>
      <w:tr w:rsidR="00156746" w:rsidRPr="00D55146" w:rsidDel="00DE3353" w14:paraId="3A76E169" w14:textId="79C09589" w:rsidTr="00907480">
        <w:trPr>
          <w:del w:id="428" w:author="Javier Kachuka" w:date="2019-11-05T15:44:00Z"/>
        </w:trPr>
        <w:tc>
          <w:tcPr>
            <w:tcW w:w="2122" w:type="dxa"/>
            <w:shd w:val="clear" w:color="auto" w:fill="9CC2E5" w:themeFill="accent1" w:themeFillTint="99"/>
          </w:tcPr>
          <w:p w14:paraId="273CD49C" w14:textId="5B1F67CC" w:rsidR="00156746" w:rsidRPr="00EC5FEE" w:rsidDel="00DE3353" w:rsidRDefault="00156746" w:rsidP="00907480">
            <w:pPr>
              <w:rPr>
                <w:del w:id="429" w:author="Javier Kachuka" w:date="2019-11-05T15:44:00Z"/>
                <w:rFonts w:cs="Arial"/>
                <w:b/>
                <w:sz w:val="24"/>
                <w:szCs w:val="24"/>
                <w:lang w:val="es-ES"/>
              </w:rPr>
            </w:pPr>
            <w:del w:id="430" w:author="Javier Kachuka" w:date="2019-11-05T15:44:00Z">
              <w:r w:rsidRPr="00EC5FEE" w:rsidDel="00DE3353">
                <w:rPr>
                  <w:rFonts w:cs="Arial"/>
                  <w:b/>
                  <w:sz w:val="24"/>
                  <w:szCs w:val="24"/>
                  <w:lang w:val="es-ES"/>
                </w:rPr>
                <w:delText>Caso de uso</w:delText>
              </w:r>
            </w:del>
          </w:p>
        </w:tc>
        <w:tc>
          <w:tcPr>
            <w:tcW w:w="6706" w:type="dxa"/>
          </w:tcPr>
          <w:p w14:paraId="63B539CA" w14:textId="7C0227DF" w:rsidR="00156746" w:rsidRPr="00EC5FEE" w:rsidDel="00DE3353" w:rsidRDefault="00156746" w:rsidP="00156746">
            <w:pPr>
              <w:rPr>
                <w:del w:id="431" w:author="Javier Kachuka" w:date="2019-11-05T15:44:00Z"/>
                <w:rFonts w:cs="Arial"/>
                <w:sz w:val="24"/>
                <w:szCs w:val="24"/>
                <w:lang w:val="es-ES"/>
              </w:rPr>
            </w:pPr>
            <w:del w:id="432" w:author="Javier Kachuka" w:date="2019-11-05T15:44:00Z">
              <w:r w:rsidDel="00DE3353">
                <w:rPr>
                  <w:rFonts w:cs="Arial"/>
                  <w:sz w:val="24"/>
                  <w:szCs w:val="24"/>
                  <w:lang w:val="es-ES"/>
                </w:rPr>
                <w:delText>Listar Socios (</w:delText>
              </w:r>
              <w:r w:rsidR="00832539" w:rsidDel="00DE3353">
                <w:rPr>
                  <w:rFonts w:cs="Arial"/>
                  <w:sz w:val="24"/>
                  <w:szCs w:val="24"/>
                  <w:lang w:val="es-ES"/>
                </w:rPr>
                <w:delText>CRUD</w:delText>
              </w:r>
              <w:r w:rsidDel="00DE3353">
                <w:rPr>
                  <w:rFonts w:cs="Arial"/>
                  <w:sz w:val="24"/>
                  <w:szCs w:val="24"/>
                  <w:lang w:val="es-ES"/>
                </w:rPr>
                <w:delText xml:space="preserve"> de Socio)</w:delText>
              </w:r>
            </w:del>
          </w:p>
        </w:tc>
      </w:tr>
      <w:tr w:rsidR="00156746" w:rsidRPr="00D55146" w:rsidDel="00DE3353" w14:paraId="2BBE0C7A" w14:textId="0695789A" w:rsidTr="00907480">
        <w:trPr>
          <w:del w:id="433" w:author="Javier Kachuka" w:date="2019-11-05T15:44:00Z"/>
        </w:trPr>
        <w:tc>
          <w:tcPr>
            <w:tcW w:w="2122" w:type="dxa"/>
            <w:shd w:val="clear" w:color="auto" w:fill="9CC2E5" w:themeFill="accent1" w:themeFillTint="99"/>
          </w:tcPr>
          <w:p w14:paraId="7DB2499D" w14:textId="6C35AEF7" w:rsidR="00156746" w:rsidRPr="00EC5FEE" w:rsidDel="00DE3353" w:rsidRDefault="00156746" w:rsidP="00907480">
            <w:pPr>
              <w:rPr>
                <w:del w:id="434" w:author="Javier Kachuka" w:date="2019-11-05T15:44:00Z"/>
                <w:rFonts w:cs="Arial"/>
                <w:b/>
                <w:sz w:val="24"/>
                <w:szCs w:val="24"/>
                <w:lang w:val="es-ES"/>
              </w:rPr>
            </w:pPr>
            <w:del w:id="435" w:author="Javier Kachuka" w:date="2019-11-05T15:44:00Z">
              <w:r w:rsidRPr="00EC5FEE" w:rsidDel="00DE3353">
                <w:rPr>
                  <w:rFonts w:cs="Arial"/>
                  <w:b/>
                  <w:sz w:val="24"/>
                  <w:szCs w:val="24"/>
                  <w:lang w:val="es-ES"/>
                </w:rPr>
                <w:delText>Actor</w:delText>
              </w:r>
            </w:del>
          </w:p>
        </w:tc>
        <w:tc>
          <w:tcPr>
            <w:tcW w:w="6706" w:type="dxa"/>
          </w:tcPr>
          <w:p w14:paraId="3BBF0F63" w14:textId="46996A72" w:rsidR="00156746" w:rsidRPr="00EC5FEE" w:rsidDel="00DE3353" w:rsidRDefault="00156746" w:rsidP="00907480">
            <w:pPr>
              <w:rPr>
                <w:del w:id="436" w:author="Javier Kachuka" w:date="2019-11-05T15:44:00Z"/>
                <w:rFonts w:cs="Arial"/>
                <w:sz w:val="24"/>
                <w:szCs w:val="24"/>
                <w:lang w:val="es-ES"/>
              </w:rPr>
            </w:pPr>
            <w:del w:id="437" w:author="Javier Kachuka" w:date="2019-11-05T15:44:00Z">
              <w:r w:rsidRPr="00EC5FEE" w:rsidDel="00DE3353">
                <w:rPr>
                  <w:rFonts w:cs="Arial"/>
                  <w:sz w:val="24"/>
                  <w:szCs w:val="24"/>
                  <w:lang w:val="es-ES"/>
                </w:rPr>
                <w:delText>Empleado</w:delText>
              </w:r>
              <w:r w:rsidDel="00DE3353">
                <w:rPr>
                  <w:rFonts w:cs="Arial"/>
                  <w:sz w:val="24"/>
                  <w:szCs w:val="24"/>
                  <w:lang w:val="es-ES"/>
                </w:rPr>
                <w:delText xml:space="preserve"> de planta, oficinista, administrador</w:delText>
              </w:r>
            </w:del>
          </w:p>
        </w:tc>
      </w:tr>
      <w:tr w:rsidR="00156746" w:rsidRPr="00D55146" w:rsidDel="00DE3353" w14:paraId="3D097D33" w14:textId="47A5B934" w:rsidTr="00907480">
        <w:trPr>
          <w:del w:id="438" w:author="Javier Kachuka" w:date="2019-11-05T15:44:00Z"/>
        </w:trPr>
        <w:tc>
          <w:tcPr>
            <w:tcW w:w="2122" w:type="dxa"/>
            <w:shd w:val="clear" w:color="auto" w:fill="9CC2E5" w:themeFill="accent1" w:themeFillTint="99"/>
          </w:tcPr>
          <w:p w14:paraId="34F1710C" w14:textId="2F404F9D" w:rsidR="00156746" w:rsidRPr="00EC5FEE" w:rsidDel="00DE3353" w:rsidRDefault="00156746" w:rsidP="00907480">
            <w:pPr>
              <w:rPr>
                <w:del w:id="439" w:author="Javier Kachuka" w:date="2019-11-05T15:44:00Z"/>
                <w:rFonts w:cs="Arial"/>
                <w:b/>
                <w:sz w:val="24"/>
                <w:szCs w:val="24"/>
                <w:lang w:val="es-ES"/>
              </w:rPr>
            </w:pPr>
            <w:del w:id="440" w:author="Javier Kachuka" w:date="2019-11-05T15:44:00Z">
              <w:r w:rsidRPr="00EC5FEE" w:rsidDel="00DE3353">
                <w:rPr>
                  <w:rFonts w:cs="Arial"/>
                  <w:b/>
                  <w:sz w:val="24"/>
                  <w:szCs w:val="24"/>
                  <w:lang w:val="es-ES"/>
                </w:rPr>
                <w:delText xml:space="preserve">Descripción </w:delText>
              </w:r>
            </w:del>
          </w:p>
        </w:tc>
        <w:tc>
          <w:tcPr>
            <w:tcW w:w="6706" w:type="dxa"/>
          </w:tcPr>
          <w:p w14:paraId="2D8AB333" w14:textId="7D2676BA" w:rsidR="00156746" w:rsidRPr="00EC5FEE" w:rsidDel="00DE3353" w:rsidRDefault="00156746" w:rsidP="00156746">
            <w:pPr>
              <w:rPr>
                <w:del w:id="441" w:author="Javier Kachuka" w:date="2019-11-05T15:44:00Z"/>
                <w:rFonts w:cs="Arial"/>
                <w:sz w:val="24"/>
                <w:szCs w:val="24"/>
                <w:lang w:val="es-ES"/>
              </w:rPr>
            </w:pPr>
            <w:del w:id="442" w:author="Javier Kachuka" w:date="2019-11-05T15:44:00Z">
              <w:r w:rsidRPr="00EC5FEE" w:rsidDel="00DE3353">
                <w:rPr>
                  <w:rFonts w:cs="Arial"/>
                  <w:sz w:val="24"/>
                  <w:szCs w:val="24"/>
                  <w:lang w:val="es-ES"/>
                </w:rPr>
                <w:delText>El empleado</w:delText>
              </w:r>
              <w:r w:rsidDel="00DE3353">
                <w:rPr>
                  <w:rFonts w:cs="Arial"/>
                  <w:sz w:val="24"/>
                  <w:szCs w:val="24"/>
                  <w:lang w:val="es-ES"/>
                </w:rPr>
                <w:delText xml:space="preserve"> de plata, oficinista o administrador</w:delText>
              </w:r>
              <w:r w:rsidRPr="00EC5FEE" w:rsidDel="00DE3353">
                <w:rPr>
                  <w:rFonts w:cs="Arial"/>
                  <w:sz w:val="24"/>
                  <w:szCs w:val="24"/>
                  <w:lang w:val="es-ES"/>
                </w:rPr>
                <w:delText xml:space="preserve"> puede ver</w:delText>
              </w:r>
              <w:r w:rsidDel="00DE3353">
                <w:rPr>
                  <w:rFonts w:cs="Arial"/>
                  <w:sz w:val="24"/>
                  <w:szCs w:val="24"/>
                  <w:lang w:val="es-ES"/>
                </w:rPr>
                <w:delText xml:space="preserve"> todos los socios disponibles en el sistema</w:delText>
              </w:r>
            </w:del>
          </w:p>
        </w:tc>
      </w:tr>
      <w:tr w:rsidR="00156746" w:rsidRPr="00EC5FEE" w:rsidDel="00DE3353" w14:paraId="648A2055" w14:textId="7E3C57E0" w:rsidTr="00907480">
        <w:trPr>
          <w:del w:id="443" w:author="Javier Kachuka" w:date="2019-11-05T15:44:00Z"/>
        </w:trPr>
        <w:tc>
          <w:tcPr>
            <w:tcW w:w="2122" w:type="dxa"/>
            <w:shd w:val="clear" w:color="auto" w:fill="9CC2E5" w:themeFill="accent1" w:themeFillTint="99"/>
          </w:tcPr>
          <w:p w14:paraId="3014E6EB" w14:textId="3BBECEA4" w:rsidR="00156746" w:rsidRPr="00EC5FEE" w:rsidDel="00DE3353" w:rsidRDefault="00156746" w:rsidP="00907480">
            <w:pPr>
              <w:rPr>
                <w:del w:id="444" w:author="Javier Kachuka" w:date="2019-11-05T15:44:00Z"/>
                <w:rFonts w:cs="Arial"/>
                <w:b/>
                <w:sz w:val="24"/>
                <w:szCs w:val="24"/>
                <w:lang w:val="es-ES"/>
              </w:rPr>
            </w:pPr>
            <w:del w:id="445" w:author="Javier Kachuka" w:date="2019-11-05T15:44:00Z">
              <w:r w:rsidRPr="00EC5FEE" w:rsidDel="00DE3353">
                <w:rPr>
                  <w:rFonts w:cs="Arial"/>
                  <w:b/>
                  <w:sz w:val="24"/>
                  <w:szCs w:val="24"/>
                  <w:lang w:val="es-ES"/>
                </w:rPr>
                <w:delText>Referencia Cruzada</w:delText>
              </w:r>
            </w:del>
          </w:p>
        </w:tc>
        <w:tc>
          <w:tcPr>
            <w:tcW w:w="6706" w:type="dxa"/>
          </w:tcPr>
          <w:p w14:paraId="2CEB9399" w14:textId="220A3FBF" w:rsidR="00156746" w:rsidRPr="00EC5FEE" w:rsidDel="00DE3353" w:rsidRDefault="00156746" w:rsidP="00907480">
            <w:pPr>
              <w:rPr>
                <w:del w:id="446" w:author="Javier Kachuka" w:date="2019-11-05T15:44:00Z"/>
                <w:rFonts w:cs="Arial"/>
                <w:sz w:val="24"/>
                <w:szCs w:val="24"/>
                <w:lang w:val="es-ES"/>
              </w:rPr>
            </w:pPr>
            <w:del w:id="447" w:author="Javier Kachuka" w:date="2019-11-05T15:44:00Z">
              <w:r w:rsidRPr="00EC5FEE" w:rsidDel="00DE3353">
                <w:rPr>
                  <w:rFonts w:cs="Arial"/>
                  <w:sz w:val="24"/>
                  <w:szCs w:val="24"/>
                  <w:lang w:val="es-ES"/>
                </w:rPr>
                <w:delText>RF1.3</w:delText>
              </w:r>
            </w:del>
          </w:p>
        </w:tc>
      </w:tr>
    </w:tbl>
    <w:p w14:paraId="2F4D3071" w14:textId="22074F39" w:rsidR="00156746" w:rsidRDefault="00156746" w:rsidP="00AE5082">
      <w:pPr>
        <w:rPr>
          <w:rFonts w:cs="Arial"/>
          <w:sz w:val="24"/>
          <w:szCs w:val="24"/>
          <w:lang w:val="es-ES"/>
        </w:rPr>
      </w:pPr>
    </w:p>
    <w:tbl>
      <w:tblPr>
        <w:tblStyle w:val="Tablaconcuadrcula"/>
        <w:tblW w:w="0" w:type="auto"/>
        <w:tblLook w:val="04A0" w:firstRow="1" w:lastRow="0" w:firstColumn="1" w:lastColumn="0" w:noHBand="0" w:noVBand="1"/>
      </w:tblPr>
      <w:tblGrid>
        <w:gridCol w:w="2122"/>
        <w:gridCol w:w="6706"/>
      </w:tblGrid>
      <w:tr w:rsidR="00156746" w:rsidRPr="00D55146" w:rsidDel="00474033" w14:paraId="1EC49C89" w14:textId="6E292C55" w:rsidTr="00907480">
        <w:trPr>
          <w:del w:id="448" w:author="Javier Kachuka" w:date="2019-11-05T22:57:00Z"/>
        </w:trPr>
        <w:tc>
          <w:tcPr>
            <w:tcW w:w="2122" w:type="dxa"/>
            <w:shd w:val="clear" w:color="auto" w:fill="9CC2E5" w:themeFill="accent1" w:themeFillTint="99"/>
          </w:tcPr>
          <w:p w14:paraId="0DC9E80E" w14:textId="497B91E2" w:rsidR="00156746" w:rsidRPr="00EC5FEE" w:rsidDel="00474033" w:rsidRDefault="00156746" w:rsidP="00907480">
            <w:pPr>
              <w:rPr>
                <w:del w:id="449" w:author="Javier Kachuka" w:date="2019-11-05T22:57:00Z"/>
                <w:moveFrom w:id="450" w:author="Javier Kachuka" w:date="2019-11-05T15:58:00Z"/>
                <w:rFonts w:cs="Arial"/>
                <w:b/>
                <w:sz w:val="24"/>
                <w:szCs w:val="24"/>
                <w:lang w:val="es-ES"/>
              </w:rPr>
            </w:pPr>
            <w:moveFromRangeStart w:id="451" w:author="Javier Kachuka" w:date="2019-11-05T15:58:00Z" w:name="move23861951"/>
            <w:moveFrom w:id="452" w:author="Javier Kachuka" w:date="2019-11-05T15:58:00Z">
              <w:del w:id="453" w:author="Javier Kachuka" w:date="2019-11-05T22:57:00Z">
                <w:r w:rsidRPr="00EC5FEE" w:rsidDel="00474033">
                  <w:rPr>
                    <w:rFonts w:cs="Arial"/>
                    <w:b/>
                    <w:sz w:val="24"/>
                    <w:szCs w:val="24"/>
                    <w:lang w:val="es-ES"/>
                  </w:rPr>
                  <w:delText>Caso de uso</w:delText>
                </w:r>
              </w:del>
            </w:moveFrom>
          </w:p>
        </w:tc>
        <w:tc>
          <w:tcPr>
            <w:tcW w:w="6706" w:type="dxa"/>
          </w:tcPr>
          <w:p w14:paraId="15D81C5B" w14:textId="521797D8" w:rsidR="00156746" w:rsidRPr="00EC5FEE" w:rsidDel="00474033" w:rsidRDefault="00156746" w:rsidP="00156746">
            <w:pPr>
              <w:rPr>
                <w:del w:id="454" w:author="Javier Kachuka" w:date="2019-11-05T22:57:00Z"/>
                <w:moveFrom w:id="455" w:author="Javier Kachuka" w:date="2019-11-05T15:58:00Z"/>
                <w:rFonts w:cs="Arial"/>
                <w:sz w:val="24"/>
                <w:szCs w:val="24"/>
                <w:lang w:val="es-ES"/>
              </w:rPr>
            </w:pPr>
            <w:moveFrom w:id="456" w:author="Javier Kachuka" w:date="2019-11-05T15:58:00Z">
              <w:del w:id="457" w:author="Javier Kachuka" w:date="2019-11-05T22:57:00Z">
                <w:r w:rsidDel="00474033">
                  <w:rPr>
                    <w:rFonts w:cs="Arial"/>
                    <w:sz w:val="24"/>
                    <w:szCs w:val="24"/>
                    <w:lang w:val="es-ES"/>
                  </w:rPr>
                  <w:delText>Eliminar Socio (</w:delText>
                </w:r>
                <w:r w:rsidR="00832539" w:rsidDel="00474033">
                  <w:rPr>
                    <w:rFonts w:cs="Arial"/>
                    <w:sz w:val="24"/>
                    <w:szCs w:val="24"/>
                    <w:lang w:val="es-ES"/>
                  </w:rPr>
                  <w:delText>CRUD</w:delText>
                </w:r>
                <w:r w:rsidDel="00474033">
                  <w:rPr>
                    <w:rFonts w:cs="Arial"/>
                    <w:sz w:val="24"/>
                    <w:szCs w:val="24"/>
                    <w:lang w:val="es-ES"/>
                  </w:rPr>
                  <w:delText xml:space="preserve"> de Socio)</w:delText>
                </w:r>
              </w:del>
            </w:moveFrom>
          </w:p>
        </w:tc>
      </w:tr>
      <w:tr w:rsidR="00156746" w:rsidRPr="0083745B" w:rsidDel="00474033" w14:paraId="715A86A2" w14:textId="27B3E3B6" w:rsidTr="00907480">
        <w:trPr>
          <w:del w:id="458" w:author="Javier Kachuka" w:date="2019-11-05T22:57:00Z"/>
        </w:trPr>
        <w:tc>
          <w:tcPr>
            <w:tcW w:w="2122" w:type="dxa"/>
            <w:shd w:val="clear" w:color="auto" w:fill="9CC2E5" w:themeFill="accent1" w:themeFillTint="99"/>
          </w:tcPr>
          <w:p w14:paraId="77B60690" w14:textId="3C96A42D" w:rsidR="00156746" w:rsidRPr="00EC5FEE" w:rsidDel="00474033" w:rsidRDefault="00156746" w:rsidP="00907480">
            <w:pPr>
              <w:rPr>
                <w:del w:id="459" w:author="Javier Kachuka" w:date="2019-11-05T22:57:00Z"/>
                <w:moveFrom w:id="460" w:author="Javier Kachuka" w:date="2019-11-05T15:58:00Z"/>
                <w:rFonts w:cs="Arial"/>
                <w:b/>
                <w:sz w:val="24"/>
                <w:szCs w:val="24"/>
                <w:lang w:val="es-ES"/>
              </w:rPr>
            </w:pPr>
            <w:moveFrom w:id="461" w:author="Javier Kachuka" w:date="2019-11-05T15:58:00Z">
              <w:del w:id="462" w:author="Javier Kachuka" w:date="2019-11-05T22:57:00Z">
                <w:r w:rsidRPr="00EC5FEE" w:rsidDel="00474033">
                  <w:rPr>
                    <w:rFonts w:cs="Arial"/>
                    <w:b/>
                    <w:sz w:val="24"/>
                    <w:szCs w:val="24"/>
                    <w:lang w:val="es-ES"/>
                  </w:rPr>
                  <w:delText>Actor</w:delText>
                </w:r>
              </w:del>
            </w:moveFrom>
          </w:p>
        </w:tc>
        <w:tc>
          <w:tcPr>
            <w:tcW w:w="6706" w:type="dxa"/>
          </w:tcPr>
          <w:p w14:paraId="1D26B781" w14:textId="35DAD897" w:rsidR="00156746" w:rsidRPr="00EC5FEE" w:rsidDel="00474033" w:rsidRDefault="00156746" w:rsidP="00907480">
            <w:pPr>
              <w:rPr>
                <w:del w:id="463" w:author="Javier Kachuka" w:date="2019-11-05T22:57:00Z"/>
                <w:moveFrom w:id="464" w:author="Javier Kachuka" w:date="2019-11-05T15:58:00Z"/>
                <w:rFonts w:cs="Arial"/>
                <w:sz w:val="24"/>
                <w:szCs w:val="24"/>
                <w:lang w:val="es-ES"/>
              </w:rPr>
            </w:pPr>
            <w:moveFrom w:id="465" w:author="Javier Kachuka" w:date="2019-11-05T15:58:00Z">
              <w:del w:id="466" w:author="Javier Kachuka" w:date="2019-11-05T22:57:00Z">
                <w:r w:rsidRPr="002410FA" w:rsidDel="00474033">
                  <w:rPr>
                    <w:rFonts w:cs="Arial"/>
                    <w:sz w:val="24"/>
                    <w:szCs w:val="24"/>
                    <w:lang w:val="es-ES"/>
                  </w:rPr>
                  <w:delText>Oficinista</w:delText>
                </w:r>
                <w:r w:rsidDel="00474033">
                  <w:rPr>
                    <w:rFonts w:cs="Arial"/>
                    <w:sz w:val="24"/>
                    <w:szCs w:val="24"/>
                    <w:lang w:val="es-ES"/>
                  </w:rPr>
                  <w:delText>, administrador</w:delText>
                </w:r>
              </w:del>
            </w:moveFrom>
          </w:p>
        </w:tc>
      </w:tr>
      <w:tr w:rsidR="00156746" w:rsidRPr="00D55146" w:rsidDel="00474033" w14:paraId="29664CF7" w14:textId="489F5547" w:rsidTr="00907480">
        <w:trPr>
          <w:del w:id="467" w:author="Javier Kachuka" w:date="2019-11-05T22:57:00Z"/>
        </w:trPr>
        <w:tc>
          <w:tcPr>
            <w:tcW w:w="2122" w:type="dxa"/>
            <w:shd w:val="clear" w:color="auto" w:fill="9CC2E5" w:themeFill="accent1" w:themeFillTint="99"/>
          </w:tcPr>
          <w:p w14:paraId="38EBEC96" w14:textId="3B338234" w:rsidR="00156746" w:rsidRPr="00EC5FEE" w:rsidDel="00474033" w:rsidRDefault="00156746" w:rsidP="00907480">
            <w:pPr>
              <w:rPr>
                <w:del w:id="468" w:author="Javier Kachuka" w:date="2019-11-05T22:57:00Z"/>
                <w:moveFrom w:id="469" w:author="Javier Kachuka" w:date="2019-11-05T15:58:00Z"/>
                <w:rFonts w:cs="Arial"/>
                <w:b/>
                <w:sz w:val="24"/>
                <w:szCs w:val="24"/>
                <w:lang w:val="es-ES"/>
              </w:rPr>
            </w:pPr>
            <w:moveFrom w:id="470" w:author="Javier Kachuka" w:date="2019-11-05T15:58:00Z">
              <w:del w:id="471" w:author="Javier Kachuka" w:date="2019-11-05T22:57:00Z">
                <w:r w:rsidRPr="00EC5FEE" w:rsidDel="00474033">
                  <w:rPr>
                    <w:rFonts w:cs="Arial"/>
                    <w:b/>
                    <w:sz w:val="24"/>
                    <w:szCs w:val="24"/>
                    <w:lang w:val="es-ES"/>
                  </w:rPr>
                  <w:delText xml:space="preserve">Descripción </w:delText>
                </w:r>
              </w:del>
            </w:moveFrom>
          </w:p>
        </w:tc>
        <w:tc>
          <w:tcPr>
            <w:tcW w:w="6706" w:type="dxa"/>
          </w:tcPr>
          <w:p w14:paraId="4DE01A85" w14:textId="07DD1C9D" w:rsidR="00156746" w:rsidRPr="00EC5FEE" w:rsidDel="00474033" w:rsidRDefault="00156746" w:rsidP="00156746">
            <w:pPr>
              <w:rPr>
                <w:del w:id="472" w:author="Javier Kachuka" w:date="2019-11-05T22:57:00Z"/>
                <w:moveFrom w:id="473" w:author="Javier Kachuka" w:date="2019-11-05T15:58:00Z"/>
                <w:rFonts w:cs="Arial"/>
                <w:sz w:val="24"/>
                <w:szCs w:val="24"/>
                <w:lang w:val="es-ES"/>
              </w:rPr>
            </w:pPr>
            <w:moveFrom w:id="474" w:author="Javier Kachuka" w:date="2019-11-05T15:58:00Z">
              <w:del w:id="475" w:author="Javier Kachuka" w:date="2019-11-05T22:57:00Z">
                <w:r w:rsidRPr="00EC5FEE" w:rsidDel="00474033">
                  <w:rPr>
                    <w:rFonts w:cs="Arial"/>
                    <w:sz w:val="24"/>
                    <w:szCs w:val="24"/>
                    <w:lang w:val="es-ES"/>
                  </w:rPr>
                  <w:delText>El</w:delText>
                </w:r>
                <w:r w:rsidDel="00474033">
                  <w:rPr>
                    <w:rFonts w:cs="Arial"/>
                    <w:sz w:val="24"/>
                    <w:szCs w:val="24"/>
                    <w:lang w:val="es-ES"/>
                  </w:rPr>
                  <w:delText xml:space="preserve"> oficinista o administrador</w:delText>
                </w:r>
                <w:r w:rsidRPr="00EC5FEE" w:rsidDel="00474033">
                  <w:rPr>
                    <w:rFonts w:cs="Arial"/>
                    <w:sz w:val="24"/>
                    <w:szCs w:val="24"/>
                    <w:lang w:val="es-ES"/>
                  </w:rPr>
                  <w:delText xml:space="preserve"> puede </w:delText>
                </w:r>
                <w:r w:rsidDel="00474033">
                  <w:rPr>
                    <w:rFonts w:cs="Arial"/>
                    <w:sz w:val="24"/>
                    <w:szCs w:val="24"/>
                    <w:lang w:val="es-ES"/>
                  </w:rPr>
                  <w:delText>dar de baja un socio del sistema</w:delText>
                </w:r>
              </w:del>
            </w:moveFrom>
          </w:p>
        </w:tc>
      </w:tr>
      <w:tr w:rsidR="00156746" w:rsidRPr="00EC5FEE" w:rsidDel="00474033" w14:paraId="0D664147" w14:textId="74C98585" w:rsidTr="00907480">
        <w:trPr>
          <w:del w:id="476" w:author="Javier Kachuka" w:date="2019-11-05T22:57:00Z"/>
        </w:trPr>
        <w:tc>
          <w:tcPr>
            <w:tcW w:w="2122" w:type="dxa"/>
            <w:shd w:val="clear" w:color="auto" w:fill="9CC2E5" w:themeFill="accent1" w:themeFillTint="99"/>
          </w:tcPr>
          <w:p w14:paraId="54A361BE" w14:textId="23975F02" w:rsidR="00156746" w:rsidRPr="00EC5FEE" w:rsidDel="00474033" w:rsidRDefault="00156746" w:rsidP="00907480">
            <w:pPr>
              <w:rPr>
                <w:del w:id="477" w:author="Javier Kachuka" w:date="2019-11-05T22:57:00Z"/>
                <w:moveFrom w:id="478" w:author="Javier Kachuka" w:date="2019-11-05T15:58:00Z"/>
                <w:rFonts w:cs="Arial"/>
                <w:b/>
                <w:sz w:val="24"/>
                <w:szCs w:val="24"/>
                <w:lang w:val="es-ES"/>
              </w:rPr>
            </w:pPr>
            <w:moveFrom w:id="479" w:author="Javier Kachuka" w:date="2019-11-05T15:58:00Z">
              <w:del w:id="480" w:author="Javier Kachuka" w:date="2019-11-05T22:57:00Z">
                <w:r w:rsidRPr="00EC5FEE" w:rsidDel="00474033">
                  <w:rPr>
                    <w:rFonts w:cs="Arial"/>
                    <w:b/>
                    <w:sz w:val="24"/>
                    <w:szCs w:val="24"/>
                    <w:lang w:val="es-ES"/>
                  </w:rPr>
                  <w:delText>Referencia Cruzada</w:delText>
                </w:r>
              </w:del>
            </w:moveFrom>
          </w:p>
        </w:tc>
        <w:tc>
          <w:tcPr>
            <w:tcW w:w="6706" w:type="dxa"/>
          </w:tcPr>
          <w:p w14:paraId="1AE990D7" w14:textId="01249DE2" w:rsidR="00156746" w:rsidRPr="00EC5FEE" w:rsidDel="00474033" w:rsidRDefault="00156746" w:rsidP="00907480">
            <w:pPr>
              <w:rPr>
                <w:del w:id="481" w:author="Javier Kachuka" w:date="2019-11-05T22:57:00Z"/>
                <w:moveFrom w:id="482" w:author="Javier Kachuka" w:date="2019-11-05T15:58:00Z"/>
                <w:rFonts w:cs="Arial"/>
                <w:sz w:val="24"/>
                <w:szCs w:val="24"/>
                <w:lang w:val="es-ES"/>
              </w:rPr>
            </w:pPr>
            <w:moveFrom w:id="483" w:author="Javier Kachuka" w:date="2019-11-05T15:58:00Z">
              <w:del w:id="484" w:author="Javier Kachuka" w:date="2019-11-05T22:57:00Z">
                <w:r w:rsidRPr="00EC5FEE" w:rsidDel="00474033">
                  <w:rPr>
                    <w:rFonts w:cs="Arial"/>
                    <w:sz w:val="24"/>
                    <w:szCs w:val="24"/>
                    <w:lang w:val="es-ES"/>
                  </w:rPr>
                  <w:delText>RF1.3</w:delText>
                </w:r>
              </w:del>
            </w:moveFrom>
          </w:p>
        </w:tc>
      </w:tr>
      <w:moveFromRangeEnd w:id="451"/>
    </w:tbl>
    <w:p w14:paraId="0D76F83B" w14:textId="77777777" w:rsidR="00156746" w:rsidRDefault="00156746" w:rsidP="00AE5082">
      <w:pPr>
        <w:rPr>
          <w:rFonts w:cs="Arial"/>
          <w:sz w:val="24"/>
          <w:szCs w:val="24"/>
          <w:lang w:val="es-ES"/>
        </w:rPr>
      </w:pPr>
    </w:p>
    <w:tbl>
      <w:tblPr>
        <w:tblStyle w:val="Tablaconcuadrcula"/>
        <w:tblW w:w="0" w:type="auto"/>
        <w:tblLook w:val="04A0" w:firstRow="1" w:lastRow="0" w:firstColumn="1" w:lastColumn="0" w:noHBand="0" w:noVBand="1"/>
      </w:tblPr>
      <w:tblGrid>
        <w:gridCol w:w="2122"/>
        <w:gridCol w:w="6706"/>
      </w:tblGrid>
      <w:tr w:rsidR="00156746" w:rsidRPr="00442C33" w14:paraId="1BB6FC61" w14:textId="77777777" w:rsidTr="00907480">
        <w:tc>
          <w:tcPr>
            <w:tcW w:w="2122" w:type="dxa"/>
            <w:shd w:val="clear" w:color="auto" w:fill="9CC2E5" w:themeFill="accent1" w:themeFillTint="99"/>
          </w:tcPr>
          <w:p w14:paraId="0850683A" w14:textId="77777777" w:rsidR="00156746" w:rsidRPr="00EC5FEE" w:rsidRDefault="00156746" w:rsidP="00907480">
            <w:pPr>
              <w:rPr>
                <w:rFonts w:cs="Arial"/>
                <w:b/>
                <w:sz w:val="24"/>
                <w:szCs w:val="24"/>
                <w:lang w:val="es-ES"/>
              </w:rPr>
            </w:pPr>
            <w:r w:rsidRPr="00EC5FEE">
              <w:rPr>
                <w:rFonts w:cs="Arial"/>
                <w:b/>
                <w:sz w:val="24"/>
                <w:szCs w:val="24"/>
                <w:lang w:val="es-ES"/>
              </w:rPr>
              <w:t>Caso de uso</w:t>
            </w:r>
          </w:p>
        </w:tc>
        <w:tc>
          <w:tcPr>
            <w:tcW w:w="6706" w:type="dxa"/>
          </w:tcPr>
          <w:p w14:paraId="0FBB3398" w14:textId="17996E7C" w:rsidR="00156746" w:rsidRPr="00EC5FEE" w:rsidRDefault="00156746" w:rsidP="00156746">
            <w:pPr>
              <w:rPr>
                <w:rFonts w:cs="Arial"/>
                <w:sz w:val="24"/>
                <w:szCs w:val="24"/>
                <w:lang w:val="es-ES"/>
              </w:rPr>
            </w:pPr>
            <w:r>
              <w:rPr>
                <w:rFonts w:cs="Arial"/>
                <w:sz w:val="24"/>
                <w:szCs w:val="24"/>
                <w:lang w:val="es-ES"/>
              </w:rPr>
              <w:t>Registrar Conexión</w:t>
            </w:r>
          </w:p>
        </w:tc>
      </w:tr>
      <w:tr w:rsidR="00156746" w:rsidRPr="0083745B" w14:paraId="2D9F15AF" w14:textId="77777777" w:rsidTr="00907480">
        <w:tc>
          <w:tcPr>
            <w:tcW w:w="2122" w:type="dxa"/>
            <w:shd w:val="clear" w:color="auto" w:fill="9CC2E5" w:themeFill="accent1" w:themeFillTint="99"/>
          </w:tcPr>
          <w:p w14:paraId="55FCC484" w14:textId="77777777" w:rsidR="00156746" w:rsidRPr="00EC5FEE" w:rsidRDefault="00156746" w:rsidP="00907480">
            <w:pPr>
              <w:rPr>
                <w:rFonts w:cs="Arial"/>
                <w:b/>
                <w:sz w:val="24"/>
                <w:szCs w:val="24"/>
                <w:lang w:val="es-ES"/>
              </w:rPr>
            </w:pPr>
            <w:r w:rsidRPr="00EC5FEE">
              <w:rPr>
                <w:rFonts w:cs="Arial"/>
                <w:b/>
                <w:sz w:val="24"/>
                <w:szCs w:val="24"/>
                <w:lang w:val="es-ES"/>
              </w:rPr>
              <w:t>Actor</w:t>
            </w:r>
          </w:p>
        </w:tc>
        <w:tc>
          <w:tcPr>
            <w:tcW w:w="6706" w:type="dxa"/>
          </w:tcPr>
          <w:p w14:paraId="5D0BED65" w14:textId="460C120F" w:rsidR="00156746" w:rsidRPr="00EC5FEE" w:rsidRDefault="00156746" w:rsidP="00156746">
            <w:pPr>
              <w:rPr>
                <w:rFonts w:cs="Arial"/>
                <w:sz w:val="24"/>
                <w:szCs w:val="24"/>
                <w:lang w:val="es-ES"/>
              </w:rPr>
            </w:pPr>
            <w:r>
              <w:rPr>
                <w:rFonts w:cs="Arial"/>
                <w:sz w:val="24"/>
                <w:szCs w:val="24"/>
                <w:lang w:val="es-ES"/>
              </w:rPr>
              <w:t>Oficinista, administrador</w:t>
            </w:r>
          </w:p>
        </w:tc>
      </w:tr>
      <w:tr w:rsidR="00156746" w:rsidRPr="00576F7E" w14:paraId="28CB87AA" w14:textId="77777777" w:rsidTr="00907480">
        <w:tc>
          <w:tcPr>
            <w:tcW w:w="2122" w:type="dxa"/>
            <w:shd w:val="clear" w:color="auto" w:fill="9CC2E5" w:themeFill="accent1" w:themeFillTint="99"/>
          </w:tcPr>
          <w:p w14:paraId="4B0F93D2" w14:textId="77777777" w:rsidR="00156746" w:rsidRPr="00EC5FEE" w:rsidRDefault="00156746" w:rsidP="00907480">
            <w:pPr>
              <w:rPr>
                <w:rFonts w:cs="Arial"/>
                <w:b/>
                <w:sz w:val="24"/>
                <w:szCs w:val="24"/>
                <w:lang w:val="es-ES"/>
              </w:rPr>
            </w:pPr>
            <w:r w:rsidRPr="00EC5FEE">
              <w:rPr>
                <w:rFonts w:cs="Arial"/>
                <w:b/>
                <w:sz w:val="24"/>
                <w:szCs w:val="24"/>
                <w:lang w:val="es-ES"/>
              </w:rPr>
              <w:t xml:space="preserve">Descripción </w:t>
            </w:r>
          </w:p>
        </w:tc>
        <w:tc>
          <w:tcPr>
            <w:tcW w:w="6706" w:type="dxa"/>
          </w:tcPr>
          <w:p w14:paraId="2FA6B070" w14:textId="76210C87" w:rsidR="00156746" w:rsidRPr="00EC5FEE" w:rsidRDefault="00156746" w:rsidP="00156746">
            <w:pPr>
              <w:rPr>
                <w:rFonts w:cs="Arial"/>
                <w:sz w:val="24"/>
                <w:szCs w:val="24"/>
                <w:lang w:val="es-ES"/>
              </w:rPr>
            </w:pPr>
            <w:r w:rsidRPr="00EC5FEE">
              <w:rPr>
                <w:rFonts w:cs="Arial"/>
                <w:sz w:val="24"/>
                <w:szCs w:val="24"/>
                <w:lang w:val="es-ES"/>
              </w:rPr>
              <w:t>El</w:t>
            </w:r>
            <w:r>
              <w:rPr>
                <w:rFonts w:cs="Arial"/>
                <w:sz w:val="24"/>
                <w:szCs w:val="24"/>
                <w:lang w:val="es-ES"/>
              </w:rPr>
              <w:t xml:space="preserve"> oficinista o administrador</w:t>
            </w:r>
            <w:r w:rsidRPr="00EC5FEE">
              <w:rPr>
                <w:rFonts w:cs="Arial"/>
                <w:sz w:val="24"/>
                <w:szCs w:val="24"/>
                <w:lang w:val="es-ES"/>
              </w:rPr>
              <w:t xml:space="preserve"> puede </w:t>
            </w:r>
            <w:r>
              <w:rPr>
                <w:rFonts w:cs="Arial"/>
                <w:sz w:val="24"/>
                <w:szCs w:val="24"/>
                <w:lang w:val="es-ES"/>
              </w:rPr>
              <w:t>registrar una nueva conexión correspondiente a un socio</w:t>
            </w:r>
          </w:p>
        </w:tc>
      </w:tr>
      <w:tr w:rsidR="00156746" w:rsidRPr="00EC5FEE" w14:paraId="67AC22D5" w14:textId="77777777" w:rsidTr="00907480">
        <w:tc>
          <w:tcPr>
            <w:tcW w:w="2122" w:type="dxa"/>
            <w:shd w:val="clear" w:color="auto" w:fill="9CC2E5" w:themeFill="accent1" w:themeFillTint="99"/>
          </w:tcPr>
          <w:p w14:paraId="23204978" w14:textId="77777777" w:rsidR="00156746" w:rsidRPr="00EC5FEE" w:rsidRDefault="00156746" w:rsidP="00907480">
            <w:pPr>
              <w:rPr>
                <w:rFonts w:cs="Arial"/>
                <w:b/>
                <w:sz w:val="24"/>
                <w:szCs w:val="24"/>
                <w:lang w:val="es-ES"/>
              </w:rPr>
            </w:pPr>
            <w:r w:rsidRPr="00EC5FEE">
              <w:rPr>
                <w:rFonts w:cs="Arial"/>
                <w:b/>
                <w:sz w:val="24"/>
                <w:szCs w:val="24"/>
                <w:lang w:val="es-ES"/>
              </w:rPr>
              <w:t>Referencia Cruzada</w:t>
            </w:r>
          </w:p>
        </w:tc>
        <w:tc>
          <w:tcPr>
            <w:tcW w:w="6706" w:type="dxa"/>
          </w:tcPr>
          <w:p w14:paraId="28AF49BA" w14:textId="75460571" w:rsidR="00156746" w:rsidRPr="00EC5FEE" w:rsidRDefault="00156746" w:rsidP="00907480">
            <w:pPr>
              <w:rPr>
                <w:rFonts w:cs="Arial"/>
                <w:sz w:val="24"/>
                <w:szCs w:val="24"/>
                <w:lang w:val="es-ES"/>
              </w:rPr>
            </w:pPr>
            <w:r w:rsidRPr="00EC5FEE">
              <w:rPr>
                <w:rFonts w:cs="Arial"/>
                <w:sz w:val="24"/>
                <w:szCs w:val="24"/>
                <w:lang w:val="es-ES"/>
              </w:rPr>
              <w:t>RF</w:t>
            </w:r>
            <w:ins w:id="485" w:author="Javier Kachuka" w:date="2019-11-05T17:47:00Z">
              <w:r w:rsidR="00401CC8">
                <w:rPr>
                  <w:rFonts w:cs="Arial"/>
                  <w:sz w:val="24"/>
                  <w:szCs w:val="24"/>
                  <w:lang w:val="es-ES"/>
                </w:rPr>
                <w:t>2.4</w:t>
              </w:r>
            </w:ins>
            <w:del w:id="486" w:author="Javier Kachuka" w:date="2019-11-05T17:47:00Z">
              <w:r w:rsidRPr="00EC5FEE" w:rsidDel="00401CC8">
                <w:rPr>
                  <w:rFonts w:cs="Arial"/>
                  <w:sz w:val="24"/>
                  <w:szCs w:val="24"/>
                  <w:lang w:val="es-ES"/>
                </w:rPr>
                <w:delText>1.3</w:delText>
              </w:r>
            </w:del>
          </w:p>
        </w:tc>
      </w:tr>
    </w:tbl>
    <w:p w14:paraId="3FC58326" w14:textId="51C14368" w:rsidR="00442C33" w:rsidRDefault="00442C33" w:rsidP="00AE5082">
      <w:pPr>
        <w:rPr>
          <w:rFonts w:cs="Arial"/>
          <w:sz w:val="24"/>
          <w:szCs w:val="24"/>
          <w:lang w:val="es-ES"/>
        </w:rPr>
      </w:pPr>
    </w:p>
    <w:tbl>
      <w:tblPr>
        <w:tblStyle w:val="Tablaconcuadrcula"/>
        <w:tblW w:w="0" w:type="auto"/>
        <w:tblLook w:val="04A0" w:firstRow="1" w:lastRow="0" w:firstColumn="1" w:lastColumn="0" w:noHBand="0" w:noVBand="1"/>
      </w:tblPr>
      <w:tblGrid>
        <w:gridCol w:w="2122"/>
        <w:gridCol w:w="6706"/>
      </w:tblGrid>
      <w:tr w:rsidR="00156746" w:rsidRPr="00442C33" w14:paraId="5704AAA4" w14:textId="77777777" w:rsidTr="00907480">
        <w:tc>
          <w:tcPr>
            <w:tcW w:w="2122" w:type="dxa"/>
            <w:shd w:val="clear" w:color="auto" w:fill="9CC2E5" w:themeFill="accent1" w:themeFillTint="99"/>
          </w:tcPr>
          <w:p w14:paraId="0C243109" w14:textId="77777777" w:rsidR="00156746" w:rsidRPr="00EC5FEE" w:rsidRDefault="00156746" w:rsidP="00907480">
            <w:pPr>
              <w:rPr>
                <w:rFonts w:cs="Arial"/>
                <w:b/>
                <w:sz w:val="24"/>
                <w:szCs w:val="24"/>
                <w:lang w:val="es-ES"/>
              </w:rPr>
            </w:pPr>
            <w:r w:rsidRPr="00EC5FEE">
              <w:rPr>
                <w:rFonts w:cs="Arial"/>
                <w:b/>
                <w:sz w:val="24"/>
                <w:szCs w:val="24"/>
                <w:lang w:val="es-ES"/>
              </w:rPr>
              <w:t>Caso de uso</w:t>
            </w:r>
          </w:p>
        </w:tc>
        <w:tc>
          <w:tcPr>
            <w:tcW w:w="6706" w:type="dxa"/>
          </w:tcPr>
          <w:p w14:paraId="6379E9A1" w14:textId="7CEC290B" w:rsidR="00156746" w:rsidRPr="00EC5FEE" w:rsidRDefault="00156746" w:rsidP="00907480">
            <w:pPr>
              <w:rPr>
                <w:rFonts w:cs="Arial"/>
                <w:sz w:val="24"/>
                <w:szCs w:val="24"/>
                <w:lang w:val="es-ES"/>
              </w:rPr>
            </w:pPr>
            <w:r>
              <w:rPr>
                <w:rFonts w:cs="Arial"/>
                <w:sz w:val="24"/>
                <w:szCs w:val="24"/>
                <w:lang w:val="es-ES"/>
              </w:rPr>
              <w:t>Eliminar Conexión</w:t>
            </w:r>
          </w:p>
        </w:tc>
      </w:tr>
      <w:tr w:rsidR="00156746" w:rsidRPr="0083745B" w14:paraId="59FD46DB" w14:textId="77777777" w:rsidTr="00907480">
        <w:tc>
          <w:tcPr>
            <w:tcW w:w="2122" w:type="dxa"/>
            <w:shd w:val="clear" w:color="auto" w:fill="9CC2E5" w:themeFill="accent1" w:themeFillTint="99"/>
          </w:tcPr>
          <w:p w14:paraId="691337A8" w14:textId="77777777" w:rsidR="00156746" w:rsidRPr="00EC5FEE" w:rsidRDefault="00156746" w:rsidP="00907480">
            <w:pPr>
              <w:rPr>
                <w:rFonts w:cs="Arial"/>
                <w:b/>
                <w:sz w:val="24"/>
                <w:szCs w:val="24"/>
                <w:lang w:val="es-ES"/>
              </w:rPr>
            </w:pPr>
            <w:r w:rsidRPr="00EC5FEE">
              <w:rPr>
                <w:rFonts w:cs="Arial"/>
                <w:b/>
                <w:sz w:val="24"/>
                <w:szCs w:val="24"/>
                <w:lang w:val="es-ES"/>
              </w:rPr>
              <w:t>Actor</w:t>
            </w:r>
          </w:p>
        </w:tc>
        <w:tc>
          <w:tcPr>
            <w:tcW w:w="6706" w:type="dxa"/>
          </w:tcPr>
          <w:p w14:paraId="214B1F52" w14:textId="6A849F31" w:rsidR="00156746" w:rsidRPr="00EC5FEE" w:rsidRDefault="00156746" w:rsidP="00156746">
            <w:pPr>
              <w:rPr>
                <w:rFonts w:cs="Arial"/>
                <w:sz w:val="24"/>
                <w:szCs w:val="24"/>
                <w:lang w:val="es-ES"/>
              </w:rPr>
            </w:pPr>
            <w:r>
              <w:rPr>
                <w:rFonts w:cs="Arial"/>
                <w:sz w:val="24"/>
                <w:szCs w:val="24"/>
                <w:lang w:val="es-ES"/>
              </w:rPr>
              <w:t>Oficinista, administrador</w:t>
            </w:r>
          </w:p>
        </w:tc>
      </w:tr>
      <w:tr w:rsidR="00156746" w:rsidRPr="00576F7E" w14:paraId="3C9C2EC6" w14:textId="77777777" w:rsidTr="00907480">
        <w:tc>
          <w:tcPr>
            <w:tcW w:w="2122" w:type="dxa"/>
            <w:shd w:val="clear" w:color="auto" w:fill="9CC2E5" w:themeFill="accent1" w:themeFillTint="99"/>
          </w:tcPr>
          <w:p w14:paraId="649436FE" w14:textId="77777777" w:rsidR="00156746" w:rsidRPr="00EC5FEE" w:rsidRDefault="00156746" w:rsidP="00907480">
            <w:pPr>
              <w:rPr>
                <w:rFonts w:cs="Arial"/>
                <w:b/>
                <w:sz w:val="24"/>
                <w:szCs w:val="24"/>
                <w:lang w:val="es-ES"/>
              </w:rPr>
            </w:pPr>
            <w:r w:rsidRPr="00EC5FEE">
              <w:rPr>
                <w:rFonts w:cs="Arial"/>
                <w:b/>
                <w:sz w:val="24"/>
                <w:szCs w:val="24"/>
                <w:lang w:val="es-ES"/>
              </w:rPr>
              <w:t xml:space="preserve">Descripción </w:t>
            </w:r>
          </w:p>
        </w:tc>
        <w:tc>
          <w:tcPr>
            <w:tcW w:w="6706" w:type="dxa"/>
          </w:tcPr>
          <w:p w14:paraId="250E9CA5" w14:textId="09C833BA" w:rsidR="00156746" w:rsidRPr="00EC5FEE" w:rsidRDefault="00156746" w:rsidP="00156746">
            <w:pPr>
              <w:rPr>
                <w:rFonts w:cs="Arial"/>
                <w:sz w:val="24"/>
                <w:szCs w:val="24"/>
                <w:lang w:val="es-ES"/>
              </w:rPr>
            </w:pPr>
            <w:r w:rsidRPr="00EC5FEE">
              <w:rPr>
                <w:rFonts w:cs="Arial"/>
                <w:sz w:val="24"/>
                <w:szCs w:val="24"/>
                <w:lang w:val="es-ES"/>
              </w:rPr>
              <w:t>El</w:t>
            </w:r>
            <w:r>
              <w:rPr>
                <w:rFonts w:cs="Arial"/>
                <w:sz w:val="24"/>
                <w:szCs w:val="24"/>
                <w:lang w:val="es-ES"/>
              </w:rPr>
              <w:t xml:space="preserve"> oficinista o administrador</w:t>
            </w:r>
            <w:r w:rsidRPr="00EC5FEE">
              <w:rPr>
                <w:rFonts w:cs="Arial"/>
                <w:sz w:val="24"/>
                <w:szCs w:val="24"/>
                <w:lang w:val="es-ES"/>
              </w:rPr>
              <w:t xml:space="preserve"> puede </w:t>
            </w:r>
            <w:r>
              <w:rPr>
                <w:rFonts w:cs="Arial"/>
                <w:sz w:val="24"/>
                <w:szCs w:val="24"/>
                <w:lang w:val="es-ES"/>
              </w:rPr>
              <w:t>dar de baja una conexión de un socio</w:t>
            </w:r>
          </w:p>
        </w:tc>
      </w:tr>
      <w:tr w:rsidR="00156746" w:rsidRPr="00EC5FEE" w14:paraId="1C3B9C7B" w14:textId="77777777" w:rsidTr="00907480">
        <w:tc>
          <w:tcPr>
            <w:tcW w:w="2122" w:type="dxa"/>
            <w:shd w:val="clear" w:color="auto" w:fill="9CC2E5" w:themeFill="accent1" w:themeFillTint="99"/>
          </w:tcPr>
          <w:p w14:paraId="4EBB2AAF" w14:textId="77777777" w:rsidR="00156746" w:rsidRPr="00EC5FEE" w:rsidRDefault="00156746" w:rsidP="00907480">
            <w:pPr>
              <w:rPr>
                <w:rFonts w:cs="Arial"/>
                <w:b/>
                <w:sz w:val="24"/>
                <w:szCs w:val="24"/>
                <w:lang w:val="es-ES"/>
              </w:rPr>
            </w:pPr>
            <w:r w:rsidRPr="00EC5FEE">
              <w:rPr>
                <w:rFonts w:cs="Arial"/>
                <w:b/>
                <w:sz w:val="24"/>
                <w:szCs w:val="24"/>
                <w:lang w:val="es-ES"/>
              </w:rPr>
              <w:t>Referencia Cruzada</w:t>
            </w:r>
          </w:p>
        </w:tc>
        <w:tc>
          <w:tcPr>
            <w:tcW w:w="6706" w:type="dxa"/>
          </w:tcPr>
          <w:p w14:paraId="7D6163B9" w14:textId="4F607110" w:rsidR="00156746" w:rsidRPr="00EC5FEE" w:rsidRDefault="00156746" w:rsidP="00907480">
            <w:pPr>
              <w:rPr>
                <w:rFonts w:cs="Arial"/>
                <w:sz w:val="24"/>
                <w:szCs w:val="24"/>
                <w:lang w:val="es-ES"/>
              </w:rPr>
            </w:pPr>
            <w:r w:rsidRPr="00EC5FEE">
              <w:rPr>
                <w:rFonts w:cs="Arial"/>
                <w:sz w:val="24"/>
                <w:szCs w:val="24"/>
                <w:lang w:val="es-ES"/>
              </w:rPr>
              <w:t>RF</w:t>
            </w:r>
            <w:ins w:id="487" w:author="Javier Kachuka" w:date="2019-11-05T17:47:00Z">
              <w:r w:rsidR="00401CC8">
                <w:rPr>
                  <w:rFonts w:cs="Arial"/>
                  <w:sz w:val="24"/>
                  <w:szCs w:val="24"/>
                  <w:lang w:val="es-ES"/>
                </w:rPr>
                <w:t>2.5</w:t>
              </w:r>
            </w:ins>
            <w:del w:id="488" w:author="Javier Kachuka" w:date="2019-11-05T17:47:00Z">
              <w:r w:rsidRPr="00EC5FEE" w:rsidDel="00401CC8">
                <w:rPr>
                  <w:rFonts w:cs="Arial"/>
                  <w:sz w:val="24"/>
                  <w:szCs w:val="24"/>
                  <w:lang w:val="es-ES"/>
                </w:rPr>
                <w:delText>1.3</w:delText>
              </w:r>
            </w:del>
          </w:p>
        </w:tc>
      </w:tr>
    </w:tbl>
    <w:p w14:paraId="7E43DA8C" w14:textId="4EB52ECD" w:rsidR="003F530E" w:rsidRDefault="003F530E" w:rsidP="00AE5082">
      <w:pPr>
        <w:rPr>
          <w:ins w:id="489" w:author="Javier Kachuka" w:date="2019-11-05T16:00:00Z"/>
          <w:rFonts w:cs="Arial"/>
          <w:sz w:val="24"/>
          <w:szCs w:val="24"/>
          <w:lang w:val="es-ES"/>
        </w:rPr>
      </w:pPr>
    </w:p>
    <w:p w14:paraId="55418C6E" w14:textId="12A9D47F" w:rsidR="00156746" w:rsidRPr="00EC5FEE" w:rsidRDefault="003F530E" w:rsidP="00AE5082">
      <w:pPr>
        <w:rPr>
          <w:rFonts w:cs="Arial"/>
          <w:sz w:val="24"/>
          <w:szCs w:val="24"/>
          <w:lang w:val="es-ES"/>
        </w:rPr>
      </w:pPr>
      <w:ins w:id="490" w:author="Javier Kachuka" w:date="2019-11-05T16:00:00Z">
        <w:r>
          <w:rPr>
            <w:rFonts w:cs="Arial"/>
            <w:sz w:val="24"/>
            <w:szCs w:val="24"/>
            <w:lang w:val="es-ES"/>
          </w:rPr>
          <w:br w:type="page"/>
        </w:r>
      </w:ins>
    </w:p>
    <w:p w14:paraId="5B43051F" w14:textId="17ABC048" w:rsidR="006233E2" w:rsidRPr="00C21D3A" w:rsidRDefault="002A55EF">
      <w:pPr>
        <w:pStyle w:val="Ttulo3"/>
        <w:ind w:left="720" w:hanging="720"/>
        <w:rPr>
          <w:lang w:val="es-ES"/>
        </w:rPr>
        <w:pPrChange w:id="491" w:author="Javier Kachuka" w:date="2019-11-05T22:29:00Z">
          <w:pPr>
            <w:pStyle w:val="Ttulo3"/>
          </w:pPr>
        </w:pPrChange>
      </w:pPr>
      <w:bookmarkStart w:id="492" w:name="_Toc24536321"/>
      <w:r>
        <w:rPr>
          <w:lang w:val="es-ES"/>
        </w:rPr>
        <w:lastRenderedPageBreak/>
        <w:t>Módulo de T</w:t>
      </w:r>
      <w:r w:rsidR="006233E2" w:rsidRPr="00EC5FEE">
        <w:rPr>
          <w:lang w:val="es-ES"/>
        </w:rPr>
        <w:t>rabajo</w:t>
      </w:r>
      <w:bookmarkEnd w:id="492"/>
    </w:p>
    <w:tbl>
      <w:tblPr>
        <w:tblStyle w:val="Tablaconcuadrcula"/>
        <w:tblW w:w="0" w:type="auto"/>
        <w:tblLook w:val="04A0" w:firstRow="1" w:lastRow="0" w:firstColumn="1" w:lastColumn="0" w:noHBand="0" w:noVBand="1"/>
      </w:tblPr>
      <w:tblGrid>
        <w:gridCol w:w="2122"/>
        <w:gridCol w:w="6706"/>
      </w:tblGrid>
      <w:tr w:rsidR="00A859BB" w:rsidRPr="00EC5FEE" w14:paraId="6723337D" w14:textId="77777777" w:rsidTr="00EC5FEE">
        <w:tc>
          <w:tcPr>
            <w:tcW w:w="2122" w:type="dxa"/>
            <w:shd w:val="clear" w:color="auto" w:fill="9CC2E5" w:themeFill="accent1" w:themeFillTint="99"/>
          </w:tcPr>
          <w:p w14:paraId="35286B60" w14:textId="77777777" w:rsidR="00A859BB" w:rsidRPr="00EC5FEE" w:rsidRDefault="00A859BB" w:rsidP="00E76878">
            <w:pPr>
              <w:rPr>
                <w:rFonts w:cs="Arial"/>
                <w:b/>
                <w:sz w:val="24"/>
                <w:szCs w:val="24"/>
                <w:lang w:val="es-ES"/>
              </w:rPr>
            </w:pPr>
            <w:r w:rsidRPr="00EC5FEE">
              <w:rPr>
                <w:rFonts w:cs="Arial"/>
                <w:b/>
                <w:sz w:val="24"/>
                <w:szCs w:val="24"/>
                <w:lang w:val="es-ES"/>
              </w:rPr>
              <w:t>Caso de uso</w:t>
            </w:r>
          </w:p>
        </w:tc>
        <w:tc>
          <w:tcPr>
            <w:tcW w:w="6706" w:type="dxa"/>
          </w:tcPr>
          <w:p w14:paraId="6AAC180A" w14:textId="77777777" w:rsidR="00A859BB" w:rsidRPr="00EC5FEE" w:rsidRDefault="00A859BB" w:rsidP="00A859BB">
            <w:pPr>
              <w:rPr>
                <w:rFonts w:cs="Arial"/>
                <w:sz w:val="24"/>
                <w:szCs w:val="24"/>
                <w:lang w:val="es-ES"/>
              </w:rPr>
            </w:pPr>
            <w:r w:rsidRPr="00EC5FEE">
              <w:rPr>
                <w:rFonts w:cs="Arial"/>
                <w:sz w:val="24"/>
                <w:szCs w:val="24"/>
                <w:lang w:val="es-ES"/>
              </w:rPr>
              <w:t>Iniciar Trabajo</w:t>
            </w:r>
          </w:p>
        </w:tc>
      </w:tr>
      <w:tr w:rsidR="00A859BB" w:rsidRPr="00EC5FEE" w14:paraId="2B945705" w14:textId="77777777" w:rsidTr="00EC5FEE">
        <w:tc>
          <w:tcPr>
            <w:tcW w:w="2122" w:type="dxa"/>
            <w:shd w:val="clear" w:color="auto" w:fill="9CC2E5" w:themeFill="accent1" w:themeFillTint="99"/>
          </w:tcPr>
          <w:p w14:paraId="4C7B25EA" w14:textId="77777777" w:rsidR="00A859BB" w:rsidRPr="00EC5FEE" w:rsidRDefault="00A859BB" w:rsidP="00E76878">
            <w:pPr>
              <w:rPr>
                <w:rFonts w:cs="Arial"/>
                <w:b/>
                <w:sz w:val="24"/>
                <w:szCs w:val="24"/>
                <w:lang w:val="es-ES"/>
              </w:rPr>
            </w:pPr>
            <w:r w:rsidRPr="00EC5FEE">
              <w:rPr>
                <w:rFonts w:cs="Arial"/>
                <w:b/>
                <w:sz w:val="24"/>
                <w:szCs w:val="24"/>
                <w:lang w:val="es-ES"/>
              </w:rPr>
              <w:t>Actor</w:t>
            </w:r>
          </w:p>
        </w:tc>
        <w:tc>
          <w:tcPr>
            <w:tcW w:w="6706" w:type="dxa"/>
          </w:tcPr>
          <w:p w14:paraId="2B6A643E" w14:textId="1D9AFA24" w:rsidR="00A859BB" w:rsidRPr="00EC5FEE" w:rsidRDefault="00A859BB" w:rsidP="00E76878">
            <w:pPr>
              <w:rPr>
                <w:rFonts w:cs="Arial"/>
                <w:sz w:val="24"/>
                <w:szCs w:val="24"/>
                <w:lang w:val="es-ES"/>
              </w:rPr>
            </w:pPr>
            <w:r w:rsidRPr="00EC5FEE">
              <w:rPr>
                <w:rFonts w:cs="Arial"/>
                <w:sz w:val="24"/>
                <w:szCs w:val="24"/>
                <w:lang w:val="es-ES"/>
              </w:rPr>
              <w:t xml:space="preserve">Empleado </w:t>
            </w:r>
            <w:r w:rsidR="00C21D3A">
              <w:rPr>
                <w:rFonts w:cs="Arial"/>
                <w:sz w:val="24"/>
                <w:szCs w:val="24"/>
                <w:lang w:val="es-ES"/>
              </w:rPr>
              <w:t>de planta</w:t>
            </w:r>
          </w:p>
        </w:tc>
      </w:tr>
      <w:tr w:rsidR="00A859BB" w:rsidRPr="00576F7E" w14:paraId="031BD331" w14:textId="77777777" w:rsidTr="00EC5FEE">
        <w:tc>
          <w:tcPr>
            <w:tcW w:w="2122" w:type="dxa"/>
            <w:shd w:val="clear" w:color="auto" w:fill="9CC2E5" w:themeFill="accent1" w:themeFillTint="99"/>
          </w:tcPr>
          <w:p w14:paraId="74DB3301" w14:textId="77777777" w:rsidR="00A859BB" w:rsidRPr="00EC5FEE" w:rsidRDefault="00A859BB" w:rsidP="00E76878">
            <w:pPr>
              <w:rPr>
                <w:rFonts w:cs="Arial"/>
                <w:b/>
                <w:sz w:val="24"/>
                <w:szCs w:val="24"/>
                <w:lang w:val="es-ES"/>
              </w:rPr>
            </w:pPr>
            <w:r w:rsidRPr="00EC5FEE">
              <w:rPr>
                <w:rFonts w:cs="Arial"/>
                <w:b/>
                <w:sz w:val="24"/>
                <w:szCs w:val="24"/>
                <w:lang w:val="es-ES"/>
              </w:rPr>
              <w:t xml:space="preserve">Descripción </w:t>
            </w:r>
          </w:p>
        </w:tc>
        <w:tc>
          <w:tcPr>
            <w:tcW w:w="6706" w:type="dxa"/>
          </w:tcPr>
          <w:p w14:paraId="1840A58D" w14:textId="7270AA2C" w:rsidR="00A859BB" w:rsidRPr="00EC5FEE" w:rsidRDefault="00AE4E95" w:rsidP="00A859BB">
            <w:pPr>
              <w:rPr>
                <w:rFonts w:cs="Arial"/>
                <w:sz w:val="24"/>
                <w:szCs w:val="24"/>
                <w:lang w:val="es-ES"/>
              </w:rPr>
            </w:pPr>
            <w:r w:rsidRPr="00EC5FEE">
              <w:rPr>
                <w:rFonts w:cs="Arial"/>
                <w:sz w:val="24"/>
                <w:szCs w:val="24"/>
                <w:lang w:val="es-ES"/>
              </w:rPr>
              <w:t>El empleado</w:t>
            </w:r>
            <w:r w:rsidR="00C21D3A">
              <w:rPr>
                <w:rFonts w:cs="Arial"/>
                <w:sz w:val="24"/>
                <w:szCs w:val="24"/>
                <w:lang w:val="es-ES"/>
              </w:rPr>
              <w:t xml:space="preserve"> de planta</w:t>
            </w:r>
            <w:r w:rsidR="00A859BB" w:rsidRPr="00EC5FEE">
              <w:rPr>
                <w:rFonts w:cs="Arial"/>
                <w:sz w:val="24"/>
                <w:szCs w:val="24"/>
                <w:lang w:val="es-ES"/>
              </w:rPr>
              <w:t xml:space="preserve"> </w:t>
            </w:r>
            <w:r w:rsidRPr="00EC5FEE">
              <w:rPr>
                <w:rFonts w:cs="Arial"/>
                <w:sz w:val="24"/>
                <w:szCs w:val="24"/>
                <w:lang w:val="es-ES"/>
              </w:rPr>
              <w:t>inicia</w:t>
            </w:r>
            <w:r w:rsidR="00A859BB" w:rsidRPr="00EC5FEE">
              <w:rPr>
                <w:rFonts w:cs="Arial"/>
                <w:sz w:val="24"/>
                <w:szCs w:val="24"/>
                <w:lang w:val="es-ES"/>
              </w:rPr>
              <w:t xml:space="preserve"> un nuevo trabajo pendiente por realizar</w:t>
            </w:r>
          </w:p>
        </w:tc>
      </w:tr>
      <w:tr w:rsidR="00A859BB" w:rsidRPr="00EC5FEE" w14:paraId="405D6B99" w14:textId="77777777" w:rsidTr="00EC5FEE">
        <w:tc>
          <w:tcPr>
            <w:tcW w:w="2122" w:type="dxa"/>
            <w:shd w:val="clear" w:color="auto" w:fill="9CC2E5" w:themeFill="accent1" w:themeFillTint="99"/>
          </w:tcPr>
          <w:p w14:paraId="5D819E6B" w14:textId="77777777" w:rsidR="00A859BB" w:rsidRPr="00EC5FEE" w:rsidRDefault="00A859BB" w:rsidP="00E76878">
            <w:pPr>
              <w:rPr>
                <w:rFonts w:cs="Arial"/>
                <w:b/>
                <w:sz w:val="24"/>
                <w:szCs w:val="24"/>
                <w:lang w:val="es-ES"/>
              </w:rPr>
            </w:pPr>
            <w:r w:rsidRPr="00EC5FEE">
              <w:rPr>
                <w:rFonts w:cs="Arial"/>
                <w:b/>
                <w:sz w:val="24"/>
                <w:szCs w:val="24"/>
                <w:lang w:val="es-ES"/>
              </w:rPr>
              <w:t>Referencia Cruzada</w:t>
            </w:r>
          </w:p>
        </w:tc>
        <w:tc>
          <w:tcPr>
            <w:tcW w:w="6706" w:type="dxa"/>
          </w:tcPr>
          <w:p w14:paraId="50A761BD" w14:textId="6BCAF429" w:rsidR="00A859BB" w:rsidRPr="00EC5FEE" w:rsidRDefault="00A859BB" w:rsidP="00E76878">
            <w:pPr>
              <w:rPr>
                <w:rFonts w:cs="Arial"/>
                <w:sz w:val="24"/>
                <w:szCs w:val="24"/>
                <w:lang w:val="es-ES"/>
              </w:rPr>
            </w:pPr>
            <w:r w:rsidRPr="00EC5FEE">
              <w:rPr>
                <w:rFonts w:cs="Arial"/>
                <w:sz w:val="24"/>
                <w:szCs w:val="24"/>
                <w:lang w:val="es-ES"/>
              </w:rPr>
              <w:t>RF2.</w:t>
            </w:r>
            <w:ins w:id="493" w:author="Javier Kachuka" w:date="2019-11-05T17:50:00Z">
              <w:r w:rsidR="00401CC8">
                <w:rPr>
                  <w:rFonts w:cs="Arial"/>
                  <w:sz w:val="24"/>
                  <w:szCs w:val="24"/>
                  <w:lang w:val="es-ES"/>
                </w:rPr>
                <w:t>6</w:t>
              </w:r>
            </w:ins>
            <w:del w:id="494" w:author="Javier Kachuka" w:date="2019-11-05T17:50:00Z">
              <w:r w:rsidRPr="00EC5FEE" w:rsidDel="00401CC8">
                <w:rPr>
                  <w:rFonts w:cs="Arial"/>
                  <w:sz w:val="24"/>
                  <w:szCs w:val="24"/>
                  <w:lang w:val="es-ES"/>
                </w:rPr>
                <w:delText>2</w:delText>
              </w:r>
            </w:del>
          </w:p>
        </w:tc>
      </w:tr>
    </w:tbl>
    <w:p w14:paraId="5AF5A18D" w14:textId="77777777" w:rsidR="00A859BB" w:rsidRPr="00EC5FEE" w:rsidRDefault="00A859BB" w:rsidP="00AE5082">
      <w:pPr>
        <w:rPr>
          <w:rFonts w:cs="Arial"/>
          <w:sz w:val="24"/>
          <w:szCs w:val="24"/>
          <w:lang w:val="es-ES"/>
        </w:rPr>
      </w:pPr>
    </w:p>
    <w:tbl>
      <w:tblPr>
        <w:tblStyle w:val="Tablaconcuadrcula"/>
        <w:tblW w:w="0" w:type="auto"/>
        <w:tblLook w:val="04A0" w:firstRow="1" w:lastRow="0" w:firstColumn="1" w:lastColumn="0" w:noHBand="0" w:noVBand="1"/>
      </w:tblPr>
      <w:tblGrid>
        <w:gridCol w:w="2122"/>
        <w:gridCol w:w="6706"/>
      </w:tblGrid>
      <w:tr w:rsidR="00A859BB" w:rsidRPr="00EC5FEE" w14:paraId="6BA17E87" w14:textId="77777777" w:rsidTr="00EC5FEE">
        <w:tc>
          <w:tcPr>
            <w:tcW w:w="2122" w:type="dxa"/>
            <w:shd w:val="clear" w:color="auto" w:fill="9CC2E5" w:themeFill="accent1" w:themeFillTint="99"/>
          </w:tcPr>
          <w:p w14:paraId="1C437751" w14:textId="77777777" w:rsidR="00A859BB" w:rsidRPr="00EC5FEE" w:rsidRDefault="00A859BB" w:rsidP="00E76878">
            <w:pPr>
              <w:rPr>
                <w:rFonts w:cs="Arial"/>
                <w:b/>
                <w:sz w:val="24"/>
                <w:szCs w:val="24"/>
                <w:lang w:val="es-ES"/>
              </w:rPr>
            </w:pPr>
            <w:r w:rsidRPr="00EC5FEE">
              <w:rPr>
                <w:rFonts w:cs="Arial"/>
                <w:b/>
                <w:sz w:val="24"/>
                <w:szCs w:val="24"/>
                <w:lang w:val="es-ES"/>
              </w:rPr>
              <w:t>Caso de uso</w:t>
            </w:r>
          </w:p>
        </w:tc>
        <w:tc>
          <w:tcPr>
            <w:tcW w:w="6706" w:type="dxa"/>
          </w:tcPr>
          <w:p w14:paraId="634510C7" w14:textId="77777777" w:rsidR="00A859BB" w:rsidRPr="00EC5FEE" w:rsidRDefault="00A859BB" w:rsidP="00A859BB">
            <w:pPr>
              <w:rPr>
                <w:rFonts w:cs="Arial"/>
                <w:sz w:val="24"/>
                <w:szCs w:val="24"/>
                <w:lang w:val="es-ES"/>
              </w:rPr>
            </w:pPr>
            <w:r w:rsidRPr="00EC5FEE">
              <w:rPr>
                <w:rFonts w:cs="Arial"/>
                <w:sz w:val="24"/>
                <w:szCs w:val="24"/>
                <w:lang w:val="es-ES"/>
              </w:rPr>
              <w:t>Finalizar trabajo</w:t>
            </w:r>
          </w:p>
        </w:tc>
      </w:tr>
      <w:tr w:rsidR="00A859BB" w:rsidRPr="00EC5FEE" w14:paraId="6AE4FE7E" w14:textId="77777777" w:rsidTr="00EC5FEE">
        <w:tc>
          <w:tcPr>
            <w:tcW w:w="2122" w:type="dxa"/>
            <w:shd w:val="clear" w:color="auto" w:fill="9CC2E5" w:themeFill="accent1" w:themeFillTint="99"/>
          </w:tcPr>
          <w:p w14:paraId="2D7FF1E3" w14:textId="77777777" w:rsidR="00A859BB" w:rsidRPr="00EC5FEE" w:rsidRDefault="00A859BB" w:rsidP="00E76878">
            <w:pPr>
              <w:rPr>
                <w:rFonts w:cs="Arial"/>
                <w:b/>
                <w:sz w:val="24"/>
                <w:szCs w:val="24"/>
                <w:lang w:val="es-ES"/>
              </w:rPr>
            </w:pPr>
            <w:r w:rsidRPr="00EC5FEE">
              <w:rPr>
                <w:rFonts w:cs="Arial"/>
                <w:b/>
                <w:sz w:val="24"/>
                <w:szCs w:val="24"/>
                <w:lang w:val="es-ES"/>
              </w:rPr>
              <w:t>Actor</w:t>
            </w:r>
          </w:p>
        </w:tc>
        <w:tc>
          <w:tcPr>
            <w:tcW w:w="6706" w:type="dxa"/>
          </w:tcPr>
          <w:p w14:paraId="206F5A39" w14:textId="3A473BCA" w:rsidR="00A859BB" w:rsidRPr="00EC5FEE" w:rsidRDefault="00A859BB" w:rsidP="00E76878">
            <w:pPr>
              <w:rPr>
                <w:rFonts w:cs="Arial"/>
                <w:sz w:val="24"/>
                <w:szCs w:val="24"/>
                <w:lang w:val="es-ES"/>
              </w:rPr>
            </w:pPr>
            <w:r w:rsidRPr="00EC5FEE">
              <w:rPr>
                <w:rFonts w:cs="Arial"/>
                <w:sz w:val="24"/>
                <w:szCs w:val="24"/>
                <w:lang w:val="es-ES"/>
              </w:rPr>
              <w:t xml:space="preserve">Empleado </w:t>
            </w:r>
            <w:r w:rsidR="00C21D3A">
              <w:rPr>
                <w:rFonts w:cs="Arial"/>
                <w:sz w:val="24"/>
                <w:szCs w:val="24"/>
                <w:lang w:val="es-ES"/>
              </w:rPr>
              <w:t>de planta</w:t>
            </w:r>
          </w:p>
        </w:tc>
      </w:tr>
      <w:tr w:rsidR="00A859BB" w:rsidRPr="00576F7E" w14:paraId="68FA5B31" w14:textId="77777777" w:rsidTr="00EC5FEE">
        <w:tc>
          <w:tcPr>
            <w:tcW w:w="2122" w:type="dxa"/>
            <w:shd w:val="clear" w:color="auto" w:fill="9CC2E5" w:themeFill="accent1" w:themeFillTint="99"/>
          </w:tcPr>
          <w:p w14:paraId="6E04140B" w14:textId="77777777" w:rsidR="00A859BB" w:rsidRPr="00EC5FEE" w:rsidRDefault="00A859BB" w:rsidP="00E76878">
            <w:pPr>
              <w:rPr>
                <w:rFonts w:cs="Arial"/>
                <w:b/>
                <w:sz w:val="24"/>
                <w:szCs w:val="24"/>
                <w:lang w:val="es-ES"/>
              </w:rPr>
            </w:pPr>
            <w:r w:rsidRPr="00EC5FEE">
              <w:rPr>
                <w:rFonts w:cs="Arial"/>
                <w:b/>
                <w:sz w:val="24"/>
                <w:szCs w:val="24"/>
                <w:lang w:val="es-ES"/>
              </w:rPr>
              <w:t xml:space="preserve">Descripción </w:t>
            </w:r>
          </w:p>
        </w:tc>
        <w:tc>
          <w:tcPr>
            <w:tcW w:w="6706" w:type="dxa"/>
          </w:tcPr>
          <w:p w14:paraId="2D81D5F8" w14:textId="10C08361" w:rsidR="00A859BB" w:rsidRPr="00EC5FEE" w:rsidRDefault="00AE4E95" w:rsidP="00A859BB">
            <w:pPr>
              <w:rPr>
                <w:rFonts w:cs="Arial"/>
                <w:sz w:val="24"/>
                <w:szCs w:val="24"/>
                <w:vertAlign w:val="subscript"/>
                <w:lang w:val="es-ES"/>
              </w:rPr>
            </w:pPr>
            <w:r w:rsidRPr="00EC5FEE">
              <w:rPr>
                <w:rFonts w:cs="Arial"/>
                <w:sz w:val="24"/>
                <w:szCs w:val="24"/>
                <w:lang w:val="es-ES"/>
              </w:rPr>
              <w:t>El empleado</w:t>
            </w:r>
            <w:r w:rsidR="00C21D3A">
              <w:rPr>
                <w:rFonts w:cs="Arial"/>
                <w:sz w:val="24"/>
                <w:szCs w:val="24"/>
                <w:lang w:val="es-ES"/>
              </w:rPr>
              <w:t xml:space="preserve"> de planta</w:t>
            </w:r>
            <w:r w:rsidRPr="00EC5FEE">
              <w:rPr>
                <w:rFonts w:cs="Arial"/>
                <w:sz w:val="24"/>
                <w:szCs w:val="24"/>
                <w:lang w:val="es-ES"/>
              </w:rPr>
              <w:t xml:space="preserve"> finaliza</w:t>
            </w:r>
            <w:r w:rsidR="00A859BB" w:rsidRPr="00EC5FEE">
              <w:rPr>
                <w:rFonts w:cs="Arial"/>
                <w:sz w:val="24"/>
                <w:szCs w:val="24"/>
                <w:lang w:val="es-ES"/>
              </w:rPr>
              <w:t xml:space="preserve"> un trabajo que se ha iniciado anteriormente</w:t>
            </w:r>
          </w:p>
        </w:tc>
      </w:tr>
      <w:tr w:rsidR="00A859BB" w:rsidRPr="00EC5FEE" w14:paraId="3A2831E9" w14:textId="77777777" w:rsidTr="00EC5FEE">
        <w:tc>
          <w:tcPr>
            <w:tcW w:w="2122" w:type="dxa"/>
            <w:shd w:val="clear" w:color="auto" w:fill="9CC2E5" w:themeFill="accent1" w:themeFillTint="99"/>
          </w:tcPr>
          <w:p w14:paraId="6789474E" w14:textId="77777777" w:rsidR="00A859BB" w:rsidRPr="00EC5FEE" w:rsidRDefault="00A859BB" w:rsidP="00E76878">
            <w:pPr>
              <w:rPr>
                <w:rFonts w:cs="Arial"/>
                <w:b/>
                <w:sz w:val="24"/>
                <w:szCs w:val="24"/>
                <w:lang w:val="es-ES"/>
              </w:rPr>
            </w:pPr>
            <w:r w:rsidRPr="00EC5FEE">
              <w:rPr>
                <w:rFonts w:cs="Arial"/>
                <w:b/>
                <w:sz w:val="24"/>
                <w:szCs w:val="24"/>
                <w:lang w:val="es-ES"/>
              </w:rPr>
              <w:t>Referencia Cruzada</w:t>
            </w:r>
          </w:p>
        </w:tc>
        <w:tc>
          <w:tcPr>
            <w:tcW w:w="6706" w:type="dxa"/>
          </w:tcPr>
          <w:p w14:paraId="188179BE" w14:textId="6405ABB9" w:rsidR="00A859BB" w:rsidRPr="00EC5FEE" w:rsidRDefault="00A859BB" w:rsidP="00E76878">
            <w:pPr>
              <w:rPr>
                <w:rFonts w:cs="Arial"/>
                <w:sz w:val="24"/>
                <w:szCs w:val="24"/>
                <w:lang w:val="es-ES"/>
              </w:rPr>
            </w:pPr>
            <w:r w:rsidRPr="00EC5FEE">
              <w:rPr>
                <w:rFonts w:cs="Arial"/>
                <w:sz w:val="24"/>
                <w:szCs w:val="24"/>
                <w:lang w:val="es-ES"/>
              </w:rPr>
              <w:t>RF2.</w:t>
            </w:r>
            <w:ins w:id="495" w:author="Javier Kachuka" w:date="2019-11-05T17:50:00Z">
              <w:r w:rsidR="00401CC8">
                <w:rPr>
                  <w:rFonts w:cs="Arial"/>
                  <w:sz w:val="24"/>
                  <w:szCs w:val="24"/>
                  <w:lang w:val="es-ES"/>
                </w:rPr>
                <w:t>7</w:t>
              </w:r>
            </w:ins>
            <w:del w:id="496" w:author="Javier Kachuka" w:date="2019-11-05T17:50:00Z">
              <w:r w:rsidRPr="00EC5FEE" w:rsidDel="00401CC8">
                <w:rPr>
                  <w:rFonts w:cs="Arial"/>
                  <w:sz w:val="24"/>
                  <w:szCs w:val="24"/>
                  <w:lang w:val="es-ES"/>
                </w:rPr>
                <w:delText>3</w:delText>
              </w:r>
            </w:del>
          </w:p>
        </w:tc>
      </w:tr>
    </w:tbl>
    <w:p w14:paraId="330F80DA" w14:textId="32FC450D" w:rsidR="00A859BB" w:rsidRDefault="00A859BB" w:rsidP="00AE5082">
      <w:pPr>
        <w:rPr>
          <w:rFonts w:cs="Arial"/>
          <w:sz w:val="24"/>
          <w:szCs w:val="24"/>
          <w:lang w:val="es-ES"/>
        </w:rPr>
      </w:pPr>
    </w:p>
    <w:tbl>
      <w:tblPr>
        <w:tblStyle w:val="Tablaconcuadrcula"/>
        <w:tblW w:w="0" w:type="auto"/>
        <w:tblLook w:val="04A0" w:firstRow="1" w:lastRow="0" w:firstColumn="1" w:lastColumn="0" w:noHBand="0" w:noVBand="1"/>
      </w:tblPr>
      <w:tblGrid>
        <w:gridCol w:w="2122"/>
        <w:gridCol w:w="6706"/>
      </w:tblGrid>
      <w:tr w:rsidR="00C21D3A" w:rsidRPr="00EC5FEE" w14:paraId="3EEB4B1D" w14:textId="77777777" w:rsidTr="00907480">
        <w:tc>
          <w:tcPr>
            <w:tcW w:w="2122" w:type="dxa"/>
            <w:shd w:val="clear" w:color="auto" w:fill="9CC2E5" w:themeFill="accent1" w:themeFillTint="99"/>
          </w:tcPr>
          <w:p w14:paraId="54B57D8C" w14:textId="77777777" w:rsidR="00C21D3A" w:rsidRPr="00EC5FEE" w:rsidRDefault="00C21D3A" w:rsidP="00907480">
            <w:pPr>
              <w:rPr>
                <w:rFonts w:cs="Arial"/>
                <w:b/>
                <w:sz w:val="24"/>
                <w:szCs w:val="24"/>
                <w:lang w:val="es-ES"/>
              </w:rPr>
            </w:pPr>
            <w:r w:rsidRPr="00EC5FEE">
              <w:rPr>
                <w:rFonts w:cs="Arial"/>
                <w:b/>
                <w:sz w:val="24"/>
                <w:szCs w:val="24"/>
                <w:lang w:val="es-ES"/>
              </w:rPr>
              <w:t>Caso de uso</w:t>
            </w:r>
          </w:p>
        </w:tc>
        <w:tc>
          <w:tcPr>
            <w:tcW w:w="6706" w:type="dxa"/>
          </w:tcPr>
          <w:p w14:paraId="519E3F32" w14:textId="358DC153" w:rsidR="00C21D3A" w:rsidRPr="00EC5FEE" w:rsidRDefault="00C21D3A" w:rsidP="00C21D3A">
            <w:pPr>
              <w:rPr>
                <w:rFonts w:cs="Arial"/>
                <w:sz w:val="24"/>
                <w:szCs w:val="24"/>
                <w:lang w:val="es-ES"/>
              </w:rPr>
            </w:pPr>
            <w:r>
              <w:rPr>
                <w:rFonts w:cs="Arial"/>
                <w:sz w:val="24"/>
                <w:szCs w:val="24"/>
                <w:lang w:val="es-ES"/>
              </w:rPr>
              <w:t>Listar Trabajos</w:t>
            </w:r>
          </w:p>
        </w:tc>
      </w:tr>
      <w:tr w:rsidR="00C21D3A" w:rsidRPr="00EC5FEE" w14:paraId="49C88637" w14:textId="77777777" w:rsidTr="00907480">
        <w:tc>
          <w:tcPr>
            <w:tcW w:w="2122" w:type="dxa"/>
            <w:shd w:val="clear" w:color="auto" w:fill="9CC2E5" w:themeFill="accent1" w:themeFillTint="99"/>
          </w:tcPr>
          <w:p w14:paraId="63AD6B3A" w14:textId="77777777" w:rsidR="00C21D3A" w:rsidRPr="00EC5FEE" w:rsidRDefault="00C21D3A" w:rsidP="00907480">
            <w:pPr>
              <w:rPr>
                <w:rFonts w:cs="Arial"/>
                <w:b/>
                <w:sz w:val="24"/>
                <w:szCs w:val="24"/>
                <w:lang w:val="es-ES"/>
              </w:rPr>
            </w:pPr>
            <w:r w:rsidRPr="00EC5FEE">
              <w:rPr>
                <w:rFonts w:cs="Arial"/>
                <w:b/>
                <w:sz w:val="24"/>
                <w:szCs w:val="24"/>
                <w:lang w:val="es-ES"/>
              </w:rPr>
              <w:t>Actor</w:t>
            </w:r>
          </w:p>
        </w:tc>
        <w:tc>
          <w:tcPr>
            <w:tcW w:w="6706" w:type="dxa"/>
          </w:tcPr>
          <w:p w14:paraId="0EF78C28" w14:textId="47D75B37" w:rsidR="00C21D3A" w:rsidRPr="00EC5FEE" w:rsidRDefault="00C21D3A" w:rsidP="00907480">
            <w:pPr>
              <w:rPr>
                <w:rFonts w:cs="Arial"/>
                <w:sz w:val="24"/>
                <w:szCs w:val="24"/>
                <w:lang w:val="es-ES"/>
              </w:rPr>
            </w:pPr>
            <w:r w:rsidRPr="00EC5FEE">
              <w:rPr>
                <w:rFonts w:cs="Arial"/>
                <w:sz w:val="24"/>
                <w:szCs w:val="24"/>
                <w:lang w:val="es-ES"/>
              </w:rPr>
              <w:t xml:space="preserve">Empleado </w:t>
            </w:r>
            <w:r>
              <w:rPr>
                <w:rFonts w:cs="Arial"/>
                <w:sz w:val="24"/>
                <w:szCs w:val="24"/>
                <w:lang w:val="es-ES"/>
              </w:rPr>
              <w:t>de planta</w:t>
            </w:r>
            <w:ins w:id="497" w:author="Javier Kachuka" w:date="2019-11-05T22:31:00Z">
              <w:r w:rsidR="002F4C81">
                <w:rPr>
                  <w:rFonts w:cs="Arial"/>
                  <w:sz w:val="24"/>
                  <w:szCs w:val="24"/>
                  <w:lang w:val="es-ES"/>
                </w:rPr>
                <w:t>, oficinista</w:t>
              </w:r>
            </w:ins>
          </w:p>
        </w:tc>
      </w:tr>
      <w:tr w:rsidR="00C21D3A" w:rsidRPr="00576F7E" w14:paraId="42AEFC8D" w14:textId="77777777" w:rsidTr="00907480">
        <w:tc>
          <w:tcPr>
            <w:tcW w:w="2122" w:type="dxa"/>
            <w:shd w:val="clear" w:color="auto" w:fill="9CC2E5" w:themeFill="accent1" w:themeFillTint="99"/>
          </w:tcPr>
          <w:p w14:paraId="2CD1C1DA" w14:textId="77777777" w:rsidR="00C21D3A" w:rsidRPr="00EC5FEE" w:rsidRDefault="00C21D3A" w:rsidP="00907480">
            <w:pPr>
              <w:rPr>
                <w:rFonts w:cs="Arial"/>
                <w:b/>
                <w:sz w:val="24"/>
                <w:szCs w:val="24"/>
                <w:lang w:val="es-ES"/>
              </w:rPr>
            </w:pPr>
            <w:r w:rsidRPr="00EC5FEE">
              <w:rPr>
                <w:rFonts w:cs="Arial"/>
                <w:b/>
                <w:sz w:val="24"/>
                <w:szCs w:val="24"/>
                <w:lang w:val="es-ES"/>
              </w:rPr>
              <w:t xml:space="preserve">Descripción </w:t>
            </w:r>
          </w:p>
        </w:tc>
        <w:tc>
          <w:tcPr>
            <w:tcW w:w="6706" w:type="dxa"/>
          </w:tcPr>
          <w:p w14:paraId="060681D2" w14:textId="665EAD0C" w:rsidR="00C21D3A" w:rsidRPr="00EC5FEE" w:rsidRDefault="00C21D3A" w:rsidP="00C21D3A">
            <w:pPr>
              <w:rPr>
                <w:rFonts w:cs="Arial"/>
                <w:sz w:val="24"/>
                <w:szCs w:val="24"/>
                <w:lang w:val="es-ES"/>
              </w:rPr>
            </w:pPr>
            <w:r w:rsidRPr="00EC5FEE">
              <w:rPr>
                <w:rFonts w:cs="Arial"/>
                <w:sz w:val="24"/>
                <w:szCs w:val="24"/>
                <w:lang w:val="es-ES"/>
              </w:rPr>
              <w:t xml:space="preserve">El empleado </w:t>
            </w:r>
            <w:r>
              <w:rPr>
                <w:rFonts w:cs="Arial"/>
                <w:sz w:val="24"/>
                <w:szCs w:val="24"/>
                <w:lang w:val="es-ES"/>
              </w:rPr>
              <w:t xml:space="preserve">de planta </w:t>
            </w:r>
            <w:ins w:id="498" w:author="Javier Kachuka" w:date="2019-11-05T22:31:00Z">
              <w:r w:rsidR="002F4C81">
                <w:rPr>
                  <w:rFonts w:cs="Arial"/>
                  <w:sz w:val="24"/>
                  <w:szCs w:val="24"/>
                  <w:lang w:val="es-ES"/>
                </w:rPr>
                <w:t xml:space="preserve">u oficinista </w:t>
              </w:r>
            </w:ins>
            <w:r>
              <w:rPr>
                <w:rFonts w:cs="Arial"/>
                <w:sz w:val="24"/>
                <w:szCs w:val="24"/>
                <w:lang w:val="es-ES"/>
              </w:rPr>
              <w:t>puede ver todos los trabajos existentes en el sistema</w:t>
            </w:r>
          </w:p>
        </w:tc>
      </w:tr>
      <w:tr w:rsidR="00C21D3A" w:rsidRPr="00EC5FEE" w14:paraId="32667661" w14:textId="77777777" w:rsidTr="00907480">
        <w:tc>
          <w:tcPr>
            <w:tcW w:w="2122" w:type="dxa"/>
            <w:shd w:val="clear" w:color="auto" w:fill="9CC2E5" w:themeFill="accent1" w:themeFillTint="99"/>
          </w:tcPr>
          <w:p w14:paraId="4E1B8DF4" w14:textId="77777777" w:rsidR="00C21D3A" w:rsidRPr="00EC5FEE" w:rsidRDefault="00C21D3A" w:rsidP="00907480">
            <w:pPr>
              <w:rPr>
                <w:rFonts w:cs="Arial"/>
                <w:b/>
                <w:sz w:val="24"/>
                <w:szCs w:val="24"/>
                <w:lang w:val="es-ES"/>
              </w:rPr>
            </w:pPr>
            <w:r w:rsidRPr="00EC5FEE">
              <w:rPr>
                <w:rFonts w:cs="Arial"/>
                <w:b/>
                <w:sz w:val="24"/>
                <w:szCs w:val="24"/>
                <w:lang w:val="es-ES"/>
              </w:rPr>
              <w:t>Referencia Cruzada</w:t>
            </w:r>
          </w:p>
        </w:tc>
        <w:tc>
          <w:tcPr>
            <w:tcW w:w="6706" w:type="dxa"/>
          </w:tcPr>
          <w:p w14:paraId="1221B697" w14:textId="4899C886" w:rsidR="00C21D3A" w:rsidRPr="00EC5FEE" w:rsidRDefault="00C21D3A" w:rsidP="00907480">
            <w:pPr>
              <w:rPr>
                <w:rFonts w:cs="Arial"/>
                <w:sz w:val="24"/>
                <w:szCs w:val="24"/>
                <w:lang w:val="es-ES"/>
              </w:rPr>
            </w:pPr>
            <w:r w:rsidRPr="00EC5FEE">
              <w:rPr>
                <w:rFonts w:cs="Arial"/>
                <w:sz w:val="24"/>
                <w:szCs w:val="24"/>
                <w:lang w:val="es-ES"/>
              </w:rPr>
              <w:t>RF2.</w:t>
            </w:r>
            <w:ins w:id="499" w:author="Javier Kachuka" w:date="2019-11-05T17:51:00Z">
              <w:r w:rsidR="00401CC8">
                <w:rPr>
                  <w:rFonts w:cs="Arial"/>
                  <w:sz w:val="24"/>
                  <w:szCs w:val="24"/>
                  <w:lang w:val="es-ES"/>
                </w:rPr>
                <w:t>8</w:t>
              </w:r>
            </w:ins>
            <w:del w:id="500" w:author="Javier Kachuka" w:date="2019-11-05T17:51:00Z">
              <w:r w:rsidRPr="00EC5FEE" w:rsidDel="00401CC8">
                <w:rPr>
                  <w:rFonts w:cs="Arial"/>
                  <w:sz w:val="24"/>
                  <w:szCs w:val="24"/>
                  <w:lang w:val="es-ES"/>
                </w:rPr>
                <w:delText>1</w:delText>
              </w:r>
            </w:del>
          </w:p>
        </w:tc>
      </w:tr>
    </w:tbl>
    <w:p w14:paraId="0CEF55A6" w14:textId="1FD83192" w:rsidR="00C21D3A" w:rsidRPr="00EC5FEE" w:rsidRDefault="00C21D3A" w:rsidP="00AE5082">
      <w:pPr>
        <w:rPr>
          <w:rFonts w:cs="Arial"/>
          <w:sz w:val="24"/>
          <w:szCs w:val="24"/>
          <w:lang w:val="es-ES"/>
        </w:rPr>
      </w:pPr>
    </w:p>
    <w:tbl>
      <w:tblPr>
        <w:tblStyle w:val="Tablaconcuadrcula"/>
        <w:tblW w:w="0" w:type="auto"/>
        <w:tblLook w:val="04A0" w:firstRow="1" w:lastRow="0" w:firstColumn="1" w:lastColumn="0" w:noHBand="0" w:noVBand="1"/>
      </w:tblPr>
      <w:tblGrid>
        <w:gridCol w:w="2122"/>
        <w:gridCol w:w="6706"/>
      </w:tblGrid>
      <w:tr w:rsidR="00A859BB" w:rsidRPr="00EC5FEE" w14:paraId="5C2A6615" w14:textId="77777777" w:rsidTr="00EC5FEE">
        <w:tc>
          <w:tcPr>
            <w:tcW w:w="2122" w:type="dxa"/>
            <w:shd w:val="clear" w:color="auto" w:fill="9CC2E5" w:themeFill="accent1" w:themeFillTint="99"/>
          </w:tcPr>
          <w:p w14:paraId="74CEF06D" w14:textId="77777777" w:rsidR="00A859BB" w:rsidRPr="00EC5FEE" w:rsidRDefault="00A859BB" w:rsidP="00E76878">
            <w:pPr>
              <w:rPr>
                <w:rFonts w:cs="Arial"/>
                <w:b/>
                <w:sz w:val="24"/>
                <w:szCs w:val="24"/>
                <w:lang w:val="es-ES"/>
              </w:rPr>
            </w:pPr>
            <w:r w:rsidRPr="00EC5FEE">
              <w:rPr>
                <w:rFonts w:cs="Arial"/>
                <w:b/>
                <w:sz w:val="24"/>
                <w:szCs w:val="24"/>
                <w:lang w:val="es-ES"/>
              </w:rPr>
              <w:t>Caso de uso</w:t>
            </w:r>
          </w:p>
        </w:tc>
        <w:tc>
          <w:tcPr>
            <w:tcW w:w="6706" w:type="dxa"/>
          </w:tcPr>
          <w:p w14:paraId="41EA7F82" w14:textId="77777777" w:rsidR="00A859BB" w:rsidRPr="00EC5FEE" w:rsidRDefault="00A859BB" w:rsidP="00A859BB">
            <w:pPr>
              <w:rPr>
                <w:rFonts w:cs="Arial"/>
                <w:sz w:val="24"/>
                <w:szCs w:val="24"/>
                <w:lang w:val="es-ES"/>
              </w:rPr>
            </w:pPr>
            <w:r w:rsidRPr="00EC5FEE">
              <w:rPr>
                <w:rFonts w:cs="Arial"/>
                <w:sz w:val="24"/>
                <w:szCs w:val="24"/>
                <w:lang w:val="es-ES"/>
              </w:rPr>
              <w:t>Ver Flujo de Trabajo</w:t>
            </w:r>
          </w:p>
        </w:tc>
      </w:tr>
      <w:tr w:rsidR="00A859BB" w:rsidRPr="00EC5FEE" w14:paraId="7B46AB44" w14:textId="77777777" w:rsidTr="00EC5FEE">
        <w:tc>
          <w:tcPr>
            <w:tcW w:w="2122" w:type="dxa"/>
            <w:shd w:val="clear" w:color="auto" w:fill="9CC2E5" w:themeFill="accent1" w:themeFillTint="99"/>
          </w:tcPr>
          <w:p w14:paraId="619B14E2" w14:textId="77777777" w:rsidR="00A859BB" w:rsidRPr="00EC5FEE" w:rsidRDefault="00A859BB" w:rsidP="00E76878">
            <w:pPr>
              <w:rPr>
                <w:rFonts w:cs="Arial"/>
                <w:b/>
                <w:sz w:val="24"/>
                <w:szCs w:val="24"/>
                <w:lang w:val="es-ES"/>
              </w:rPr>
            </w:pPr>
            <w:r w:rsidRPr="00EC5FEE">
              <w:rPr>
                <w:rFonts w:cs="Arial"/>
                <w:b/>
                <w:sz w:val="24"/>
                <w:szCs w:val="24"/>
                <w:lang w:val="es-ES"/>
              </w:rPr>
              <w:t>Actor</w:t>
            </w:r>
          </w:p>
        </w:tc>
        <w:tc>
          <w:tcPr>
            <w:tcW w:w="6706" w:type="dxa"/>
          </w:tcPr>
          <w:p w14:paraId="157D1977" w14:textId="562D4D29" w:rsidR="00A859BB" w:rsidRPr="00EC5FEE" w:rsidRDefault="00A859BB" w:rsidP="00E76878">
            <w:pPr>
              <w:rPr>
                <w:rFonts w:cs="Arial"/>
                <w:sz w:val="24"/>
                <w:szCs w:val="24"/>
                <w:lang w:val="es-ES"/>
              </w:rPr>
            </w:pPr>
            <w:r w:rsidRPr="00EC5FEE">
              <w:rPr>
                <w:rFonts w:cs="Arial"/>
                <w:sz w:val="24"/>
                <w:szCs w:val="24"/>
                <w:lang w:val="es-ES"/>
              </w:rPr>
              <w:t xml:space="preserve">Empleado </w:t>
            </w:r>
            <w:r w:rsidR="002F11A3">
              <w:rPr>
                <w:rFonts w:cs="Arial"/>
                <w:sz w:val="24"/>
                <w:szCs w:val="24"/>
                <w:lang w:val="es-ES"/>
              </w:rPr>
              <w:t>de planta</w:t>
            </w:r>
          </w:p>
        </w:tc>
      </w:tr>
      <w:tr w:rsidR="00A859BB" w:rsidRPr="00576F7E" w14:paraId="36EA4CB5" w14:textId="77777777" w:rsidTr="00EC5FEE">
        <w:tc>
          <w:tcPr>
            <w:tcW w:w="2122" w:type="dxa"/>
            <w:shd w:val="clear" w:color="auto" w:fill="9CC2E5" w:themeFill="accent1" w:themeFillTint="99"/>
          </w:tcPr>
          <w:p w14:paraId="61254304" w14:textId="77777777" w:rsidR="00A859BB" w:rsidRPr="00EC5FEE" w:rsidRDefault="00A859BB" w:rsidP="00E76878">
            <w:pPr>
              <w:rPr>
                <w:rFonts w:cs="Arial"/>
                <w:b/>
                <w:sz w:val="24"/>
                <w:szCs w:val="24"/>
                <w:lang w:val="es-ES"/>
              </w:rPr>
            </w:pPr>
            <w:r w:rsidRPr="00EC5FEE">
              <w:rPr>
                <w:rFonts w:cs="Arial"/>
                <w:b/>
                <w:sz w:val="24"/>
                <w:szCs w:val="24"/>
                <w:lang w:val="es-ES"/>
              </w:rPr>
              <w:t xml:space="preserve">Descripción </w:t>
            </w:r>
          </w:p>
        </w:tc>
        <w:tc>
          <w:tcPr>
            <w:tcW w:w="6706" w:type="dxa"/>
          </w:tcPr>
          <w:p w14:paraId="6D88DF45" w14:textId="2EB873BD" w:rsidR="00A859BB" w:rsidRPr="00EC5FEE" w:rsidRDefault="00AE4E95" w:rsidP="00A859BB">
            <w:pPr>
              <w:rPr>
                <w:rFonts w:cs="Arial"/>
                <w:sz w:val="24"/>
                <w:szCs w:val="24"/>
                <w:vertAlign w:val="subscript"/>
                <w:lang w:val="es-ES"/>
              </w:rPr>
            </w:pPr>
            <w:r w:rsidRPr="00EC5FEE">
              <w:rPr>
                <w:rFonts w:cs="Arial"/>
                <w:sz w:val="24"/>
                <w:szCs w:val="24"/>
                <w:lang w:val="es-ES"/>
              </w:rPr>
              <w:t>El empleado</w:t>
            </w:r>
            <w:r w:rsidR="002F11A3">
              <w:rPr>
                <w:rFonts w:cs="Arial"/>
                <w:sz w:val="24"/>
                <w:szCs w:val="24"/>
                <w:lang w:val="es-ES"/>
              </w:rPr>
              <w:t xml:space="preserve"> de planta</w:t>
            </w:r>
            <w:r w:rsidR="00A859BB" w:rsidRPr="00EC5FEE">
              <w:rPr>
                <w:rFonts w:cs="Arial"/>
                <w:sz w:val="24"/>
                <w:szCs w:val="24"/>
                <w:lang w:val="es-ES"/>
              </w:rPr>
              <w:t xml:space="preserve"> </w:t>
            </w:r>
            <w:r w:rsidRPr="00EC5FEE">
              <w:rPr>
                <w:rFonts w:cs="Arial"/>
                <w:sz w:val="24"/>
                <w:szCs w:val="24"/>
                <w:lang w:val="es-ES"/>
              </w:rPr>
              <w:t>ve</w:t>
            </w:r>
            <w:r w:rsidR="00A859BB" w:rsidRPr="00EC5FEE">
              <w:rPr>
                <w:rFonts w:cs="Arial"/>
                <w:sz w:val="24"/>
                <w:szCs w:val="24"/>
                <w:lang w:val="es-ES"/>
              </w:rPr>
              <w:t xml:space="preserve"> el flujo de trabajo que debe seguir para llevar a cabo su trabajo.</w:t>
            </w:r>
          </w:p>
        </w:tc>
      </w:tr>
      <w:tr w:rsidR="00A859BB" w:rsidRPr="00EC5FEE" w14:paraId="29BE0608" w14:textId="77777777" w:rsidTr="00EC5FEE">
        <w:tc>
          <w:tcPr>
            <w:tcW w:w="2122" w:type="dxa"/>
            <w:shd w:val="clear" w:color="auto" w:fill="9CC2E5" w:themeFill="accent1" w:themeFillTint="99"/>
          </w:tcPr>
          <w:p w14:paraId="558D924C" w14:textId="77777777" w:rsidR="00A859BB" w:rsidRPr="00EC5FEE" w:rsidRDefault="00A859BB" w:rsidP="00E76878">
            <w:pPr>
              <w:rPr>
                <w:rFonts w:cs="Arial"/>
                <w:b/>
                <w:sz w:val="24"/>
                <w:szCs w:val="24"/>
                <w:lang w:val="es-ES"/>
              </w:rPr>
            </w:pPr>
            <w:r w:rsidRPr="00EC5FEE">
              <w:rPr>
                <w:rFonts w:cs="Arial"/>
                <w:b/>
                <w:sz w:val="24"/>
                <w:szCs w:val="24"/>
                <w:lang w:val="es-ES"/>
              </w:rPr>
              <w:t>Referencia Cruzada</w:t>
            </w:r>
          </w:p>
        </w:tc>
        <w:tc>
          <w:tcPr>
            <w:tcW w:w="6706" w:type="dxa"/>
          </w:tcPr>
          <w:p w14:paraId="33323F95" w14:textId="4EAEA13C" w:rsidR="00A859BB" w:rsidRPr="00EC5FEE" w:rsidRDefault="00A859BB" w:rsidP="00E76878">
            <w:pPr>
              <w:rPr>
                <w:rFonts w:cs="Arial"/>
                <w:sz w:val="24"/>
                <w:szCs w:val="24"/>
                <w:lang w:val="es-ES"/>
              </w:rPr>
            </w:pPr>
            <w:r w:rsidRPr="00EC5FEE">
              <w:rPr>
                <w:rFonts w:cs="Arial"/>
                <w:sz w:val="24"/>
                <w:szCs w:val="24"/>
                <w:lang w:val="es-ES"/>
              </w:rPr>
              <w:t>RF2.</w:t>
            </w:r>
            <w:ins w:id="501" w:author="Javier Kachuka" w:date="2019-11-05T17:51:00Z">
              <w:r w:rsidR="00401CC8">
                <w:rPr>
                  <w:rFonts w:cs="Arial"/>
                  <w:sz w:val="24"/>
                  <w:szCs w:val="24"/>
                  <w:lang w:val="es-ES"/>
                </w:rPr>
                <w:t>9</w:t>
              </w:r>
            </w:ins>
            <w:del w:id="502" w:author="Javier Kachuka" w:date="2019-11-05T17:51:00Z">
              <w:r w:rsidRPr="00EC5FEE" w:rsidDel="00401CC8">
                <w:rPr>
                  <w:rFonts w:cs="Arial"/>
                  <w:sz w:val="24"/>
                  <w:szCs w:val="24"/>
                  <w:lang w:val="es-ES"/>
                </w:rPr>
                <w:delText>4</w:delText>
              </w:r>
            </w:del>
          </w:p>
        </w:tc>
      </w:tr>
    </w:tbl>
    <w:p w14:paraId="79FA1EA5" w14:textId="77777777" w:rsidR="00A859BB" w:rsidRPr="00EC5FEE" w:rsidRDefault="00A859BB" w:rsidP="00AE5082">
      <w:pPr>
        <w:rPr>
          <w:rFonts w:cs="Arial"/>
          <w:sz w:val="24"/>
          <w:szCs w:val="24"/>
          <w:lang w:val="es-ES"/>
        </w:rPr>
      </w:pPr>
    </w:p>
    <w:p w14:paraId="0B76938F" w14:textId="77777777" w:rsidR="00A859BB" w:rsidRPr="00EC5FEE" w:rsidRDefault="00A859BB" w:rsidP="002A55EF">
      <w:pPr>
        <w:pStyle w:val="Ttulo3"/>
        <w:rPr>
          <w:lang w:val="es-ES"/>
        </w:rPr>
      </w:pPr>
      <w:bookmarkStart w:id="503" w:name="_Toc24536322"/>
      <w:r w:rsidRPr="00EC5FEE">
        <w:rPr>
          <w:lang w:val="es-ES"/>
        </w:rPr>
        <w:t>Módulo de Almacén</w:t>
      </w:r>
      <w:bookmarkEnd w:id="503"/>
    </w:p>
    <w:tbl>
      <w:tblPr>
        <w:tblStyle w:val="Tablaconcuadrcula"/>
        <w:tblW w:w="0" w:type="auto"/>
        <w:tblLook w:val="04A0" w:firstRow="1" w:lastRow="0" w:firstColumn="1" w:lastColumn="0" w:noHBand="0" w:noVBand="1"/>
      </w:tblPr>
      <w:tblGrid>
        <w:gridCol w:w="2122"/>
        <w:gridCol w:w="6706"/>
      </w:tblGrid>
      <w:tr w:rsidR="00A859BB" w:rsidRPr="00EC5FEE" w14:paraId="3B4C0C26" w14:textId="77777777" w:rsidTr="00EC5FEE">
        <w:tc>
          <w:tcPr>
            <w:tcW w:w="2122" w:type="dxa"/>
            <w:shd w:val="clear" w:color="auto" w:fill="9CC2E5" w:themeFill="accent1" w:themeFillTint="99"/>
          </w:tcPr>
          <w:p w14:paraId="5F0792EA" w14:textId="77777777" w:rsidR="00A859BB" w:rsidRPr="00EC5FEE" w:rsidRDefault="00A859BB" w:rsidP="00E76878">
            <w:pPr>
              <w:rPr>
                <w:rFonts w:cs="Arial"/>
                <w:b/>
                <w:sz w:val="24"/>
                <w:szCs w:val="24"/>
                <w:lang w:val="es-ES"/>
              </w:rPr>
            </w:pPr>
            <w:r w:rsidRPr="00EC5FEE">
              <w:rPr>
                <w:rFonts w:cs="Arial"/>
                <w:b/>
                <w:sz w:val="24"/>
                <w:szCs w:val="24"/>
                <w:lang w:val="es-ES"/>
              </w:rPr>
              <w:t>Caso de uso</w:t>
            </w:r>
          </w:p>
        </w:tc>
        <w:tc>
          <w:tcPr>
            <w:tcW w:w="6706" w:type="dxa"/>
          </w:tcPr>
          <w:p w14:paraId="409BFD2A" w14:textId="152EE00C" w:rsidR="00A859BB" w:rsidRPr="00EC5FEE" w:rsidRDefault="00C21D3A" w:rsidP="00C21D3A">
            <w:pPr>
              <w:rPr>
                <w:rFonts w:cs="Arial"/>
                <w:sz w:val="24"/>
                <w:szCs w:val="24"/>
                <w:lang w:val="es-ES"/>
              </w:rPr>
            </w:pPr>
            <w:r>
              <w:rPr>
                <w:rFonts w:cs="Arial"/>
                <w:sz w:val="24"/>
                <w:szCs w:val="24"/>
                <w:lang w:val="es-ES"/>
              </w:rPr>
              <w:t>Registrar Ingreso</w:t>
            </w:r>
          </w:p>
        </w:tc>
      </w:tr>
      <w:tr w:rsidR="00A859BB" w:rsidRPr="00576F7E" w14:paraId="5E87E4E4" w14:textId="77777777" w:rsidTr="00EC5FEE">
        <w:tc>
          <w:tcPr>
            <w:tcW w:w="2122" w:type="dxa"/>
            <w:shd w:val="clear" w:color="auto" w:fill="9CC2E5" w:themeFill="accent1" w:themeFillTint="99"/>
          </w:tcPr>
          <w:p w14:paraId="6F7AEA1D" w14:textId="77777777" w:rsidR="00A859BB" w:rsidRPr="00EC5FEE" w:rsidRDefault="00A859BB" w:rsidP="00E76878">
            <w:pPr>
              <w:rPr>
                <w:rFonts w:cs="Arial"/>
                <w:b/>
                <w:sz w:val="24"/>
                <w:szCs w:val="24"/>
                <w:lang w:val="es-ES"/>
              </w:rPr>
            </w:pPr>
            <w:r w:rsidRPr="00EC5FEE">
              <w:rPr>
                <w:rFonts w:cs="Arial"/>
                <w:b/>
                <w:sz w:val="24"/>
                <w:szCs w:val="24"/>
                <w:lang w:val="es-ES"/>
              </w:rPr>
              <w:t>Actor</w:t>
            </w:r>
          </w:p>
        </w:tc>
        <w:tc>
          <w:tcPr>
            <w:tcW w:w="6706" w:type="dxa"/>
          </w:tcPr>
          <w:p w14:paraId="59745258" w14:textId="6F159B7B" w:rsidR="00A859BB" w:rsidRPr="00EC5FEE" w:rsidRDefault="00A859BB" w:rsidP="00E76878">
            <w:pPr>
              <w:rPr>
                <w:rFonts w:cs="Arial"/>
                <w:sz w:val="24"/>
                <w:szCs w:val="24"/>
                <w:lang w:val="es-ES"/>
              </w:rPr>
            </w:pPr>
            <w:r w:rsidRPr="00EC5FEE">
              <w:rPr>
                <w:rFonts w:cs="Arial"/>
                <w:sz w:val="24"/>
                <w:szCs w:val="24"/>
                <w:lang w:val="es-ES"/>
              </w:rPr>
              <w:t xml:space="preserve">Empleado </w:t>
            </w:r>
            <w:r w:rsidR="00C21D3A">
              <w:rPr>
                <w:rFonts w:cs="Arial"/>
                <w:sz w:val="24"/>
                <w:szCs w:val="24"/>
                <w:lang w:val="es-ES"/>
              </w:rPr>
              <w:t>de planta, oficinista, administrador</w:t>
            </w:r>
          </w:p>
        </w:tc>
      </w:tr>
      <w:tr w:rsidR="00A859BB" w:rsidRPr="00576F7E" w14:paraId="03E284E1" w14:textId="77777777" w:rsidTr="00EC5FEE">
        <w:tc>
          <w:tcPr>
            <w:tcW w:w="2122" w:type="dxa"/>
            <w:shd w:val="clear" w:color="auto" w:fill="9CC2E5" w:themeFill="accent1" w:themeFillTint="99"/>
          </w:tcPr>
          <w:p w14:paraId="1E64E063" w14:textId="77777777" w:rsidR="00A859BB" w:rsidRPr="00EC5FEE" w:rsidRDefault="00A859BB" w:rsidP="00E76878">
            <w:pPr>
              <w:rPr>
                <w:rFonts w:cs="Arial"/>
                <w:b/>
                <w:sz w:val="24"/>
                <w:szCs w:val="24"/>
                <w:lang w:val="es-ES"/>
              </w:rPr>
            </w:pPr>
            <w:r w:rsidRPr="00EC5FEE">
              <w:rPr>
                <w:rFonts w:cs="Arial"/>
                <w:b/>
                <w:sz w:val="24"/>
                <w:szCs w:val="24"/>
                <w:lang w:val="es-ES"/>
              </w:rPr>
              <w:t xml:space="preserve">Descripción </w:t>
            </w:r>
          </w:p>
        </w:tc>
        <w:tc>
          <w:tcPr>
            <w:tcW w:w="6706" w:type="dxa"/>
          </w:tcPr>
          <w:p w14:paraId="1F00FC7A" w14:textId="3B929D3B" w:rsidR="00AE4E95" w:rsidRPr="00EC5FEE" w:rsidRDefault="00A859BB" w:rsidP="009E695D">
            <w:pPr>
              <w:rPr>
                <w:rFonts w:cs="Arial"/>
                <w:sz w:val="24"/>
                <w:szCs w:val="24"/>
                <w:lang w:val="es-ES"/>
              </w:rPr>
            </w:pPr>
            <w:r w:rsidRPr="00EC5FEE">
              <w:rPr>
                <w:rFonts w:cs="Arial"/>
                <w:sz w:val="24"/>
                <w:szCs w:val="24"/>
                <w:lang w:val="es-ES"/>
              </w:rPr>
              <w:t xml:space="preserve">El </w:t>
            </w:r>
            <w:r w:rsidR="00AE4E95" w:rsidRPr="00EC5FEE">
              <w:rPr>
                <w:rFonts w:cs="Arial"/>
                <w:sz w:val="24"/>
                <w:szCs w:val="24"/>
                <w:lang w:val="es-ES"/>
              </w:rPr>
              <w:t>empleado</w:t>
            </w:r>
            <w:r w:rsidR="00C21D3A">
              <w:rPr>
                <w:rFonts w:cs="Arial"/>
                <w:sz w:val="24"/>
                <w:szCs w:val="24"/>
                <w:lang w:val="es-ES"/>
              </w:rPr>
              <w:t xml:space="preserve"> de planta, oficinista o administrador</w:t>
            </w:r>
            <w:r w:rsidR="00AE4E95" w:rsidRPr="00EC5FEE">
              <w:rPr>
                <w:rFonts w:cs="Arial"/>
                <w:sz w:val="24"/>
                <w:szCs w:val="24"/>
                <w:lang w:val="es-ES"/>
              </w:rPr>
              <w:t xml:space="preserve"> </w:t>
            </w:r>
            <w:r w:rsidR="00C21D3A">
              <w:rPr>
                <w:rFonts w:cs="Arial"/>
                <w:sz w:val="24"/>
                <w:szCs w:val="24"/>
                <w:lang w:val="es-ES"/>
              </w:rPr>
              <w:t xml:space="preserve">registra un nuevo movimiento de tipo ingreso </w:t>
            </w:r>
            <w:r w:rsidR="009E695D">
              <w:rPr>
                <w:rFonts w:cs="Arial"/>
                <w:sz w:val="24"/>
                <w:szCs w:val="24"/>
                <w:lang w:val="es-ES"/>
              </w:rPr>
              <w:t>al sistema</w:t>
            </w:r>
          </w:p>
        </w:tc>
      </w:tr>
      <w:tr w:rsidR="00A859BB" w:rsidRPr="00EC5FEE" w14:paraId="60350AAD" w14:textId="77777777" w:rsidTr="00EC5FEE">
        <w:tc>
          <w:tcPr>
            <w:tcW w:w="2122" w:type="dxa"/>
            <w:shd w:val="clear" w:color="auto" w:fill="9CC2E5" w:themeFill="accent1" w:themeFillTint="99"/>
          </w:tcPr>
          <w:p w14:paraId="241053D4" w14:textId="77777777" w:rsidR="00A859BB" w:rsidRPr="00EC5FEE" w:rsidRDefault="00A859BB" w:rsidP="00E76878">
            <w:pPr>
              <w:rPr>
                <w:rFonts w:cs="Arial"/>
                <w:b/>
                <w:sz w:val="24"/>
                <w:szCs w:val="24"/>
                <w:lang w:val="es-ES"/>
              </w:rPr>
            </w:pPr>
            <w:r w:rsidRPr="00EC5FEE">
              <w:rPr>
                <w:rFonts w:cs="Arial"/>
                <w:b/>
                <w:sz w:val="24"/>
                <w:szCs w:val="24"/>
                <w:lang w:val="es-ES"/>
              </w:rPr>
              <w:t>Referencia Cruzada</w:t>
            </w:r>
          </w:p>
        </w:tc>
        <w:tc>
          <w:tcPr>
            <w:tcW w:w="6706" w:type="dxa"/>
          </w:tcPr>
          <w:p w14:paraId="216CA650" w14:textId="1C6C4B7F" w:rsidR="00A859BB" w:rsidRPr="00EC5FEE" w:rsidRDefault="00AE4E95" w:rsidP="00E76878">
            <w:pPr>
              <w:rPr>
                <w:rFonts w:cs="Arial"/>
                <w:sz w:val="24"/>
                <w:szCs w:val="24"/>
                <w:lang w:val="es-ES"/>
              </w:rPr>
            </w:pPr>
            <w:r w:rsidRPr="00EC5FEE">
              <w:rPr>
                <w:rFonts w:cs="Arial"/>
                <w:sz w:val="24"/>
                <w:szCs w:val="24"/>
                <w:lang w:val="es-ES"/>
              </w:rPr>
              <w:t>RF3.</w:t>
            </w:r>
            <w:ins w:id="504" w:author="Javier Kachuka" w:date="2019-11-05T17:51:00Z">
              <w:r w:rsidR="00401CC8">
                <w:rPr>
                  <w:rFonts w:cs="Arial"/>
                  <w:sz w:val="24"/>
                  <w:szCs w:val="24"/>
                  <w:lang w:val="es-ES"/>
                </w:rPr>
                <w:t>4</w:t>
              </w:r>
            </w:ins>
            <w:del w:id="505" w:author="Javier Kachuka" w:date="2019-11-05T17:51:00Z">
              <w:r w:rsidRPr="00EC5FEE" w:rsidDel="00401CC8">
                <w:rPr>
                  <w:rFonts w:cs="Arial"/>
                  <w:sz w:val="24"/>
                  <w:szCs w:val="24"/>
                  <w:lang w:val="es-ES"/>
                </w:rPr>
                <w:delText>1</w:delText>
              </w:r>
            </w:del>
          </w:p>
        </w:tc>
      </w:tr>
    </w:tbl>
    <w:p w14:paraId="6DE770DA" w14:textId="143E6F17" w:rsidR="003F530E" w:rsidRDefault="003F530E" w:rsidP="00AE5082">
      <w:pPr>
        <w:rPr>
          <w:ins w:id="506" w:author="Javier Kachuka" w:date="2019-11-05T16:00:00Z"/>
          <w:rFonts w:cs="Arial"/>
          <w:sz w:val="24"/>
          <w:szCs w:val="24"/>
          <w:lang w:val="es-ES"/>
        </w:rPr>
      </w:pPr>
    </w:p>
    <w:p w14:paraId="62092788" w14:textId="3A606AC2" w:rsidR="00A859BB" w:rsidRDefault="003F530E" w:rsidP="00AE5082">
      <w:pPr>
        <w:rPr>
          <w:rFonts w:cs="Arial"/>
          <w:sz w:val="24"/>
          <w:szCs w:val="24"/>
          <w:lang w:val="es-ES"/>
        </w:rPr>
      </w:pPr>
      <w:ins w:id="507" w:author="Javier Kachuka" w:date="2019-11-05T16:00:00Z">
        <w:r>
          <w:rPr>
            <w:rFonts w:cs="Arial"/>
            <w:sz w:val="24"/>
            <w:szCs w:val="24"/>
            <w:lang w:val="es-ES"/>
          </w:rPr>
          <w:br w:type="page"/>
        </w:r>
      </w:ins>
    </w:p>
    <w:tbl>
      <w:tblPr>
        <w:tblStyle w:val="Tablaconcuadrcula"/>
        <w:tblW w:w="0" w:type="auto"/>
        <w:tblLook w:val="04A0" w:firstRow="1" w:lastRow="0" w:firstColumn="1" w:lastColumn="0" w:noHBand="0" w:noVBand="1"/>
      </w:tblPr>
      <w:tblGrid>
        <w:gridCol w:w="2122"/>
        <w:gridCol w:w="6706"/>
      </w:tblGrid>
      <w:tr w:rsidR="00C21D3A" w:rsidRPr="00EC5FEE" w14:paraId="23BD7D58" w14:textId="77777777" w:rsidTr="00907480">
        <w:tc>
          <w:tcPr>
            <w:tcW w:w="2122" w:type="dxa"/>
            <w:shd w:val="clear" w:color="auto" w:fill="9CC2E5" w:themeFill="accent1" w:themeFillTint="99"/>
          </w:tcPr>
          <w:p w14:paraId="626A72AD" w14:textId="77777777" w:rsidR="00C21D3A" w:rsidRPr="00EC5FEE" w:rsidRDefault="00C21D3A" w:rsidP="00907480">
            <w:pPr>
              <w:rPr>
                <w:rFonts w:cs="Arial"/>
                <w:b/>
                <w:sz w:val="24"/>
                <w:szCs w:val="24"/>
                <w:lang w:val="es-ES"/>
              </w:rPr>
            </w:pPr>
            <w:r w:rsidRPr="00EC5FEE">
              <w:rPr>
                <w:rFonts w:cs="Arial"/>
                <w:b/>
                <w:sz w:val="24"/>
                <w:szCs w:val="24"/>
                <w:lang w:val="es-ES"/>
              </w:rPr>
              <w:lastRenderedPageBreak/>
              <w:t>Caso de uso</w:t>
            </w:r>
          </w:p>
        </w:tc>
        <w:tc>
          <w:tcPr>
            <w:tcW w:w="6706" w:type="dxa"/>
          </w:tcPr>
          <w:p w14:paraId="28BE3329" w14:textId="604B8DA7" w:rsidR="00C21D3A" w:rsidRPr="00EC5FEE" w:rsidRDefault="00C21D3A" w:rsidP="00C21D3A">
            <w:pPr>
              <w:rPr>
                <w:rFonts w:cs="Arial"/>
                <w:sz w:val="24"/>
                <w:szCs w:val="24"/>
                <w:lang w:val="es-ES"/>
              </w:rPr>
            </w:pPr>
            <w:r>
              <w:rPr>
                <w:rFonts w:cs="Arial"/>
                <w:sz w:val="24"/>
                <w:szCs w:val="24"/>
                <w:lang w:val="es-ES"/>
              </w:rPr>
              <w:t>Registrar Transferencia</w:t>
            </w:r>
          </w:p>
        </w:tc>
      </w:tr>
      <w:tr w:rsidR="00C21D3A" w:rsidRPr="00576F7E" w14:paraId="31ECA190" w14:textId="77777777" w:rsidTr="00907480">
        <w:tc>
          <w:tcPr>
            <w:tcW w:w="2122" w:type="dxa"/>
            <w:shd w:val="clear" w:color="auto" w:fill="9CC2E5" w:themeFill="accent1" w:themeFillTint="99"/>
          </w:tcPr>
          <w:p w14:paraId="377E5D74" w14:textId="77777777" w:rsidR="00C21D3A" w:rsidRPr="00EC5FEE" w:rsidRDefault="00C21D3A" w:rsidP="00907480">
            <w:pPr>
              <w:rPr>
                <w:rFonts w:cs="Arial"/>
                <w:b/>
                <w:sz w:val="24"/>
                <w:szCs w:val="24"/>
                <w:lang w:val="es-ES"/>
              </w:rPr>
            </w:pPr>
            <w:r w:rsidRPr="00EC5FEE">
              <w:rPr>
                <w:rFonts w:cs="Arial"/>
                <w:b/>
                <w:sz w:val="24"/>
                <w:szCs w:val="24"/>
                <w:lang w:val="es-ES"/>
              </w:rPr>
              <w:t>Actor</w:t>
            </w:r>
          </w:p>
        </w:tc>
        <w:tc>
          <w:tcPr>
            <w:tcW w:w="6706" w:type="dxa"/>
          </w:tcPr>
          <w:p w14:paraId="05D405BC" w14:textId="77777777" w:rsidR="00C21D3A" w:rsidRPr="00EC5FEE" w:rsidRDefault="00C21D3A" w:rsidP="00907480">
            <w:pPr>
              <w:rPr>
                <w:rFonts w:cs="Arial"/>
                <w:sz w:val="24"/>
                <w:szCs w:val="24"/>
                <w:lang w:val="es-ES"/>
              </w:rPr>
            </w:pPr>
            <w:r w:rsidRPr="00EC5FEE">
              <w:rPr>
                <w:rFonts w:cs="Arial"/>
                <w:sz w:val="24"/>
                <w:szCs w:val="24"/>
                <w:lang w:val="es-ES"/>
              </w:rPr>
              <w:t xml:space="preserve">Empleado </w:t>
            </w:r>
            <w:r>
              <w:rPr>
                <w:rFonts w:cs="Arial"/>
                <w:sz w:val="24"/>
                <w:szCs w:val="24"/>
                <w:lang w:val="es-ES"/>
              </w:rPr>
              <w:t>de planta, oficinista, administrador</w:t>
            </w:r>
          </w:p>
        </w:tc>
      </w:tr>
      <w:tr w:rsidR="00C21D3A" w:rsidRPr="00576F7E" w14:paraId="1795C64F" w14:textId="77777777" w:rsidTr="00907480">
        <w:tc>
          <w:tcPr>
            <w:tcW w:w="2122" w:type="dxa"/>
            <w:shd w:val="clear" w:color="auto" w:fill="9CC2E5" w:themeFill="accent1" w:themeFillTint="99"/>
          </w:tcPr>
          <w:p w14:paraId="5DFEE7DA" w14:textId="77777777" w:rsidR="00C21D3A" w:rsidRPr="00EC5FEE" w:rsidRDefault="00C21D3A" w:rsidP="00907480">
            <w:pPr>
              <w:rPr>
                <w:rFonts w:cs="Arial"/>
                <w:b/>
                <w:sz w:val="24"/>
                <w:szCs w:val="24"/>
                <w:lang w:val="es-ES"/>
              </w:rPr>
            </w:pPr>
            <w:r w:rsidRPr="00EC5FEE">
              <w:rPr>
                <w:rFonts w:cs="Arial"/>
                <w:b/>
                <w:sz w:val="24"/>
                <w:szCs w:val="24"/>
                <w:lang w:val="es-ES"/>
              </w:rPr>
              <w:t xml:space="preserve">Descripción </w:t>
            </w:r>
          </w:p>
        </w:tc>
        <w:tc>
          <w:tcPr>
            <w:tcW w:w="6706" w:type="dxa"/>
          </w:tcPr>
          <w:p w14:paraId="17118E88" w14:textId="51A3BCD5" w:rsidR="00C21D3A" w:rsidRPr="00EC5FEE" w:rsidRDefault="00C21D3A" w:rsidP="009E695D">
            <w:pPr>
              <w:rPr>
                <w:rFonts w:cs="Arial"/>
                <w:sz w:val="24"/>
                <w:szCs w:val="24"/>
                <w:lang w:val="es-ES"/>
              </w:rPr>
            </w:pPr>
            <w:r w:rsidRPr="00EC5FEE">
              <w:rPr>
                <w:rFonts w:cs="Arial"/>
                <w:sz w:val="24"/>
                <w:szCs w:val="24"/>
                <w:lang w:val="es-ES"/>
              </w:rPr>
              <w:t>El empleado</w:t>
            </w:r>
            <w:r>
              <w:rPr>
                <w:rFonts w:cs="Arial"/>
                <w:sz w:val="24"/>
                <w:szCs w:val="24"/>
                <w:lang w:val="es-ES"/>
              </w:rPr>
              <w:t xml:space="preserve"> de planta, oficinista o administrador</w:t>
            </w:r>
            <w:r w:rsidRPr="00EC5FEE">
              <w:rPr>
                <w:rFonts w:cs="Arial"/>
                <w:sz w:val="24"/>
                <w:szCs w:val="24"/>
                <w:lang w:val="es-ES"/>
              </w:rPr>
              <w:t xml:space="preserve"> </w:t>
            </w:r>
            <w:r>
              <w:rPr>
                <w:rFonts w:cs="Arial"/>
                <w:sz w:val="24"/>
                <w:szCs w:val="24"/>
                <w:lang w:val="es-ES"/>
              </w:rPr>
              <w:t>registra un nuevo movimiento de tipo transferencia</w:t>
            </w:r>
            <w:r w:rsidR="009E695D">
              <w:rPr>
                <w:rFonts w:cs="Arial"/>
                <w:sz w:val="24"/>
                <w:szCs w:val="24"/>
                <w:lang w:val="es-ES"/>
              </w:rPr>
              <w:t>, desde un almacén de origen a uno destino</w:t>
            </w:r>
          </w:p>
        </w:tc>
      </w:tr>
      <w:tr w:rsidR="00C21D3A" w:rsidRPr="00EC5FEE" w14:paraId="60FACC3A" w14:textId="77777777" w:rsidTr="00907480">
        <w:tc>
          <w:tcPr>
            <w:tcW w:w="2122" w:type="dxa"/>
            <w:shd w:val="clear" w:color="auto" w:fill="9CC2E5" w:themeFill="accent1" w:themeFillTint="99"/>
          </w:tcPr>
          <w:p w14:paraId="67E58270" w14:textId="77777777" w:rsidR="00C21D3A" w:rsidRPr="00EC5FEE" w:rsidRDefault="00C21D3A" w:rsidP="00907480">
            <w:pPr>
              <w:rPr>
                <w:rFonts w:cs="Arial"/>
                <w:b/>
                <w:sz w:val="24"/>
                <w:szCs w:val="24"/>
                <w:lang w:val="es-ES"/>
              </w:rPr>
            </w:pPr>
            <w:r w:rsidRPr="00EC5FEE">
              <w:rPr>
                <w:rFonts w:cs="Arial"/>
                <w:b/>
                <w:sz w:val="24"/>
                <w:szCs w:val="24"/>
                <w:lang w:val="es-ES"/>
              </w:rPr>
              <w:t>Referencia Cruzada</w:t>
            </w:r>
          </w:p>
        </w:tc>
        <w:tc>
          <w:tcPr>
            <w:tcW w:w="6706" w:type="dxa"/>
          </w:tcPr>
          <w:p w14:paraId="6AC9F64D" w14:textId="5A65020C" w:rsidR="00C21D3A" w:rsidRPr="00EC5FEE" w:rsidRDefault="00C21D3A" w:rsidP="00907480">
            <w:pPr>
              <w:rPr>
                <w:rFonts w:cs="Arial"/>
                <w:sz w:val="24"/>
                <w:szCs w:val="24"/>
                <w:lang w:val="es-ES"/>
              </w:rPr>
            </w:pPr>
            <w:r w:rsidRPr="00EC5FEE">
              <w:rPr>
                <w:rFonts w:cs="Arial"/>
                <w:sz w:val="24"/>
                <w:szCs w:val="24"/>
                <w:lang w:val="es-ES"/>
              </w:rPr>
              <w:t>RF3.</w:t>
            </w:r>
            <w:ins w:id="508" w:author="Javier Kachuka" w:date="2019-11-05T17:51:00Z">
              <w:r w:rsidR="00401CC8">
                <w:rPr>
                  <w:rFonts w:cs="Arial"/>
                  <w:sz w:val="24"/>
                  <w:szCs w:val="24"/>
                  <w:lang w:val="es-ES"/>
                </w:rPr>
                <w:t>5</w:t>
              </w:r>
            </w:ins>
            <w:del w:id="509" w:author="Javier Kachuka" w:date="2019-11-05T17:51:00Z">
              <w:r w:rsidRPr="00EC5FEE" w:rsidDel="00401CC8">
                <w:rPr>
                  <w:rFonts w:cs="Arial"/>
                  <w:sz w:val="24"/>
                  <w:szCs w:val="24"/>
                  <w:lang w:val="es-ES"/>
                </w:rPr>
                <w:delText>1</w:delText>
              </w:r>
            </w:del>
          </w:p>
        </w:tc>
      </w:tr>
    </w:tbl>
    <w:p w14:paraId="50DDA75D" w14:textId="1079A869" w:rsidR="00C21D3A" w:rsidRDefault="00C21D3A" w:rsidP="00AE5082">
      <w:pPr>
        <w:rPr>
          <w:rFonts w:cs="Arial"/>
          <w:sz w:val="24"/>
          <w:szCs w:val="24"/>
          <w:lang w:val="es-ES"/>
        </w:rPr>
      </w:pPr>
    </w:p>
    <w:tbl>
      <w:tblPr>
        <w:tblStyle w:val="Tablaconcuadrcula"/>
        <w:tblW w:w="0" w:type="auto"/>
        <w:tblLook w:val="04A0" w:firstRow="1" w:lastRow="0" w:firstColumn="1" w:lastColumn="0" w:noHBand="0" w:noVBand="1"/>
      </w:tblPr>
      <w:tblGrid>
        <w:gridCol w:w="2122"/>
        <w:gridCol w:w="6706"/>
      </w:tblGrid>
      <w:tr w:rsidR="00C21D3A" w:rsidRPr="00EC5FEE" w14:paraId="7F64D19E" w14:textId="77777777" w:rsidTr="00907480">
        <w:tc>
          <w:tcPr>
            <w:tcW w:w="2122" w:type="dxa"/>
            <w:shd w:val="clear" w:color="auto" w:fill="9CC2E5" w:themeFill="accent1" w:themeFillTint="99"/>
          </w:tcPr>
          <w:p w14:paraId="2BCBB325" w14:textId="77777777" w:rsidR="00C21D3A" w:rsidRPr="00EC5FEE" w:rsidRDefault="00C21D3A" w:rsidP="00907480">
            <w:pPr>
              <w:rPr>
                <w:rFonts w:cs="Arial"/>
                <w:b/>
                <w:sz w:val="24"/>
                <w:szCs w:val="24"/>
                <w:lang w:val="es-ES"/>
              </w:rPr>
            </w:pPr>
            <w:r w:rsidRPr="00EC5FEE">
              <w:rPr>
                <w:rFonts w:cs="Arial"/>
                <w:b/>
                <w:sz w:val="24"/>
                <w:szCs w:val="24"/>
                <w:lang w:val="es-ES"/>
              </w:rPr>
              <w:t>Caso de uso</w:t>
            </w:r>
          </w:p>
        </w:tc>
        <w:tc>
          <w:tcPr>
            <w:tcW w:w="6706" w:type="dxa"/>
          </w:tcPr>
          <w:p w14:paraId="40A46FE1" w14:textId="477D80EE" w:rsidR="00C21D3A" w:rsidRPr="00EC5FEE" w:rsidRDefault="009E695D" w:rsidP="009E695D">
            <w:pPr>
              <w:rPr>
                <w:rFonts w:cs="Arial"/>
                <w:sz w:val="24"/>
                <w:szCs w:val="24"/>
                <w:lang w:val="es-ES"/>
              </w:rPr>
            </w:pPr>
            <w:r>
              <w:rPr>
                <w:rFonts w:cs="Arial"/>
                <w:sz w:val="24"/>
                <w:szCs w:val="24"/>
                <w:lang w:val="es-ES"/>
              </w:rPr>
              <w:t>Eliminar Movimiento</w:t>
            </w:r>
          </w:p>
        </w:tc>
      </w:tr>
      <w:tr w:rsidR="00C21D3A" w:rsidRPr="00EC5FEE" w14:paraId="394CEF10" w14:textId="77777777" w:rsidTr="00907480">
        <w:tc>
          <w:tcPr>
            <w:tcW w:w="2122" w:type="dxa"/>
            <w:shd w:val="clear" w:color="auto" w:fill="9CC2E5" w:themeFill="accent1" w:themeFillTint="99"/>
          </w:tcPr>
          <w:p w14:paraId="59CA9428" w14:textId="77777777" w:rsidR="00C21D3A" w:rsidRPr="00EC5FEE" w:rsidRDefault="00C21D3A" w:rsidP="00907480">
            <w:pPr>
              <w:rPr>
                <w:rFonts w:cs="Arial"/>
                <w:b/>
                <w:sz w:val="24"/>
                <w:szCs w:val="24"/>
                <w:lang w:val="es-ES"/>
              </w:rPr>
            </w:pPr>
            <w:r w:rsidRPr="00EC5FEE">
              <w:rPr>
                <w:rFonts w:cs="Arial"/>
                <w:b/>
                <w:sz w:val="24"/>
                <w:szCs w:val="24"/>
                <w:lang w:val="es-ES"/>
              </w:rPr>
              <w:t>Actor</w:t>
            </w:r>
          </w:p>
        </w:tc>
        <w:tc>
          <w:tcPr>
            <w:tcW w:w="6706" w:type="dxa"/>
          </w:tcPr>
          <w:p w14:paraId="4BA2A2D0" w14:textId="16523EF3" w:rsidR="00C21D3A" w:rsidRPr="00EC5FEE" w:rsidRDefault="009E695D" w:rsidP="00907480">
            <w:pPr>
              <w:rPr>
                <w:rFonts w:cs="Arial"/>
                <w:sz w:val="24"/>
                <w:szCs w:val="24"/>
                <w:lang w:val="es-ES"/>
              </w:rPr>
            </w:pPr>
            <w:r>
              <w:rPr>
                <w:rFonts w:cs="Arial"/>
                <w:sz w:val="24"/>
                <w:szCs w:val="24"/>
                <w:lang w:val="es-ES"/>
              </w:rPr>
              <w:t>Administrador</w:t>
            </w:r>
          </w:p>
        </w:tc>
      </w:tr>
      <w:tr w:rsidR="00C21D3A" w:rsidRPr="00576F7E" w14:paraId="2A688AFE" w14:textId="77777777" w:rsidTr="00907480">
        <w:tc>
          <w:tcPr>
            <w:tcW w:w="2122" w:type="dxa"/>
            <w:shd w:val="clear" w:color="auto" w:fill="9CC2E5" w:themeFill="accent1" w:themeFillTint="99"/>
          </w:tcPr>
          <w:p w14:paraId="577C090F" w14:textId="77777777" w:rsidR="00C21D3A" w:rsidRPr="00EC5FEE" w:rsidRDefault="00C21D3A" w:rsidP="00907480">
            <w:pPr>
              <w:rPr>
                <w:rFonts w:cs="Arial"/>
                <w:b/>
                <w:sz w:val="24"/>
                <w:szCs w:val="24"/>
                <w:lang w:val="es-ES"/>
              </w:rPr>
            </w:pPr>
            <w:r w:rsidRPr="00EC5FEE">
              <w:rPr>
                <w:rFonts w:cs="Arial"/>
                <w:b/>
                <w:sz w:val="24"/>
                <w:szCs w:val="24"/>
                <w:lang w:val="es-ES"/>
              </w:rPr>
              <w:t xml:space="preserve">Descripción </w:t>
            </w:r>
          </w:p>
        </w:tc>
        <w:tc>
          <w:tcPr>
            <w:tcW w:w="6706" w:type="dxa"/>
          </w:tcPr>
          <w:p w14:paraId="4C7472E5" w14:textId="16359283" w:rsidR="00C21D3A" w:rsidRPr="00EC5FEE" w:rsidRDefault="00C21D3A" w:rsidP="009E695D">
            <w:pPr>
              <w:rPr>
                <w:rFonts w:cs="Arial"/>
                <w:sz w:val="24"/>
                <w:szCs w:val="24"/>
                <w:lang w:val="es-ES"/>
              </w:rPr>
            </w:pPr>
            <w:r w:rsidRPr="00EC5FEE">
              <w:rPr>
                <w:rFonts w:cs="Arial"/>
                <w:sz w:val="24"/>
                <w:szCs w:val="24"/>
                <w:lang w:val="es-ES"/>
              </w:rPr>
              <w:t>El</w:t>
            </w:r>
            <w:r w:rsidR="009E695D">
              <w:rPr>
                <w:rFonts w:cs="Arial"/>
                <w:sz w:val="24"/>
                <w:szCs w:val="24"/>
                <w:lang w:val="es-ES"/>
              </w:rPr>
              <w:t xml:space="preserve"> administrador</w:t>
            </w:r>
            <w:r w:rsidRPr="00EC5FEE">
              <w:rPr>
                <w:rFonts w:cs="Arial"/>
                <w:sz w:val="24"/>
                <w:szCs w:val="24"/>
                <w:lang w:val="es-ES"/>
              </w:rPr>
              <w:t xml:space="preserve"> </w:t>
            </w:r>
            <w:r w:rsidR="009E695D">
              <w:rPr>
                <w:rFonts w:cs="Arial"/>
                <w:sz w:val="24"/>
                <w:szCs w:val="24"/>
                <w:lang w:val="es-ES"/>
              </w:rPr>
              <w:t>puede eliminar cualquier movimiento del sistema</w:t>
            </w:r>
          </w:p>
        </w:tc>
      </w:tr>
      <w:tr w:rsidR="00C21D3A" w:rsidRPr="00EC5FEE" w14:paraId="5A4C6996" w14:textId="77777777" w:rsidTr="00907480">
        <w:tc>
          <w:tcPr>
            <w:tcW w:w="2122" w:type="dxa"/>
            <w:shd w:val="clear" w:color="auto" w:fill="9CC2E5" w:themeFill="accent1" w:themeFillTint="99"/>
          </w:tcPr>
          <w:p w14:paraId="07A8F6E9" w14:textId="77777777" w:rsidR="00C21D3A" w:rsidRPr="00EC5FEE" w:rsidRDefault="00C21D3A" w:rsidP="00907480">
            <w:pPr>
              <w:rPr>
                <w:rFonts w:cs="Arial"/>
                <w:b/>
                <w:sz w:val="24"/>
                <w:szCs w:val="24"/>
                <w:lang w:val="es-ES"/>
              </w:rPr>
            </w:pPr>
            <w:r w:rsidRPr="00EC5FEE">
              <w:rPr>
                <w:rFonts w:cs="Arial"/>
                <w:b/>
                <w:sz w:val="24"/>
                <w:szCs w:val="24"/>
                <w:lang w:val="es-ES"/>
              </w:rPr>
              <w:t>Referencia Cruzada</w:t>
            </w:r>
          </w:p>
        </w:tc>
        <w:tc>
          <w:tcPr>
            <w:tcW w:w="6706" w:type="dxa"/>
          </w:tcPr>
          <w:p w14:paraId="78150ACE" w14:textId="700C6537" w:rsidR="00C21D3A" w:rsidRPr="00EC5FEE" w:rsidRDefault="00C21D3A" w:rsidP="00907480">
            <w:pPr>
              <w:rPr>
                <w:rFonts w:cs="Arial"/>
                <w:sz w:val="24"/>
                <w:szCs w:val="24"/>
                <w:lang w:val="es-ES"/>
              </w:rPr>
            </w:pPr>
            <w:r w:rsidRPr="00EC5FEE">
              <w:rPr>
                <w:rFonts w:cs="Arial"/>
                <w:sz w:val="24"/>
                <w:szCs w:val="24"/>
                <w:lang w:val="es-ES"/>
              </w:rPr>
              <w:t>RF3.</w:t>
            </w:r>
            <w:ins w:id="510" w:author="Javier Kachuka" w:date="2019-11-05T17:51:00Z">
              <w:r w:rsidR="00401CC8">
                <w:rPr>
                  <w:rFonts w:cs="Arial"/>
                  <w:sz w:val="24"/>
                  <w:szCs w:val="24"/>
                  <w:lang w:val="es-ES"/>
                </w:rPr>
                <w:t>6</w:t>
              </w:r>
            </w:ins>
            <w:del w:id="511" w:author="Javier Kachuka" w:date="2019-11-05T17:51:00Z">
              <w:r w:rsidRPr="00EC5FEE" w:rsidDel="00401CC8">
                <w:rPr>
                  <w:rFonts w:cs="Arial"/>
                  <w:sz w:val="24"/>
                  <w:szCs w:val="24"/>
                  <w:lang w:val="es-ES"/>
                </w:rPr>
                <w:delText>1</w:delText>
              </w:r>
            </w:del>
          </w:p>
        </w:tc>
      </w:tr>
    </w:tbl>
    <w:p w14:paraId="4F1FA133" w14:textId="407B76EF" w:rsidR="00C21D3A" w:rsidRDefault="00C21D3A" w:rsidP="00AE5082">
      <w:pPr>
        <w:rPr>
          <w:rFonts w:cs="Arial"/>
          <w:sz w:val="24"/>
          <w:szCs w:val="24"/>
          <w:lang w:val="es-ES"/>
        </w:rPr>
      </w:pPr>
    </w:p>
    <w:tbl>
      <w:tblPr>
        <w:tblStyle w:val="Tablaconcuadrcula"/>
        <w:tblW w:w="0" w:type="auto"/>
        <w:tblLook w:val="04A0" w:firstRow="1" w:lastRow="0" w:firstColumn="1" w:lastColumn="0" w:noHBand="0" w:noVBand="1"/>
      </w:tblPr>
      <w:tblGrid>
        <w:gridCol w:w="2122"/>
        <w:gridCol w:w="6706"/>
      </w:tblGrid>
      <w:tr w:rsidR="00C21D3A" w:rsidRPr="00EC5FEE" w:rsidDel="00F93243" w14:paraId="6BF8A448" w14:textId="2A60B2BB" w:rsidTr="00907480">
        <w:trPr>
          <w:del w:id="512" w:author="Javier Kachuka" w:date="2019-11-05T15:48:00Z"/>
        </w:trPr>
        <w:tc>
          <w:tcPr>
            <w:tcW w:w="2122" w:type="dxa"/>
            <w:shd w:val="clear" w:color="auto" w:fill="9CC2E5" w:themeFill="accent1" w:themeFillTint="99"/>
          </w:tcPr>
          <w:p w14:paraId="05F8551D" w14:textId="00CD1368" w:rsidR="00C21D3A" w:rsidRPr="00EC5FEE" w:rsidDel="00F93243" w:rsidRDefault="00C21D3A" w:rsidP="00907480">
            <w:pPr>
              <w:rPr>
                <w:del w:id="513" w:author="Javier Kachuka" w:date="2019-11-05T15:48:00Z"/>
                <w:rFonts w:cs="Arial"/>
                <w:b/>
                <w:sz w:val="24"/>
                <w:szCs w:val="24"/>
                <w:lang w:val="es-ES"/>
              </w:rPr>
            </w:pPr>
            <w:del w:id="514" w:author="Javier Kachuka" w:date="2019-11-05T15:48:00Z">
              <w:r w:rsidRPr="00EC5FEE" w:rsidDel="00F93243">
                <w:rPr>
                  <w:rFonts w:cs="Arial"/>
                  <w:b/>
                  <w:sz w:val="24"/>
                  <w:szCs w:val="24"/>
                  <w:lang w:val="es-ES"/>
                </w:rPr>
                <w:delText>Caso de uso</w:delText>
              </w:r>
            </w:del>
          </w:p>
        </w:tc>
        <w:tc>
          <w:tcPr>
            <w:tcW w:w="6706" w:type="dxa"/>
          </w:tcPr>
          <w:p w14:paraId="22E5FBC6" w14:textId="5983A513" w:rsidR="00C21D3A" w:rsidRPr="00EC5FEE" w:rsidDel="00F93243" w:rsidRDefault="009E695D" w:rsidP="009E695D">
            <w:pPr>
              <w:rPr>
                <w:del w:id="515" w:author="Javier Kachuka" w:date="2019-11-05T15:48:00Z"/>
                <w:rFonts w:cs="Arial"/>
                <w:sz w:val="24"/>
                <w:szCs w:val="24"/>
                <w:lang w:val="es-ES"/>
              </w:rPr>
            </w:pPr>
            <w:del w:id="516" w:author="Javier Kachuka" w:date="2019-11-05T15:48:00Z">
              <w:r w:rsidDel="00F93243">
                <w:rPr>
                  <w:rFonts w:cs="Arial"/>
                  <w:sz w:val="24"/>
                  <w:szCs w:val="24"/>
                  <w:lang w:val="es-ES"/>
                </w:rPr>
                <w:delText>Listar Movimientos</w:delText>
              </w:r>
            </w:del>
          </w:p>
        </w:tc>
      </w:tr>
      <w:tr w:rsidR="00C21D3A" w:rsidRPr="00D55146" w:rsidDel="00F93243" w14:paraId="24127E95" w14:textId="2A1B5931" w:rsidTr="00907480">
        <w:trPr>
          <w:del w:id="517" w:author="Javier Kachuka" w:date="2019-11-05T15:48:00Z"/>
        </w:trPr>
        <w:tc>
          <w:tcPr>
            <w:tcW w:w="2122" w:type="dxa"/>
            <w:shd w:val="clear" w:color="auto" w:fill="9CC2E5" w:themeFill="accent1" w:themeFillTint="99"/>
          </w:tcPr>
          <w:p w14:paraId="3CC357B1" w14:textId="5AB567D4" w:rsidR="00C21D3A" w:rsidRPr="00EC5FEE" w:rsidDel="00F93243" w:rsidRDefault="00C21D3A" w:rsidP="00907480">
            <w:pPr>
              <w:rPr>
                <w:del w:id="518" w:author="Javier Kachuka" w:date="2019-11-05T15:48:00Z"/>
                <w:rFonts w:cs="Arial"/>
                <w:b/>
                <w:sz w:val="24"/>
                <w:szCs w:val="24"/>
                <w:lang w:val="es-ES"/>
              </w:rPr>
            </w:pPr>
            <w:del w:id="519" w:author="Javier Kachuka" w:date="2019-11-05T15:48:00Z">
              <w:r w:rsidRPr="00EC5FEE" w:rsidDel="00F93243">
                <w:rPr>
                  <w:rFonts w:cs="Arial"/>
                  <w:b/>
                  <w:sz w:val="24"/>
                  <w:szCs w:val="24"/>
                  <w:lang w:val="es-ES"/>
                </w:rPr>
                <w:delText>Actor</w:delText>
              </w:r>
            </w:del>
          </w:p>
        </w:tc>
        <w:tc>
          <w:tcPr>
            <w:tcW w:w="6706" w:type="dxa"/>
          </w:tcPr>
          <w:p w14:paraId="2D07ECC1" w14:textId="6F83B09D" w:rsidR="00C21D3A" w:rsidRPr="00EC5FEE" w:rsidDel="00F93243" w:rsidRDefault="00C21D3A" w:rsidP="00907480">
            <w:pPr>
              <w:rPr>
                <w:del w:id="520" w:author="Javier Kachuka" w:date="2019-11-05T15:48:00Z"/>
                <w:rFonts w:cs="Arial"/>
                <w:sz w:val="24"/>
                <w:szCs w:val="24"/>
                <w:lang w:val="es-ES"/>
              </w:rPr>
            </w:pPr>
            <w:del w:id="521" w:author="Javier Kachuka" w:date="2019-11-05T15:48:00Z">
              <w:r w:rsidRPr="00EC5FEE" w:rsidDel="00F93243">
                <w:rPr>
                  <w:rFonts w:cs="Arial"/>
                  <w:sz w:val="24"/>
                  <w:szCs w:val="24"/>
                  <w:lang w:val="es-ES"/>
                </w:rPr>
                <w:delText xml:space="preserve">Empleado </w:delText>
              </w:r>
              <w:r w:rsidR="009E695D" w:rsidDel="00F93243">
                <w:rPr>
                  <w:rFonts w:cs="Arial"/>
                  <w:sz w:val="24"/>
                  <w:szCs w:val="24"/>
                  <w:lang w:val="es-ES"/>
                </w:rPr>
                <w:delText>de planta, oficinista, administrador, auditor</w:delText>
              </w:r>
            </w:del>
          </w:p>
        </w:tc>
      </w:tr>
      <w:tr w:rsidR="00C21D3A" w:rsidRPr="00D55146" w:rsidDel="00F93243" w14:paraId="77C24C3D" w14:textId="73FE254C" w:rsidTr="00907480">
        <w:trPr>
          <w:del w:id="522" w:author="Javier Kachuka" w:date="2019-11-05T15:48:00Z"/>
        </w:trPr>
        <w:tc>
          <w:tcPr>
            <w:tcW w:w="2122" w:type="dxa"/>
            <w:shd w:val="clear" w:color="auto" w:fill="9CC2E5" w:themeFill="accent1" w:themeFillTint="99"/>
          </w:tcPr>
          <w:p w14:paraId="748EE521" w14:textId="763984D7" w:rsidR="00C21D3A" w:rsidRPr="00EC5FEE" w:rsidDel="00F93243" w:rsidRDefault="00C21D3A" w:rsidP="00907480">
            <w:pPr>
              <w:rPr>
                <w:del w:id="523" w:author="Javier Kachuka" w:date="2019-11-05T15:48:00Z"/>
                <w:rFonts w:cs="Arial"/>
                <w:b/>
                <w:sz w:val="24"/>
                <w:szCs w:val="24"/>
                <w:lang w:val="es-ES"/>
              </w:rPr>
            </w:pPr>
            <w:del w:id="524" w:author="Javier Kachuka" w:date="2019-11-05T15:48:00Z">
              <w:r w:rsidRPr="00EC5FEE" w:rsidDel="00F93243">
                <w:rPr>
                  <w:rFonts w:cs="Arial"/>
                  <w:b/>
                  <w:sz w:val="24"/>
                  <w:szCs w:val="24"/>
                  <w:lang w:val="es-ES"/>
                </w:rPr>
                <w:delText xml:space="preserve">Descripción </w:delText>
              </w:r>
            </w:del>
          </w:p>
        </w:tc>
        <w:tc>
          <w:tcPr>
            <w:tcW w:w="6706" w:type="dxa"/>
          </w:tcPr>
          <w:p w14:paraId="28F91C60" w14:textId="0E6FD9AB" w:rsidR="00C21D3A" w:rsidRPr="00EC5FEE" w:rsidDel="00F93243" w:rsidRDefault="00C21D3A" w:rsidP="009E695D">
            <w:pPr>
              <w:rPr>
                <w:del w:id="525" w:author="Javier Kachuka" w:date="2019-11-05T15:48:00Z"/>
                <w:rFonts w:cs="Arial"/>
                <w:sz w:val="24"/>
                <w:szCs w:val="24"/>
                <w:lang w:val="es-ES"/>
              </w:rPr>
            </w:pPr>
            <w:del w:id="526" w:author="Javier Kachuka" w:date="2019-11-05T15:48:00Z">
              <w:r w:rsidRPr="00EC5FEE" w:rsidDel="00F93243">
                <w:rPr>
                  <w:rFonts w:cs="Arial"/>
                  <w:sz w:val="24"/>
                  <w:szCs w:val="24"/>
                  <w:lang w:val="es-ES"/>
                </w:rPr>
                <w:delText xml:space="preserve">El </w:delText>
              </w:r>
              <w:r w:rsidR="009E695D" w:rsidDel="00F93243">
                <w:rPr>
                  <w:rFonts w:cs="Arial"/>
                  <w:sz w:val="24"/>
                  <w:szCs w:val="24"/>
                  <w:lang w:val="es-ES"/>
                </w:rPr>
                <w:delText>empleado de planta, oficinista, administrador o auditor puede ver todos los movimientos realizados en el sistema</w:delText>
              </w:r>
            </w:del>
          </w:p>
        </w:tc>
      </w:tr>
      <w:tr w:rsidR="00C21D3A" w:rsidRPr="00EC5FEE" w:rsidDel="00F93243" w14:paraId="0C5BF1F1" w14:textId="3ADE857C" w:rsidTr="00907480">
        <w:trPr>
          <w:del w:id="527" w:author="Javier Kachuka" w:date="2019-11-05T15:48:00Z"/>
        </w:trPr>
        <w:tc>
          <w:tcPr>
            <w:tcW w:w="2122" w:type="dxa"/>
            <w:shd w:val="clear" w:color="auto" w:fill="9CC2E5" w:themeFill="accent1" w:themeFillTint="99"/>
          </w:tcPr>
          <w:p w14:paraId="73F3B74B" w14:textId="77E9CCF1" w:rsidR="00C21D3A" w:rsidRPr="00EC5FEE" w:rsidDel="00F93243" w:rsidRDefault="00C21D3A" w:rsidP="00907480">
            <w:pPr>
              <w:rPr>
                <w:del w:id="528" w:author="Javier Kachuka" w:date="2019-11-05T15:48:00Z"/>
                <w:rFonts w:cs="Arial"/>
                <w:b/>
                <w:sz w:val="24"/>
                <w:szCs w:val="24"/>
                <w:lang w:val="es-ES"/>
              </w:rPr>
            </w:pPr>
            <w:del w:id="529" w:author="Javier Kachuka" w:date="2019-11-05T15:48:00Z">
              <w:r w:rsidRPr="00EC5FEE" w:rsidDel="00F93243">
                <w:rPr>
                  <w:rFonts w:cs="Arial"/>
                  <w:b/>
                  <w:sz w:val="24"/>
                  <w:szCs w:val="24"/>
                  <w:lang w:val="es-ES"/>
                </w:rPr>
                <w:delText>Referencia Cruzada</w:delText>
              </w:r>
            </w:del>
          </w:p>
        </w:tc>
        <w:tc>
          <w:tcPr>
            <w:tcW w:w="6706" w:type="dxa"/>
          </w:tcPr>
          <w:p w14:paraId="67CBB141" w14:textId="5F682EF6" w:rsidR="00C21D3A" w:rsidRPr="00EC5FEE" w:rsidDel="00F93243" w:rsidRDefault="00C21D3A" w:rsidP="00907480">
            <w:pPr>
              <w:rPr>
                <w:del w:id="530" w:author="Javier Kachuka" w:date="2019-11-05T15:48:00Z"/>
                <w:rFonts w:cs="Arial"/>
                <w:sz w:val="24"/>
                <w:szCs w:val="24"/>
                <w:lang w:val="es-ES"/>
              </w:rPr>
            </w:pPr>
            <w:del w:id="531" w:author="Javier Kachuka" w:date="2019-11-05T15:48:00Z">
              <w:r w:rsidRPr="00EC5FEE" w:rsidDel="00F93243">
                <w:rPr>
                  <w:rFonts w:cs="Arial"/>
                  <w:sz w:val="24"/>
                  <w:szCs w:val="24"/>
                  <w:lang w:val="es-ES"/>
                </w:rPr>
                <w:delText>RF3.1</w:delText>
              </w:r>
            </w:del>
          </w:p>
        </w:tc>
      </w:tr>
    </w:tbl>
    <w:p w14:paraId="7D5B1F46" w14:textId="041B79D9" w:rsidR="00C21D3A" w:rsidRDefault="00C21D3A" w:rsidP="00AE5082">
      <w:pPr>
        <w:rPr>
          <w:rFonts w:cs="Arial"/>
          <w:sz w:val="24"/>
          <w:szCs w:val="24"/>
          <w:lang w:val="es-ES"/>
        </w:rPr>
      </w:pPr>
    </w:p>
    <w:tbl>
      <w:tblPr>
        <w:tblStyle w:val="Tablaconcuadrcula"/>
        <w:tblW w:w="0" w:type="auto"/>
        <w:tblLook w:val="04A0" w:firstRow="1" w:lastRow="0" w:firstColumn="1" w:lastColumn="0" w:noHBand="0" w:noVBand="1"/>
      </w:tblPr>
      <w:tblGrid>
        <w:gridCol w:w="2122"/>
        <w:gridCol w:w="6706"/>
      </w:tblGrid>
      <w:tr w:rsidR="00053A3C" w:rsidRPr="00576F7E" w14:paraId="572FF183" w14:textId="77777777" w:rsidTr="00907480">
        <w:tc>
          <w:tcPr>
            <w:tcW w:w="2122" w:type="dxa"/>
            <w:shd w:val="clear" w:color="auto" w:fill="9CC2E5" w:themeFill="accent1" w:themeFillTint="99"/>
          </w:tcPr>
          <w:p w14:paraId="32054EFA" w14:textId="77777777" w:rsidR="00053A3C" w:rsidRPr="00EC5FEE" w:rsidRDefault="00053A3C" w:rsidP="00907480">
            <w:pPr>
              <w:rPr>
                <w:rFonts w:cs="Arial"/>
                <w:b/>
                <w:sz w:val="24"/>
                <w:szCs w:val="24"/>
                <w:lang w:val="es-ES"/>
              </w:rPr>
            </w:pPr>
            <w:r w:rsidRPr="00EC5FEE">
              <w:rPr>
                <w:rFonts w:cs="Arial"/>
                <w:b/>
                <w:sz w:val="24"/>
                <w:szCs w:val="24"/>
                <w:lang w:val="es-ES"/>
              </w:rPr>
              <w:t>Caso de uso</w:t>
            </w:r>
          </w:p>
        </w:tc>
        <w:tc>
          <w:tcPr>
            <w:tcW w:w="6706" w:type="dxa"/>
          </w:tcPr>
          <w:p w14:paraId="10B3A790" w14:textId="467289CD" w:rsidR="00053A3C" w:rsidRPr="00EC5FEE" w:rsidRDefault="00053A3C" w:rsidP="00053A3C">
            <w:pPr>
              <w:rPr>
                <w:rFonts w:cs="Arial"/>
                <w:sz w:val="24"/>
                <w:szCs w:val="24"/>
                <w:lang w:val="es-ES"/>
              </w:rPr>
            </w:pPr>
            <w:r>
              <w:rPr>
                <w:rFonts w:cs="Arial"/>
                <w:sz w:val="24"/>
                <w:szCs w:val="24"/>
                <w:lang w:val="es-ES"/>
              </w:rPr>
              <w:t>Registrar Pedido (</w:t>
            </w:r>
            <w:del w:id="532" w:author="Javier Kachuka" w:date="2019-11-05T17:22:00Z">
              <w:r w:rsidR="00832539" w:rsidDel="00A92212">
                <w:rPr>
                  <w:rFonts w:cs="Arial"/>
                  <w:sz w:val="24"/>
                  <w:szCs w:val="24"/>
                  <w:lang w:val="es-ES"/>
                </w:rPr>
                <w:delText>CRUD</w:delText>
              </w:r>
            </w:del>
            <w:ins w:id="533" w:author="Javier Kachuka" w:date="2019-11-05T17:22:00Z">
              <w:r w:rsidR="00A92212">
                <w:rPr>
                  <w:rFonts w:cs="Arial"/>
                  <w:sz w:val="24"/>
                  <w:szCs w:val="24"/>
                  <w:lang w:val="es-ES"/>
                </w:rPr>
                <w:t>ABM</w:t>
              </w:r>
            </w:ins>
            <w:r>
              <w:rPr>
                <w:rFonts w:cs="Arial"/>
                <w:sz w:val="24"/>
                <w:szCs w:val="24"/>
                <w:lang w:val="es-ES"/>
              </w:rPr>
              <w:t xml:space="preserve"> de Pedido)</w:t>
            </w:r>
          </w:p>
        </w:tc>
      </w:tr>
      <w:tr w:rsidR="00053A3C" w:rsidRPr="0083745B" w14:paraId="5C377619" w14:textId="77777777" w:rsidTr="00907480">
        <w:tc>
          <w:tcPr>
            <w:tcW w:w="2122" w:type="dxa"/>
            <w:shd w:val="clear" w:color="auto" w:fill="9CC2E5" w:themeFill="accent1" w:themeFillTint="99"/>
          </w:tcPr>
          <w:p w14:paraId="65512340" w14:textId="77777777" w:rsidR="00053A3C" w:rsidRPr="00EC5FEE" w:rsidRDefault="00053A3C" w:rsidP="00907480">
            <w:pPr>
              <w:rPr>
                <w:rFonts w:cs="Arial"/>
                <w:b/>
                <w:sz w:val="24"/>
                <w:szCs w:val="24"/>
                <w:lang w:val="es-ES"/>
              </w:rPr>
            </w:pPr>
            <w:r w:rsidRPr="00EC5FEE">
              <w:rPr>
                <w:rFonts w:cs="Arial"/>
                <w:b/>
                <w:sz w:val="24"/>
                <w:szCs w:val="24"/>
                <w:lang w:val="es-ES"/>
              </w:rPr>
              <w:t>Actor</w:t>
            </w:r>
          </w:p>
        </w:tc>
        <w:tc>
          <w:tcPr>
            <w:tcW w:w="6706" w:type="dxa"/>
          </w:tcPr>
          <w:p w14:paraId="74C24755" w14:textId="38D37D68" w:rsidR="00053A3C" w:rsidRPr="00EC5FEE" w:rsidRDefault="00053A3C" w:rsidP="00053A3C">
            <w:pPr>
              <w:rPr>
                <w:rFonts w:cs="Arial"/>
                <w:sz w:val="24"/>
                <w:szCs w:val="24"/>
                <w:lang w:val="es-ES"/>
              </w:rPr>
            </w:pPr>
            <w:r>
              <w:rPr>
                <w:rFonts w:cs="Arial"/>
                <w:sz w:val="24"/>
                <w:szCs w:val="24"/>
                <w:lang w:val="es-ES"/>
              </w:rPr>
              <w:t>Encargado de compras, administrador</w:t>
            </w:r>
          </w:p>
        </w:tc>
      </w:tr>
      <w:tr w:rsidR="00053A3C" w:rsidRPr="00576F7E" w14:paraId="019D853E" w14:textId="77777777" w:rsidTr="00907480">
        <w:tc>
          <w:tcPr>
            <w:tcW w:w="2122" w:type="dxa"/>
            <w:shd w:val="clear" w:color="auto" w:fill="9CC2E5" w:themeFill="accent1" w:themeFillTint="99"/>
          </w:tcPr>
          <w:p w14:paraId="56BA7E6A" w14:textId="77777777" w:rsidR="00053A3C" w:rsidRPr="00EC5FEE" w:rsidRDefault="00053A3C" w:rsidP="00907480">
            <w:pPr>
              <w:rPr>
                <w:rFonts w:cs="Arial"/>
                <w:b/>
                <w:sz w:val="24"/>
                <w:szCs w:val="24"/>
                <w:lang w:val="es-ES"/>
              </w:rPr>
            </w:pPr>
            <w:r w:rsidRPr="00EC5FEE">
              <w:rPr>
                <w:rFonts w:cs="Arial"/>
                <w:b/>
                <w:sz w:val="24"/>
                <w:szCs w:val="24"/>
                <w:lang w:val="es-ES"/>
              </w:rPr>
              <w:t xml:space="preserve">Descripción </w:t>
            </w:r>
          </w:p>
        </w:tc>
        <w:tc>
          <w:tcPr>
            <w:tcW w:w="6706" w:type="dxa"/>
          </w:tcPr>
          <w:p w14:paraId="4B908079" w14:textId="49B6E3A4" w:rsidR="00053A3C" w:rsidRPr="00EC5FEE" w:rsidRDefault="00053A3C" w:rsidP="00053A3C">
            <w:pPr>
              <w:rPr>
                <w:rFonts w:cs="Arial"/>
                <w:sz w:val="24"/>
                <w:szCs w:val="24"/>
                <w:lang w:val="es-ES"/>
              </w:rPr>
            </w:pPr>
            <w:r>
              <w:rPr>
                <w:rFonts w:cs="Arial"/>
                <w:sz w:val="24"/>
                <w:szCs w:val="24"/>
                <w:lang w:val="es-ES"/>
              </w:rPr>
              <w:t>El encargado de compras o administrador registra un nuevo pedido de ciertos productos para un proveedor</w:t>
            </w:r>
          </w:p>
        </w:tc>
      </w:tr>
      <w:tr w:rsidR="00053A3C" w:rsidRPr="00EC5FEE" w14:paraId="1FAB8BA3" w14:textId="77777777" w:rsidTr="00907480">
        <w:tc>
          <w:tcPr>
            <w:tcW w:w="2122" w:type="dxa"/>
            <w:shd w:val="clear" w:color="auto" w:fill="9CC2E5" w:themeFill="accent1" w:themeFillTint="99"/>
          </w:tcPr>
          <w:p w14:paraId="130D427D" w14:textId="77777777" w:rsidR="00053A3C" w:rsidRPr="00EC5FEE" w:rsidRDefault="00053A3C" w:rsidP="00907480">
            <w:pPr>
              <w:rPr>
                <w:rFonts w:cs="Arial"/>
                <w:b/>
                <w:sz w:val="24"/>
                <w:szCs w:val="24"/>
                <w:lang w:val="es-ES"/>
              </w:rPr>
            </w:pPr>
            <w:r w:rsidRPr="00EC5FEE">
              <w:rPr>
                <w:rFonts w:cs="Arial"/>
                <w:b/>
                <w:sz w:val="24"/>
                <w:szCs w:val="24"/>
                <w:lang w:val="es-ES"/>
              </w:rPr>
              <w:t>Referencia Cruzada</w:t>
            </w:r>
          </w:p>
        </w:tc>
        <w:tc>
          <w:tcPr>
            <w:tcW w:w="6706" w:type="dxa"/>
          </w:tcPr>
          <w:p w14:paraId="7EBC7A44" w14:textId="7B304B27" w:rsidR="00053A3C" w:rsidRPr="00EC5FEE" w:rsidRDefault="00053A3C" w:rsidP="00907480">
            <w:pPr>
              <w:rPr>
                <w:rFonts w:cs="Arial"/>
                <w:sz w:val="24"/>
                <w:szCs w:val="24"/>
                <w:lang w:val="es-ES"/>
              </w:rPr>
            </w:pPr>
            <w:r w:rsidRPr="00EC5FEE">
              <w:rPr>
                <w:rFonts w:cs="Arial"/>
                <w:sz w:val="24"/>
                <w:szCs w:val="24"/>
                <w:lang w:val="es-ES"/>
              </w:rPr>
              <w:t>RF</w:t>
            </w:r>
            <w:ins w:id="534" w:author="Javier Kachuka" w:date="2019-11-05T17:51:00Z">
              <w:r w:rsidR="00401CC8">
                <w:rPr>
                  <w:rFonts w:cs="Arial"/>
                  <w:sz w:val="24"/>
                  <w:szCs w:val="24"/>
                  <w:lang w:val="es-ES"/>
                </w:rPr>
                <w:t>3.7</w:t>
              </w:r>
            </w:ins>
            <w:del w:id="535" w:author="Javier Kachuka" w:date="2019-11-05T17:51:00Z">
              <w:r w:rsidRPr="00EC5FEE" w:rsidDel="00401CC8">
                <w:rPr>
                  <w:rFonts w:cs="Arial"/>
                  <w:sz w:val="24"/>
                  <w:szCs w:val="24"/>
                  <w:lang w:val="es-ES"/>
                </w:rPr>
                <w:delText>1.1</w:delText>
              </w:r>
            </w:del>
          </w:p>
        </w:tc>
      </w:tr>
    </w:tbl>
    <w:p w14:paraId="2D1E369A" w14:textId="1318B0ED" w:rsidR="009E695D" w:rsidRDefault="009E695D" w:rsidP="00AE5082">
      <w:pPr>
        <w:rPr>
          <w:rFonts w:cs="Arial"/>
          <w:sz w:val="24"/>
          <w:szCs w:val="24"/>
          <w:lang w:val="es-ES"/>
        </w:rPr>
      </w:pPr>
    </w:p>
    <w:tbl>
      <w:tblPr>
        <w:tblStyle w:val="Tablaconcuadrcula"/>
        <w:tblW w:w="0" w:type="auto"/>
        <w:tblLook w:val="04A0" w:firstRow="1" w:lastRow="0" w:firstColumn="1" w:lastColumn="0" w:noHBand="0" w:noVBand="1"/>
      </w:tblPr>
      <w:tblGrid>
        <w:gridCol w:w="2122"/>
        <w:gridCol w:w="6706"/>
      </w:tblGrid>
      <w:tr w:rsidR="00053A3C" w:rsidRPr="00576F7E" w14:paraId="6FF47A2F" w14:textId="77777777" w:rsidTr="00907480">
        <w:tc>
          <w:tcPr>
            <w:tcW w:w="2122" w:type="dxa"/>
            <w:shd w:val="clear" w:color="auto" w:fill="9CC2E5" w:themeFill="accent1" w:themeFillTint="99"/>
          </w:tcPr>
          <w:p w14:paraId="04E0D13D" w14:textId="77777777" w:rsidR="00053A3C" w:rsidRPr="00EC5FEE" w:rsidRDefault="00053A3C" w:rsidP="00907480">
            <w:pPr>
              <w:rPr>
                <w:rFonts w:cs="Arial"/>
                <w:b/>
                <w:sz w:val="24"/>
                <w:szCs w:val="24"/>
                <w:lang w:val="es-ES"/>
              </w:rPr>
            </w:pPr>
            <w:r w:rsidRPr="00EC5FEE">
              <w:rPr>
                <w:rFonts w:cs="Arial"/>
                <w:b/>
                <w:sz w:val="24"/>
                <w:szCs w:val="24"/>
                <w:lang w:val="es-ES"/>
              </w:rPr>
              <w:t>Caso de uso</w:t>
            </w:r>
          </w:p>
        </w:tc>
        <w:tc>
          <w:tcPr>
            <w:tcW w:w="6706" w:type="dxa"/>
          </w:tcPr>
          <w:p w14:paraId="3FC7D2F3" w14:textId="331D48C7" w:rsidR="00053A3C" w:rsidRPr="00EC5FEE" w:rsidRDefault="00053A3C" w:rsidP="00053A3C">
            <w:pPr>
              <w:rPr>
                <w:rFonts w:cs="Arial"/>
                <w:sz w:val="24"/>
                <w:szCs w:val="24"/>
                <w:lang w:val="es-ES"/>
              </w:rPr>
            </w:pPr>
            <w:r w:rsidRPr="00EC5FEE">
              <w:rPr>
                <w:rFonts w:cs="Arial"/>
                <w:sz w:val="24"/>
                <w:szCs w:val="24"/>
                <w:lang w:val="es-ES"/>
              </w:rPr>
              <w:t>Modificar</w:t>
            </w:r>
            <w:r>
              <w:rPr>
                <w:rFonts w:cs="Arial"/>
                <w:sz w:val="24"/>
                <w:szCs w:val="24"/>
                <w:lang w:val="es-ES"/>
              </w:rPr>
              <w:t xml:space="preserve"> Pedido (</w:t>
            </w:r>
            <w:del w:id="536" w:author="Javier Kachuka" w:date="2019-11-05T17:22:00Z">
              <w:r w:rsidR="00832539" w:rsidDel="00A92212">
                <w:rPr>
                  <w:rFonts w:cs="Arial"/>
                  <w:sz w:val="24"/>
                  <w:szCs w:val="24"/>
                  <w:lang w:val="es-ES"/>
                </w:rPr>
                <w:delText>CRUD</w:delText>
              </w:r>
            </w:del>
            <w:ins w:id="537" w:author="Javier Kachuka" w:date="2019-11-05T17:22:00Z">
              <w:r w:rsidR="00A92212">
                <w:rPr>
                  <w:rFonts w:cs="Arial"/>
                  <w:sz w:val="24"/>
                  <w:szCs w:val="24"/>
                  <w:lang w:val="es-ES"/>
                </w:rPr>
                <w:t>ABM</w:t>
              </w:r>
            </w:ins>
            <w:r>
              <w:rPr>
                <w:rFonts w:cs="Arial"/>
                <w:sz w:val="24"/>
                <w:szCs w:val="24"/>
                <w:lang w:val="es-ES"/>
              </w:rPr>
              <w:t xml:space="preserve"> de Pedido)</w:t>
            </w:r>
          </w:p>
        </w:tc>
      </w:tr>
      <w:tr w:rsidR="00053A3C" w:rsidRPr="00EC5FEE" w14:paraId="326A1C40" w14:textId="77777777" w:rsidTr="00907480">
        <w:tc>
          <w:tcPr>
            <w:tcW w:w="2122" w:type="dxa"/>
            <w:shd w:val="clear" w:color="auto" w:fill="9CC2E5" w:themeFill="accent1" w:themeFillTint="99"/>
          </w:tcPr>
          <w:p w14:paraId="110048F9" w14:textId="77777777" w:rsidR="00053A3C" w:rsidRPr="00EC5FEE" w:rsidRDefault="00053A3C" w:rsidP="00907480">
            <w:pPr>
              <w:rPr>
                <w:rFonts w:cs="Arial"/>
                <w:b/>
                <w:sz w:val="24"/>
                <w:szCs w:val="24"/>
                <w:lang w:val="es-ES"/>
              </w:rPr>
            </w:pPr>
            <w:r w:rsidRPr="00EC5FEE">
              <w:rPr>
                <w:rFonts w:cs="Arial"/>
                <w:b/>
                <w:sz w:val="24"/>
                <w:szCs w:val="24"/>
                <w:lang w:val="es-ES"/>
              </w:rPr>
              <w:t>Actor</w:t>
            </w:r>
          </w:p>
        </w:tc>
        <w:tc>
          <w:tcPr>
            <w:tcW w:w="6706" w:type="dxa"/>
          </w:tcPr>
          <w:p w14:paraId="52FC4183" w14:textId="288E4B68" w:rsidR="00053A3C" w:rsidRPr="00EC5FEE" w:rsidRDefault="00053A3C" w:rsidP="00053A3C">
            <w:pPr>
              <w:rPr>
                <w:rFonts w:cs="Arial"/>
                <w:sz w:val="24"/>
                <w:szCs w:val="24"/>
                <w:lang w:val="es-ES"/>
              </w:rPr>
            </w:pPr>
            <w:r>
              <w:rPr>
                <w:rFonts w:cs="Arial"/>
                <w:sz w:val="24"/>
                <w:szCs w:val="24"/>
                <w:lang w:val="es-ES"/>
              </w:rPr>
              <w:t>Encargado de compras, administrador</w:t>
            </w:r>
          </w:p>
        </w:tc>
      </w:tr>
      <w:tr w:rsidR="00053A3C" w:rsidRPr="00576F7E" w14:paraId="2833A017" w14:textId="77777777" w:rsidTr="00907480">
        <w:tc>
          <w:tcPr>
            <w:tcW w:w="2122" w:type="dxa"/>
            <w:shd w:val="clear" w:color="auto" w:fill="9CC2E5" w:themeFill="accent1" w:themeFillTint="99"/>
          </w:tcPr>
          <w:p w14:paraId="2BCA9F0A" w14:textId="77777777" w:rsidR="00053A3C" w:rsidRPr="00EC5FEE" w:rsidRDefault="00053A3C" w:rsidP="00907480">
            <w:pPr>
              <w:rPr>
                <w:rFonts w:cs="Arial"/>
                <w:b/>
                <w:sz w:val="24"/>
                <w:szCs w:val="24"/>
                <w:lang w:val="es-ES"/>
              </w:rPr>
            </w:pPr>
            <w:r w:rsidRPr="00EC5FEE">
              <w:rPr>
                <w:rFonts w:cs="Arial"/>
                <w:b/>
                <w:sz w:val="24"/>
                <w:szCs w:val="24"/>
                <w:lang w:val="es-ES"/>
              </w:rPr>
              <w:t xml:space="preserve">Descripción </w:t>
            </w:r>
          </w:p>
        </w:tc>
        <w:tc>
          <w:tcPr>
            <w:tcW w:w="6706" w:type="dxa"/>
          </w:tcPr>
          <w:p w14:paraId="174409AB" w14:textId="6EC7C842" w:rsidR="00053A3C" w:rsidRPr="00EC5FEE" w:rsidRDefault="00053A3C" w:rsidP="00053A3C">
            <w:pPr>
              <w:rPr>
                <w:rFonts w:cs="Arial"/>
                <w:sz w:val="24"/>
                <w:szCs w:val="24"/>
                <w:lang w:val="es-ES"/>
              </w:rPr>
            </w:pPr>
            <w:r w:rsidRPr="00EC5FEE">
              <w:rPr>
                <w:rFonts w:cs="Arial"/>
                <w:sz w:val="24"/>
                <w:szCs w:val="24"/>
                <w:lang w:val="es-ES"/>
              </w:rPr>
              <w:t xml:space="preserve">El </w:t>
            </w:r>
            <w:r>
              <w:rPr>
                <w:rFonts w:cs="Arial"/>
                <w:sz w:val="24"/>
                <w:szCs w:val="24"/>
                <w:lang w:val="es-ES"/>
              </w:rPr>
              <w:t>encargado de compras o administrador modifica los todos los detalles de un pedido</w:t>
            </w:r>
          </w:p>
        </w:tc>
      </w:tr>
      <w:tr w:rsidR="00053A3C" w:rsidRPr="00EC5FEE" w14:paraId="2A5112DE" w14:textId="77777777" w:rsidTr="00907480">
        <w:tc>
          <w:tcPr>
            <w:tcW w:w="2122" w:type="dxa"/>
            <w:shd w:val="clear" w:color="auto" w:fill="9CC2E5" w:themeFill="accent1" w:themeFillTint="99"/>
          </w:tcPr>
          <w:p w14:paraId="5F916A52" w14:textId="77777777" w:rsidR="00053A3C" w:rsidRPr="00EC5FEE" w:rsidRDefault="00053A3C" w:rsidP="00907480">
            <w:pPr>
              <w:rPr>
                <w:rFonts w:cs="Arial"/>
                <w:b/>
                <w:sz w:val="24"/>
                <w:szCs w:val="24"/>
                <w:lang w:val="es-ES"/>
              </w:rPr>
            </w:pPr>
            <w:r w:rsidRPr="00EC5FEE">
              <w:rPr>
                <w:rFonts w:cs="Arial"/>
                <w:b/>
                <w:sz w:val="24"/>
                <w:szCs w:val="24"/>
                <w:lang w:val="es-ES"/>
              </w:rPr>
              <w:t>Referencia Cruzada</w:t>
            </w:r>
          </w:p>
        </w:tc>
        <w:tc>
          <w:tcPr>
            <w:tcW w:w="6706" w:type="dxa"/>
          </w:tcPr>
          <w:p w14:paraId="68A8AF11" w14:textId="512110FA" w:rsidR="00053A3C" w:rsidRPr="00EC5FEE" w:rsidRDefault="00053A3C" w:rsidP="00907480">
            <w:pPr>
              <w:rPr>
                <w:rFonts w:cs="Arial"/>
                <w:sz w:val="24"/>
                <w:szCs w:val="24"/>
                <w:lang w:val="es-ES"/>
              </w:rPr>
            </w:pPr>
            <w:r w:rsidRPr="00EC5FEE">
              <w:rPr>
                <w:rFonts w:cs="Arial"/>
                <w:sz w:val="24"/>
                <w:szCs w:val="24"/>
                <w:lang w:val="es-ES"/>
              </w:rPr>
              <w:t>RF</w:t>
            </w:r>
            <w:ins w:id="538" w:author="Javier Kachuka" w:date="2019-11-05T17:51:00Z">
              <w:r w:rsidR="00401CC8">
                <w:rPr>
                  <w:rFonts w:cs="Arial"/>
                  <w:sz w:val="24"/>
                  <w:szCs w:val="24"/>
                  <w:lang w:val="es-ES"/>
                </w:rPr>
                <w:t>3.8</w:t>
              </w:r>
            </w:ins>
            <w:del w:id="539" w:author="Javier Kachuka" w:date="2019-11-05T17:51:00Z">
              <w:r w:rsidRPr="00EC5FEE" w:rsidDel="00401CC8">
                <w:rPr>
                  <w:rFonts w:cs="Arial"/>
                  <w:sz w:val="24"/>
                  <w:szCs w:val="24"/>
                  <w:lang w:val="es-ES"/>
                </w:rPr>
                <w:delText>1.2</w:delText>
              </w:r>
            </w:del>
          </w:p>
        </w:tc>
      </w:tr>
    </w:tbl>
    <w:tbl>
      <w:tblPr>
        <w:tblStyle w:val="Tablaconcuadrcula"/>
        <w:tblpPr w:leftFromText="180" w:rightFromText="180" w:vertAnchor="text" w:horzAnchor="margin" w:tblpY="340"/>
        <w:tblW w:w="0" w:type="auto"/>
        <w:tblLook w:val="04A0" w:firstRow="1" w:lastRow="0" w:firstColumn="1" w:lastColumn="0" w:noHBand="0" w:noVBand="1"/>
      </w:tblPr>
      <w:tblGrid>
        <w:gridCol w:w="2122"/>
        <w:gridCol w:w="6706"/>
      </w:tblGrid>
      <w:tr w:rsidR="003F530E" w:rsidRPr="00576F7E" w14:paraId="5B6B29BD" w14:textId="77777777" w:rsidTr="003F530E">
        <w:tc>
          <w:tcPr>
            <w:tcW w:w="2122" w:type="dxa"/>
            <w:shd w:val="clear" w:color="auto" w:fill="9CC2E5" w:themeFill="accent1" w:themeFillTint="99"/>
          </w:tcPr>
          <w:p w14:paraId="2BCB7211" w14:textId="77777777" w:rsidR="003F530E" w:rsidRPr="00EC5FEE" w:rsidRDefault="003F530E" w:rsidP="003F530E">
            <w:pPr>
              <w:rPr>
                <w:moveTo w:id="540" w:author="Javier Kachuka" w:date="2019-11-05T16:00:00Z"/>
                <w:rFonts w:cs="Arial"/>
                <w:b/>
                <w:sz w:val="24"/>
                <w:szCs w:val="24"/>
                <w:lang w:val="es-ES"/>
              </w:rPr>
            </w:pPr>
            <w:moveToRangeStart w:id="541" w:author="Javier Kachuka" w:date="2019-11-05T16:00:00Z" w:name="move23862067"/>
            <w:moveTo w:id="542" w:author="Javier Kachuka" w:date="2019-11-05T16:00:00Z">
              <w:r w:rsidRPr="00EC5FEE">
                <w:rPr>
                  <w:rFonts w:cs="Arial"/>
                  <w:b/>
                  <w:sz w:val="24"/>
                  <w:szCs w:val="24"/>
                  <w:lang w:val="es-ES"/>
                </w:rPr>
                <w:t>Caso de uso</w:t>
              </w:r>
            </w:moveTo>
          </w:p>
        </w:tc>
        <w:tc>
          <w:tcPr>
            <w:tcW w:w="6706" w:type="dxa"/>
          </w:tcPr>
          <w:p w14:paraId="36E3C78C" w14:textId="057DC2D4" w:rsidR="003F530E" w:rsidRPr="00EC5FEE" w:rsidRDefault="003F530E" w:rsidP="003F530E">
            <w:pPr>
              <w:rPr>
                <w:moveTo w:id="543" w:author="Javier Kachuka" w:date="2019-11-05T16:00:00Z"/>
                <w:rFonts w:cs="Arial"/>
                <w:sz w:val="24"/>
                <w:szCs w:val="24"/>
                <w:lang w:val="es-ES"/>
              </w:rPr>
            </w:pPr>
            <w:moveTo w:id="544" w:author="Javier Kachuka" w:date="2019-11-05T16:00:00Z">
              <w:r>
                <w:rPr>
                  <w:rFonts w:cs="Arial"/>
                  <w:sz w:val="24"/>
                  <w:szCs w:val="24"/>
                  <w:lang w:val="es-ES"/>
                </w:rPr>
                <w:t>Eliminar Pedido (</w:t>
              </w:r>
              <w:del w:id="545" w:author="Javier Kachuka" w:date="2019-11-05T17:22:00Z">
                <w:r w:rsidDel="00A92212">
                  <w:rPr>
                    <w:rFonts w:cs="Arial"/>
                    <w:sz w:val="24"/>
                    <w:szCs w:val="24"/>
                    <w:lang w:val="es-ES"/>
                  </w:rPr>
                  <w:delText>CRUD</w:delText>
                </w:r>
              </w:del>
            </w:moveTo>
            <w:ins w:id="546" w:author="Javier Kachuka" w:date="2019-11-05T17:22:00Z">
              <w:r w:rsidR="00A92212">
                <w:rPr>
                  <w:rFonts w:cs="Arial"/>
                  <w:sz w:val="24"/>
                  <w:szCs w:val="24"/>
                  <w:lang w:val="es-ES"/>
                </w:rPr>
                <w:t>ABM</w:t>
              </w:r>
            </w:ins>
            <w:moveTo w:id="547" w:author="Javier Kachuka" w:date="2019-11-05T16:00:00Z">
              <w:r>
                <w:rPr>
                  <w:rFonts w:cs="Arial"/>
                  <w:sz w:val="24"/>
                  <w:szCs w:val="24"/>
                  <w:lang w:val="es-ES"/>
                </w:rPr>
                <w:t xml:space="preserve"> de Pedido)</w:t>
              </w:r>
            </w:moveTo>
          </w:p>
        </w:tc>
      </w:tr>
      <w:tr w:rsidR="003F530E" w:rsidRPr="0083745B" w14:paraId="0E83AD45" w14:textId="77777777" w:rsidTr="003F530E">
        <w:tc>
          <w:tcPr>
            <w:tcW w:w="2122" w:type="dxa"/>
            <w:shd w:val="clear" w:color="auto" w:fill="9CC2E5" w:themeFill="accent1" w:themeFillTint="99"/>
          </w:tcPr>
          <w:p w14:paraId="392D165F" w14:textId="77777777" w:rsidR="003F530E" w:rsidRPr="00EC5FEE" w:rsidRDefault="003F530E" w:rsidP="003F530E">
            <w:pPr>
              <w:rPr>
                <w:moveTo w:id="548" w:author="Javier Kachuka" w:date="2019-11-05T16:00:00Z"/>
                <w:rFonts w:cs="Arial"/>
                <w:b/>
                <w:sz w:val="24"/>
                <w:szCs w:val="24"/>
                <w:lang w:val="es-ES"/>
              </w:rPr>
            </w:pPr>
            <w:moveTo w:id="549" w:author="Javier Kachuka" w:date="2019-11-05T16:00:00Z">
              <w:r w:rsidRPr="00EC5FEE">
                <w:rPr>
                  <w:rFonts w:cs="Arial"/>
                  <w:b/>
                  <w:sz w:val="24"/>
                  <w:szCs w:val="24"/>
                  <w:lang w:val="es-ES"/>
                </w:rPr>
                <w:t>Actor</w:t>
              </w:r>
            </w:moveTo>
          </w:p>
        </w:tc>
        <w:tc>
          <w:tcPr>
            <w:tcW w:w="6706" w:type="dxa"/>
          </w:tcPr>
          <w:p w14:paraId="11C004C5" w14:textId="77777777" w:rsidR="003F530E" w:rsidRPr="00EC5FEE" w:rsidRDefault="003F530E" w:rsidP="003F530E">
            <w:pPr>
              <w:rPr>
                <w:moveTo w:id="550" w:author="Javier Kachuka" w:date="2019-11-05T16:00:00Z"/>
                <w:rFonts w:cs="Arial"/>
                <w:sz w:val="24"/>
                <w:szCs w:val="24"/>
                <w:lang w:val="es-ES"/>
              </w:rPr>
            </w:pPr>
            <w:moveTo w:id="551" w:author="Javier Kachuka" w:date="2019-11-05T16:00:00Z">
              <w:r>
                <w:rPr>
                  <w:rFonts w:cs="Arial"/>
                  <w:sz w:val="24"/>
                  <w:szCs w:val="24"/>
                  <w:lang w:val="es-ES"/>
                </w:rPr>
                <w:t>Encargado de compras, administrador</w:t>
              </w:r>
            </w:moveTo>
          </w:p>
        </w:tc>
      </w:tr>
      <w:tr w:rsidR="003F530E" w:rsidRPr="00576F7E" w14:paraId="2BE6256D" w14:textId="77777777" w:rsidTr="003F530E">
        <w:tc>
          <w:tcPr>
            <w:tcW w:w="2122" w:type="dxa"/>
            <w:shd w:val="clear" w:color="auto" w:fill="9CC2E5" w:themeFill="accent1" w:themeFillTint="99"/>
          </w:tcPr>
          <w:p w14:paraId="6C9AF047" w14:textId="77777777" w:rsidR="003F530E" w:rsidRPr="00EC5FEE" w:rsidRDefault="003F530E" w:rsidP="003F530E">
            <w:pPr>
              <w:rPr>
                <w:moveTo w:id="552" w:author="Javier Kachuka" w:date="2019-11-05T16:00:00Z"/>
                <w:rFonts w:cs="Arial"/>
                <w:b/>
                <w:sz w:val="24"/>
                <w:szCs w:val="24"/>
                <w:lang w:val="es-ES"/>
              </w:rPr>
            </w:pPr>
            <w:moveTo w:id="553" w:author="Javier Kachuka" w:date="2019-11-05T16:00:00Z">
              <w:r w:rsidRPr="00EC5FEE">
                <w:rPr>
                  <w:rFonts w:cs="Arial"/>
                  <w:b/>
                  <w:sz w:val="24"/>
                  <w:szCs w:val="24"/>
                  <w:lang w:val="es-ES"/>
                </w:rPr>
                <w:t xml:space="preserve">Descripción </w:t>
              </w:r>
            </w:moveTo>
          </w:p>
        </w:tc>
        <w:tc>
          <w:tcPr>
            <w:tcW w:w="6706" w:type="dxa"/>
          </w:tcPr>
          <w:p w14:paraId="0F00C730" w14:textId="77777777" w:rsidR="003F530E" w:rsidRPr="00EC5FEE" w:rsidRDefault="003F530E" w:rsidP="003F530E">
            <w:pPr>
              <w:rPr>
                <w:moveTo w:id="554" w:author="Javier Kachuka" w:date="2019-11-05T16:00:00Z"/>
                <w:rFonts w:cs="Arial"/>
                <w:sz w:val="24"/>
                <w:szCs w:val="24"/>
                <w:lang w:val="es-ES"/>
              </w:rPr>
            </w:pPr>
            <w:moveTo w:id="555" w:author="Javier Kachuka" w:date="2019-11-05T16:00:00Z">
              <w:r w:rsidRPr="00EC5FEE">
                <w:rPr>
                  <w:rFonts w:cs="Arial"/>
                  <w:sz w:val="24"/>
                  <w:szCs w:val="24"/>
                  <w:lang w:val="es-ES"/>
                </w:rPr>
                <w:t>El</w:t>
              </w:r>
              <w:r>
                <w:rPr>
                  <w:rFonts w:cs="Arial"/>
                  <w:sz w:val="24"/>
                  <w:szCs w:val="24"/>
                  <w:lang w:val="es-ES"/>
                </w:rPr>
                <w:t xml:space="preserve"> encargado de compras o administrador puede eliminar un pedido del sistema</w:t>
              </w:r>
            </w:moveTo>
          </w:p>
        </w:tc>
      </w:tr>
      <w:tr w:rsidR="003F530E" w:rsidRPr="00EC5FEE" w14:paraId="2F3D1EC9" w14:textId="77777777" w:rsidTr="003F530E">
        <w:tc>
          <w:tcPr>
            <w:tcW w:w="2122" w:type="dxa"/>
            <w:shd w:val="clear" w:color="auto" w:fill="9CC2E5" w:themeFill="accent1" w:themeFillTint="99"/>
          </w:tcPr>
          <w:p w14:paraId="373687C9" w14:textId="77777777" w:rsidR="003F530E" w:rsidRPr="00EC5FEE" w:rsidRDefault="003F530E" w:rsidP="003F530E">
            <w:pPr>
              <w:rPr>
                <w:moveTo w:id="556" w:author="Javier Kachuka" w:date="2019-11-05T16:00:00Z"/>
                <w:rFonts w:cs="Arial"/>
                <w:b/>
                <w:sz w:val="24"/>
                <w:szCs w:val="24"/>
                <w:lang w:val="es-ES"/>
              </w:rPr>
            </w:pPr>
            <w:moveTo w:id="557" w:author="Javier Kachuka" w:date="2019-11-05T16:00:00Z">
              <w:r w:rsidRPr="00EC5FEE">
                <w:rPr>
                  <w:rFonts w:cs="Arial"/>
                  <w:b/>
                  <w:sz w:val="24"/>
                  <w:szCs w:val="24"/>
                  <w:lang w:val="es-ES"/>
                </w:rPr>
                <w:t>Referencia Cruzada</w:t>
              </w:r>
            </w:moveTo>
          </w:p>
        </w:tc>
        <w:tc>
          <w:tcPr>
            <w:tcW w:w="6706" w:type="dxa"/>
          </w:tcPr>
          <w:p w14:paraId="420404E8" w14:textId="306666B1" w:rsidR="003F530E" w:rsidRPr="00EC5FEE" w:rsidRDefault="003F530E" w:rsidP="003F530E">
            <w:pPr>
              <w:rPr>
                <w:moveTo w:id="558" w:author="Javier Kachuka" w:date="2019-11-05T16:00:00Z"/>
                <w:rFonts w:cs="Arial"/>
                <w:sz w:val="24"/>
                <w:szCs w:val="24"/>
                <w:lang w:val="es-ES"/>
              </w:rPr>
            </w:pPr>
            <w:moveTo w:id="559" w:author="Javier Kachuka" w:date="2019-11-05T16:00:00Z">
              <w:r w:rsidRPr="00EC5FEE">
                <w:rPr>
                  <w:rFonts w:cs="Arial"/>
                  <w:sz w:val="24"/>
                  <w:szCs w:val="24"/>
                  <w:lang w:val="es-ES"/>
                </w:rPr>
                <w:t>RF</w:t>
              </w:r>
            </w:moveTo>
            <w:ins w:id="560" w:author="Javier Kachuka" w:date="2019-11-05T17:53:00Z">
              <w:r w:rsidR="00401CC8">
                <w:rPr>
                  <w:rFonts w:cs="Arial"/>
                  <w:sz w:val="24"/>
                  <w:szCs w:val="24"/>
                  <w:lang w:val="es-ES"/>
                </w:rPr>
                <w:t>3.9</w:t>
              </w:r>
            </w:ins>
            <w:moveTo w:id="561" w:author="Javier Kachuka" w:date="2019-11-05T16:00:00Z">
              <w:del w:id="562" w:author="Javier Kachuka" w:date="2019-11-05T17:53:00Z">
                <w:r w:rsidRPr="00EC5FEE" w:rsidDel="00401CC8">
                  <w:rPr>
                    <w:rFonts w:cs="Arial"/>
                    <w:sz w:val="24"/>
                    <w:szCs w:val="24"/>
                    <w:lang w:val="es-ES"/>
                  </w:rPr>
                  <w:delText>1.3</w:delText>
                </w:r>
              </w:del>
            </w:moveTo>
          </w:p>
        </w:tc>
      </w:tr>
      <w:moveToRangeEnd w:id="541"/>
    </w:tbl>
    <w:p w14:paraId="35483D3B" w14:textId="034D9383" w:rsidR="00053A3C" w:rsidRDefault="00053A3C" w:rsidP="00AE5082">
      <w:pPr>
        <w:rPr>
          <w:rFonts w:cs="Arial"/>
          <w:sz w:val="24"/>
          <w:szCs w:val="24"/>
          <w:lang w:val="es-ES"/>
        </w:rPr>
      </w:pPr>
    </w:p>
    <w:tbl>
      <w:tblPr>
        <w:tblStyle w:val="Tablaconcuadrcula"/>
        <w:tblW w:w="0" w:type="auto"/>
        <w:tblLook w:val="04A0" w:firstRow="1" w:lastRow="0" w:firstColumn="1" w:lastColumn="0" w:noHBand="0" w:noVBand="1"/>
      </w:tblPr>
      <w:tblGrid>
        <w:gridCol w:w="2122"/>
        <w:gridCol w:w="6706"/>
      </w:tblGrid>
      <w:tr w:rsidR="00053A3C" w:rsidRPr="00D55146" w:rsidDel="00F93243" w14:paraId="5500BD22" w14:textId="6315D456" w:rsidTr="00907480">
        <w:trPr>
          <w:del w:id="563" w:author="Javier Kachuka" w:date="2019-11-05T15:48:00Z"/>
        </w:trPr>
        <w:tc>
          <w:tcPr>
            <w:tcW w:w="2122" w:type="dxa"/>
            <w:shd w:val="clear" w:color="auto" w:fill="9CC2E5" w:themeFill="accent1" w:themeFillTint="99"/>
          </w:tcPr>
          <w:p w14:paraId="6993408B" w14:textId="05B3B207" w:rsidR="00053A3C" w:rsidRPr="00EC5FEE" w:rsidDel="00F93243" w:rsidRDefault="00053A3C" w:rsidP="00907480">
            <w:pPr>
              <w:rPr>
                <w:del w:id="564" w:author="Javier Kachuka" w:date="2019-11-05T15:48:00Z"/>
                <w:rFonts w:cs="Arial"/>
                <w:b/>
                <w:sz w:val="24"/>
                <w:szCs w:val="24"/>
                <w:lang w:val="es-ES"/>
              </w:rPr>
            </w:pPr>
            <w:del w:id="565" w:author="Javier Kachuka" w:date="2019-11-05T15:48:00Z">
              <w:r w:rsidRPr="00EC5FEE" w:rsidDel="00F93243">
                <w:rPr>
                  <w:rFonts w:cs="Arial"/>
                  <w:b/>
                  <w:sz w:val="24"/>
                  <w:szCs w:val="24"/>
                  <w:lang w:val="es-ES"/>
                </w:rPr>
                <w:delText>Caso de uso</w:delText>
              </w:r>
            </w:del>
          </w:p>
        </w:tc>
        <w:tc>
          <w:tcPr>
            <w:tcW w:w="6706" w:type="dxa"/>
          </w:tcPr>
          <w:p w14:paraId="512008DC" w14:textId="05ECA8D6" w:rsidR="00053A3C" w:rsidRPr="00EC5FEE" w:rsidDel="00F93243" w:rsidRDefault="00053A3C" w:rsidP="00053A3C">
            <w:pPr>
              <w:rPr>
                <w:del w:id="566" w:author="Javier Kachuka" w:date="2019-11-05T15:48:00Z"/>
                <w:rFonts w:cs="Arial"/>
                <w:sz w:val="24"/>
                <w:szCs w:val="24"/>
                <w:lang w:val="es-ES"/>
              </w:rPr>
            </w:pPr>
            <w:del w:id="567" w:author="Javier Kachuka" w:date="2019-11-05T15:48:00Z">
              <w:r w:rsidDel="00F93243">
                <w:rPr>
                  <w:rFonts w:cs="Arial"/>
                  <w:sz w:val="24"/>
                  <w:szCs w:val="24"/>
                  <w:lang w:val="es-ES"/>
                </w:rPr>
                <w:delText>Listar Pedidos (</w:delText>
              </w:r>
              <w:r w:rsidR="00832539" w:rsidDel="00F93243">
                <w:rPr>
                  <w:rFonts w:cs="Arial"/>
                  <w:sz w:val="24"/>
                  <w:szCs w:val="24"/>
                  <w:lang w:val="es-ES"/>
                </w:rPr>
                <w:delText>CRUD</w:delText>
              </w:r>
              <w:r w:rsidDel="00F93243">
                <w:rPr>
                  <w:rFonts w:cs="Arial"/>
                  <w:sz w:val="24"/>
                  <w:szCs w:val="24"/>
                  <w:lang w:val="es-ES"/>
                </w:rPr>
                <w:delText xml:space="preserve"> de Pedido)</w:delText>
              </w:r>
            </w:del>
          </w:p>
        </w:tc>
      </w:tr>
      <w:tr w:rsidR="00053A3C" w:rsidRPr="0083745B" w:rsidDel="00F93243" w14:paraId="64744D88" w14:textId="43624D79" w:rsidTr="00907480">
        <w:trPr>
          <w:del w:id="568" w:author="Javier Kachuka" w:date="2019-11-05T15:48:00Z"/>
        </w:trPr>
        <w:tc>
          <w:tcPr>
            <w:tcW w:w="2122" w:type="dxa"/>
            <w:shd w:val="clear" w:color="auto" w:fill="9CC2E5" w:themeFill="accent1" w:themeFillTint="99"/>
          </w:tcPr>
          <w:p w14:paraId="186499B2" w14:textId="577FC2BB" w:rsidR="00053A3C" w:rsidRPr="00EC5FEE" w:rsidDel="00F93243" w:rsidRDefault="00053A3C" w:rsidP="00053A3C">
            <w:pPr>
              <w:rPr>
                <w:del w:id="569" w:author="Javier Kachuka" w:date="2019-11-05T15:48:00Z"/>
                <w:rFonts w:cs="Arial"/>
                <w:b/>
                <w:sz w:val="24"/>
                <w:szCs w:val="24"/>
                <w:lang w:val="es-ES"/>
              </w:rPr>
            </w:pPr>
            <w:del w:id="570" w:author="Javier Kachuka" w:date="2019-11-05T15:48:00Z">
              <w:r w:rsidRPr="00EC5FEE" w:rsidDel="00F93243">
                <w:rPr>
                  <w:rFonts w:cs="Arial"/>
                  <w:b/>
                  <w:sz w:val="24"/>
                  <w:szCs w:val="24"/>
                  <w:lang w:val="es-ES"/>
                </w:rPr>
                <w:delText>Actor</w:delText>
              </w:r>
            </w:del>
          </w:p>
        </w:tc>
        <w:tc>
          <w:tcPr>
            <w:tcW w:w="6706" w:type="dxa"/>
          </w:tcPr>
          <w:p w14:paraId="6668FB0F" w14:textId="4C67C0F5" w:rsidR="00053A3C" w:rsidRPr="00EC5FEE" w:rsidDel="00F93243" w:rsidRDefault="00053A3C" w:rsidP="00053A3C">
            <w:pPr>
              <w:rPr>
                <w:del w:id="571" w:author="Javier Kachuka" w:date="2019-11-05T15:48:00Z"/>
                <w:rFonts w:cs="Arial"/>
                <w:sz w:val="24"/>
                <w:szCs w:val="24"/>
                <w:lang w:val="es-ES"/>
              </w:rPr>
            </w:pPr>
            <w:del w:id="572" w:author="Javier Kachuka" w:date="2019-11-05T15:48:00Z">
              <w:r w:rsidDel="00F93243">
                <w:rPr>
                  <w:rFonts w:cs="Arial"/>
                  <w:sz w:val="24"/>
                  <w:szCs w:val="24"/>
                  <w:lang w:val="es-ES"/>
                </w:rPr>
                <w:delText>Encargado de compras, administrador</w:delText>
              </w:r>
            </w:del>
          </w:p>
        </w:tc>
      </w:tr>
      <w:tr w:rsidR="00053A3C" w:rsidRPr="00D55146" w:rsidDel="00F93243" w14:paraId="18C8633E" w14:textId="03988A0F" w:rsidTr="00907480">
        <w:trPr>
          <w:del w:id="573" w:author="Javier Kachuka" w:date="2019-11-05T15:48:00Z"/>
        </w:trPr>
        <w:tc>
          <w:tcPr>
            <w:tcW w:w="2122" w:type="dxa"/>
            <w:shd w:val="clear" w:color="auto" w:fill="9CC2E5" w:themeFill="accent1" w:themeFillTint="99"/>
          </w:tcPr>
          <w:p w14:paraId="5CCF4780" w14:textId="2D42E5F6" w:rsidR="00053A3C" w:rsidRPr="00EC5FEE" w:rsidDel="00F93243" w:rsidRDefault="00053A3C" w:rsidP="00053A3C">
            <w:pPr>
              <w:rPr>
                <w:del w:id="574" w:author="Javier Kachuka" w:date="2019-11-05T15:48:00Z"/>
                <w:rFonts w:cs="Arial"/>
                <w:b/>
                <w:sz w:val="24"/>
                <w:szCs w:val="24"/>
                <w:lang w:val="es-ES"/>
              </w:rPr>
            </w:pPr>
            <w:del w:id="575" w:author="Javier Kachuka" w:date="2019-11-05T15:48:00Z">
              <w:r w:rsidRPr="00EC5FEE" w:rsidDel="00F93243">
                <w:rPr>
                  <w:rFonts w:cs="Arial"/>
                  <w:b/>
                  <w:sz w:val="24"/>
                  <w:szCs w:val="24"/>
                  <w:lang w:val="es-ES"/>
                </w:rPr>
                <w:delText xml:space="preserve">Descripción </w:delText>
              </w:r>
            </w:del>
          </w:p>
        </w:tc>
        <w:tc>
          <w:tcPr>
            <w:tcW w:w="6706" w:type="dxa"/>
          </w:tcPr>
          <w:p w14:paraId="16F6E553" w14:textId="4ED95B83" w:rsidR="00053A3C" w:rsidRPr="00EC5FEE" w:rsidDel="00F93243" w:rsidRDefault="00053A3C" w:rsidP="00053A3C">
            <w:pPr>
              <w:rPr>
                <w:del w:id="576" w:author="Javier Kachuka" w:date="2019-11-05T15:48:00Z"/>
                <w:rFonts w:cs="Arial"/>
                <w:sz w:val="24"/>
                <w:szCs w:val="24"/>
                <w:lang w:val="es-ES"/>
              </w:rPr>
            </w:pPr>
            <w:del w:id="577" w:author="Javier Kachuka" w:date="2019-11-05T15:48:00Z">
              <w:r w:rsidRPr="00EC5FEE" w:rsidDel="00F93243">
                <w:rPr>
                  <w:rFonts w:cs="Arial"/>
                  <w:sz w:val="24"/>
                  <w:szCs w:val="24"/>
                  <w:lang w:val="es-ES"/>
                </w:rPr>
                <w:delText xml:space="preserve">El </w:delText>
              </w:r>
              <w:r w:rsidDel="00F93243">
                <w:rPr>
                  <w:rFonts w:cs="Arial"/>
                  <w:sz w:val="24"/>
                  <w:szCs w:val="24"/>
                  <w:lang w:val="es-ES"/>
                </w:rPr>
                <w:delText>encargado de compras o administrador puede ver todos los pedidos realizados.</w:delText>
              </w:r>
            </w:del>
          </w:p>
        </w:tc>
      </w:tr>
      <w:tr w:rsidR="00053A3C" w:rsidRPr="00EC5FEE" w:rsidDel="00F93243" w14:paraId="2408C249" w14:textId="232B5FA9" w:rsidTr="00907480">
        <w:trPr>
          <w:del w:id="578" w:author="Javier Kachuka" w:date="2019-11-05T15:48:00Z"/>
        </w:trPr>
        <w:tc>
          <w:tcPr>
            <w:tcW w:w="2122" w:type="dxa"/>
            <w:shd w:val="clear" w:color="auto" w:fill="9CC2E5" w:themeFill="accent1" w:themeFillTint="99"/>
          </w:tcPr>
          <w:p w14:paraId="5A93FCF1" w14:textId="0D7E61CB" w:rsidR="00053A3C" w:rsidRPr="00EC5FEE" w:rsidDel="00F93243" w:rsidRDefault="00053A3C" w:rsidP="00907480">
            <w:pPr>
              <w:rPr>
                <w:del w:id="579" w:author="Javier Kachuka" w:date="2019-11-05T15:48:00Z"/>
                <w:rFonts w:cs="Arial"/>
                <w:b/>
                <w:sz w:val="24"/>
                <w:szCs w:val="24"/>
                <w:lang w:val="es-ES"/>
              </w:rPr>
            </w:pPr>
            <w:del w:id="580" w:author="Javier Kachuka" w:date="2019-11-05T15:48:00Z">
              <w:r w:rsidRPr="00EC5FEE" w:rsidDel="00F93243">
                <w:rPr>
                  <w:rFonts w:cs="Arial"/>
                  <w:b/>
                  <w:sz w:val="24"/>
                  <w:szCs w:val="24"/>
                  <w:lang w:val="es-ES"/>
                </w:rPr>
                <w:delText>Referencia Cruzada</w:delText>
              </w:r>
            </w:del>
          </w:p>
        </w:tc>
        <w:tc>
          <w:tcPr>
            <w:tcW w:w="6706" w:type="dxa"/>
          </w:tcPr>
          <w:p w14:paraId="7A5B84F6" w14:textId="447A4EBC" w:rsidR="00053A3C" w:rsidRPr="00EC5FEE" w:rsidDel="00F93243" w:rsidRDefault="00053A3C" w:rsidP="00907480">
            <w:pPr>
              <w:rPr>
                <w:del w:id="581" w:author="Javier Kachuka" w:date="2019-11-05T15:48:00Z"/>
                <w:rFonts w:cs="Arial"/>
                <w:sz w:val="24"/>
                <w:szCs w:val="24"/>
                <w:lang w:val="es-ES"/>
              </w:rPr>
            </w:pPr>
            <w:del w:id="582" w:author="Javier Kachuka" w:date="2019-11-05T15:48:00Z">
              <w:r w:rsidRPr="00EC5FEE" w:rsidDel="00F93243">
                <w:rPr>
                  <w:rFonts w:cs="Arial"/>
                  <w:sz w:val="24"/>
                  <w:szCs w:val="24"/>
                  <w:lang w:val="es-ES"/>
                </w:rPr>
                <w:delText>RF1.3</w:delText>
              </w:r>
            </w:del>
          </w:p>
        </w:tc>
      </w:tr>
    </w:tbl>
    <w:p w14:paraId="5220B94B" w14:textId="77777777" w:rsidR="00053A3C" w:rsidRDefault="00053A3C" w:rsidP="00AE5082">
      <w:pPr>
        <w:rPr>
          <w:rFonts w:cs="Arial"/>
          <w:sz w:val="24"/>
          <w:szCs w:val="24"/>
          <w:lang w:val="es-ES"/>
        </w:rPr>
      </w:pPr>
    </w:p>
    <w:tbl>
      <w:tblPr>
        <w:tblStyle w:val="Tablaconcuadrcula"/>
        <w:tblW w:w="0" w:type="auto"/>
        <w:tblLook w:val="04A0" w:firstRow="1" w:lastRow="0" w:firstColumn="1" w:lastColumn="0" w:noHBand="0" w:noVBand="1"/>
      </w:tblPr>
      <w:tblGrid>
        <w:gridCol w:w="2122"/>
        <w:gridCol w:w="6706"/>
      </w:tblGrid>
      <w:tr w:rsidR="00053A3C" w:rsidRPr="00D55146" w:rsidDel="00474033" w14:paraId="714B35D6" w14:textId="7BBBD28B" w:rsidTr="00907480">
        <w:trPr>
          <w:del w:id="583" w:author="Javier Kachuka" w:date="2019-11-05T22:55:00Z"/>
        </w:trPr>
        <w:tc>
          <w:tcPr>
            <w:tcW w:w="2122" w:type="dxa"/>
            <w:shd w:val="clear" w:color="auto" w:fill="9CC2E5" w:themeFill="accent1" w:themeFillTint="99"/>
          </w:tcPr>
          <w:p w14:paraId="040B8EF4" w14:textId="41EB6AA4" w:rsidR="00053A3C" w:rsidRPr="00EC5FEE" w:rsidDel="00474033" w:rsidRDefault="00053A3C" w:rsidP="00907480">
            <w:pPr>
              <w:rPr>
                <w:del w:id="584" w:author="Javier Kachuka" w:date="2019-11-05T22:55:00Z"/>
                <w:moveFrom w:id="585" w:author="Javier Kachuka" w:date="2019-11-05T16:00:00Z"/>
                <w:rFonts w:cs="Arial"/>
                <w:b/>
                <w:sz w:val="24"/>
                <w:szCs w:val="24"/>
                <w:lang w:val="es-ES"/>
              </w:rPr>
            </w:pPr>
            <w:moveFromRangeStart w:id="586" w:author="Javier Kachuka" w:date="2019-11-05T16:00:00Z" w:name="move23862067"/>
            <w:moveFrom w:id="587" w:author="Javier Kachuka" w:date="2019-11-05T16:00:00Z">
              <w:del w:id="588" w:author="Javier Kachuka" w:date="2019-11-05T22:55:00Z">
                <w:r w:rsidRPr="00EC5FEE" w:rsidDel="00474033">
                  <w:rPr>
                    <w:rFonts w:cs="Arial"/>
                    <w:b/>
                    <w:sz w:val="24"/>
                    <w:szCs w:val="24"/>
                    <w:lang w:val="es-ES"/>
                  </w:rPr>
                  <w:delText>Caso de uso</w:delText>
                </w:r>
              </w:del>
            </w:moveFrom>
          </w:p>
        </w:tc>
        <w:tc>
          <w:tcPr>
            <w:tcW w:w="6706" w:type="dxa"/>
          </w:tcPr>
          <w:p w14:paraId="4A77CEF4" w14:textId="36FBFA3D" w:rsidR="00053A3C" w:rsidRPr="00EC5FEE" w:rsidDel="00474033" w:rsidRDefault="00053A3C" w:rsidP="00053A3C">
            <w:pPr>
              <w:rPr>
                <w:del w:id="589" w:author="Javier Kachuka" w:date="2019-11-05T22:55:00Z"/>
                <w:moveFrom w:id="590" w:author="Javier Kachuka" w:date="2019-11-05T16:00:00Z"/>
                <w:rFonts w:cs="Arial"/>
                <w:sz w:val="24"/>
                <w:szCs w:val="24"/>
                <w:lang w:val="es-ES"/>
              </w:rPr>
            </w:pPr>
            <w:moveFrom w:id="591" w:author="Javier Kachuka" w:date="2019-11-05T16:00:00Z">
              <w:del w:id="592" w:author="Javier Kachuka" w:date="2019-11-05T22:55:00Z">
                <w:r w:rsidDel="00474033">
                  <w:rPr>
                    <w:rFonts w:cs="Arial"/>
                    <w:sz w:val="24"/>
                    <w:szCs w:val="24"/>
                    <w:lang w:val="es-ES"/>
                  </w:rPr>
                  <w:delText>Eliminar Pedido (</w:delText>
                </w:r>
                <w:r w:rsidR="00832539" w:rsidDel="00474033">
                  <w:rPr>
                    <w:rFonts w:cs="Arial"/>
                    <w:sz w:val="24"/>
                    <w:szCs w:val="24"/>
                    <w:lang w:val="es-ES"/>
                  </w:rPr>
                  <w:delText>CRUD</w:delText>
                </w:r>
                <w:r w:rsidDel="00474033">
                  <w:rPr>
                    <w:rFonts w:cs="Arial"/>
                    <w:sz w:val="24"/>
                    <w:szCs w:val="24"/>
                    <w:lang w:val="es-ES"/>
                  </w:rPr>
                  <w:delText xml:space="preserve"> de Pedido)</w:delText>
                </w:r>
              </w:del>
            </w:moveFrom>
          </w:p>
        </w:tc>
      </w:tr>
      <w:tr w:rsidR="00053A3C" w:rsidRPr="0083745B" w:rsidDel="00474033" w14:paraId="6C121948" w14:textId="347E9797" w:rsidTr="00907480">
        <w:trPr>
          <w:del w:id="593" w:author="Javier Kachuka" w:date="2019-11-05T22:55:00Z"/>
        </w:trPr>
        <w:tc>
          <w:tcPr>
            <w:tcW w:w="2122" w:type="dxa"/>
            <w:shd w:val="clear" w:color="auto" w:fill="9CC2E5" w:themeFill="accent1" w:themeFillTint="99"/>
          </w:tcPr>
          <w:p w14:paraId="6D5D52B8" w14:textId="6F891D46" w:rsidR="00053A3C" w:rsidRPr="00EC5FEE" w:rsidDel="00474033" w:rsidRDefault="00053A3C" w:rsidP="00907480">
            <w:pPr>
              <w:rPr>
                <w:del w:id="594" w:author="Javier Kachuka" w:date="2019-11-05T22:55:00Z"/>
                <w:moveFrom w:id="595" w:author="Javier Kachuka" w:date="2019-11-05T16:00:00Z"/>
                <w:rFonts w:cs="Arial"/>
                <w:b/>
                <w:sz w:val="24"/>
                <w:szCs w:val="24"/>
                <w:lang w:val="es-ES"/>
              </w:rPr>
            </w:pPr>
            <w:moveFrom w:id="596" w:author="Javier Kachuka" w:date="2019-11-05T16:00:00Z">
              <w:del w:id="597" w:author="Javier Kachuka" w:date="2019-11-05T22:55:00Z">
                <w:r w:rsidRPr="00EC5FEE" w:rsidDel="00474033">
                  <w:rPr>
                    <w:rFonts w:cs="Arial"/>
                    <w:b/>
                    <w:sz w:val="24"/>
                    <w:szCs w:val="24"/>
                    <w:lang w:val="es-ES"/>
                  </w:rPr>
                  <w:delText>Actor</w:delText>
                </w:r>
              </w:del>
            </w:moveFrom>
          </w:p>
        </w:tc>
        <w:tc>
          <w:tcPr>
            <w:tcW w:w="6706" w:type="dxa"/>
          </w:tcPr>
          <w:p w14:paraId="303B3FFA" w14:textId="42D9B196" w:rsidR="00053A3C" w:rsidRPr="00EC5FEE" w:rsidDel="00474033" w:rsidRDefault="00053A3C" w:rsidP="00053A3C">
            <w:pPr>
              <w:rPr>
                <w:del w:id="598" w:author="Javier Kachuka" w:date="2019-11-05T22:55:00Z"/>
                <w:moveFrom w:id="599" w:author="Javier Kachuka" w:date="2019-11-05T16:00:00Z"/>
                <w:rFonts w:cs="Arial"/>
                <w:sz w:val="24"/>
                <w:szCs w:val="24"/>
                <w:lang w:val="es-ES"/>
              </w:rPr>
            </w:pPr>
            <w:moveFrom w:id="600" w:author="Javier Kachuka" w:date="2019-11-05T16:00:00Z">
              <w:del w:id="601" w:author="Javier Kachuka" w:date="2019-11-05T22:55:00Z">
                <w:r w:rsidDel="00474033">
                  <w:rPr>
                    <w:rFonts w:cs="Arial"/>
                    <w:sz w:val="24"/>
                    <w:szCs w:val="24"/>
                    <w:lang w:val="es-ES"/>
                  </w:rPr>
                  <w:delText>Encargado de compras</w:delText>
                </w:r>
                <w:r w:rsidR="00F478D6" w:rsidDel="00474033">
                  <w:rPr>
                    <w:rFonts w:cs="Arial"/>
                    <w:sz w:val="24"/>
                    <w:szCs w:val="24"/>
                    <w:lang w:val="es-ES"/>
                  </w:rPr>
                  <w:delText>,</w:delText>
                </w:r>
                <w:r w:rsidDel="00474033">
                  <w:rPr>
                    <w:rFonts w:cs="Arial"/>
                    <w:sz w:val="24"/>
                    <w:szCs w:val="24"/>
                    <w:lang w:val="es-ES"/>
                  </w:rPr>
                  <w:delText xml:space="preserve"> administrador</w:delText>
                </w:r>
              </w:del>
            </w:moveFrom>
          </w:p>
        </w:tc>
      </w:tr>
      <w:tr w:rsidR="00053A3C" w:rsidRPr="00D55146" w:rsidDel="00474033" w14:paraId="2246BE45" w14:textId="5C302CBF" w:rsidTr="00907480">
        <w:trPr>
          <w:del w:id="602" w:author="Javier Kachuka" w:date="2019-11-05T22:55:00Z"/>
        </w:trPr>
        <w:tc>
          <w:tcPr>
            <w:tcW w:w="2122" w:type="dxa"/>
            <w:shd w:val="clear" w:color="auto" w:fill="9CC2E5" w:themeFill="accent1" w:themeFillTint="99"/>
          </w:tcPr>
          <w:p w14:paraId="0D60D998" w14:textId="778A5C5C" w:rsidR="00053A3C" w:rsidRPr="00EC5FEE" w:rsidDel="00474033" w:rsidRDefault="00053A3C" w:rsidP="00907480">
            <w:pPr>
              <w:rPr>
                <w:del w:id="603" w:author="Javier Kachuka" w:date="2019-11-05T22:55:00Z"/>
                <w:moveFrom w:id="604" w:author="Javier Kachuka" w:date="2019-11-05T16:00:00Z"/>
                <w:rFonts w:cs="Arial"/>
                <w:b/>
                <w:sz w:val="24"/>
                <w:szCs w:val="24"/>
                <w:lang w:val="es-ES"/>
              </w:rPr>
            </w:pPr>
            <w:moveFrom w:id="605" w:author="Javier Kachuka" w:date="2019-11-05T16:00:00Z">
              <w:del w:id="606" w:author="Javier Kachuka" w:date="2019-11-05T22:55:00Z">
                <w:r w:rsidRPr="00EC5FEE" w:rsidDel="00474033">
                  <w:rPr>
                    <w:rFonts w:cs="Arial"/>
                    <w:b/>
                    <w:sz w:val="24"/>
                    <w:szCs w:val="24"/>
                    <w:lang w:val="es-ES"/>
                  </w:rPr>
                  <w:delText xml:space="preserve">Descripción </w:delText>
                </w:r>
              </w:del>
            </w:moveFrom>
          </w:p>
        </w:tc>
        <w:tc>
          <w:tcPr>
            <w:tcW w:w="6706" w:type="dxa"/>
          </w:tcPr>
          <w:p w14:paraId="57884833" w14:textId="5E14B9FE" w:rsidR="00053A3C" w:rsidRPr="00EC5FEE" w:rsidDel="00474033" w:rsidRDefault="00053A3C" w:rsidP="00053A3C">
            <w:pPr>
              <w:rPr>
                <w:del w:id="607" w:author="Javier Kachuka" w:date="2019-11-05T22:55:00Z"/>
                <w:moveFrom w:id="608" w:author="Javier Kachuka" w:date="2019-11-05T16:00:00Z"/>
                <w:rFonts w:cs="Arial"/>
                <w:sz w:val="24"/>
                <w:szCs w:val="24"/>
                <w:lang w:val="es-ES"/>
              </w:rPr>
            </w:pPr>
            <w:moveFrom w:id="609" w:author="Javier Kachuka" w:date="2019-11-05T16:00:00Z">
              <w:del w:id="610" w:author="Javier Kachuka" w:date="2019-11-05T22:55:00Z">
                <w:r w:rsidRPr="00EC5FEE" w:rsidDel="00474033">
                  <w:rPr>
                    <w:rFonts w:cs="Arial"/>
                    <w:sz w:val="24"/>
                    <w:szCs w:val="24"/>
                    <w:lang w:val="es-ES"/>
                  </w:rPr>
                  <w:delText>El</w:delText>
                </w:r>
                <w:r w:rsidDel="00474033">
                  <w:rPr>
                    <w:rFonts w:cs="Arial"/>
                    <w:sz w:val="24"/>
                    <w:szCs w:val="24"/>
                    <w:lang w:val="es-ES"/>
                  </w:rPr>
                  <w:delText xml:space="preserve"> encargado de compras o administrador puede eliminar un pedido del sistema</w:delText>
                </w:r>
              </w:del>
            </w:moveFrom>
          </w:p>
        </w:tc>
      </w:tr>
      <w:tr w:rsidR="00053A3C" w:rsidRPr="00EC5FEE" w:rsidDel="00474033" w14:paraId="5719DC1E" w14:textId="209B7DAF" w:rsidTr="00907480">
        <w:trPr>
          <w:del w:id="611" w:author="Javier Kachuka" w:date="2019-11-05T22:55:00Z"/>
        </w:trPr>
        <w:tc>
          <w:tcPr>
            <w:tcW w:w="2122" w:type="dxa"/>
            <w:shd w:val="clear" w:color="auto" w:fill="9CC2E5" w:themeFill="accent1" w:themeFillTint="99"/>
          </w:tcPr>
          <w:p w14:paraId="0EFE2C92" w14:textId="3F3195AC" w:rsidR="00053A3C" w:rsidRPr="00EC5FEE" w:rsidDel="00474033" w:rsidRDefault="00053A3C" w:rsidP="00907480">
            <w:pPr>
              <w:rPr>
                <w:del w:id="612" w:author="Javier Kachuka" w:date="2019-11-05T22:55:00Z"/>
                <w:moveFrom w:id="613" w:author="Javier Kachuka" w:date="2019-11-05T16:00:00Z"/>
                <w:rFonts w:cs="Arial"/>
                <w:b/>
                <w:sz w:val="24"/>
                <w:szCs w:val="24"/>
                <w:lang w:val="es-ES"/>
              </w:rPr>
            </w:pPr>
            <w:moveFrom w:id="614" w:author="Javier Kachuka" w:date="2019-11-05T16:00:00Z">
              <w:del w:id="615" w:author="Javier Kachuka" w:date="2019-11-05T22:55:00Z">
                <w:r w:rsidRPr="00EC5FEE" w:rsidDel="00474033">
                  <w:rPr>
                    <w:rFonts w:cs="Arial"/>
                    <w:b/>
                    <w:sz w:val="24"/>
                    <w:szCs w:val="24"/>
                    <w:lang w:val="es-ES"/>
                  </w:rPr>
                  <w:delText>Referencia Cruzada</w:delText>
                </w:r>
              </w:del>
            </w:moveFrom>
          </w:p>
        </w:tc>
        <w:tc>
          <w:tcPr>
            <w:tcW w:w="6706" w:type="dxa"/>
          </w:tcPr>
          <w:p w14:paraId="480085CD" w14:textId="14948413" w:rsidR="00053A3C" w:rsidRPr="00EC5FEE" w:rsidDel="00474033" w:rsidRDefault="00053A3C" w:rsidP="00907480">
            <w:pPr>
              <w:rPr>
                <w:del w:id="616" w:author="Javier Kachuka" w:date="2019-11-05T22:55:00Z"/>
                <w:moveFrom w:id="617" w:author="Javier Kachuka" w:date="2019-11-05T16:00:00Z"/>
                <w:rFonts w:cs="Arial"/>
                <w:sz w:val="24"/>
                <w:szCs w:val="24"/>
                <w:lang w:val="es-ES"/>
              </w:rPr>
            </w:pPr>
            <w:moveFrom w:id="618" w:author="Javier Kachuka" w:date="2019-11-05T16:00:00Z">
              <w:del w:id="619" w:author="Javier Kachuka" w:date="2019-11-05T22:55:00Z">
                <w:r w:rsidRPr="00EC5FEE" w:rsidDel="00474033">
                  <w:rPr>
                    <w:rFonts w:cs="Arial"/>
                    <w:sz w:val="24"/>
                    <w:szCs w:val="24"/>
                    <w:lang w:val="es-ES"/>
                  </w:rPr>
                  <w:delText>RF1.3</w:delText>
                </w:r>
              </w:del>
            </w:moveFrom>
          </w:p>
        </w:tc>
      </w:tr>
      <w:moveFromRangeEnd w:id="586"/>
    </w:tbl>
    <w:p w14:paraId="212ADA75" w14:textId="42AFB10B" w:rsidR="003F530E" w:rsidRDefault="003F530E" w:rsidP="00AE5082">
      <w:pPr>
        <w:rPr>
          <w:ins w:id="620" w:author="Javier Kachuka" w:date="2019-11-05T16:01:00Z"/>
          <w:rFonts w:cs="Arial"/>
          <w:sz w:val="24"/>
          <w:szCs w:val="24"/>
          <w:lang w:val="es-ES"/>
        </w:rPr>
      </w:pPr>
    </w:p>
    <w:p w14:paraId="508613BA" w14:textId="57A5F2AA" w:rsidR="00053A3C" w:rsidRPr="00EC5FEE" w:rsidRDefault="003F530E" w:rsidP="00AE5082">
      <w:pPr>
        <w:rPr>
          <w:rFonts w:cs="Arial"/>
          <w:sz w:val="24"/>
          <w:szCs w:val="24"/>
          <w:lang w:val="es-ES"/>
        </w:rPr>
      </w:pPr>
      <w:ins w:id="621" w:author="Javier Kachuka" w:date="2019-11-05T16:01:00Z">
        <w:r>
          <w:rPr>
            <w:rFonts w:cs="Arial"/>
            <w:sz w:val="24"/>
            <w:szCs w:val="24"/>
            <w:lang w:val="es-ES"/>
          </w:rPr>
          <w:br w:type="page"/>
        </w:r>
      </w:ins>
    </w:p>
    <w:tbl>
      <w:tblPr>
        <w:tblStyle w:val="Tablaconcuadrcula"/>
        <w:tblW w:w="0" w:type="auto"/>
        <w:tblLook w:val="04A0" w:firstRow="1" w:lastRow="0" w:firstColumn="1" w:lastColumn="0" w:noHBand="0" w:noVBand="1"/>
      </w:tblPr>
      <w:tblGrid>
        <w:gridCol w:w="2122"/>
        <w:gridCol w:w="6706"/>
      </w:tblGrid>
      <w:tr w:rsidR="00AE4E95" w:rsidRPr="00576F7E" w14:paraId="360CCD03" w14:textId="77777777" w:rsidTr="00EC5FEE">
        <w:tc>
          <w:tcPr>
            <w:tcW w:w="2122" w:type="dxa"/>
            <w:shd w:val="clear" w:color="auto" w:fill="9CC2E5" w:themeFill="accent1" w:themeFillTint="99"/>
          </w:tcPr>
          <w:p w14:paraId="62E14B83" w14:textId="52C7CE62" w:rsidR="00AE4E95" w:rsidRPr="00EC5FEE" w:rsidRDefault="00AE4E95" w:rsidP="00E76878">
            <w:pPr>
              <w:rPr>
                <w:rFonts w:cs="Arial"/>
                <w:b/>
                <w:sz w:val="24"/>
                <w:szCs w:val="24"/>
                <w:lang w:val="es-ES"/>
              </w:rPr>
            </w:pPr>
            <w:r w:rsidRPr="00EC5FEE">
              <w:rPr>
                <w:rFonts w:cs="Arial"/>
                <w:b/>
                <w:sz w:val="24"/>
                <w:szCs w:val="24"/>
                <w:lang w:val="es-ES"/>
              </w:rPr>
              <w:lastRenderedPageBreak/>
              <w:t>Caso de uso</w:t>
            </w:r>
          </w:p>
        </w:tc>
        <w:tc>
          <w:tcPr>
            <w:tcW w:w="6706" w:type="dxa"/>
          </w:tcPr>
          <w:p w14:paraId="781AC537" w14:textId="3586916D" w:rsidR="00AE4E95" w:rsidRPr="00EC5FEE" w:rsidRDefault="00D55146" w:rsidP="00E76878">
            <w:pPr>
              <w:rPr>
                <w:rFonts w:cs="Arial"/>
                <w:sz w:val="24"/>
                <w:szCs w:val="24"/>
                <w:lang w:val="es-ES"/>
              </w:rPr>
            </w:pPr>
            <w:r>
              <w:rPr>
                <w:rFonts w:cs="Arial"/>
                <w:sz w:val="24"/>
                <w:szCs w:val="24"/>
                <w:lang w:val="es-ES"/>
              </w:rPr>
              <w:t xml:space="preserve">Cargar </w:t>
            </w:r>
            <w:r w:rsidR="00621FE7">
              <w:rPr>
                <w:rFonts w:cs="Arial"/>
                <w:sz w:val="24"/>
                <w:szCs w:val="24"/>
                <w:lang w:val="es-ES"/>
              </w:rPr>
              <w:t>Producto</w:t>
            </w:r>
            <w:r w:rsidR="00053A3C">
              <w:rPr>
                <w:rFonts w:cs="Arial"/>
                <w:sz w:val="24"/>
                <w:szCs w:val="24"/>
                <w:lang w:val="es-ES"/>
              </w:rPr>
              <w:t xml:space="preserve"> (</w:t>
            </w:r>
            <w:del w:id="622" w:author="Javier Kachuka" w:date="2019-11-05T17:22:00Z">
              <w:r w:rsidR="00832539" w:rsidDel="00A92212">
                <w:rPr>
                  <w:rFonts w:cs="Arial"/>
                  <w:sz w:val="24"/>
                  <w:szCs w:val="24"/>
                  <w:lang w:val="es-ES"/>
                </w:rPr>
                <w:delText>CRUD</w:delText>
              </w:r>
            </w:del>
            <w:ins w:id="623" w:author="Javier Kachuka" w:date="2019-11-05T17:22:00Z">
              <w:r w:rsidR="00A92212">
                <w:rPr>
                  <w:rFonts w:cs="Arial"/>
                  <w:sz w:val="24"/>
                  <w:szCs w:val="24"/>
                  <w:lang w:val="es-ES"/>
                </w:rPr>
                <w:t>ABM</w:t>
              </w:r>
            </w:ins>
            <w:r w:rsidR="00053A3C">
              <w:rPr>
                <w:rFonts w:cs="Arial"/>
                <w:sz w:val="24"/>
                <w:szCs w:val="24"/>
                <w:lang w:val="es-ES"/>
              </w:rPr>
              <w:t xml:space="preserve"> de Producto)</w:t>
            </w:r>
          </w:p>
        </w:tc>
      </w:tr>
      <w:tr w:rsidR="00AE4E95" w:rsidRPr="00576F7E" w14:paraId="5AEEBD6B" w14:textId="77777777" w:rsidTr="00EC5FEE">
        <w:tc>
          <w:tcPr>
            <w:tcW w:w="2122" w:type="dxa"/>
            <w:shd w:val="clear" w:color="auto" w:fill="9CC2E5" w:themeFill="accent1" w:themeFillTint="99"/>
          </w:tcPr>
          <w:p w14:paraId="2421B3A6" w14:textId="77777777" w:rsidR="00AE4E95" w:rsidRPr="00EC5FEE" w:rsidRDefault="00AE4E95" w:rsidP="00E76878">
            <w:pPr>
              <w:rPr>
                <w:rFonts w:cs="Arial"/>
                <w:b/>
                <w:sz w:val="24"/>
                <w:szCs w:val="24"/>
                <w:lang w:val="es-ES"/>
              </w:rPr>
            </w:pPr>
            <w:r w:rsidRPr="00EC5FEE">
              <w:rPr>
                <w:rFonts w:cs="Arial"/>
                <w:b/>
                <w:sz w:val="24"/>
                <w:szCs w:val="24"/>
                <w:lang w:val="es-ES"/>
              </w:rPr>
              <w:t>Actor</w:t>
            </w:r>
          </w:p>
        </w:tc>
        <w:tc>
          <w:tcPr>
            <w:tcW w:w="6706" w:type="dxa"/>
          </w:tcPr>
          <w:p w14:paraId="3BF5ACB0" w14:textId="3F12349E" w:rsidR="00AE4E95" w:rsidRPr="00EC5FEE" w:rsidRDefault="00AE4E95" w:rsidP="00E76878">
            <w:pPr>
              <w:rPr>
                <w:rFonts w:cs="Arial"/>
                <w:sz w:val="24"/>
                <w:szCs w:val="24"/>
                <w:lang w:val="es-ES"/>
              </w:rPr>
            </w:pPr>
            <w:r w:rsidRPr="00EC5FEE">
              <w:rPr>
                <w:rFonts w:cs="Arial"/>
                <w:sz w:val="24"/>
                <w:szCs w:val="24"/>
                <w:lang w:val="es-ES"/>
              </w:rPr>
              <w:t xml:space="preserve">Empleado </w:t>
            </w:r>
            <w:r w:rsidR="00F478D6">
              <w:rPr>
                <w:rFonts w:cs="Arial"/>
                <w:sz w:val="24"/>
                <w:szCs w:val="24"/>
                <w:lang w:val="es-ES"/>
              </w:rPr>
              <w:t>de planta, oficinista, administrador</w:t>
            </w:r>
          </w:p>
        </w:tc>
      </w:tr>
      <w:tr w:rsidR="00AE4E95" w:rsidRPr="00576F7E" w14:paraId="1247352C" w14:textId="77777777" w:rsidTr="00EC5FEE">
        <w:tc>
          <w:tcPr>
            <w:tcW w:w="2122" w:type="dxa"/>
            <w:shd w:val="clear" w:color="auto" w:fill="9CC2E5" w:themeFill="accent1" w:themeFillTint="99"/>
          </w:tcPr>
          <w:p w14:paraId="13E597C7" w14:textId="77777777" w:rsidR="00AE4E95" w:rsidRPr="00EC5FEE" w:rsidRDefault="00AE4E95" w:rsidP="00E76878">
            <w:pPr>
              <w:rPr>
                <w:rFonts w:cs="Arial"/>
                <w:b/>
                <w:sz w:val="24"/>
                <w:szCs w:val="24"/>
                <w:lang w:val="es-ES"/>
              </w:rPr>
            </w:pPr>
            <w:r w:rsidRPr="00EC5FEE">
              <w:rPr>
                <w:rFonts w:cs="Arial"/>
                <w:b/>
                <w:sz w:val="24"/>
                <w:szCs w:val="24"/>
                <w:lang w:val="es-ES"/>
              </w:rPr>
              <w:t xml:space="preserve">Descripción </w:t>
            </w:r>
          </w:p>
        </w:tc>
        <w:tc>
          <w:tcPr>
            <w:tcW w:w="6706" w:type="dxa"/>
          </w:tcPr>
          <w:p w14:paraId="69FC61F7" w14:textId="16B02756" w:rsidR="00AE4E95" w:rsidRPr="00EC5FEE" w:rsidRDefault="00AE4E95" w:rsidP="00F478D6">
            <w:pPr>
              <w:rPr>
                <w:rFonts w:cs="Arial"/>
                <w:sz w:val="24"/>
                <w:szCs w:val="24"/>
                <w:lang w:val="es-ES"/>
              </w:rPr>
            </w:pPr>
            <w:r w:rsidRPr="00EC5FEE">
              <w:rPr>
                <w:rFonts w:cs="Arial"/>
                <w:sz w:val="24"/>
                <w:szCs w:val="24"/>
                <w:lang w:val="es-ES"/>
              </w:rPr>
              <w:t>El empleado</w:t>
            </w:r>
            <w:r w:rsidR="00F478D6">
              <w:rPr>
                <w:rFonts w:cs="Arial"/>
                <w:sz w:val="24"/>
                <w:szCs w:val="24"/>
                <w:lang w:val="es-ES"/>
              </w:rPr>
              <w:t xml:space="preserve"> de planta, oficinista o administrador</w:t>
            </w:r>
            <w:r w:rsidRPr="00EC5FEE">
              <w:rPr>
                <w:rFonts w:cs="Arial"/>
                <w:sz w:val="24"/>
                <w:szCs w:val="24"/>
                <w:lang w:val="es-ES"/>
              </w:rPr>
              <w:t xml:space="preserve"> </w:t>
            </w:r>
            <w:r w:rsidR="00621FE7">
              <w:rPr>
                <w:rFonts w:cs="Arial"/>
                <w:sz w:val="24"/>
                <w:szCs w:val="24"/>
                <w:lang w:val="es-ES"/>
              </w:rPr>
              <w:t>crea un nuevo producto</w:t>
            </w:r>
            <w:r w:rsidR="00F478D6">
              <w:rPr>
                <w:rFonts w:cs="Arial"/>
                <w:sz w:val="24"/>
                <w:szCs w:val="24"/>
                <w:lang w:val="es-ES"/>
              </w:rPr>
              <w:t xml:space="preserve"> en el sistema</w:t>
            </w:r>
            <w:r w:rsidR="00621FE7">
              <w:rPr>
                <w:rFonts w:cs="Arial"/>
                <w:sz w:val="24"/>
                <w:szCs w:val="24"/>
                <w:lang w:val="es-ES"/>
              </w:rPr>
              <w:t xml:space="preserve"> </w:t>
            </w:r>
          </w:p>
        </w:tc>
      </w:tr>
      <w:tr w:rsidR="00AE4E95" w:rsidRPr="00621FE7" w14:paraId="0F7C0870" w14:textId="77777777" w:rsidTr="00EC5FEE">
        <w:tc>
          <w:tcPr>
            <w:tcW w:w="2122" w:type="dxa"/>
            <w:shd w:val="clear" w:color="auto" w:fill="9CC2E5" w:themeFill="accent1" w:themeFillTint="99"/>
          </w:tcPr>
          <w:p w14:paraId="50CF96CD" w14:textId="77777777" w:rsidR="00AE4E95" w:rsidRPr="00EC5FEE" w:rsidRDefault="00AE4E95" w:rsidP="00E76878">
            <w:pPr>
              <w:rPr>
                <w:rFonts w:cs="Arial"/>
                <w:b/>
                <w:sz w:val="24"/>
                <w:szCs w:val="24"/>
                <w:lang w:val="es-ES"/>
              </w:rPr>
            </w:pPr>
            <w:r w:rsidRPr="00EC5FEE">
              <w:rPr>
                <w:rFonts w:cs="Arial"/>
                <w:b/>
                <w:sz w:val="24"/>
                <w:szCs w:val="24"/>
                <w:lang w:val="es-ES"/>
              </w:rPr>
              <w:t>Referencia Cruzada</w:t>
            </w:r>
          </w:p>
        </w:tc>
        <w:tc>
          <w:tcPr>
            <w:tcW w:w="6706" w:type="dxa"/>
          </w:tcPr>
          <w:p w14:paraId="46D90AB1" w14:textId="0454FFFA" w:rsidR="00AE4E95" w:rsidRPr="00EC5FEE" w:rsidRDefault="00AE4E95" w:rsidP="00E76878">
            <w:pPr>
              <w:rPr>
                <w:rFonts w:cs="Arial"/>
                <w:sz w:val="24"/>
                <w:szCs w:val="24"/>
                <w:lang w:val="es-ES"/>
              </w:rPr>
            </w:pPr>
            <w:r w:rsidRPr="00EC5FEE">
              <w:rPr>
                <w:rFonts w:cs="Arial"/>
                <w:sz w:val="24"/>
                <w:szCs w:val="24"/>
                <w:lang w:val="es-ES"/>
              </w:rPr>
              <w:t>RF</w:t>
            </w:r>
            <w:ins w:id="624" w:author="Javier Kachuka" w:date="2019-11-05T17:52:00Z">
              <w:r w:rsidR="00401CC8">
                <w:rPr>
                  <w:rFonts w:cs="Arial"/>
                  <w:sz w:val="24"/>
                  <w:szCs w:val="24"/>
                  <w:lang w:val="es-ES"/>
                </w:rPr>
                <w:t>3.1</w:t>
              </w:r>
            </w:ins>
            <w:del w:id="625" w:author="Javier Kachuka" w:date="2019-11-05T17:52:00Z">
              <w:r w:rsidRPr="00EC5FEE" w:rsidDel="00401CC8">
                <w:rPr>
                  <w:rFonts w:cs="Arial"/>
                  <w:sz w:val="24"/>
                  <w:szCs w:val="24"/>
                  <w:lang w:val="es-ES"/>
                </w:rPr>
                <w:delText>3.2</w:delText>
              </w:r>
            </w:del>
          </w:p>
        </w:tc>
      </w:tr>
    </w:tbl>
    <w:p w14:paraId="52932627" w14:textId="73B7D285" w:rsidR="00621FE7" w:rsidRDefault="00621FE7" w:rsidP="00AE5082">
      <w:pPr>
        <w:rPr>
          <w:rFonts w:cs="Arial"/>
          <w:sz w:val="24"/>
          <w:szCs w:val="24"/>
          <w:lang w:val="es-ES"/>
        </w:rPr>
      </w:pPr>
    </w:p>
    <w:tbl>
      <w:tblPr>
        <w:tblStyle w:val="Tablaconcuadrcula"/>
        <w:tblW w:w="0" w:type="auto"/>
        <w:tblLook w:val="04A0" w:firstRow="1" w:lastRow="0" w:firstColumn="1" w:lastColumn="0" w:noHBand="0" w:noVBand="1"/>
      </w:tblPr>
      <w:tblGrid>
        <w:gridCol w:w="2122"/>
        <w:gridCol w:w="6706"/>
      </w:tblGrid>
      <w:tr w:rsidR="00F478D6" w:rsidRPr="00576F7E" w14:paraId="2E50779A" w14:textId="77777777" w:rsidTr="00907480">
        <w:tc>
          <w:tcPr>
            <w:tcW w:w="2122" w:type="dxa"/>
            <w:shd w:val="clear" w:color="auto" w:fill="9CC2E5" w:themeFill="accent1" w:themeFillTint="99"/>
          </w:tcPr>
          <w:p w14:paraId="13928C95" w14:textId="77777777" w:rsidR="00F478D6" w:rsidRPr="00EC5FEE" w:rsidRDefault="00F478D6" w:rsidP="00907480">
            <w:pPr>
              <w:rPr>
                <w:rFonts w:cs="Arial"/>
                <w:b/>
                <w:sz w:val="24"/>
                <w:szCs w:val="24"/>
                <w:lang w:val="es-ES"/>
              </w:rPr>
            </w:pPr>
            <w:r w:rsidRPr="00EC5FEE">
              <w:rPr>
                <w:rFonts w:cs="Arial"/>
                <w:b/>
                <w:sz w:val="24"/>
                <w:szCs w:val="24"/>
                <w:lang w:val="es-ES"/>
              </w:rPr>
              <w:t>Caso de uso</w:t>
            </w:r>
          </w:p>
        </w:tc>
        <w:tc>
          <w:tcPr>
            <w:tcW w:w="6706" w:type="dxa"/>
          </w:tcPr>
          <w:p w14:paraId="7827EA32" w14:textId="0685D64C" w:rsidR="00F478D6" w:rsidRPr="00EC5FEE" w:rsidRDefault="00F478D6" w:rsidP="00907480">
            <w:pPr>
              <w:rPr>
                <w:rFonts w:cs="Arial"/>
                <w:sz w:val="24"/>
                <w:szCs w:val="24"/>
                <w:lang w:val="es-ES"/>
              </w:rPr>
            </w:pPr>
            <w:r>
              <w:rPr>
                <w:rFonts w:cs="Arial"/>
                <w:sz w:val="24"/>
                <w:szCs w:val="24"/>
                <w:lang w:val="es-ES"/>
              </w:rPr>
              <w:t>Modificar Producto (</w:t>
            </w:r>
            <w:del w:id="626" w:author="Javier Kachuka" w:date="2019-11-05T17:22:00Z">
              <w:r w:rsidR="00832539" w:rsidDel="00A92212">
                <w:rPr>
                  <w:rFonts w:cs="Arial"/>
                  <w:sz w:val="24"/>
                  <w:szCs w:val="24"/>
                  <w:lang w:val="es-ES"/>
                </w:rPr>
                <w:delText>CRUD</w:delText>
              </w:r>
            </w:del>
            <w:ins w:id="627" w:author="Javier Kachuka" w:date="2019-11-05T17:22:00Z">
              <w:r w:rsidR="00A92212">
                <w:rPr>
                  <w:rFonts w:cs="Arial"/>
                  <w:sz w:val="24"/>
                  <w:szCs w:val="24"/>
                  <w:lang w:val="es-ES"/>
                </w:rPr>
                <w:t>ABM</w:t>
              </w:r>
            </w:ins>
            <w:r>
              <w:rPr>
                <w:rFonts w:cs="Arial"/>
                <w:sz w:val="24"/>
                <w:szCs w:val="24"/>
                <w:lang w:val="es-ES"/>
              </w:rPr>
              <w:t xml:space="preserve"> de Producto)</w:t>
            </w:r>
          </w:p>
        </w:tc>
      </w:tr>
      <w:tr w:rsidR="00F478D6" w:rsidRPr="00F478D6" w14:paraId="322F597F" w14:textId="77777777" w:rsidTr="00907480">
        <w:tc>
          <w:tcPr>
            <w:tcW w:w="2122" w:type="dxa"/>
            <w:shd w:val="clear" w:color="auto" w:fill="9CC2E5" w:themeFill="accent1" w:themeFillTint="99"/>
          </w:tcPr>
          <w:p w14:paraId="6009171A" w14:textId="77777777" w:rsidR="00F478D6" w:rsidRPr="00EC5FEE" w:rsidRDefault="00F478D6" w:rsidP="00907480">
            <w:pPr>
              <w:rPr>
                <w:rFonts w:cs="Arial"/>
                <w:b/>
                <w:sz w:val="24"/>
                <w:szCs w:val="24"/>
                <w:lang w:val="es-ES"/>
              </w:rPr>
            </w:pPr>
            <w:r w:rsidRPr="00EC5FEE">
              <w:rPr>
                <w:rFonts w:cs="Arial"/>
                <w:b/>
                <w:sz w:val="24"/>
                <w:szCs w:val="24"/>
                <w:lang w:val="es-ES"/>
              </w:rPr>
              <w:t>Actor</w:t>
            </w:r>
          </w:p>
        </w:tc>
        <w:tc>
          <w:tcPr>
            <w:tcW w:w="6706" w:type="dxa"/>
          </w:tcPr>
          <w:p w14:paraId="57C81736" w14:textId="2A243F37" w:rsidR="00F478D6" w:rsidRPr="00EC5FEE" w:rsidRDefault="00F478D6" w:rsidP="00F478D6">
            <w:pPr>
              <w:rPr>
                <w:rFonts w:cs="Arial"/>
                <w:sz w:val="24"/>
                <w:szCs w:val="24"/>
                <w:lang w:val="es-ES"/>
              </w:rPr>
            </w:pPr>
            <w:r>
              <w:rPr>
                <w:rFonts w:cs="Arial"/>
                <w:sz w:val="24"/>
                <w:szCs w:val="24"/>
                <w:lang w:val="es-ES"/>
              </w:rPr>
              <w:t>Oficinista, administrador</w:t>
            </w:r>
          </w:p>
        </w:tc>
      </w:tr>
      <w:tr w:rsidR="00F478D6" w:rsidRPr="00576F7E" w14:paraId="0322A52C" w14:textId="77777777" w:rsidTr="00907480">
        <w:tc>
          <w:tcPr>
            <w:tcW w:w="2122" w:type="dxa"/>
            <w:shd w:val="clear" w:color="auto" w:fill="9CC2E5" w:themeFill="accent1" w:themeFillTint="99"/>
          </w:tcPr>
          <w:p w14:paraId="5D891FAC" w14:textId="77777777" w:rsidR="00F478D6" w:rsidRPr="00EC5FEE" w:rsidRDefault="00F478D6" w:rsidP="00907480">
            <w:pPr>
              <w:rPr>
                <w:rFonts w:cs="Arial"/>
                <w:b/>
                <w:sz w:val="24"/>
                <w:szCs w:val="24"/>
                <w:lang w:val="es-ES"/>
              </w:rPr>
            </w:pPr>
            <w:r w:rsidRPr="00EC5FEE">
              <w:rPr>
                <w:rFonts w:cs="Arial"/>
                <w:b/>
                <w:sz w:val="24"/>
                <w:szCs w:val="24"/>
                <w:lang w:val="es-ES"/>
              </w:rPr>
              <w:t xml:space="preserve">Descripción </w:t>
            </w:r>
          </w:p>
        </w:tc>
        <w:tc>
          <w:tcPr>
            <w:tcW w:w="6706" w:type="dxa"/>
          </w:tcPr>
          <w:p w14:paraId="7090EEB6" w14:textId="31945842" w:rsidR="00F478D6" w:rsidRPr="00EC5FEE" w:rsidRDefault="00F478D6" w:rsidP="00F478D6">
            <w:pPr>
              <w:rPr>
                <w:rFonts w:cs="Arial"/>
                <w:sz w:val="24"/>
                <w:szCs w:val="24"/>
                <w:lang w:val="es-ES"/>
              </w:rPr>
            </w:pPr>
            <w:r w:rsidRPr="00EC5FEE">
              <w:rPr>
                <w:rFonts w:cs="Arial"/>
                <w:sz w:val="24"/>
                <w:szCs w:val="24"/>
                <w:lang w:val="es-ES"/>
              </w:rPr>
              <w:t>El</w:t>
            </w:r>
            <w:r>
              <w:rPr>
                <w:rFonts w:cs="Arial"/>
                <w:sz w:val="24"/>
                <w:szCs w:val="24"/>
                <w:lang w:val="es-ES"/>
              </w:rPr>
              <w:t xml:space="preserve"> oficinista o administrador</w:t>
            </w:r>
            <w:r w:rsidRPr="00EC5FEE">
              <w:rPr>
                <w:rFonts w:cs="Arial"/>
                <w:sz w:val="24"/>
                <w:szCs w:val="24"/>
                <w:lang w:val="es-ES"/>
              </w:rPr>
              <w:t xml:space="preserve"> </w:t>
            </w:r>
            <w:r>
              <w:rPr>
                <w:rFonts w:cs="Arial"/>
                <w:sz w:val="24"/>
                <w:szCs w:val="24"/>
                <w:lang w:val="es-ES"/>
              </w:rPr>
              <w:t>modifica todos los detalles de un producto del sistema</w:t>
            </w:r>
          </w:p>
        </w:tc>
      </w:tr>
      <w:tr w:rsidR="00F478D6" w:rsidRPr="00621FE7" w14:paraId="7A011554" w14:textId="77777777" w:rsidTr="00907480">
        <w:tc>
          <w:tcPr>
            <w:tcW w:w="2122" w:type="dxa"/>
            <w:shd w:val="clear" w:color="auto" w:fill="9CC2E5" w:themeFill="accent1" w:themeFillTint="99"/>
          </w:tcPr>
          <w:p w14:paraId="63272F92" w14:textId="77777777" w:rsidR="00F478D6" w:rsidRPr="00EC5FEE" w:rsidRDefault="00F478D6" w:rsidP="00907480">
            <w:pPr>
              <w:rPr>
                <w:rFonts w:cs="Arial"/>
                <w:b/>
                <w:sz w:val="24"/>
                <w:szCs w:val="24"/>
                <w:lang w:val="es-ES"/>
              </w:rPr>
            </w:pPr>
            <w:r w:rsidRPr="00EC5FEE">
              <w:rPr>
                <w:rFonts w:cs="Arial"/>
                <w:b/>
                <w:sz w:val="24"/>
                <w:szCs w:val="24"/>
                <w:lang w:val="es-ES"/>
              </w:rPr>
              <w:t>Referencia Cruzada</w:t>
            </w:r>
          </w:p>
        </w:tc>
        <w:tc>
          <w:tcPr>
            <w:tcW w:w="6706" w:type="dxa"/>
          </w:tcPr>
          <w:p w14:paraId="7158E2C8" w14:textId="77777777" w:rsidR="00F478D6" w:rsidRPr="00EC5FEE" w:rsidRDefault="00F478D6" w:rsidP="00907480">
            <w:pPr>
              <w:rPr>
                <w:rFonts w:cs="Arial"/>
                <w:sz w:val="24"/>
                <w:szCs w:val="24"/>
                <w:lang w:val="es-ES"/>
              </w:rPr>
            </w:pPr>
            <w:r w:rsidRPr="00EC5FEE">
              <w:rPr>
                <w:rFonts w:cs="Arial"/>
                <w:sz w:val="24"/>
                <w:szCs w:val="24"/>
                <w:lang w:val="es-ES"/>
              </w:rPr>
              <w:t>RF3.2</w:t>
            </w:r>
          </w:p>
        </w:tc>
      </w:tr>
    </w:tbl>
    <w:p w14:paraId="6B50BDE9" w14:textId="640D111E" w:rsidR="00F478D6" w:rsidRDefault="00F478D6" w:rsidP="00AE5082">
      <w:pPr>
        <w:rPr>
          <w:rFonts w:cs="Arial"/>
          <w:sz w:val="24"/>
          <w:szCs w:val="24"/>
          <w:lang w:val="es-ES"/>
        </w:rPr>
      </w:pPr>
    </w:p>
    <w:tbl>
      <w:tblPr>
        <w:tblStyle w:val="Tablaconcuadrcula"/>
        <w:tblW w:w="0" w:type="auto"/>
        <w:tblLook w:val="04A0" w:firstRow="1" w:lastRow="0" w:firstColumn="1" w:lastColumn="0" w:noHBand="0" w:noVBand="1"/>
      </w:tblPr>
      <w:tblGrid>
        <w:gridCol w:w="2122"/>
        <w:gridCol w:w="6706"/>
      </w:tblGrid>
      <w:tr w:rsidR="00F478D6" w:rsidRPr="00D55146" w:rsidDel="00F93243" w14:paraId="5B23F3E9" w14:textId="30E9BEED" w:rsidTr="00907480">
        <w:trPr>
          <w:del w:id="628" w:author="Javier Kachuka" w:date="2019-11-05T15:49:00Z"/>
        </w:trPr>
        <w:tc>
          <w:tcPr>
            <w:tcW w:w="2122" w:type="dxa"/>
            <w:shd w:val="clear" w:color="auto" w:fill="9CC2E5" w:themeFill="accent1" w:themeFillTint="99"/>
          </w:tcPr>
          <w:p w14:paraId="5A255E43" w14:textId="5201964F" w:rsidR="00F478D6" w:rsidRPr="00EC5FEE" w:rsidDel="00F93243" w:rsidRDefault="00F478D6" w:rsidP="00907480">
            <w:pPr>
              <w:rPr>
                <w:del w:id="629" w:author="Javier Kachuka" w:date="2019-11-05T15:49:00Z"/>
                <w:rFonts w:cs="Arial"/>
                <w:b/>
                <w:sz w:val="24"/>
                <w:szCs w:val="24"/>
                <w:lang w:val="es-ES"/>
              </w:rPr>
            </w:pPr>
            <w:del w:id="630" w:author="Javier Kachuka" w:date="2019-11-05T15:49:00Z">
              <w:r w:rsidRPr="00EC5FEE" w:rsidDel="00F93243">
                <w:rPr>
                  <w:rFonts w:cs="Arial"/>
                  <w:b/>
                  <w:sz w:val="24"/>
                  <w:szCs w:val="24"/>
                  <w:lang w:val="es-ES"/>
                </w:rPr>
                <w:delText>Caso de uso</w:delText>
              </w:r>
            </w:del>
          </w:p>
        </w:tc>
        <w:tc>
          <w:tcPr>
            <w:tcW w:w="6706" w:type="dxa"/>
          </w:tcPr>
          <w:p w14:paraId="669E1F4E" w14:textId="11BA3E03" w:rsidR="00F478D6" w:rsidRPr="00EC5FEE" w:rsidDel="00F93243" w:rsidRDefault="00F478D6" w:rsidP="00907480">
            <w:pPr>
              <w:rPr>
                <w:del w:id="631" w:author="Javier Kachuka" w:date="2019-11-05T15:49:00Z"/>
                <w:rFonts w:cs="Arial"/>
                <w:sz w:val="24"/>
                <w:szCs w:val="24"/>
                <w:lang w:val="es-ES"/>
              </w:rPr>
            </w:pPr>
            <w:del w:id="632" w:author="Javier Kachuka" w:date="2019-11-05T15:49:00Z">
              <w:r w:rsidDel="00F93243">
                <w:rPr>
                  <w:rFonts w:cs="Arial"/>
                  <w:sz w:val="24"/>
                  <w:szCs w:val="24"/>
                  <w:lang w:val="es-ES"/>
                </w:rPr>
                <w:delText>Listar Productos (</w:delText>
              </w:r>
              <w:r w:rsidR="00832539" w:rsidDel="00F93243">
                <w:rPr>
                  <w:rFonts w:cs="Arial"/>
                  <w:sz w:val="24"/>
                  <w:szCs w:val="24"/>
                  <w:lang w:val="es-ES"/>
                </w:rPr>
                <w:delText>CRUD</w:delText>
              </w:r>
              <w:r w:rsidDel="00F93243">
                <w:rPr>
                  <w:rFonts w:cs="Arial"/>
                  <w:sz w:val="24"/>
                  <w:szCs w:val="24"/>
                  <w:lang w:val="es-ES"/>
                </w:rPr>
                <w:delText xml:space="preserve"> de Producto)</w:delText>
              </w:r>
            </w:del>
          </w:p>
        </w:tc>
      </w:tr>
      <w:tr w:rsidR="00F478D6" w:rsidRPr="00D55146" w:rsidDel="00F93243" w14:paraId="77605E4E" w14:textId="4D0B983F" w:rsidTr="00907480">
        <w:trPr>
          <w:del w:id="633" w:author="Javier Kachuka" w:date="2019-11-05T15:49:00Z"/>
        </w:trPr>
        <w:tc>
          <w:tcPr>
            <w:tcW w:w="2122" w:type="dxa"/>
            <w:shd w:val="clear" w:color="auto" w:fill="9CC2E5" w:themeFill="accent1" w:themeFillTint="99"/>
          </w:tcPr>
          <w:p w14:paraId="0D512629" w14:textId="124E48AA" w:rsidR="00F478D6" w:rsidRPr="00EC5FEE" w:rsidDel="00F93243" w:rsidRDefault="00F478D6" w:rsidP="00F478D6">
            <w:pPr>
              <w:rPr>
                <w:del w:id="634" w:author="Javier Kachuka" w:date="2019-11-05T15:49:00Z"/>
                <w:rFonts w:cs="Arial"/>
                <w:b/>
                <w:sz w:val="24"/>
                <w:szCs w:val="24"/>
                <w:lang w:val="es-ES"/>
              </w:rPr>
            </w:pPr>
            <w:del w:id="635" w:author="Javier Kachuka" w:date="2019-11-05T15:49:00Z">
              <w:r w:rsidRPr="00EC5FEE" w:rsidDel="00F93243">
                <w:rPr>
                  <w:rFonts w:cs="Arial"/>
                  <w:b/>
                  <w:sz w:val="24"/>
                  <w:szCs w:val="24"/>
                  <w:lang w:val="es-ES"/>
                </w:rPr>
                <w:delText>Actor</w:delText>
              </w:r>
            </w:del>
          </w:p>
        </w:tc>
        <w:tc>
          <w:tcPr>
            <w:tcW w:w="6706" w:type="dxa"/>
          </w:tcPr>
          <w:p w14:paraId="7D31B7AD" w14:textId="25D73B53" w:rsidR="00F478D6" w:rsidRPr="00EC5FEE" w:rsidDel="00F93243" w:rsidRDefault="00F478D6" w:rsidP="00F478D6">
            <w:pPr>
              <w:rPr>
                <w:del w:id="636" w:author="Javier Kachuka" w:date="2019-11-05T15:49:00Z"/>
                <w:rFonts w:cs="Arial"/>
                <w:sz w:val="24"/>
                <w:szCs w:val="24"/>
                <w:lang w:val="es-ES"/>
              </w:rPr>
            </w:pPr>
            <w:del w:id="637" w:author="Javier Kachuka" w:date="2019-11-05T15:49:00Z">
              <w:r w:rsidRPr="00EC5FEE" w:rsidDel="00F93243">
                <w:rPr>
                  <w:rFonts w:cs="Arial"/>
                  <w:sz w:val="24"/>
                  <w:szCs w:val="24"/>
                  <w:lang w:val="es-ES"/>
                </w:rPr>
                <w:delText xml:space="preserve">Empleado </w:delText>
              </w:r>
              <w:r w:rsidDel="00F93243">
                <w:rPr>
                  <w:rFonts w:cs="Arial"/>
                  <w:sz w:val="24"/>
                  <w:szCs w:val="24"/>
                  <w:lang w:val="es-ES"/>
                </w:rPr>
                <w:delText>de planta, oficinista, administrador</w:delText>
              </w:r>
              <w:r w:rsidR="00BD136E" w:rsidDel="00F93243">
                <w:rPr>
                  <w:rFonts w:cs="Arial"/>
                  <w:sz w:val="24"/>
                  <w:szCs w:val="24"/>
                  <w:lang w:val="es-ES"/>
                </w:rPr>
                <w:delText>, auditor</w:delText>
              </w:r>
            </w:del>
          </w:p>
        </w:tc>
      </w:tr>
      <w:tr w:rsidR="00F478D6" w:rsidRPr="00D55146" w:rsidDel="00F93243" w14:paraId="1C98FB42" w14:textId="15345556" w:rsidTr="00907480">
        <w:trPr>
          <w:del w:id="638" w:author="Javier Kachuka" w:date="2019-11-05T15:49:00Z"/>
        </w:trPr>
        <w:tc>
          <w:tcPr>
            <w:tcW w:w="2122" w:type="dxa"/>
            <w:shd w:val="clear" w:color="auto" w:fill="9CC2E5" w:themeFill="accent1" w:themeFillTint="99"/>
          </w:tcPr>
          <w:p w14:paraId="470EDD48" w14:textId="38EB9016" w:rsidR="00F478D6" w:rsidRPr="00EC5FEE" w:rsidDel="00F93243" w:rsidRDefault="00F478D6" w:rsidP="00F478D6">
            <w:pPr>
              <w:rPr>
                <w:del w:id="639" w:author="Javier Kachuka" w:date="2019-11-05T15:49:00Z"/>
                <w:rFonts w:cs="Arial"/>
                <w:b/>
                <w:sz w:val="24"/>
                <w:szCs w:val="24"/>
                <w:lang w:val="es-ES"/>
              </w:rPr>
            </w:pPr>
            <w:del w:id="640" w:author="Javier Kachuka" w:date="2019-11-05T15:49:00Z">
              <w:r w:rsidRPr="00EC5FEE" w:rsidDel="00F93243">
                <w:rPr>
                  <w:rFonts w:cs="Arial"/>
                  <w:b/>
                  <w:sz w:val="24"/>
                  <w:szCs w:val="24"/>
                  <w:lang w:val="es-ES"/>
                </w:rPr>
                <w:delText xml:space="preserve">Descripción </w:delText>
              </w:r>
            </w:del>
          </w:p>
        </w:tc>
        <w:tc>
          <w:tcPr>
            <w:tcW w:w="6706" w:type="dxa"/>
          </w:tcPr>
          <w:p w14:paraId="204BF23E" w14:textId="4BE46CF2" w:rsidR="00F478D6" w:rsidRPr="00EC5FEE" w:rsidDel="00F93243" w:rsidRDefault="00F478D6" w:rsidP="00F478D6">
            <w:pPr>
              <w:rPr>
                <w:del w:id="641" w:author="Javier Kachuka" w:date="2019-11-05T15:49:00Z"/>
                <w:rFonts w:cs="Arial"/>
                <w:sz w:val="24"/>
                <w:szCs w:val="24"/>
                <w:lang w:val="es-ES"/>
              </w:rPr>
            </w:pPr>
            <w:del w:id="642" w:author="Javier Kachuka" w:date="2019-11-05T15:49:00Z">
              <w:r w:rsidRPr="00EC5FEE" w:rsidDel="00F93243">
                <w:rPr>
                  <w:rFonts w:cs="Arial"/>
                  <w:sz w:val="24"/>
                  <w:szCs w:val="24"/>
                  <w:lang w:val="es-ES"/>
                </w:rPr>
                <w:delText>El empleado</w:delText>
              </w:r>
              <w:r w:rsidR="00BD136E" w:rsidDel="00F93243">
                <w:rPr>
                  <w:rFonts w:cs="Arial"/>
                  <w:sz w:val="24"/>
                  <w:szCs w:val="24"/>
                  <w:lang w:val="es-ES"/>
                </w:rPr>
                <w:delText xml:space="preserve"> de planta, oficinista,</w:delText>
              </w:r>
              <w:r w:rsidDel="00F93243">
                <w:rPr>
                  <w:rFonts w:cs="Arial"/>
                  <w:sz w:val="24"/>
                  <w:szCs w:val="24"/>
                  <w:lang w:val="es-ES"/>
                </w:rPr>
                <w:delText xml:space="preserve"> administrador</w:delText>
              </w:r>
              <w:r w:rsidRPr="00EC5FEE" w:rsidDel="00F93243">
                <w:rPr>
                  <w:rFonts w:cs="Arial"/>
                  <w:sz w:val="24"/>
                  <w:szCs w:val="24"/>
                  <w:lang w:val="es-ES"/>
                </w:rPr>
                <w:delText xml:space="preserve"> </w:delText>
              </w:r>
              <w:r w:rsidR="00BD136E" w:rsidDel="00F93243">
                <w:rPr>
                  <w:rFonts w:cs="Arial"/>
                  <w:sz w:val="24"/>
                  <w:szCs w:val="24"/>
                  <w:lang w:val="es-ES"/>
                </w:rPr>
                <w:delText xml:space="preserve">o auditor </w:delText>
              </w:r>
              <w:r w:rsidDel="00F93243">
                <w:rPr>
                  <w:rFonts w:cs="Arial"/>
                  <w:sz w:val="24"/>
                  <w:szCs w:val="24"/>
                  <w:lang w:val="es-ES"/>
                </w:rPr>
                <w:delText>puede ver todos los productos existentes en el sistema</w:delText>
              </w:r>
            </w:del>
          </w:p>
        </w:tc>
      </w:tr>
      <w:tr w:rsidR="00F478D6" w:rsidRPr="00621FE7" w:rsidDel="00F93243" w14:paraId="620647B6" w14:textId="69CE4867" w:rsidTr="00907480">
        <w:trPr>
          <w:del w:id="643" w:author="Javier Kachuka" w:date="2019-11-05T15:49:00Z"/>
        </w:trPr>
        <w:tc>
          <w:tcPr>
            <w:tcW w:w="2122" w:type="dxa"/>
            <w:shd w:val="clear" w:color="auto" w:fill="9CC2E5" w:themeFill="accent1" w:themeFillTint="99"/>
          </w:tcPr>
          <w:p w14:paraId="33EBD870" w14:textId="13BA7A6B" w:rsidR="00F478D6" w:rsidRPr="00EC5FEE" w:rsidDel="00F93243" w:rsidRDefault="00F478D6" w:rsidP="00907480">
            <w:pPr>
              <w:rPr>
                <w:del w:id="644" w:author="Javier Kachuka" w:date="2019-11-05T15:49:00Z"/>
                <w:rFonts w:cs="Arial"/>
                <w:b/>
                <w:sz w:val="24"/>
                <w:szCs w:val="24"/>
                <w:lang w:val="es-ES"/>
              </w:rPr>
            </w:pPr>
            <w:del w:id="645" w:author="Javier Kachuka" w:date="2019-11-05T15:49:00Z">
              <w:r w:rsidRPr="00EC5FEE" w:rsidDel="00F93243">
                <w:rPr>
                  <w:rFonts w:cs="Arial"/>
                  <w:b/>
                  <w:sz w:val="24"/>
                  <w:szCs w:val="24"/>
                  <w:lang w:val="es-ES"/>
                </w:rPr>
                <w:delText>Referencia Cruzada</w:delText>
              </w:r>
            </w:del>
          </w:p>
        </w:tc>
        <w:tc>
          <w:tcPr>
            <w:tcW w:w="6706" w:type="dxa"/>
          </w:tcPr>
          <w:p w14:paraId="79DB02C5" w14:textId="73F71ADB" w:rsidR="00F478D6" w:rsidRPr="00EC5FEE" w:rsidDel="00F93243" w:rsidRDefault="00F478D6" w:rsidP="00907480">
            <w:pPr>
              <w:rPr>
                <w:del w:id="646" w:author="Javier Kachuka" w:date="2019-11-05T15:49:00Z"/>
                <w:rFonts w:cs="Arial"/>
                <w:sz w:val="24"/>
                <w:szCs w:val="24"/>
                <w:lang w:val="es-ES"/>
              </w:rPr>
            </w:pPr>
            <w:del w:id="647" w:author="Javier Kachuka" w:date="2019-11-05T15:49:00Z">
              <w:r w:rsidRPr="00EC5FEE" w:rsidDel="00F93243">
                <w:rPr>
                  <w:rFonts w:cs="Arial"/>
                  <w:sz w:val="24"/>
                  <w:szCs w:val="24"/>
                  <w:lang w:val="es-ES"/>
                </w:rPr>
                <w:delText>RF3.2</w:delText>
              </w:r>
            </w:del>
          </w:p>
        </w:tc>
      </w:tr>
    </w:tbl>
    <w:tbl>
      <w:tblPr>
        <w:tblStyle w:val="Tablaconcuadrcula"/>
        <w:tblpPr w:leftFromText="180" w:rightFromText="180" w:vertAnchor="text" w:horzAnchor="margin" w:tblpYSpec="inside"/>
        <w:tblW w:w="0" w:type="auto"/>
        <w:tblLook w:val="04A0" w:firstRow="1" w:lastRow="0" w:firstColumn="1" w:lastColumn="0" w:noHBand="0" w:noVBand="1"/>
      </w:tblPr>
      <w:tblGrid>
        <w:gridCol w:w="2122"/>
        <w:gridCol w:w="6706"/>
      </w:tblGrid>
      <w:tr w:rsidR="003F530E" w:rsidRPr="00576F7E" w14:paraId="3374DB07" w14:textId="77777777" w:rsidTr="003F530E">
        <w:tc>
          <w:tcPr>
            <w:tcW w:w="2122" w:type="dxa"/>
            <w:shd w:val="clear" w:color="auto" w:fill="9CC2E5" w:themeFill="accent1" w:themeFillTint="99"/>
          </w:tcPr>
          <w:p w14:paraId="78AB5EC6" w14:textId="77777777" w:rsidR="003F530E" w:rsidRPr="00EC5FEE" w:rsidRDefault="003F530E" w:rsidP="003F530E">
            <w:pPr>
              <w:rPr>
                <w:moveTo w:id="648" w:author="Javier Kachuka" w:date="2019-11-05T16:01:00Z"/>
                <w:rFonts w:cs="Arial"/>
                <w:b/>
                <w:sz w:val="24"/>
                <w:szCs w:val="24"/>
                <w:lang w:val="es-ES"/>
              </w:rPr>
            </w:pPr>
            <w:moveToRangeStart w:id="649" w:author="Javier Kachuka" w:date="2019-11-05T16:01:00Z" w:name="move23862092"/>
            <w:moveTo w:id="650" w:author="Javier Kachuka" w:date="2019-11-05T16:01:00Z">
              <w:r w:rsidRPr="00EC5FEE">
                <w:rPr>
                  <w:rFonts w:cs="Arial"/>
                  <w:b/>
                  <w:sz w:val="24"/>
                  <w:szCs w:val="24"/>
                  <w:lang w:val="es-ES"/>
                </w:rPr>
                <w:t>Caso de uso</w:t>
              </w:r>
            </w:moveTo>
          </w:p>
        </w:tc>
        <w:tc>
          <w:tcPr>
            <w:tcW w:w="6706" w:type="dxa"/>
          </w:tcPr>
          <w:p w14:paraId="615FCE29" w14:textId="577AD0F7" w:rsidR="003F530E" w:rsidRPr="00EC5FEE" w:rsidRDefault="003F530E" w:rsidP="003F530E">
            <w:pPr>
              <w:rPr>
                <w:moveTo w:id="651" w:author="Javier Kachuka" w:date="2019-11-05T16:01:00Z"/>
                <w:rFonts w:cs="Arial"/>
                <w:sz w:val="24"/>
                <w:szCs w:val="24"/>
                <w:lang w:val="es-ES"/>
              </w:rPr>
            </w:pPr>
            <w:moveTo w:id="652" w:author="Javier Kachuka" w:date="2019-11-05T16:01:00Z">
              <w:r>
                <w:rPr>
                  <w:rFonts w:cs="Arial"/>
                  <w:sz w:val="24"/>
                  <w:szCs w:val="24"/>
                  <w:lang w:val="es-ES"/>
                </w:rPr>
                <w:t>Eliminar Producto (</w:t>
              </w:r>
              <w:del w:id="653" w:author="Javier Kachuka" w:date="2019-11-05T17:22:00Z">
                <w:r w:rsidDel="00A92212">
                  <w:rPr>
                    <w:rFonts w:cs="Arial"/>
                    <w:sz w:val="24"/>
                    <w:szCs w:val="24"/>
                    <w:lang w:val="es-ES"/>
                  </w:rPr>
                  <w:delText>CRUD</w:delText>
                </w:r>
              </w:del>
            </w:moveTo>
            <w:ins w:id="654" w:author="Javier Kachuka" w:date="2019-11-05T17:22:00Z">
              <w:r w:rsidR="00A92212">
                <w:rPr>
                  <w:rFonts w:cs="Arial"/>
                  <w:sz w:val="24"/>
                  <w:szCs w:val="24"/>
                  <w:lang w:val="es-ES"/>
                </w:rPr>
                <w:t>ABM</w:t>
              </w:r>
            </w:ins>
            <w:moveTo w:id="655" w:author="Javier Kachuka" w:date="2019-11-05T16:01:00Z">
              <w:r>
                <w:rPr>
                  <w:rFonts w:cs="Arial"/>
                  <w:sz w:val="24"/>
                  <w:szCs w:val="24"/>
                  <w:lang w:val="es-ES"/>
                </w:rPr>
                <w:t xml:space="preserve"> de Producto)</w:t>
              </w:r>
            </w:moveTo>
          </w:p>
        </w:tc>
      </w:tr>
      <w:tr w:rsidR="003F530E" w:rsidRPr="00EC5FEE" w14:paraId="59A6944E" w14:textId="77777777" w:rsidTr="003F530E">
        <w:tc>
          <w:tcPr>
            <w:tcW w:w="2122" w:type="dxa"/>
            <w:shd w:val="clear" w:color="auto" w:fill="9CC2E5" w:themeFill="accent1" w:themeFillTint="99"/>
          </w:tcPr>
          <w:p w14:paraId="2503771B" w14:textId="77777777" w:rsidR="003F530E" w:rsidRPr="00EC5FEE" w:rsidRDefault="003F530E" w:rsidP="003F530E">
            <w:pPr>
              <w:rPr>
                <w:moveTo w:id="656" w:author="Javier Kachuka" w:date="2019-11-05T16:01:00Z"/>
                <w:rFonts w:cs="Arial"/>
                <w:b/>
                <w:sz w:val="24"/>
                <w:szCs w:val="24"/>
                <w:lang w:val="es-ES"/>
              </w:rPr>
            </w:pPr>
            <w:moveTo w:id="657" w:author="Javier Kachuka" w:date="2019-11-05T16:01:00Z">
              <w:r w:rsidRPr="00EC5FEE">
                <w:rPr>
                  <w:rFonts w:cs="Arial"/>
                  <w:b/>
                  <w:sz w:val="24"/>
                  <w:szCs w:val="24"/>
                  <w:lang w:val="es-ES"/>
                </w:rPr>
                <w:t>Actor</w:t>
              </w:r>
            </w:moveTo>
          </w:p>
        </w:tc>
        <w:tc>
          <w:tcPr>
            <w:tcW w:w="6706" w:type="dxa"/>
          </w:tcPr>
          <w:p w14:paraId="10FD1F4D" w14:textId="77777777" w:rsidR="003F530E" w:rsidRPr="00EC5FEE" w:rsidRDefault="003F530E" w:rsidP="003F530E">
            <w:pPr>
              <w:ind w:left="720" w:hanging="720"/>
              <w:rPr>
                <w:moveTo w:id="658" w:author="Javier Kachuka" w:date="2019-11-05T16:01:00Z"/>
                <w:rFonts w:cs="Arial"/>
                <w:sz w:val="24"/>
                <w:szCs w:val="24"/>
                <w:lang w:val="es-ES"/>
              </w:rPr>
            </w:pPr>
            <w:moveTo w:id="659" w:author="Javier Kachuka" w:date="2019-11-05T16:01:00Z">
              <w:r>
                <w:rPr>
                  <w:rFonts w:cs="Arial"/>
                  <w:sz w:val="24"/>
                  <w:szCs w:val="24"/>
                  <w:lang w:val="es-ES"/>
                </w:rPr>
                <w:t>Administrador</w:t>
              </w:r>
            </w:moveTo>
          </w:p>
        </w:tc>
      </w:tr>
      <w:tr w:rsidR="003F530E" w:rsidRPr="00576F7E" w14:paraId="578F9B94" w14:textId="77777777" w:rsidTr="003F530E">
        <w:tc>
          <w:tcPr>
            <w:tcW w:w="2122" w:type="dxa"/>
            <w:shd w:val="clear" w:color="auto" w:fill="9CC2E5" w:themeFill="accent1" w:themeFillTint="99"/>
          </w:tcPr>
          <w:p w14:paraId="66944B2D" w14:textId="77777777" w:rsidR="003F530E" w:rsidRPr="00EC5FEE" w:rsidRDefault="003F530E" w:rsidP="003F530E">
            <w:pPr>
              <w:rPr>
                <w:moveTo w:id="660" w:author="Javier Kachuka" w:date="2019-11-05T16:01:00Z"/>
                <w:rFonts w:cs="Arial"/>
                <w:b/>
                <w:sz w:val="24"/>
                <w:szCs w:val="24"/>
                <w:lang w:val="es-ES"/>
              </w:rPr>
            </w:pPr>
            <w:moveTo w:id="661" w:author="Javier Kachuka" w:date="2019-11-05T16:01:00Z">
              <w:r w:rsidRPr="00EC5FEE">
                <w:rPr>
                  <w:rFonts w:cs="Arial"/>
                  <w:b/>
                  <w:sz w:val="24"/>
                  <w:szCs w:val="24"/>
                  <w:lang w:val="es-ES"/>
                </w:rPr>
                <w:t xml:space="preserve">Descripción </w:t>
              </w:r>
            </w:moveTo>
          </w:p>
        </w:tc>
        <w:tc>
          <w:tcPr>
            <w:tcW w:w="6706" w:type="dxa"/>
          </w:tcPr>
          <w:p w14:paraId="6214EB31" w14:textId="77777777" w:rsidR="003F530E" w:rsidRPr="00EC5FEE" w:rsidRDefault="003F530E" w:rsidP="003F530E">
            <w:pPr>
              <w:rPr>
                <w:moveTo w:id="662" w:author="Javier Kachuka" w:date="2019-11-05T16:01:00Z"/>
                <w:rFonts w:cs="Arial"/>
                <w:sz w:val="24"/>
                <w:szCs w:val="24"/>
                <w:lang w:val="es-ES"/>
              </w:rPr>
            </w:pPr>
            <w:moveTo w:id="663" w:author="Javier Kachuka" w:date="2019-11-05T16:01:00Z">
              <w:r w:rsidRPr="00EC5FEE">
                <w:rPr>
                  <w:rFonts w:cs="Arial"/>
                  <w:sz w:val="24"/>
                  <w:szCs w:val="24"/>
                  <w:lang w:val="es-ES"/>
                </w:rPr>
                <w:t>El</w:t>
              </w:r>
              <w:r>
                <w:rPr>
                  <w:rFonts w:cs="Arial"/>
                  <w:sz w:val="24"/>
                  <w:szCs w:val="24"/>
                  <w:lang w:val="es-ES"/>
                </w:rPr>
                <w:t xml:space="preserve"> administrador</w:t>
              </w:r>
              <w:r w:rsidRPr="00EC5FEE">
                <w:rPr>
                  <w:rFonts w:cs="Arial"/>
                  <w:sz w:val="24"/>
                  <w:szCs w:val="24"/>
                  <w:lang w:val="es-ES"/>
                </w:rPr>
                <w:t xml:space="preserve"> </w:t>
              </w:r>
              <w:r>
                <w:rPr>
                  <w:rFonts w:cs="Arial"/>
                  <w:sz w:val="24"/>
                  <w:szCs w:val="24"/>
                  <w:lang w:val="es-ES"/>
                </w:rPr>
                <w:t>puede eliminar cualquier producto del sistema</w:t>
              </w:r>
            </w:moveTo>
          </w:p>
        </w:tc>
      </w:tr>
      <w:tr w:rsidR="003F530E" w:rsidRPr="00EC5FEE" w14:paraId="7DACEC67" w14:textId="77777777" w:rsidTr="003F530E">
        <w:tc>
          <w:tcPr>
            <w:tcW w:w="2122" w:type="dxa"/>
            <w:shd w:val="clear" w:color="auto" w:fill="9CC2E5" w:themeFill="accent1" w:themeFillTint="99"/>
          </w:tcPr>
          <w:p w14:paraId="3B50625E" w14:textId="77777777" w:rsidR="003F530E" w:rsidRPr="00EC5FEE" w:rsidRDefault="003F530E" w:rsidP="003F530E">
            <w:pPr>
              <w:rPr>
                <w:moveTo w:id="664" w:author="Javier Kachuka" w:date="2019-11-05T16:01:00Z"/>
                <w:rFonts w:cs="Arial"/>
                <w:b/>
                <w:sz w:val="24"/>
                <w:szCs w:val="24"/>
                <w:lang w:val="es-ES"/>
              </w:rPr>
            </w:pPr>
            <w:moveTo w:id="665" w:author="Javier Kachuka" w:date="2019-11-05T16:01:00Z">
              <w:r w:rsidRPr="00EC5FEE">
                <w:rPr>
                  <w:rFonts w:cs="Arial"/>
                  <w:b/>
                  <w:sz w:val="24"/>
                  <w:szCs w:val="24"/>
                  <w:lang w:val="es-ES"/>
                </w:rPr>
                <w:t>Referencia Cruzada</w:t>
              </w:r>
            </w:moveTo>
          </w:p>
        </w:tc>
        <w:tc>
          <w:tcPr>
            <w:tcW w:w="6706" w:type="dxa"/>
          </w:tcPr>
          <w:p w14:paraId="15DA95AE" w14:textId="77777777" w:rsidR="003F530E" w:rsidRPr="00EC5FEE" w:rsidRDefault="003F530E" w:rsidP="003F530E">
            <w:pPr>
              <w:rPr>
                <w:moveTo w:id="666" w:author="Javier Kachuka" w:date="2019-11-05T16:01:00Z"/>
                <w:rFonts w:cs="Arial"/>
                <w:sz w:val="24"/>
                <w:szCs w:val="24"/>
                <w:lang w:val="es-ES"/>
              </w:rPr>
            </w:pPr>
            <w:moveTo w:id="667" w:author="Javier Kachuka" w:date="2019-11-05T16:01:00Z">
              <w:r w:rsidRPr="00EC5FEE">
                <w:rPr>
                  <w:rFonts w:cs="Arial"/>
                  <w:sz w:val="24"/>
                  <w:szCs w:val="24"/>
                  <w:lang w:val="es-ES"/>
                </w:rPr>
                <w:t>RF3.3</w:t>
              </w:r>
            </w:moveTo>
          </w:p>
        </w:tc>
      </w:tr>
      <w:moveToRangeEnd w:id="649"/>
    </w:tbl>
    <w:p w14:paraId="28C2F45D" w14:textId="326B7638" w:rsidR="00F478D6" w:rsidRPr="00EC5FEE" w:rsidRDefault="00F478D6" w:rsidP="00AE5082">
      <w:pPr>
        <w:rPr>
          <w:rFonts w:cs="Arial"/>
          <w:sz w:val="24"/>
          <w:szCs w:val="24"/>
          <w:lang w:val="es-ES"/>
        </w:rPr>
      </w:pPr>
    </w:p>
    <w:tbl>
      <w:tblPr>
        <w:tblStyle w:val="Tablaconcuadrcula"/>
        <w:tblW w:w="0" w:type="auto"/>
        <w:tblLook w:val="04A0" w:firstRow="1" w:lastRow="0" w:firstColumn="1" w:lastColumn="0" w:noHBand="0" w:noVBand="1"/>
      </w:tblPr>
      <w:tblGrid>
        <w:gridCol w:w="2122"/>
        <w:gridCol w:w="6706"/>
      </w:tblGrid>
      <w:tr w:rsidR="00AE4E95" w:rsidRPr="00D55146" w:rsidDel="00474033" w14:paraId="0CB53516" w14:textId="251A0699" w:rsidTr="00EC5FEE">
        <w:trPr>
          <w:del w:id="668" w:author="Javier Kachuka" w:date="2019-11-05T22:55:00Z"/>
        </w:trPr>
        <w:tc>
          <w:tcPr>
            <w:tcW w:w="2122" w:type="dxa"/>
            <w:shd w:val="clear" w:color="auto" w:fill="9CC2E5" w:themeFill="accent1" w:themeFillTint="99"/>
          </w:tcPr>
          <w:p w14:paraId="07BD8DF5" w14:textId="230B335D" w:rsidR="00AE4E95" w:rsidRPr="00EC5FEE" w:rsidDel="00474033" w:rsidRDefault="00AE4E95" w:rsidP="00E76878">
            <w:pPr>
              <w:rPr>
                <w:del w:id="669" w:author="Javier Kachuka" w:date="2019-11-05T22:55:00Z"/>
                <w:moveFrom w:id="670" w:author="Javier Kachuka" w:date="2019-11-05T16:01:00Z"/>
                <w:rFonts w:cs="Arial"/>
                <w:b/>
                <w:sz w:val="24"/>
                <w:szCs w:val="24"/>
                <w:lang w:val="es-ES"/>
              </w:rPr>
            </w:pPr>
            <w:moveFromRangeStart w:id="671" w:author="Javier Kachuka" w:date="2019-11-05T16:01:00Z" w:name="move23862092"/>
            <w:moveFrom w:id="672" w:author="Javier Kachuka" w:date="2019-11-05T16:01:00Z">
              <w:del w:id="673" w:author="Javier Kachuka" w:date="2019-11-05T22:55:00Z">
                <w:r w:rsidRPr="00EC5FEE" w:rsidDel="00474033">
                  <w:rPr>
                    <w:rFonts w:cs="Arial"/>
                    <w:b/>
                    <w:sz w:val="24"/>
                    <w:szCs w:val="24"/>
                    <w:lang w:val="es-ES"/>
                  </w:rPr>
                  <w:delText>Caso de uso</w:delText>
                </w:r>
              </w:del>
            </w:moveFrom>
          </w:p>
        </w:tc>
        <w:tc>
          <w:tcPr>
            <w:tcW w:w="6706" w:type="dxa"/>
          </w:tcPr>
          <w:p w14:paraId="0DFBB757" w14:textId="30CF8B26" w:rsidR="00AE4E95" w:rsidRPr="00EC5FEE" w:rsidDel="00474033" w:rsidRDefault="00F478D6" w:rsidP="00F478D6">
            <w:pPr>
              <w:rPr>
                <w:del w:id="674" w:author="Javier Kachuka" w:date="2019-11-05T22:55:00Z"/>
                <w:moveFrom w:id="675" w:author="Javier Kachuka" w:date="2019-11-05T16:01:00Z"/>
                <w:rFonts w:cs="Arial"/>
                <w:sz w:val="24"/>
                <w:szCs w:val="24"/>
                <w:lang w:val="es-ES"/>
              </w:rPr>
            </w:pPr>
            <w:moveFrom w:id="676" w:author="Javier Kachuka" w:date="2019-11-05T16:01:00Z">
              <w:del w:id="677" w:author="Javier Kachuka" w:date="2019-11-05T22:55:00Z">
                <w:r w:rsidDel="00474033">
                  <w:rPr>
                    <w:rFonts w:cs="Arial"/>
                    <w:sz w:val="24"/>
                    <w:szCs w:val="24"/>
                    <w:lang w:val="es-ES"/>
                  </w:rPr>
                  <w:delText>Eliminar Producto (</w:delText>
                </w:r>
                <w:r w:rsidR="00832539" w:rsidDel="00474033">
                  <w:rPr>
                    <w:rFonts w:cs="Arial"/>
                    <w:sz w:val="24"/>
                    <w:szCs w:val="24"/>
                    <w:lang w:val="es-ES"/>
                  </w:rPr>
                  <w:delText>CRUD</w:delText>
                </w:r>
                <w:r w:rsidDel="00474033">
                  <w:rPr>
                    <w:rFonts w:cs="Arial"/>
                    <w:sz w:val="24"/>
                    <w:szCs w:val="24"/>
                    <w:lang w:val="es-ES"/>
                  </w:rPr>
                  <w:delText xml:space="preserve"> de Producto)</w:delText>
                </w:r>
              </w:del>
            </w:moveFrom>
          </w:p>
        </w:tc>
      </w:tr>
      <w:tr w:rsidR="00AE4E95" w:rsidRPr="00EC5FEE" w:rsidDel="00474033" w14:paraId="5AEA33E6" w14:textId="1E14D45A" w:rsidTr="00EC5FEE">
        <w:trPr>
          <w:del w:id="678" w:author="Javier Kachuka" w:date="2019-11-05T22:55:00Z"/>
        </w:trPr>
        <w:tc>
          <w:tcPr>
            <w:tcW w:w="2122" w:type="dxa"/>
            <w:shd w:val="clear" w:color="auto" w:fill="9CC2E5" w:themeFill="accent1" w:themeFillTint="99"/>
          </w:tcPr>
          <w:p w14:paraId="1EC2547A" w14:textId="727BF498" w:rsidR="00AE4E95" w:rsidRPr="00EC5FEE" w:rsidDel="00474033" w:rsidRDefault="00AE4E95" w:rsidP="00E76878">
            <w:pPr>
              <w:rPr>
                <w:del w:id="679" w:author="Javier Kachuka" w:date="2019-11-05T22:55:00Z"/>
                <w:moveFrom w:id="680" w:author="Javier Kachuka" w:date="2019-11-05T16:01:00Z"/>
                <w:rFonts w:cs="Arial"/>
                <w:b/>
                <w:sz w:val="24"/>
                <w:szCs w:val="24"/>
                <w:lang w:val="es-ES"/>
              </w:rPr>
            </w:pPr>
            <w:moveFrom w:id="681" w:author="Javier Kachuka" w:date="2019-11-05T16:01:00Z">
              <w:del w:id="682" w:author="Javier Kachuka" w:date="2019-11-05T22:55:00Z">
                <w:r w:rsidRPr="00EC5FEE" w:rsidDel="00474033">
                  <w:rPr>
                    <w:rFonts w:cs="Arial"/>
                    <w:b/>
                    <w:sz w:val="24"/>
                    <w:szCs w:val="24"/>
                    <w:lang w:val="es-ES"/>
                  </w:rPr>
                  <w:delText>Actor</w:delText>
                </w:r>
              </w:del>
            </w:moveFrom>
          </w:p>
        </w:tc>
        <w:tc>
          <w:tcPr>
            <w:tcW w:w="6706" w:type="dxa"/>
          </w:tcPr>
          <w:p w14:paraId="202F8ABD" w14:textId="37E66DF3" w:rsidR="00AE4E95" w:rsidRPr="00EC5FEE" w:rsidDel="00474033" w:rsidRDefault="00F478D6" w:rsidP="00F478D6">
            <w:pPr>
              <w:ind w:left="720" w:hanging="720"/>
              <w:rPr>
                <w:del w:id="683" w:author="Javier Kachuka" w:date="2019-11-05T22:55:00Z"/>
                <w:moveFrom w:id="684" w:author="Javier Kachuka" w:date="2019-11-05T16:01:00Z"/>
                <w:rFonts w:cs="Arial"/>
                <w:sz w:val="24"/>
                <w:szCs w:val="24"/>
                <w:lang w:val="es-ES"/>
              </w:rPr>
            </w:pPr>
            <w:moveFrom w:id="685" w:author="Javier Kachuka" w:date="2019-11-05T16:01:00Z">
              <w:del w:id="686" w:author="Javier Kachuka" w:date="2019-11-05T22:55:00Z">
                <w:r w:rsidDel="00474033">
                  <w:rPr>
                    <w:rFonts w:cs="Arial"/>
                    <w:sz w:val="24"/>
                    <w:szCs w:val="24"/>
                    <w:lang w:val="es-ES"/>
                  </w:rPr>
                  <w:delText>Administrador</w:delText>
                </w:r>
              </w:del>
            </w:moveFrom>
          </w:p>
        </w:tc>
      </w:tr>
      <w:tr w:rsidR="00AE4E95" w:rsidRPr="00D55146" w:rsidDel="00474033" w14:paraId="4AC18C1E" w14:textId="52B41DF2" w:rsidTr="00EC5FEE">
        <w:trPr>
          <w:del w:id="687" w:author="Javier Kachuka" w:date="2019-11-05T22:55:00Z"/>
        </w:trPr>
        <w:tc>
          <w:tcPr>
            <w:tcW w:w="2122" w:type="dxa"/>
            <w:shd w:val="clear" w:color="auto" w:fill="9CC2E5" w:themeFill="accent1" w:themeFillTint="99"/>
          </w:tcPr>
          <w:p w14:paraId="65D5E415" w14:textId="202348B4" w:rsidR="00AE4E95" w:rsidRPr="00EC5FEE" w:rsidDel="00474033" w:rsidRDefault="00AE4E95" w:rsidP="00E76878">
            <w:pPr>
              <w:rPr>
                <w:del w:id="688" w:author="Javier Kachuka" w:date="2019-11-05T22:55:00Z"/>
                <w:moveFrom w:id="689" w:author="Javier Kachuka" w:date="2019-11-05T16:01:00Z"/>
                <w:rFonts w:cs="Arial"/>
                <w:b/>
                <w:sz w:val="24"/>
                <w:szCs w:val="24"/>
                <w:lang w:val="es-ES"/>
              </w:rPr>
            </w:pPr>
            <w:moveFrom w:id="690" w:author="Javier Kachuka" w:date="2019-11-05T16:01:00Z">
              <w:del w:id="691" w:author="Javier Kachuka" w:date="2019-11-05T22:55:00Z">
                <w:r w:rsidRPr="00EC5FEE" w:rsidDel="00474033">
                  <w:rPr>
                    <w:rFonts w:cs="Arial"/>
                    <w:b/>
                    <w:sz w:val="24"/>
                    <w:szCs w:val="24"/>
                    <w:lang w:val="es-ES"/>
                  </w:rPr>
                  <w:delText xml:space="preserve">Descripción </w:delText>
                </w:r>
              </w:del>
            </w:moveFrom>
          </w:p>
        </w:tc>
        <w:tc>
          <w:tcPr>
            <w:tcW w:w="6706" w:type="dxa"/>
          </w:tcPr>
          <w:p w14:paraId="599BD830" w14:textId="50B88ADD" w:rsidR="00AE4E95" w:rsidRPr="00EC5FEE" w:rsidDel="00474033" w:rsidRDefault="00BF3680" w:rsidP="00F478D6">
            <w:pPr>
              <w:rPr>
                <w:del w:id="692" w:author="Javier Kachuka" w:date="2019-11-05T22:55:00Z"/>
                <w:moveFrom w:id="693" w:author="Javier Kachuka" w:date="2019-11-05T16:01:00Z"/>
                <w:rFonts w:cs="Arial"/>
                <w:sz w:val="24"/>
                <w:szCs w:val="24"/>
                <w:lang w:val="es-ES"/>
              </w:rPr>
            </w:pPr>
            <w:moveFrom w:id="694" w:author="Javier Kachuka" w:date="2019-11-05T16:01:00Z">
              <w:del w:id="695" w:author="Javier Kachuka" w:date="2019-11-05T22:55:00Z">
                <w:r w:rsidRPr="00EC5FEE" w:rsidDel="00474033">
                  <w:rPr>
                    <w:rFonts w:cs="Arial"/>
                    <w:sz w:val="24"/>
                    <w:szCs w:val="24"/>
                    <w:lang w:val="es-ES"/>
                  </w:rPr>
                  <w:delText>El</w:delText>
                </w:r>
                <w:r w:rsidR="00F478D6" w:rsidDel="00474033">
                  <w:rPr>
                    <w:rFonts w:cs="Arial"/>
                    <w:sz w:val="24"/>
                    <w:szCs w:val="24"/>
                    <w:lang w:val="es-ES"/>
                  </w:rPr>
                  <w:delText xml:space="preserve"> administrador</w:delText>
                </w:r>
                <w:r w:rsidRPr="00EC5FEE" w:rsidDel="00474033">
                  <w:rPr>
                    <w:rFonts w:cs="Arial"/>
                    <w:sz w:val="24"/>
                    <w:szCs w:val="24"/>
                    <w:lang w:val="es-ES"/>
                  </w:rPr>
                  <w:delText xml:space="preserve"> </w:delText>
                </w:r>
                <w:r w:rsidR="00F478D6" w:rsidDel="00474033">
                  <w:rPr>
                    <w:rFonts w:cs="Arial"/>
                    <w:sz w:val="24"/>
                    <w:szCs w:val="24"/>
                    <w:lang w:val="es-ES"/>
                  </w:rPr>
                  <w:delText>puede eliminar cualquier producto del sistema</w:delText>
                </w:r>
              </w:del>
            </w:moveFrom>
          </w:p>
        </w:tc>
      </w:tr>
      <w:tr w:rsidR="00AE4E95" w:rsidRPr="00EC5FEE" w:rsidDel="00474033" w14:paraId="07363BFE" w14:textId="58AEB891" w:rsidTr="00EC5FEE">
        <w:trPr>
          <w:del w:id="696" w:author="Javier Kachuka" w:date="2019-11-05T22:55:00Z"/>
        </w:trPr>
        <w:tc>
          <w:tcPr>
            <w:tcW w:w="2122" w:type="dxa"/>
            <w:shd w:val="clear" w:color="auto" w:fill="9CC2E5" w:themeFill="accent1" w:themeFillTint="99"/>
          </w:tcPr>
          <w:p w14:paraId="7E293D33" w14:textId="62EDA8B3" w:rsidR="00AE4E95" w:rsidRPr="00EC5FEE" w:rsidDel="00474033" w:rsidRDefault="00AE4E95" w:rsidP="00E76878">
            <w:pPr>
              <w:rPr>
                <w:del w:id="697" w:author="Javier Kachuka" w:date="2019-11-05T22:55:00Z"/>
                <w:moveFrom w:id="698" w:author="Javier Kachuka" w:date="2019-11-05T16:01:00Z"/>
                <w:rFonts w:cs="Arial"/>
                <w:b/>
                <w:sz w:val="24"/>
                <w:szCs w:val="24"/>
                <w:lang w:val="es-ES"/>
              </w:rPr>
            </w:pPr>
            <w:moveFrom w:id="699" w:author="Javier Kachuka" w:date="2019-11-05T16:01:00Z">
              <w:del w:id="700" w:author="Javier Kachuka" w:date="2019-11-05T22:55:00Z">
                <w:r w:rsidRPr="00EC5FEE" w:rsidDel="00474033">
                  <w:rPr>
                    <w:rFonts w:cs="Arial"/>
                    <w:b/>
                    <w:sz w:val="24"/>
                    <w:szCs w:val="24"/>
                    <w:lang w:val="es-ES"/>
                  </w:rPr>
                  <w:delText>Referencia Cruzada</w:delText>
                </w:r>
              </w:del>
            </w:moveFrom>
          </w:p>
        </w:tc>
        <w:tc>
          <w:tcPr>
            <w:tcW w:w="6706" w:type="dxa"/>
          </w:tcPr>
          <w:p w14:paraId="0F1DD9B9" w14:textId="526DC86C" w:rsidR="00AE4E95" w:rsidRPr="00EC5FEE" w:rsidDel="00474033" w:rsidRDefault="00AE4E95" w:rsidP="00E76878">
            <w:pPr>
              <w:rPr>
                <w:del w:id="701" w:author="Javier Kachuka" w:date="2019-11-05T22:55:00Z"/>
                <w:moveFrom w:id="702" w:author="Javier Kachuka" w:date="2019-11-05T16:01:00Z"/>
                <w:rFonts w:cs="Arial"/>
                <w:sz w:val="24"/>
                <w:szCs w:val="24"/>
                <w:lang w:val="es-ES"/>
              </w:rPr>
            </w:pPr>
            <w:moveFrom w:id="703" w:author="Javier Kachuka" w:date="2019-11-05T16:01:00Z">
              <w:del w:id="704" w:author="Javier Kachuka" w:date="2019-11-05T22:55:00Z">
                <w:r w:rsidRPr="00EC5FEE" w:rsidDel="00474033">
                  <w:rPr>
                    <w:rFonts w:cs="Arial"/>
                    <w:sz w:val="24"/>
                    <w:szCs w:val="24"/>
                    <w:lang w:val="es-ES"/>
                  </w:rPr>
                  <w:delText>RF3.3</w:delText>
                </w:r>
              </w:del>
            </w:moveFrom>
          </w:p>
        </w:tc>
      </w:tr>
      <w:moveFromRangeEnd w:id="671"/>
    </w:tbl>
    <w:p w14:paraId="3D95E296" w14:textId="777E6270" w:rsidR="00AE4E95" w:rsidRDefault="00AE4E95" w:rsidP="00AE5082">
      <w:pPr>
        <w:rPr>
          <w:rFonts w:cs="Arial"/>
          <w:sz w:val="24"/>
          <w:szCs w:val="24"/>
          <w:lang w:val="es-ES"/>
        </w:rPr>
      </w:pPr>
    </w:p>
    <w:tbl>
      <w:tblPr>
        <w:tblStyle w:val="Tablaconcuadrcula"/>
        <w:tblW w:w="0" w:type="auto"/>
        <w:tblLook w:val="04A0" w:firstRow="1" w:lastRow="0" w:firstColumn="1" w:lastColumn="0" w:noHBand="0" w:noVBand="1"/>
      </w:tblPr>
      <w:tblGrid>
        <w:gridCol w:w="2122"/>
        <w:gridCol w:w="6706"/>
      </w:tblGrid>
      <w:tr w:rsidR="00F478D6" w:rsidRPr="00576F7E" w14:paraId="154F0FAD" w14:textId="77777777" w:rsidTr="00907480">
        <w:tc>
          <w:tcPr>
            <w:tcW w:w="2122" w:type="dxa"/>
            <w:shd w:val="clear" w:color="auto" w:fill="9CC2E5" w:themeFill="accent1" w:themeFillTint="99"/>
          </w:tcPr>
          <w:p w14:paraId="07331521" w14:textId="77777777" w:rsidR="00F478D6" w:rsidRPr="00EC5FEE" w:rsidRDefault="00F478D6" w:rsidP="00907480">
            <w:pPr>
              <w:rPr>
                <w:rFonts w:cs="Arial"/>
                <w:b/>
                <w:sz w:val="24"/>
                <w:szCs w:val="24"/>
                <w:lang w:val="es-ES"/>
              </w:rPr>
            </w:pPr>
            <w:r w:rsidRPr="00EC5FEE">
              <w:rPr>
                <w:rFonts w:cs="Arial"/>
                <w:b/>
                <w:sz w:val="24"/>
                <w:szCs w:val="24"/>
                <w:lang w:val="es-ES"/>
              </w:rPr>
              <w:t>Caso de uso</w:t>
            </w:r>
          </w:p>
        </w:tc>
        <w:tc>
          <w:tcPr>
            <w:tcW w:w="6706" w:type="dxa"/>
          </w:tcPr>
          <w:p w14:paraId="4DBE36F4" w14:textId="75C959E0" w:rsidR="00F478D6" w:rsidRPr="00EC5FEE" w:rsidRDefault="00F478D6" w:rsidP="00F478D6">
            <w:pPr>
              <w:rPr>
                <w:rFonts w:cs="Arial"/>
                <w:sz w:val="24"/>
                <w:szCs w:val="24"/>
                <w:lang w:val="es-ES"/>
              </w:rPr>
            </w:pPr>
            <w:r>
              <w:rPr>
                <w:rFonts w:cs="Arial"/>
                <w:sz w:val="24"/>
                <w:szCs w:val="24"/>
                <w:lang w:val="es-ES"/>
              </w:rPr>
              <w:t>Registrar Rubro (</w:t>
            </w:r>
            <w:del w:id="705" w:author="Javier Kachuka" w:date="2019-11-05T17:22:00Z">
              <w:r w:rsidR="00832539" w:rsidDel="00A92212">
                <w:rPr>
                  <w:rFonts w:cs="Arial"/>
                  <w:sz w:val="24"/>
                  <w:szCs w:val="24"/>
                  <w:lang w:val="es-ES"/>
                </w:rPr>
                <w:delText>CRUD</w:delText>
              </w:r>
            </w:del>
            <w:ins w:id="706" w:author="Javier Kachuka" w:date="2019-11-05T17:22:00Z">
              <w:r w:rsidR="00A92212">
                <w:rPr>
                  <w:rFonts w:cs="Arial"/>
                  <w:sz w:val="24"/>
                  <w:szCs w:val="24"/>
                  <w:lang w:val="es-ES"/>
                </w:rPr>
                <w:t>ABM</w:t>
              </w:r>
            </w:ins>
            <w:r>
              <w:rPr>
                <w:rFonts w:cs="Arial"/>
                <w:sz w:val="24"/>
                <w:szCs w:val="24"/>
                <w:lang w:val="es-ES"/>
              </w:rPr>
              <w:t xml:space="preserve"> de Rubro)</w:t>
            </w:r>
          </w:p>
        </w:tc>
      </w:tr>
      <w:tr w:rsidR="00F478D6" w:rsidRPr="00F478D6" w14:paraId="7D579177" w14:textId="77777777" w:rsidTr="00907480">
        <w:tc>
          <w:tcPr>
            <w:tcW w:w="2122" w:type="dxa"/>
            <w:shd w:val="clear" w:color="auto" w:fill="9CC2E5" w:themeFill="accent1" w:themeFillTint="99"/>
          </w:tcPr>
          <w:p w14:paraId="15191BF1" w14:textId="77777777" w:rsidR="00F478D6" w:rsidRPr="00EC5FEE" w:rsidRDefault="00F478D6" w:rsidP="00907480">
            <w:pPr>
              <w:rPr>
                <w:rFonts w:cs="Arial"/>
                <w:b/>
                <w:sz w:val="24"/>
                <w:szCs w:val="24"/>
                <w:lang w:val="es-ES"/>
              </w:rPr>
            </w:pPr>
            <w:r w:rsidRPr="00EC5FEE">
              <w:rPr>
                <w:rFonts w:cs="Arial"/>
                <w:b/>
                <w:sz w:val="24"/>
                <w:szCs w:val="24"/>
                <w:lang w:val="es-ES"/>
              </w:rPr>
              <w:t>Actor</w:t>
            </w:r>
          </w:p>
        </w:tc>
        <w:tc>
          <w:tcPr>
            <w:tcW w:w="6706" w:type="dxa"/>
          </w:tcPr>
          <w:p w14:paraId="7F51B9F3" w14:textId="772B07F2" w:rsidR="00F478D6" w:rsidRPr="00EC5FEE" w:rsidRDefault="00F478D6" w:rsidP="00F478D6">
            <w:pPr>
              <w:rPr>
                <w:rFonts w:cs="Arial"/>
                <w:sz w:val="24"/>
                <w:szCs w:val="24"/>
                <w:lang w:val="es-ES"/>
              </w:rPr>
            </w:pPr>
            <w:r>
              <w:rPr>
                <w:rFonts w:cs="Arial"/>
                <w:sz w:val="24"/>
                <w:szCs w:val="24"/>
                <w:lang w:val="es-ES"/>
              </w:rPr>
              <w:t>Administrador</w:t>
            </w:r>
          </w:p>
        </w:tc>
      </w:tr>
      <w:tr w:rsidR="00F478D6" w:rsidRPr="00576F7E" w14:paraId="0B20BAF6" w14:textId="77777777" w:rsidTr="00907480">
        <w:tc>
          <w:tcPr>
            <w:tcW w:w="2122" w:type="dxa"/>
            <w:shd w:val="clear" w:color="auto" w:fill="9CC2E5" w:themeFill="accent1" w:themeFillTint="99"/>
          </w:tcPr>
          <w:p w14:paraId="23747B8B" w14:textId="77777777" w:rsidR="00F478D6" w:rsidRPr="00EC5FEE" w:rsidRDefault="00F478D6" w:rsidP="00907480">
            <w:pPr>
              <w:rPr>
                <w:rFonts w:cs="Arial"/>
                <w:b/>
                <w:sz w:val="24"/>
                <w:szCs w:val="24"/>
                <w:lang w:val="es-ES"/>
              </w:rPr>
            </w:pPr>
            <w:r w:rsidRPr="00EC5FEE">
              <w:rPr>
                <w:rFonts w:cs="Arial"/>
                <w:b/>
                <w:sz w:val="24"/>
                <w:szCs w:val="24"/>
                <w:lang w:val="es-ES"/>
              </w:rPr>
              <w:t xml:space="preserve">Descripción </w:t>
            </w:r>
          </w:p>
        </w:tc>
        <w:tc>
          <w:tcPr>
            <w:tcW w:w="6706" w:type="dxa"/>
          </w:tcPr>
          <w:p w14:paraId="46B439F8" w14:textId="54ECB642" w:rsidR="00F478D6" w:rsidRPr="00EC5FEE" w:rsidRDefault="00F478D6" w:rsidP="000C6533">
            <w:pPr>
              <w:rPr>
                <w:rFonts w:cs="Arial"/>
                <w:sz w:val="24"/>
                <w:szCs w:val="24"/>
                <w:lang w:val="es-ES"/>
              </w:rPr>
            </w:pPr>
            <w:r w:rsidRPr="00EC5FEE">
              <w:rPr>
                <w:rFonts w:cs="Arial"/>
                <w:sz w:val="24"/>
                <w:szCs w:val="24"/>
                <w:lang w:val="es-ES"/>
              </w:rPr>
              <w:t xml:space="preserve">El </w:t>
            </w:r>
            <w:r>
              <w:rPr>
                <w:rFonts w:cs="Arial"/>
                <w:sz w:val="24"/>
                <w:szCs w:val="24"/>
                <w:lang w:val="es-ES"/>
              </w:rPr>
              <w:t>administrador</w:t>
            </w:r>
            <w:r w:rsidRPr="00EC5FEE">
              <w:rPr>
                <w:rFonts w:cs="Arial"/>
                <w:sz w:val="24"/>
                <w:szCs w:val="24"/>
                <w:lang w:val="es-ES"/>
              </w:rPr>
              <w:t xml:space="preserve"> </w:t>
            </w:r>
            <w:r>
              <w:rPr>
                <w:rFonts w:cs="Arial"/>
                <w:sz w:val="24"/>
                <w:szCs w:val="24"/>
                <w:lang w:val="es-ES"/>
              </w:rPr>
              <w:t xml:space="preserve">crea un </w:t>
            </w:r>
            <w:r w:rsidR="000C6533">
              <w:rPr>
                <w:rFonts w:cs="Arial"/>
                <w:sz w:val="24"/>
                <w:szCs w:val="24"/>
                <w:lang w:val="es-ES"/>
              </w:rPr>
              <w:t>nuevo rubro al que pertenecerán varios productos</w:t>
            </w:r>
          </w:p>
        </w:tc>
      </w:tr>
      <w:tr w:rsidR="00F478D6" w:rsidRPr="00621FE7" w14:paraId="185505BF" w14:textId="77777777" w:rsidTr="00907480">
        <w:tc>
          <w:tcPr>
            <w:tcW w:w="2122" w:type="dxa"/>
            <w:shd w:val="clear" w:color="auto" w:fill="9CC2E5" w:themeFill="accent1" w:themeFillTint="99"/>
          </w:tcPr>
          <w:p w14:paraId="01B11702" w14:textId="77777777" w:rsidR="00F478D6" w:rsidRPr="00EC5FEE" w:rsidRDefault="00F478D6" w:rsidP="00907480">
            <w:pPr>
              <w:rPr>
                <w:rFonts w:cs="Arial"/>
                <w:b/>
                <w:sz w:val="24"/>
                <w:szCs w:val="24"/>
                <w:lang w:val="es-ES"/>
              </w:rPr>
            </w:pPr>
            <w:r w:rsidRPr="00EC5FEE">
              <w:rPr>
                <w:rFonts w:cs="Arial"/>
                <w:b/>
                <w:sz w:val="24"/>
                <w:szCs w:val="24"/>
                <w:lang w:val="es-ES"/>
              </w:rPr>
              <w:t>Referencia Cruzada</w:t>
            </w:r>
          </w:p>
        </w:tc>
        <w:tc>
          <w:tcPr>
            <w:tcW w:w="6706" w:type="dxa"/>
          </w:tcPr>
          <w:p w14:paraId="01CC5E94" w14:textId="4F99AA40" w:rsidR="00F478D6" w:rsidRPr="00EC5FEE" w:rsidRDefault="00F478D6" w:rsidP="00907480">
            <w:pPr>
              <w:rPr>
                <w:rFonts w:cs="Arial"/>
                <w:sz w:val="24"/>
                <w:szCs w:val="24"/>
                <w:lang w:val="es-ES"/>
              </w:rPr>
            </w:pPr>
            <w:r w:rsidRPr="00EC5FEE">
              <w:rPr>
                <w:rFonts w:cs="Arial"/>
                <w:sz w:val="24"/>
                <w:szCs w:val="24"/>
                <w:lang w:val="es-ES"/>
              </w:rPr>
              <w:t>RF</w:t>
            </w:r>
            <w:ins w:id="707" w:author="Javier Kachuka" w:date="2019-11-05T17:54:00Z">
              <w:r w:rsidR="00401CC8">
                <w:rPr>
                  <w:rFonts w:cs="Arial"/>
                  <w:sz w:val="24"/>
                  <w:szCs w:val="24"/>
                  <w:lang w:val="es-ES"/>
                </w:rPr>
                <w:t>4.0</w:t>
              </w:r>
            </w:ins>
            <w:del w:id="708" w:author="Javier Kachuka" w:date="2019-11-05T17:54:00Z">
              <w:r w:rsidRPr="00EC5FEE" w:rsidDel="00401CC8">
                <w:rPr>
                  <w:rFonts w:cs="Arial"/>
                  <w:sz w:val="24"/>
                  <w:szCs w:val="24"/>
                  <w:lang w:val="es-ES"/>
                </w:rPr>
                <w:delText>3.2</w:delText>
              </w:r>
            </w:del>
          </w:p>
        </w:tc>
      </w:tr>
    </w:tbl>
    <w:p w14:paraId="46935780" w14:textId="10CA40C9" w:rsidR="00F478D6" w:rsidRDefault="00F478D6" w:rsidP="00AE5082">
      <w:pPr>
        <w:rPr>
          <w:rFonts w:cs="Arial"/>
          <w:sz w:val="24"/>
          <w:szCs w:val="24"/>
          <w:lang w:val="es-ES"/>
        </w:rPr>
      </w:pPr>
    </w:p>
    <w:tbl>
      <w:tblPr>
        <w:tblStyle w:val="Tablaconcuadrcula"/>
        <w:tblW w:w="0" w:type="auto"/>
        <w:tblLook w:val="04A0" w:firstRow="1" w:lastRow="0" w:firstColumn="1" w:lastColumn="0" w:noHBand="0" w:noVBand="1"/>
      </w:tblPr>
      <w:tblGrid>
        <w:gridCol w:w="2122"/>
        <w:gridCol w:w="6706"/>
      </w:tblGrid>
      <w:tr w:rsidR="00F478D6" w:rsidRPr="00576F7E" w14:paraId="1355D6F7" w14:textId="77777777" w:rsidTr="00907480">
        <w:tc>
          <w:tcPr>
            <w:tcW w:w="2122" w:type="dxa"/>
            <w:shd w:val="clear" w:color="auto" w:fill="9CC2E5" w:themeFill="accent1" w:themeFillTint="99"/>
          </w:tcPr>
          <w:p w14:paraId="0D87C555" w14:textId="77777777" w:rsidR="00F478D6" w:rsidRPr="00EC5FEE" w:rsidRDefault="00F478D6" w:rsidP="00907480">
            <w:pPr>
              <w:rPr>
                <w:rFonts w:cs="Arial"/>
                <w:b/>
                <w:sz w:val="24"/>
                <w:szCs w:val="24"/>
                <w:lang w:val="es-ES"/>
              </w:rPr>
            </w:pPr>
            <w:r w:rsidRPr="00EC5FEE">
              <w:rPr>
                <w:rFonts w:cs="Arial"/>
                <w:b/>
                <w:sz w:val="24"/>
                <w:szCs w:val="24"/>
                <w:lang w:val="es-ES"/>
              </w:rPr>
              <w:t>Caso de uso</w:t>
            </w:r>
          </w:p>
        </w:tc>
        <w:tc>
          <w:tcPr>
            <w:tcW w:w="6706" w:type="dxa"/>
          </w:tcPr>
          <w:p w14:paraId="2CAA10DE" w14:textId="4889DA70" w:rsidR="00F478D6" w:rsidRPr="00EC5FEE" w:rsidRDefault="00F478D6" w:rsidP="000C6533">
            <w:pPr>
              <w:rPr>
                <w:rFonts w:cs="Arial"/>
                <w:sz w:val="24"/>
                <w:szCs w:val="24"/>
                <w:lang w:val="es-ES"/>
              </w:rPr>
            </w:pPr>
            <w:r>
              <w:rPr>
                <w:rFonts w:cs="Arial"/>
                <w:sz w:val="24"/>
                <w:szCs w:val="24"/>
                <w:lang w:val="es-ES"/>
              </w:rPr>
              <w:t xml:space="preserve">Modificar </w:t>
            </w:r>
            <w:r w:rsidR="000C6533">
              <w:rPr>
                <w:rFonts w:cs="Arial"/>
                <w:sz w:val="24"/>
                <w:szCs w:val="24"/>
                <w:lang w:val="es-ES"/>
              </w:rPr>
              <w:t>Rubro</w:t>
            </w:r>
            <w:r>
              <w:rPr>
                <w:rFonts w:cs="Arial"/>
                <w:sz w:val="24"/>
                <w:szCs w:val="24"/>
                <w:lang w:val="es-ES"/>
              </w:rPr>
              <w:t xml:space="preserve"> (</w:t>
            </w:r>
            <w:del w:id="709" w:author="Javier Kachuka" w:date="2019-11-05T17:22:00Z">
              <w:r w:rsidR="00832539" w:rsidDel="00A92212">
                <w:rPr>
                  <w:rFonts w:cs="Arial"/>
                  <w:sz w:val="24"/>
                  <w:szCs w:val="24"/>
                  <w:lang w:val="es-ES"/>
                </w:rPr>
                <w:delText>CRUD</w:delText>
              </w:r>
            </w:del>
            <w:ins w:id="710" w:author="Javier Kachuka" w:date="2019-11-05T17:22:00Z">
              <w:r w:rsidR="00A92212">
                <w:rPr>
                  <w:rFonts w:cs="Arial"/>
                  <w:sz w:val="24"/>
                  <w:szCs w:val="24"/>
                  <w:lang w:val="es-ES"/>
                </w:rPr>
                <w:t>ABM</w:t>
              </w:r>
            </w:ins>
            <w:r>
              <w:rPr>
                <w:rFonts w:cs="Arial"/>
                <w:sz w:val="24"/>
                <w:szCs w:val="24"/>
                <w:lang w:val="es-ES"/>
              </w:rPr>
              <w:t xml:space="preserve"> de </w:t>
            </w:r>
            <w:r w:rsidR="000C6533">
              <w:rPr>
                <w:rFonts w:cs="Arial"/>
                <w:sz w:val="24"/>
                <w:szCs w:val="24"/>
                <w:lang w:val="es-ES"/>
              </w:rPr>
              <w:t>Rubro</w:t>
            </w:r>
            <w:r>
              <w:rPr>
                <w:rFonts w:cs="Arial"/>
                <w:sz w:val="24"/>
                <w:szCs w:val="24"/>
                <w:lang w:val="es-ES"/>
              </w:rPr>
              <w:t>)</w:t>
            </w:r>
          </w:p>
        </w:tc>
      </w:tr>
      <w:tr w:rsidR="00F478D6" w:rsidRPr="00F478D6" w14:paraId="3A992C60" w14:textId="77777777" w:rsidTr="00907480">
        <w:tc>
          <w:tcPr>
            <w:tcW w:w="2122" w:type="dxa"/>
            <w:shd w:val="clear" w:color="auto" w:fill="9CC2E5" w:themeFill="accent1" w:themeFillTint="99"/>
          </w:tcPr>
          <w:p w14:paraId="5F246BB0" w14:textId="77777777" w:rsidR="00F478D6" w:rsidRPr="00EC5FEE" w:rsidRDefault="00F478D6" w:rsidP="00907480">
            <w:pPr>
              <w:rPr>
                <w:rFonts w:cs="Arial"/>
                <w:b/>
                <w:sz w:val="24"/>
                <w:szCs w:val="24"/>
                <w:lang w:val="es-ES"/>
              </w:rPr>
            </w:pPr>
            <w:r w:rsidRPr="00EC5FEE">
              <w:rPr>
                <w:rFonts w:cs="Arial"/>
                <w:b/>
                <w:sz w:val="24"/>
                <w:szCs w:val="24"/>
                <w:lang w:val="es-ES"/>
              </w:rPr>
              <w:t>Actor</w:t>
            </w:r>
          </w:p>
        </w:tc>
        <w:tc>
          <w:tcPr>
            <w:tcW w:w="6706" w:type="dxa"/>
          </w:tcPr>
          <w:p w14:paraId="1344345A" w14:textId="409101B5" w:rsidR="00F478D6" w:rsidRPr="00EC5FEE" w:rsidRDefault="000C6533" w:rsidP="000C6533">
            <w:pPr>
              <w:rPr>
                <w:rFonts w:cs="Arial"/>
                <w:sz w:val="24"/>
                <w:szCs w:val="24"/>
                <w:lang w:val="es-ES"/>
              </w:rPr>
            </w:pPr>
            <w:r>
              <w:rPr>
                <w:rFonts w:cs="Arial"/>
                <w:sz w:val="24"/>
                <w:szCs w:val="24"/>
                <w:lang w:val="es-ES"/>
              </w:rPr>
              <w:t>A</w:t>
            </w:r>
            <w:r w:rsidR="00F478D6">
              <w:rPr>
                <w:rFonts w:cs="Arial"/>
                <w:sz w:val="24"/>
                <w:szCs w:val="24"/>
                <w:lang w:val="es-ES"/>
              </w:rPr>
              <w:t>dministrador</w:t>
            </w:r>
          </w:p>
        </w:tc>
      </w:tr>
      <w:tr w:rsidR="00F478D6" w:rsidRPr="00576F7E" w14:paraId="6C7A31F3" w14:textId="77777777" w:rsidTr="00907480">
        <w:tc>
          <w:tcPr>
            <w:tcW w:w="2122" w:type="dxa"/>
            <w:shd w:val="clear" w:color="auto" w:fill="9CC2E5" w:themeFill="accent1" w:themeFillTint="99"/>
          </w:tcPr>
          <w:p w14:paraId="214823E3" w14:textId="77777777" w:rsidR="00F478D6" w:rsidRPr="00EC5FEE" w:rsidRDefault="00F478D6" w:rsidP="00907480">
            <w:pPr>
              <w:rPr>
                <w:rFonts w:cs="Arial"/>
                <w:b/>
                <w:sz w:val="24"/>
                <w:szCs w:val="24"/>
                <w:lang w:val="es-ES"/>
              </w:rPr>
            </w:pPr>
            <w:r w:rsidRPr="00EC5FEE">
              <w:rPr>
                <w:rFonts w:cs="Arial"/>
                <w:b/>
                <w:sz w:val="24"/>
                <w:szCs w:val="24"/>
                <w:lang w:val="es-ES"/>
              </w:rPr>
              <w:t xml:space="preserve">Descripción </w:t>
            </w:r>
          </w:p>
        </w:tc>
        <w:tc>
          <w:tcPr>
            <w:tcW w:w="6706" w:type="dxa"/>
          </w:tcPr>
          <w:p w14:paraId="67957A1A" w14:textId="79D9533B" w:rsidR="00F478D6" w:rsidRPr="00EC5FEE" w:rsidRDefault="00F478D6" w:rsidP="000C6533">
            <w:pPr>
              <w:rPr>
                <w:rFonts w:cs="Arial"/>
                <w:sz w:val="24"/>
                <w:szCs w:val="24"/>
                <w:lang w:val="es-ES"/>
              </w:rPr>
            </w:pPr>
            <w:r w:rsidRPr="00EC5FEE">
              <w:rPr>
                <w:rFonts w:cs="Arial"/>
                <w:sz w:val="24"/>
                <w:szCs w:val="24"/>
                <w:lang w:val="es-ES"/>
              </w:rPr>
              <w:t>El</w:t>
            </w:r>
            <w:r>
              <w:rPr>
                <w:rFonts w:cs="Arial"/>
                <w:sz w:val="24"/>
                <w:szCs w:val="24"/>
                <w:lang w:val="es-ES"/>
              </w:rPr>
              <w:t xml:space="preserve"> administrador</w:t>
            </w:r>
            <w:r w:rsidRPr="00EC5FEE">
              <w:rPr>
                <w:rFonts w:cs="Arial"/>
                <w:sz w:val="24"/>
                <w:szCs w:val="24"/>
                <w:lang w:val="es-ES"/>
              </w:rPr>
              <w:t xml:space="preserve"> </w:t>
            </w:r>
            <w:r>
              <w:rPr>
                <w:rFonts w:cs="Arial"/>
                <w:sz w:val="24"/>
                <w:szCs w:val="24"/>
                <w:lang w:val="es-ES"/>
              </w:rPr>
              <w:t xml:space="preserve">modifica </w:t>
            </w:r>
            <w:r w:rsidR="000C6533">
              <w:rPr>
                <w:rFonts w:cs="Arial"/>
                <w:sz w:val="24"/>
                <w:szCs w:val="24"/>
                <w:lang w:val="es-ES"/>
              </w:rPr>
              <w:t>un rubro del sistema</w:t>
            </w:r>
          </w:p>
        </w:tc>
      </w:tr>
      <w:tr w:rsidR="00F478D6" w:rsidRPr="00621FE7" w14:paraId="1B39F22D" w14:textId="77777777" w:rsidTr="00907480">
        <w:tc>
          <w:tcPr>
            <w:tcW w:w="2122" w:type="dxa"/>
            <w:shd w:val="clear" w:color="auto" w:fill="9CC2E5" w:themeFill="accent1" w:themeFillTint="99"/>
          </w:tcPr>
          <w:p w14:paraId="26DB36CF" w14:textId="77777777" w:rsidR="00F478D6" w:rsidRPr="00EC5FEE" w:rsidRDefault="00F478D6" w:rsidP="00907480">
            <w:pPr>
              <w:rPr>
                <w:rFonts w:cs="Arial"/>
                <w:b/>
                <w:sz w:val="24"/>
                <w:szCs w:val="24"/>
                <w:lang w:val="es-ES"/>
              </w:rPr>
            </w:pPr>
            <w:r w:rsidRPr="00EC5FEE">
              <w:rPr>
                <w:rFonts w:cs="Arial"/>
                <w:b/>
                <w:sz w:val="24"/>
                <w:szCs w:val="24"/>
                <w:lang w:val="es-ES"/>
              </w:rPr>
              <w:t>Referencia Cruzada</w:t>
            </w:r>
          </w:p>
        </w:tc>
        <w:tc>
          <w:tcPr>
            <w:tcW w:w="6706" w:type="dxa"/>
          </w:tcPr>
          <w:p w14:paraId="42D25CAB" w14:textId="23ECD371" w:rsidR="00F478D6" w:rsidRPr="00EC5FEE" w:rsidRDefault="00F478D6" w:rsidP="00907480">
            <w:pPr>
              <w:rPr>
                <w:rFonts w:cs="Arial"/>
                <w:sz w:val="24"/>
                <w:szCs w:val="24"/>
                <w:lang w:val="es-ES"/>
              </w:rPr>
            </w:pPr>
            <w:r w:rsidRPr="00EC5FEE">
              <w:rPr>
                <w:rFonts w:cs="Arial"/>
                <w:sz w:val="24"/>
                <w:szCs w:val="24"/>
                <w:lang w:val="es-ES"/>
              </w:rPr>
              <w:t>RF</w:t>
            </w:r>
            <w:ins w:id="711" w:author="Javier Kachuka" w:date="2019-11-05T17:54:00Z">
              <w:r w:rsidR="00401CC8">
                <w:rPr>
                  <w:rFonts w:cs="Arial"/>
                  <w:sz w:val="24"/>
                  <w:szCs w:val="24"/>
                  <w:lang w:val="es-ES"/>
                </w:rPr>
                <w:t>4.1</w:t>
              </w:r>
            </w:ins>
            <w:del w:id="712" w:author="Javier Kachuka" w:date="2019-11-05T17:54:00Z">
              <w:r w:rsidRPr="00EC5FEE" w:rsidDel="00401CC8">
                <w:rPr>
                  <w:rFonts w:cs="Arial"/>
                  <w:sz w:val="24"/>
                  <w:szCs w:val="24"/>
                  <w:lang w:val="es-ES"/>
                </w:rPr>
                <w:delText>3.2</w:delText>
              </w:r>
            </w:del>
          </w:p>
        </w:tc>
      </w:tr>
    </w:tbl>
    <w:p w14:paraId="3A24070D" w14:textId="2622274D" w:rsidR="00F478D6" w:rsidRDefault="00F478D6" w:rsidP="00AE5082">
      <w:pPr>
        <w:rPr>
          <w:rFonts w:cs="Arial"/>
          <w:sz w:val="24"/>
          <w:szCs w:val="24"/>
          <w:lang w:val="es-ES"/>
        </w:rPr>
      </w:pPr>
    </w:p>
    <w:tbl>
      <w:tblPr>
        <w:tblStyle w:val="Tablaconcuadrcula"/>
        <w:tblW w:w="0" w:type="auto"/>
        <w:tblLook w:val="04A0" w:firstRow="1" w:lastRow="0" w:firstColumn="1" w:lastColumn="0" w:noHBand="0" w:noVBand="1"/>
      </w:tblPr>
      <w:tblGrid>
        <w:gridCol w:w="2122"/>
        <w:gridCol w:w="6706"/>
      </w:tblGrid>
      <w:tr w:rsidR="00F478D6" w:rsidRPr="00D55146" w:rsidDel="00F93243" w14:paraId="2E6415D9" w14:textId="7ACC24C8" w:rsidTr="00907480">
        <w:trPr>
          <w:del w:id="713" w:author="Javier Kachuka" w:date="2019-11-05T15:51:00Z"/>
        </w:trPr>
        <w:tc>
          <w:tcPr>
            <w:tcW w:w="2122" w:type="dxa"/>
            <w:shd w:val="clear" w:color="auto" w:fill="9CC2E5" w:themeFill="accent1" w:themeFillTint="99"/>
          </w:tcPr>
          <w:p w14:paraId="51755D52" w14:textId="6D948176" w:rsidR="00F478D6" w:rsidRPr="00EC5FEE" w:rsidDel="00F93243" w:rsidRDefault="00F478D6" w:rsidP="00907480">
            <w:pPr>
              <w:rPr>
                <w:del w:id="714" w:author="Javier Kachuka" w:date="2019-11-05T15:51:00Z"/>
                <w:rFonts w:cs="Arial"/>
                <w:b/>
                <w:sz w:val="24"/>
                <w:szCs w:val="24"/>
                <w:lang w:val="es-ES"/>
              </w:rPr>
            </w:pPr>
            <w:del w:id="715" w:author="Javier Kachuka" w:date="2019-11-05T15:51:00Z">
              <w:r w:rsidRPr="00EC5FEE" w:rsidDel="00F93243">
                <w:rPr>
                  <w:rFonts w:cs="Arial"/>
                  <w:b/>
                  <w:sz w:val="24"/>
                  <w:szCs w:val="24"/>
                  <w:lang w:val="es-ES"/>
                </w:rPr>
                <w:delText>Caso de uso</w:delText>
              </w:r>
            </w:del>
          </w:p>
        </w:tc>
        <w:tc>
          <w:tcPr>
            <w:tcW w:w="6706" w:type="dxa"/>
          </w:tcPr>
          <w:p w14:paraId="1E89FAB8" w14:textId="4D4568A3" w:rsidR="00F478D6" w:rsidRPr="00EC5FEE" w:rsidDel="00F93243" w:rsidRDefault="00F478D6" w:rsidP="000C6533">
            <w:pPr>
              <w:rPr>
                <w:del w:id="716" w:author="Javier Kachuka" w:date="2019-11-05T15:51:00Z"/>
                <w:rFonts w:cs="Arial"/>
                <w:sz w:val="24"/>
                <w:szCs w:val="24"/>
                <w:lang w:val="es-ES"/>
              </w:rPr>
            </w:pPr>
            <w:del w:id="717" w:author="Javier Kachuka" w:date="2019-11-05T15:51:00Z">
              <w:r w:rsidDel="00F93243">
                <w:rPr>
                  <w:rFonts w:cs="Arial"/>
                  <w:sz w:val="24"/>
                  <w:szCs w:val="24"/>
                  <w:lang w:val="es-ES"/>
                </w:rPr>
                <w:delText xml:space="preserve">Listar </w:delText>
              </w:r>
              <w:r w:rsidR="000C6533" w:rsidDel="00F93243">
                <w:rPr>
                  <w:rFonts w:cs="Arial"/>
                  <w:sz w:val="24"/>
                  <w:szCs w:val="24"/>
                  <w:lang w:val="es-ES"/>
                </w:rPr>
                <w:delText>Rubro</w:delText>
              </w:r>
              <w:r w:rsidDel="00F93243">
                <w:rPr>
                  <w:rFonts w:cs="Arial"/>
                  <w:sz w:val="24"/>
                  <w:szCs w:val="24"/>
                  <w:lang w:val="es-ES"/>
                </w:rPr>
                <w:delText xml:space="preserve"> (</w:delText>
              </w:r>
              <w:r w:rsidR="00832539" w:rsidDel="00F93243">
                <w:rPr>
                  <w:rFonts w:cs="Arial"/>
                  <w:sz w:val="24"/>
                  <w:szCs w:val="24"/>
                  <w:lang w:val="es-ES"/>
                </w:rPr>
                <w:delText>CRUD</w:delText>
              </w:r>
              <w:r w:rsidDel="00F93243">
                <w:rPr>
                  <w:rFonts w:cs="Arial"/>
                  <w:sz w:val="24"/>
                  <w:szCs w:val="24"/>
                  <w:lang w:val="es-ES"/>
                </w:rPr>
                <w:delText xml:space="preserve"> de </w:delText>
              </w:r>
              <w:r w:rsidR="000C6533" w:rsidDel="00F93243">
                <w:rPr>
                  <w:rFonts w:cs="Arial"/>
                  <w:sz w:val="24"/>
                  <w:szCs w:val="24"/>
                  <w:lang w:val="es-ES"/>
                </w:rPr>
                <w:delText>Rubro</w:delText>
              </w:r>
              <w:r w:rsidDel="00F93243">
                <w:rPr>
                  <w:rFonts w:cs="Arial"/>
                  <w:sz w:val="24"/>
                  <w:szCs w:val="24"/>
                  <w:lang w:val="es-ES"/>
                </w:rPr>
                <w:delText>)</w:delText>
              </w:r>
            </w:del>
          </w:p>
        </w:tc>
      </w:tr>
      <w:tr w:rsidR="00F478D6" w:rsidRPr="00F478D6" w:rsidDel="00F93243" w14:paraId="67E16E82" w14:textId="5DC66D46" w:rsidTr="00907480">
        <w:trPr>
          <w:del w:id="718" w:author="Javier Kachuka" w:date="2019-11-05T15:51:00Z"/>
        </w:trPr>
        <w:tc>
          <w:tcPr>
            <w:tcW w:w="2122" w:type="dxa"/>
            <w:shd w:val="clear" w:color="auto" w:fill="9CC2E5" w:themeFill="accent1" w:themeFillTint="99"/>
          </w:tcPr>
          <w:p w14:paraId="50A6F7BA" w14:textId="04ABF842" w:rsidR="00F478D6" w:rsidRPr="00EC5FEE" w:rsidDel="00F93243" w:rsidRDefault="00F478D6" w:rsidP="00907480">
            <w:pPr>
              <w:rPr>
                <w:del w:id="719" w:author="Javier Kachuka" w:date="2019-11-05T15:51:00Z"/>
                <w:rFonts w:cs="Arial"/>
                <w:b/>
                <w:sz w:val="24"/>
                <w:szCs w:val="24"/>
                <w:lang w:val="es-ES"/>
              </w:rPr>
            </w:pPr>
            <w:del w:id="720" w:author="Javier Kachuka" w:date="2019-11-05T15:51:00Z">
              <w:r w:rsidRPr="00EC5FEE" w:rsidDel="00F93243">
                <w:rPr>
                  <w:rFonts w:cs="Arial"/>
                  <w:b/>
                  <w:sz w:val="24"/>
                  <w:szCs w:val="24"/>
                  <w:lang w:val="es-ES"/>
                </w:rPr>
                <w:delText>Actor</w:delText>
              </w:r>
            </w:del>
          </w:p>
        </w:tc>
        <w:tc>
          <w:tcPr>
            <w:tcW w:w="6706" w:type="dxa"/>
          </w:tcPr>
          <w:p w14:paraId="307A88DE" w14:textId="34AFF7E9" w:rsidR="00F478D6" w:rsidRPr="00EC5FEE" w:rsidDel="00F93243" w:rsidRDefault="000C6533" w:rsidP="000C6533">
            <w:pPr>
              <w:rPr>
                <w:del w:id="721" w:author="Javier Kachuka" w:date="2019-11-05T15:51:00Z"/>
                <w:rFonts w:cs="Arial"/>
                <w:sz w:val="24"/>
                <w:szCs w:val="24"/>
                <w:lang w:val="es-ES"/>
              </w:rPr>
            </w:pPr>
            <w:del w:id="722" w:author="Javier Kachuka" w:date="2019-11-05T15:51:00Z">
              <w:r w:rsidDel="00F93243">
                <w:rPr>
                  <w:rFonts w:cs="Arial"/>
                  <w:sz w:val="24"/>
                  <w:szCs w:val="24"/>
                  <w:lang w:val="es-ES"/>
                </w:rPr>
                <w:delText>A</w:delText>
              </w:r>
              <w:r w:rsidR="00F478D6" w:rsidDel="00F93243">
                <w:rPr>
                  <w:rFonts w:cs="Arial"/>
                  <w:sz w:val="24"/>
                  <w:szCs w:val="24"/>
                  <w:lang w:val="es-ES"/>
                </w:rPr>
                <w:delText>dministrador</w:delText>
              </w:r>
              <w:r w:rsidDel="00F93243">
                <w:rPr>
                  <w:rFonts w:cs="Arial"/>
                  <w:sz w:val="24"/>
                  <w:szCs w:val="24"/>
                  <w:lang w:val="es-ES"/>
                </w:rPr>
                <w:delText>, oficinista</w:delText>
              </w:r>
            </w:del>
          </w:p>
        </w:tc>
      </w:tr>
      <w:tr w:rsidR="00F478D6" w:rsidRPr="00D55146" w:rsidDel="00F93243" w14:paraId="24494329" w14:textId="15BDC73F" w:rsidTr="00907480">
        <w:trPr>
          <w:del w:id="723" w:author="Javier Kachuka" w:date="2019-11-05T15:51:00Z"/>
        </w:trPr>
        <w:tc>
          <w:tcPr>
            <w:tcW w:w="2122" w:type="dxa"/>
            <w:shd w:val="clear" w:color="auto" w:fill="9CC2E5" w:themeFill="accent1" w:themeFillTint="99"/>
          </w:tcPr>
          <w:p w14:paraId="4E596477" w14:textId="205B0926" w:rsidR="00F478D6" w:rsidRPr="00EC5FEE" w:rsidDel="00F93243" w:rsidRDefault="00F478D6" w:rsidP="00907480">
            <w:pPr>
              <w:rPr>
                <w:del w:id="724" w:author="Javier Kachuka" w:date="2019-11-05T15:51:00Z"/>
                <w:rFonts w:cs="Arial"/>
                <w:b/>
                <w:sz w:val="24"/>
                <w:szCs w:val="24"/>
                <w:lang w:val="es-ES"/>
              </w:rPr>
            </w:pPr>
            <w:del w:id="725" w:author="Javier Kachuka" w:date="2019-11-05T15:51:00Z">
              <w:r w:rsidRPr="00EC5FEE" w:rsidDel="00F93243">
                <w:rPr>
                  <w:rFonts w:cs="Arial"/>
                  <w:b/>
                  <w:sz w:val="24"/>
                  <w:szCs w:val="24"/>
                  <w:lang w:val="es-ES"/>
                </w:rPr>
                <w:delText xml:space="preserve">Descripción </w:delText>
              </w:r>
            </w:del>
          </w:p>
        </w:tc>
        <w:tc>
          <w:tcPr>
            <w:tcW w:w="6706" w:type="dxa"/>
          </w:tcPr>
          <w:p w14:paraId="56701101" w14:textId="008BFEE2" w:rsidR="00F478D6" w:rsidRPr="00EC5FEE" w:rsidDel="00F93243" w:rsidRDefault="00F478D6" w:rsidP="000C6533">
            <w:pPr>
              <w:rPr>
                <w:del w:id="726" w:author="Javier Kachuka" w:date="2019-11-05T15:51:00Z"/>
                <w:rFonts w:cs="Arial"/>
                <w:sz w:val="24"/>
                <w:szCs w:val="24"/>
                <w:lang w:val="es-ES"/>
              </w:rPr>
            </w:pPr>
            <w:del w:id="727" w:author="Javier Kachuka" w:date="2019-11-05T15:51:00Z">
              <w:r w:rsidRPr="00EC5FEE" w:rsidDel="00F93243">
                <w:rPr>
                  <w:rFonts w:cs="Arial"/>
                  <w:sz w:val="24"/>
                  <w:szCs w:val="24"/>
                  <w:lang w:val="es-ES"/>
                </w:rPr>
                <w:delText>El</w:delText>
              </w:r>
              <w:r w:rsidDel="00F93243">
                <w:rPr>
                  <w:rFonts w:cs="Arial"/>
                  <w:sz w:val="24"/>
                  <w:szCs w:val="24"/>
                  <w:lang w:val="es-ES"/>
                </w:rPr>
                <w:delText xml:space="preserve"> administrador</w:delText>
              </w:r>
              <w:r w:rsidR="000C6533" w:rsidDel="00F93243">
                <w:rPr>
                  <w:rFonts w:cs="Arial"/>
                  <w:sz w:val="24"/>
                  <w:szCs w:val="24"/>
                  <w:lang w:val="es-ES"/>
                </w:rPr>
                <w:delText xml:space="preserve"> u oficinista</w:delText>
              </w:r>
              <w:r w:rsidRPr="00EC5FEE" w:rsidDel="00F93243">
                <w:rPr>
                  <w:rFonts w:cs="Arial"/>
                  <w:sz w:val="24"/>
                  <w:szCs w:val="24"/>
                  <w:lang w:val="es-ES"/>
                </w:rPr>
                <w:delText xml:space="preserve"> </w:delText>
              </w:r>
              <w:r w:rsidDel="00F93243">
                <w:rPr>
                  <w:rFonts w:cs="Arial"/>
                  <w:sz w:val="24"/>
                  <w:szCs w:val="24"/>
                  <w:lang w:val="es-ES"/>
                </w:rPr>
                <w:delText xml:space="preserve">puede ver todos los </w:delText>
              </w:r>
              <w:r w:rsidR="000C6533" w:rsidDel="00F93243">
                <w:rPr>
                  <w:rFonts w:cs="Arial"/>
                  <w:sz w:val="24"/>
                  <w:szCs w:val="24"/>
                  <w:lang w:val="es-ES"/>
                </w:rPr>
                <w:delText>rubros</w:delText>
              </w:r>
              <w:r w:rsidDel="00F93243">
                <w:rPr>
                  <w:rFonts w:cs="Arial"/>
                  <w:sz w:val="24"/>
                  <w:szCs w:val="24"/>
                  <w:lang w:val="es-ES"/>
                </w:rPr>
                <w:delText xml:space="preserve"> existentes en el sistema</w:delText>
              </w:r>
            </w:del>
          </w:p>
        </w:tc>
      </w:tr>
      <w:tr w:rsidR="00F478D6" w:rsidRPr="00621FE7" w:rsidDel="00F93243" w14:paraId="2F1F8907" w14:textId="58CEF243" w:rsidTr="00907480">
        <w:trPr>
          <w:del w:id="728" w:author="Javier Kachuka" w:date="2019-11-05T15:51:00Z"/>
        </w:trPr>
        <w:tc>
          <w:tcPr>
            <w:tcW w:w="2122" w:type="dxa"/>
            <w:shd w:val="clear" w:color="auto" w:fill="9CC2E5" w:themeFill="accent1" w:themeFillTint="99"/>
          </w:tcPr>
          <w:p w14:paraId="29A22FAC" w14:textId="2C9176A2" w:rsidR="00F478D6" w:rsidRPr="00EC5FEE" w:rsidDel="00F93243" w:rsidRDefault="00F478D6" w:rsidP="00907480">
            <w:pPr>
              <w:rPr>
                <w:del w:id="729" w:author="Javier Kachuka" w:date="2019-11-05T15:51:00Z"/>
                <w:rFonts w:cs="Arial"/>
                <w:b/>
                <w:sz w:val="24"/>
                <w:szCs w:val="24"/>
                <w:lang w:val="es-ES"/>
              </w:rPr>
            </w:pPr>
            <w:del w:id="730" w:author="Javier Kachuka" w:date="2019-11-05T15:51:00Z">
              <w:r w:rsidRPr="00EC5FEE" w:rsidDel="00F93243">
                <w:rPr>
                  <w:rFonts w:cs="Arial"/>
                  <w:b/>
                  <w:sz w:val="24"/>
                  <w:szCs w:val="24"/>
                  <w:lang w:val="es-ES"/>
                </w:rPr>
                <w:delText>Referencia Cruzada</w:delText>
              </w:r>
            </w:del>
          </w:p>
        </w:tc>
        <w:tc>
          <w:tcPr>
            <w:tcW w:w="6706" w:type="dxa"/>
          </w:tcPr>
          <w:p w14:paraId="4E0BA0AA" w14:textId="6507016F" w:rsidR="00F478D6" w:rsidRPr="00EC5FEE" w:rsidDel="00F93243" w:rsidRDefault="00F478D6" w:rsidP="00907480">
            <w:pPr>
              <w:rPr>
                <w:del w:id="731" w:author="Javier Kachuka" w:date="2019-11-05T15:51:00Z"/>
                <w:rFonts w:cs="Arial"/>
                <w:sz w:val="24"/>
                <w:szCs w:val="24"/>
                <w:lang w:val="es-ES"/>
              </w:rPr>
            </w:pPr>
            <w:del w:id="732" w:author="Javier Kachuka" w:date="2019-11-05T15:51:00Z">
              <w:r w:rsidRPr="00EC5FEE" w:rsidDel="00F93243">
                <w:rPr>
                  <w:rFonts w:cs="Arial"/>
                  <w:sz w:val="24"/>
                  <w:szCs w:val="24"/>
                  <w:lang w:val="es-ES"/>
                </w:rPr>
                <w:delText>RF3.2</w:delText>
              </w:r>
            </w:del>
          </w:p>
        </w:tc>
      </w:tr>
    </w:tbl>
    <w:tbl>
      <w:tblPr>
        <w:tblStyle w:val="Tablaconcuadrcula"/>
        <w:tblpPr w:leftFromText="180" w:rightFromText="180" w:vertAnchor="text" w:horzAnchor="margin" w:tblpY="-29"/>
        <w:tblW w:w="0" w:type="auto"/>
        <w:tblLook w:val="04A0" w:firstRow="1" w:lastRow="0" w:firstColumn="1" w:lastColumn="0" w:noHBand="0" w:noVBand="1"/>
      </w:tblPr>
      <w:tblGrid>
        <w:gridCol w:w="2122"/>
        <w:gridCol w:w="6706"/>
      </w:tblGrid>
      <w:tr w:rsidR="003F530E" w:rsidRPr="00576F7E" w14:paraId="1B1F0A24" w14:textId="77777777" w:rsidTr="003F530E">
        <w:tc>
          <w:tcPr>
            <w:tcW w:w="2122" w:type="dxa"/>
            <w:shd w:val="clear" w:color="auto" w:fill="9CC2E5" w:themeFill="accent1" w:themeFillTint="99"/>
          </w:tcPr>
          <w:p w14:paraId="1CB53982" w14:textId="77777777" w:rsidR="003F530E" w:rsidRPr="00EC5FEE" w:rsidRDefault="003F530E" w:rsidP="003F530E">
            <w:pPr>
              <w:rPr>
                <w:moveTo w:id="733" w:author="Javier Kachuka" w:date="2019-11-05T16:01:00Z"/>
                <w:rFonts w:cs="Arial"/>
                <w:b/>
                <w:sz w:val="24"/>
                <w:szCs w:val="24"/>
                <w:lang w:val="es-ES"/>
              </w:rPr>
            </w:pPr>
            <w:moveToRangeStart w:id="734" w:author="Javier Kachuka" w:date="2019-11-05T16:01:00Z" w:name="move23862099"/>
            <w:moveTo w:id="735" w:author="Javier Kachuka" w:date="2019-11-05T16:01:00Z">
              <w:r w:rsidRPr="00EC5FEE">
                <w:rPr>
                  <w:rFonts w:cs="Arial"/>
                  <w:b/>
                  <w:sz w:val="24"/>
                  <w:szCs w:val="24"/>
                  <w:lang w:val="es-ES"/>
                </w:rPr>
                <w:t>Caso de uso</w:t>
              </w:r>
            </w:moveTo>
          </w:p>
        </w:tc>
        <w:tc>
          <w:tcPr>
            <w:tcW w:w="6706" w:type="dxa"/>
          </w:tcPr>
          <w:p w14:paraId="6F6BF190" w14:textId="6B8DE276" w:rsidR="003F530E" w:rsidRPr="00EC5FEE" w:rsidRDefault="003F530E" w:rsidP="003F530E">
            <w:pPr>
              <w:rPr>
                <w:moveTo w:id="736" w:author="Javier Kachuka" w:date="2019-11-05T16:01:00Z"/>
                <w:rFonts w:cs="Arial"/>
                <w:sz w:val="24"/>
                <w:szCs w:val="24"/>
                <w:lang w:val="es-ES"/>
              </w:rPr>
            </w:pPr>
            <w:moveTo w:id="737" w:author="Javier Kachuka" w:date="2019-11-05T16:01:00Z">
              <w:r>
                <w:rPr>
                  <w:rFonts w:cs="Arial"/>
                  <w:sz w:val="24"/>
                  <w:szCs w:val="24"/>
                  <w:lang w:val="es-ES"/>
                </w:rPr>
                <w:t>Eliminar Rubro (</w:t>
              </w:r>
              <w:del w:id="738" w:author="Javier Kachuka" w:date="2019-11-05T17:22:00Z">
                <w:r w:rsidDel="00A92212">
                  <w:rPr>
                    <w:rFonts w:cs="Arial"/>
                    <w:sz w:val="24"/>
                    <w:szCs w:val="24"/>
                    <w:lang w:val="es-ES"/>
                  </w:rPr>
                  <w:delText>CRUD</w:delText>
                </w:r>
              </w:del>
            </w:moveTo>
            <w:ins w:id="739" w:author="Javier Kachuka" w:date="2019-11-05T17:22:00Z">
              <w:r w:rsidR="00A92212">
                <w:rPr>
                  <w:rFonts w:cs="Arial"/>
                  <w:sz w:val="24"/>
                  <w:szCs w:val="24"/>
                  <w:lang w:val="es-ES"/>
                </w:rPr>
                <w:t>ABM</w:t>
              </w:r>
            </w:ins>
            <w:moveTo w:id="740" w:author="Javier Kachuka" w:date="2019-11-05T16:01:00Z">
              <w:r>
                <w:rPr>
                  <w:rFonts w:cs="Arial"/>
                  <w:sz w:val="24"/>
                  <w:szCs w:val="24"/>
                  <w:lang w:val="es-ES"/>
                </w:rPr>
                <w:t xml:space="preserve"> de Rubro)</w:t>
              </w:r>
            </w:moveTo>
          </w:p>
        </w:tc>
      </w:tr>
      <w:tr w:rsidR="003F530E" w:rsidRPr="00EC5FEE" w14:paraId="6908ADCE" w14:textId="77777777" w:rsidTr="003F530E">
        <w:tc>
          <w:tcPr>
            <w:tcW w:w="2122" w:type="dxa"/>
            <w:shd w:val="clear" w:color="auto" w:fill="9CC2E5" w:themeFill="accent1" w:themeFillTint="99"/>
          </w:tcPr>
          <w:p w14:paraId="10D4BF0E" w14:textId="77777777" w:rsidR="003F530E" w:rsidRPr="00EC5FEE" w:rsidRDefault="003F530E" w:rsidP="003F530E">
            <w:pPr>
              <w:rPr>
                <w:moveTo w:id="741" w:author="Javier Kachuka" w:date="2019-11-05T16:01:00Z"/>
                <w:rFonts w:cs="Arial"/>
                <w:b/>
                <w:sz w:val="24"/>
                <w:szCs w:val="24"/>
                <w:lang w:val="es-ES"/>
              </w:rPr>
            </w:pPr>
            <w:moveTo w:id="742" w:author="Javier Kachuka" w:date="2019-11-05T16:01:00Z">
              <w:r w:rsidRPr="00EC5FEE">
                <w:rPr>
                  <w:rFonts w:cs="Arial"/>
                  <w:b/>
                  <w:sz w:val="24"/>
                  <w:szCs w:val="24"/>
                  <w:lang w:val="es-ES"/>
                </w:rPr>
                <w:t>Actor</w:t>
              </w:r>
            </w:moveTo>
          </w:p>
        </w:tc>
        <w:tc>
          <w:tcPr>
            <w:tcW w:w="6706" w:type="dxa"/>
          </w:tcPr>
          <w:p w14:paraId="4CB2237F" w14:textId="77777777" w:rsidR="003F530E" w:rsidRPr="00EC5FEE" w:rsidRDefault="003F530E" w:rsidP="003F530E">
            <w:pPr>
              <w:ind w:left="720" w:hanging="720"/>
              <w:rPr>
                <w:moveTo w:id="743" w:author="Javier Kachuka" w:date="2019-11-05T16:01:00Z"/>
                <w:rFonts w:cs="Arial"/>
                <w:sz w:val="24"/>
                <w:szCs w:val="24"/>
                <w:lang w:val="es-ES"/>
              </w:rPr>
            </w:pPr>
            <w:moveTo w:id="744" w:author="Javier Kachuka" w:date="2019-11-05T16:01:00Z">
              <w:r>
                <w:rPr>
                  <w:rFonts w:cs="Arial"/>
                  <w:sz w:val="24"/>
                  <w:szCs w:val="24"/>
                  <w:lang w:val="es-ES"/>
                </w:rPr>
                <w:t>Administrador</w:t>
              </w:r>
            </w:moveTo>
          </w:p>
        </w:tc>
      </w:tr>
      <w:tr w:rsidR="003F530E" w:rsidRPr="00576F7E" w14:paraId="7DC8A0D9" w14:textId="77777777" w:rsidTr="003F530E">
        <w:tc>
          <w:tcPr>
            <w:tcW w:w="2122" w:type="dxa"/>
            <w:shd w:val="clear" w:color="auto" w:fill="9CC2E5" w:themeFill="accent1" w:themeFillTint="99"/>
          </w:tcPr>
          <w:p w14:paraId="0D009C8B" w14:textId="77777777" w:rsidR="003F530E" w:rsidRPr="00EC5FEE" w:rsidRDefault="003F530E" w:rsidP="003F530E">
            <w:pPr>
              <w:rPr>
                <w:moveTo w:id="745" w:author="Javier Kachuka" w:date="2019-11-05T16:01:00Z"/>
                <w:rFonts w:cs="Arial"/>
                <w:b/>
                <w:sz w:val="24"/>
                <w:szCs w:val="24"/>
                <w:lang w:val="es-ES"/>
              </w:rPr>
            </w:pPr>
            <w:moveTo w:id="746" w:author="Javier Kachuka" w:date="2019-11-05T16:01:00Z">
              <w:r w:rsidRPr="00EC5FEE">
                <w:rPr>
                  <w:rFonts w:cs="Arial"/>
                  <w:b/>
                  <w:sz w:val="24"/>
                  <w:szCs w:val="24"/>
                  <w:lang w:val="es-ES"/>
                </w:rPr>
                <w:t xml:space="preserve">Descripción </w:t>
              </w:r>
            </w:moveTo>
          </w:p>
        </w:tc>
        <w:tc>
          <w:tcPr>
            <w:tcW w:w="6706" w:type="dxa"/>
          </w:tcPr>
          <w:p w14:paraId="6B8238C4" w14:textId="77777777" w:rsidR="003F530E" w:rsidRPr="00EC5FEE" w:rsidRDefault="003F530E" w:rsidP="003F530E">
            <w:pPr>
              <w:rPr>
                <w:moveTo w:id="747" w:author="Javier Kachuka" w:date="2019-11-05T16:01:00Z"/>
                <w:rFonts w:cs="Arial"/>
                <w:sz w:val="24"/>
                <w:szCs w:val="24"/>
                <w:lang w:val="es-ES"/>
              </w:rPr>
            </w:pPr>
            <w:moveTo w:id="748" w:author="Javier Kachuka" w:date="2019-11-05T16:01:00Z">
              <w:r w:rsidRPr="00EC5FEE">
                <w:rPr>
                  <w:rFonts w:cs="Arial"/>
                  <w:sz w:val="24"/>
                  <w:szCs w:val="24"/>
                  <w:lang w:val="es-ES"/>
                </w:rPr>
                <w:t>El</w:t>
              </w:r>
              <w:r>
                <w:rPr>
                  <w:rFonts w:cs="Arial"/>
                  <w:sz w:val="24"/>
                  <w:szCs w:val="24"/>
                  <w:lang w:val="es-ES"/>
                </w:rPr>
                <w:t xml:space="preserve"> administrador</w:t>
              </w:r>
              <w:r w:rsidRPr="00EC5FEE">
                <w:rPr>
                  <w:rFonts w:cs="Arial"/>
                  <w:sz w:val="24"/>
                  <w:szCs w:val="24"/>
                  <w:lang w:val="es-ES"/>
                </w:rPr>
                <w:t xml:space="preserve"> </w:t>
              </w:r>
              <w:r>
                <w:rPr>
                  <w:rFonts w:cs="Arial"/>
                  <w:sz w:val="24"/>
                  <w:szCs w:val="24"/>
                  <w:lang w:val="es-ES"/>
                </w:rPr>
                <w:t>puede eliminar cualquier rubro del sistema</w:t>
              </w:r>
            </w:moveTo>
          </w:p>
        </w:tc>
      </w:tr>
      <w:tr w:rsidR="003F530E" w:rsidRPr="00EC5FEE" w14:paraId="20EF7741" w14:textId="77777777" w:rsidTr="003F530E">
        <w:tc>
          <w:tcPr>
            <w:tcW w:w="2122" w:type="dxa"/>
            <w:shd w:val="clear" w:color="auto" w:fill="9CC2E5" w:themeFill="accent1" w:themeFillTint="99"/>
          </w:tcPr>
          <w:p w14:paraId="14CFA988" w14:textId="77777777" w:rsidR="003F530E" w:rsidRPr="00EC5FEE" w:rsidRDefault="003F530E" w:rsidP="003F530E">
            <w:pPr>
              <w:rPr>
                <w:moveTo w:id="749" w:author="Javier Kachuka" w:date="2019-11-05T16:01:00Z"/>
                <w:rFonts w:cs="Arial"/>
                <w:b/>
                <w:sz w:val="24"/>
                <w:szCs w:val="24"/>
                <w:lang w:val="es-ES"/>
              </w:rPr>
            </w:pPr>
            <w:moveTo w:id="750" w:author="Javier Kachuka" w:date="2019-11-05T16:01:00Z">
              <w:r w:rsidRPr="00EC5FEE">
                <w:rPr>
                  <w:rFonts w:cs="Arial"/>
                  <w:b/>
                  <w:sz w:val="24"/>
                  <w:szCs w:val="24"/>
                  <w:lang w:val="es-ES"/>
                </w:rPr>
                <w:t>Referencia Cruzada</w:t>
              </w:r>
            </w:moveTo>
          </w:p>
        </w:tc>
        <w:tc>
          <w:tcPr>
            <w:tcW w:w="6706" w:type="dxa"/>
          </w:tcPr>
          <w:p w14:paraId="7DA79441" w14:textId="52DCF654" w:rsidR="003F530E" w:rsidRPr="00EC5FEE" w:rsidRDefault="003F530E" w:rsidP="003F530E">
            <w:pPr>
              <w:rPr>
                <w:moveTo w:id="751" w:author="Javier Kachuka" w:date="2019-11-05T16:01:00Z"/>
                <w:rFonts w:cs="Arial"/>
                <w:sz w:val="24"/>
                <w:szCs w:val="24"/>
                <w:lang w:val="es-ES"/>
              </w:rPr>
            </w:pPr>
            <w:moveTo w:id="752" w:author="Javier Kachuka" w:date="2019-11-05T16:01:00Z">
              <w:r w:rsidRPr="00EC5FEE">
                <w:rPr>
                  <w:rFonts w:cs="Arial"/>
                  <w:sz w:val="24"/>
                  <w:szCs w:val="24"/>
                  <w:lang w:val="es-ES"/>
                </w:rPr>
                <w:t>RF</w:t>
              </w:r>
            </w:moveTo>
            <w:ins w:id="753" w:author="Javier Kachuka" w:date="2019-11-05T17:54:00Z">
              <w:r w:rsidR="00401CC8">
                <w:rPr>
                  <w:rFonts w:cs="Arial"/>
                  <w:sz w:val="24"/>
                  <w:szCs w:val="24"/>
                  <w:lang w:val="es-ES"/>
                </w:rPr>
                <w:t>4.2</w:t>
              </w:r>
            </w:ins>
            <w:moveTo w:id="754" w:author="Javier Kachuka" w:date="2019-11-05T16:01:00Z">
              <w:del w:id="755" w:author="Javier Kachuka" w:date="2019-11-05T17:54:00Z">
                <w:r w:rsidRPr="00EC5FEE" w:rsidDel="00401CC8">
                  <w:rPr>
                    <w:rFonts w:cs="Arial"/>
                    <w:sz w:val="24"/>
                    <w:szCs w:val="24"/>
                    <w:lang w:val="es-ES"/>
                  </w:rPr>
                  <w:delText>3.3</w:delText>
                </w:r>
              </w:del>
            </w:moveTo>
          </w:p>
        </w:tc>
      </w:tr>
      <w:moveToRangeEnd w:id="734"/>
    </w:tbl>
    <w:p w14:paraId="074A88F9" w14:textId="77777777" w:rsidR="00F478D6" w:rsidRDefault="00F478D6" w:rsidP="00AE5082">
      <w:pPr>
        <w:rPr>
          <w:rFonts w:cs="Arial"/>
          <w:sz w:val="24"/>
          <w:szCs w:val="24"/>
          <w:lang w:val="es-ES"/>
        </w:rPr>
      </w:pPr>
    </w:p>
    <w:tbl>
      <w:tblPr>
        <w:tblStyle w:val="Tablaconcuadrcula"/>
        <w:tblW w:w="0" w:type="auto"/>
        <w:tblLook w:val="04A0" w:firstRow="1" w:lastRow="0" w:firstColumn="1" w:lastColumn="0" w:noHBand="0" w:noVBand="1"/>
      </w:tblPr>
      <w:tblGrid>
        <w:gridCol w:w="2122"/>
        <w:gridCol w:w="6706"/>
      </w:tblGrid>
      <w:tr w:rsidR="00F478D6" w:rsidRPr="00D55146" w:rsidDel="00474033" w14:paraId="76F45D9C" w14:textId="246CAEB7" w:rsidTr="00907480">
        <w:trPr>
          <w:del w:id="756" w:author="Javier Kachuka" w:date="2019-11-05T22:55:00Z"/>
        </w:trPr>
        <w:tc>
          <w:tcPr>
            <w:tcW w:w="2122" w:type="dxa"/>
            <w:shd w:val="clear" w:color="auto" w:fill="9CC2E5" w:themeFill="accent1" w:themeFillTint="99"/>
          </w:tcPr>
          <w:p w14:paraId="3AF0552D" w14:textId="63754954" w:rsidR="00F478D6" w:rsidRPr="00EC5FEE" w:rsidDel="00474033" w:rsidRDefault="00F478D6" w:rsidP="00907480">
            <w:pPr>
              <w:rPr>
                <w:del w:id="757" w:author="Javier Kachuka" w:date="2019-11-05T22:55:00Z"/>
                <w:moveFrom w:id="758" w:author="Javier Kachuka" w:date="2019-11-05T16:01:00Z"/>
                <w:rFonts w:cs="Arial"/>
                <w:b/>
                <w:sz w:val="24"/>
                <w:szCs w:val="24"/>
                <w:lang w:val="es-ES"/>
              </w:rPr>
            </w:pPr>
            <w:moveFromRangeStart w:id="759" w:author="Javier Kachuka" w:date="2019-11-05T16:01:00Z" w:name="move23862099"/>
            <w:moveFrom w:id="760" w:author="Javier Kachuka" w:date="2019-11-05T16:01:00Z">
              <w:del w:id="761" w:author="Javier Kachuka" w:date="2019-11-05T22:55:00Z">
                <w:r w:rsidRPr="00EC5FEE" w:rsidDel="00474033">
                  <w:rPr>
                    <w:rFonts w:cs="Arial"/>
                    <w:b/>
                    <w:sz w:val="24"/>
                    <w:szCs w:val="24"/>
                    <w:lang w:val="es-ES"/>
                  </w:rPr>
                  <w:delText>Caso de uso</w:delText>
                </w:r>
              </w:del>
            </w:moveFrom>
          </w:p>
        </w:tc>
        <w:tc>
          <w:tcPr>
            <w:tcW w:w="6706" w:type="dxa"/>
          </w:tcPr>
          <w:p w14:paraId="31006375" w14:textId="643A1CB8" w:rsidR="00F478D6" w:rsidRPr="00EC5FEE" w:rsidDel="00474033" w:rsidRDefault="00F478D6" w:rsidP="000C6533">
            <w:pPr>
              <w:rPr>
                <w:del w:id="762" w:author="Javier Kachuka" w:date="2019-11-05T22:55:00Z"/>
                <w:moveFrom w:id="763" w:author="Javier Kachuka" w:date="2019-11-05T16:01:00Z"/>
                <w:rFonts w:cs="Arial"/>
                <w:sz w:val="24"/>
                <w:szCs w:val="24"/>
                <w:lang w:val="es-ES"/>
              </w:rPr>
            </w:pPr>
            <w:moveFrom w:id="764" w:author="Javier Kachuka" w:date="2019-11-05T16:01:00Z">
              <w:del w:id="765" w:author="Javier Kachuka" w:date="2019-11-05T22:55:00Z">
                <w:r w:rsidDel="00474033">
                  <w:rPr>
                    <w:rFonts w:cs="Arial"/>
                    <w:sz w:val="24"/>
                    <w:szCs w:val="24"/>
                    <w:lang w:val="es-ES"/>
                  </w:rPr>
                  <w:delText xml:space="preserve">Eliminar </w:delText>
                </w:r>
                <w:r w:rsidR="000C6533" w:rsidDel="00474033">
                  <w:rPr>
                    <w:rFonts w:cs="Arial"/>
                    <w:sz w:val="24"/>
                    <w:szCs w:val="24"/>
                    <w:lang w:val="es-ES"/>
                  </w:rPr>
                  <w:delText>Rubro</w:delText>
                </w:r>
                <w:r w:rsidDel="00474033">
                  <w:rPr>
                    <w:rFonts w:cs="Arial"/>
                    <w:sz w:val="24"/>
                    <w:szCs w:val="24"/>
                    <w:lang w:val="es-ES"/>
                  </w:rPr>
                  <w:delText xml:space="preserve"> (</w:delText>
                </w:r>
                <w:r w:rsidR="00832539" w:rsidDel="00474033">
                  <w:rPr>
                    <w:rFonts w:cs="Arial"/>
                    <w:sz w:val="24"/>
                    <w:szCs w:val="24"/>
                    <w:lang w:val="es-ES"/>
                  </w:rPr>
                  <w:delText>CRUD</w:delText>
                </w:r>
                <w:r w:rsidDel="00474033">
                  <w:rPr>
                    <w:rFonts w:cs="Arial"/>
                    <w:sz w:val="24"/>
                    <w:szCs w:val="24"/>
                    <w:lang w:val="es-ES"/>
                  </w:rPr>
                  <w:delText xml:space="preserve"> de </w:delText>
                </w:r>
                <w:r w:rsidR="000C6533" w:rsidDel="00474033">
                  <w:rPr>
                    <w:rFonts w:cs="Arial"/>
                    <w:sz w:val="24"/>
                    <w:szCs w:val="24"/>
                    <w:lang w:val="es-ES"/>
                  </w:rPr>
                  <w:delText>Rubro</w:delText>
                </w:r>
                <w:r w:rsidDel="00474033">
                  <w:rPr>
                    <w:rFonts w:cs="Arial"/>
                    <w:sz w:val="24"/>
                    <w:szCs w:val="24"/>
                    <w:lang w:val="es-ES"/>
                  </w:rPr>
                  <w:delText>)</w:delText>
                </w:r>
              </w:del>
            </w:moveFrom>
          </w:p>
        </w:tc>
      </w:tr>
      <w:tr w:rsidR="00F478D6" w:rsidRPr="00EC5FEE" w:rsidDel="00474033" w14:paraId="0E4875C0" w14:textId="008594EE" w:rsidTr="00907480">
        <w:trPr>
          <w:del w:id="766" w:author="Javier Kachuka" w:date="2019-11-05T22:55:00Z"/>
        </w:trPr>
        <w:tc>
          <w:tcPr>
            <w:tcW w:w="2122" w:type="dxa"/>
            <w:shd w:val="clear" w:color="auto" w:fill="9CC2E5" w:themeFill="accent1" w:themeFillTint="99"/>
          </w:tcPr>
          <w:p w14:paraId="17B82F46" w14:textId="78775D39" w:rsidR="00F478D6" w:rsidRPr="00EC5FEE" w:rsidDel="00474033" w:rsidRDefault="00F478D6" w:rsidP="00907480">
            <w:pPr>
              <w:rPr>
                <w:del w:id="767" w:author="Javier Kachuka" w:date="2019-11-05T22:55:00Z"/>
                <w:moveFrom w:id="768" w:author="Javier Kachuka" w:date="2019-11-05T16:01:00Z"/>
                <w:rFonts w:cs="Arial"/>
                <w:b/>
                <w:sz w:val="24"/>
                <w:szCs w:val="24"/>
                <w:lang w:val="es-ES"/>
              </w:rPr>
            </w:pPr>
            <w:moveFrom w:id="769" w:author="Javier Kachuka" w:date="2019-11-05T16:01:00Z">
              <w:del w:id="770" w:author="Javier Kachuka" w:date="2019-11-05T22:55:00Z">
                <w:r w:rsidRPr="00EC5FEE" w:rsidDel="00474033">
                  <w:rPr>
                    <w:rFonts w:cs="Arial"/>
                    <w:b/>
                    <w:sz w:val="24"/>
                    <w:szCs w:val="24"/>
                    <w:lang w:val="es-ES"/>
                  </w:rPr>
                  <w:delText>Actor</w:delText>
                </w:r>
              </w:del>
            </w:moveFrom>
          </w:p>
        </w:tc>
        <w:tc>
          <w:tcPr>
            <w:tcW w:w="6706" w:type="dxa"/>
          </w:tcPr>
          <w:p w14:paraId="0FFA3ED0" w14:textId="39760AB5" w:rsidR="00F478D6" w:rsidRPr="00EC5FEE" w:rsidDel="00474033" w:rsidRDefault="00F478D6" w:rsidP="00907480">
            <w:pPr>
              <w:ind w:left="720" w:hanging="720"/>
              <w:rPr>
                <w:del w:id="771" w:author="Javier Kachuka" w:date="2019-11-05T22:55:00Z"/>
                <w:moveFrom w:id="772" w:author="Javier Kachuka" w:date="2019-11-05T16:01:00Z"/>
                <w:rFonts w:cs="Arial"/>
                <w:sz w:val="24"/>
                <w:szCs w:val="24"/>
                <w:lang w:val="es-ES"/>
              </w:rPr>
            </w:pPr>
            <w:moveFrom w:id="773" w:author="Javier Kachuka" w:date="2019-11-05T16:01:00Z">
              <w:del w:id="774" w:author="Javier Kachuka" w:date="2019-11-05T22:55:00Z">
                <w:r w:rsidDel="00474033">
                  <w:rPr>
                    <w:rFonts w:cs="Arial"/>
                    <w:sz w:val="24"/>
                    <w:szCs w:val="24"/>
                    <w:lang w:val="es-ES"/>
                  </w:rPr>
                  <w:delText>Administrador</w:delText>
                </w:r>
              </w:del>
            </w:moveFrom>
          </w:p>
        </w:tc>
      </w:tr>
      <w:tr w:rsidR="00F478D6" w:rsidRPr="00D55146" w:rsidDel="00474033" w14:paraId="4B3EE203" w14:textId="148E176A" w:rsidTr="00907480">
        <w:trPr>
          <w:del w:id="775" w:author="Javier Kachuka" w:date="2019-11-05T22:55:00Z"/>
        </w:trPr>
        <w:tc>
          <w:tcPr>
            <w:tcW w:w="2122" w:type="dxa"/>
            <w:shd w:val="clear" w:color="auto" w:fill="9CC2E5" w:themeFill="accent1" w:themeFillTint="99"/>
          </w:tcPr>
          <w:p w14:paraId="0CDA0578" w14:textId="1FAF1367" w:rsidR="00F478D6" w:rsidRPr="00EC5FEE" w:rsidDel="00474033" w:rsidRDefault="00F478D6" w:rsidP="00907480">
            <w:pPr>
              <w:rPr>
                <w:del w:id="776" w:author="Javier Kachuka" w:date="2019-11-05T22:55:00Z"/>
                <w:moveFrom w:id="777" w:author="Javier Kachuka" w:date="2019-11-05T16:01:00Z"/>
                <w:rFonts w:cs="Arial"/>
                <w:b/>
                <w:sz w:val="24"/>
                <w:szCs w:val="24"/>
                <w:lang w:val="es-ES"/>
              </w:rPr>
            </w:pPr>
            <w:moveFrom w:id="778" w:author="Javier Kachuka" w:date="2019-11-05T16:01:00Z">
              <w:del w:id="779" w:author="Javier Kachuka" w:date="2019-11-05T22:55:00Z">
                <w:r w:rsidRPr="00EC5FEE" w:rsidDel="00474033">
                  <w:rPr>
                    <w:rFonts w:cs="Arial"/>
                    <w:b/>
                    <w:sz w:val="24"/>
                    <w:szCs w:val="24"/>
                    <w:lang w:val="es-ES"/>
                  </w:rPr>
                  <w:delText xml:space="preserve">Descripción </w:delText>
                </w:r>
              </w:del>
            </w:moveFrom>
          </w:p>
        </w:tc>
        <w:tc>
          <w:tcPr>
            <w:tcW w:w="6706" w:type="dxa"/>
          </w:tcPr>
          <w:p w14:paraId="23108158" w14:textId="334FB98D" w:rsidR="00F478D6" w:rsidRPr="00EC5FEE" w:rsidDel="00474033" w:rsidRDefault="00F478D6" w:rsidP="000C6533">
            <w:pPr>
              <w:rPr>
                <w:del w:id="780" w:author="Javier Kachuka" w:date="2019-11-05T22:55:00Z"/>
                <w:moveFrom w:id="781" w:author="Javier Kachuka" w:date="2019-11-05T16:01:00Z"/>
                <w:rFonts w:cs="Arial"/>
                <w:sz w:val="24"/>
                <w:szCs w:val="24"/>
                <w:lang w:val="es-ES"/>
              </w:rPr>
            </w:pPr>
            <w:moveFrom w:id="782" w:author="Javier Kachuka" w:date="2019-11-05T16:01:00Z">
              <w:del w:id="783" w:author="Javier Kachuka" w:date="2019-11-05T22:55:00Z">
                <w:r w:rsidRPr="00EC5FEE" w:rsidDel="00474033">
                  <w:rPr>
                    <w:rFonts w:cs="Arial"/>
                    <w:sz w:val="24"/>
                    <w:szCs w:val="24"/>
                    <w:lang w:val="es-ES"/>
                  </w:rPr>
                  <w:delText>El</w:delText>
                </w:r>
                <w:r w:rsidDel="00474033">
                  <w:rPr>
                    <w:rFonts w:cs="Arial"/>
                    <w:sz w:val="24"/>
                    <w:szCs w:val="24"/>
                    <w:lang w:val="es-ES"/>
                  </w:rPr>
                  <w:delText xml:space="preserve"> administrador</w:delText>
                </w:r>
                <w:r w:rsidRPr="00EC5FEE" w:rsidDel="00474033">
                  <w:rPr>
                    <w:rFonts w:cs="Arial"/>
                    <w:sz w:val="24"/>
                    <w:szCs w:val="24"/>
                    <w:lang w:val="es-ES"/>
                  </w:rPr>
                  <w:delText xml:space="preserve"> </w:delText>
                </w:r>
                <w:r w:rsidDel="00474033">
                  <w:rPr>
                    <w:rFonts w:cs="Arial"/>
                    <w:sz w:val="24"/>
                    <w:szCs w:val="24"/>
                    <w:lang w:val="es-ES"/>
                  </w:rPr>
                  <w:delText xml:space="preserve">puede eliminar cualquier </w:delText>
                </w:r>
                <w:r w:rsidR="000C6533" w:rsidDel="00474033">
                  <w:rPr>
                    <w:rFonts w:cs="Arial"/>
                    <w:sz w:val="24"/>
                    <w:szCs w:val="24"/>
                    <w:lang w:val="es-ES"/>
                  </w:rPr>
                  <w:delText>rubro</w:delText>
                </w:r>
                <w:r w:rsidDel="00474033">
                  <w:rPr>
                    <w:rFonts w:cs="Arial"/>
                    <w:sz w:val="24"/>
                    <w:szCs w:val="24"/>
                    <w:lang w:val="es-ES"/>
                  </w:rPr>
                  <w:delText xml:space="preserve"> del sistema</w:delText>
                </w:r>
              </w:del>
            </w:moveFrom>
          </w:p>
        </w:tc>
      </w:tr>
      <w:tr w:rsidR="00F478D6" w:rsidRPr="00EC5FEE" w:rsidDel="00474033" w14:paraId="104268AB" w14:textId="729D9933" w:rsidTr="00907480">
        <w:trPr>
          <w:del w:id="784" w:author="Javier Kachuka" w:date="2019-11-05T22:55:00Z"/>
        </w:trPr>
        <w:tc>
          <w:tcPr>
            <w:tcW w:w="2122" w:type="dxa"/>
            <w:shd w:val="clear" w:color="auto" w:fill="9CC2E5" w:themeFill="accent1" w:themeFillTint="99"/>
          </w:tcPr>
          <w:p w14:paraId="46716D26" w14:textId="2A24F209" w:rsidR="00F478D6" w:rsidRPr="00EC5FEE" w:rsidDel="00474033" w:rsidRDefault="00F478D6" w:rsidP="00907480">
            <w:pPr>
              <w:rPr>
                <w:del w:id="785" w:author="Javier Kachuka" w:date="2019-11-05T22:55:00Z"/>
                <w:moveFrom w:id="786" w:author="Javier Kachuka" w:date="2019-11-05T16:01:00Z"/>
                <w:rFonts w:cs="Arial"/>
                <w:b/>
                <w:sz w:val="24"/>
                <w:szCs w:val="24"/>
                <w:lang w:val="es-ES"/>
              </w:rPr>
            </w:pPr>
            <w:moveFrom w:id="787" w:author="Javier Kachuka" w:date="2019-11-05T16:01:00Z">
              <w:del w:id="788" w:author="Javier Kachuka" w:date="2019-11-05T22:55:00Z">
                <w:r w:rsidRPr="00EC5FEE" w:rsidDel="00474033">
                  <w:rPr>
                    <w:rFonts w:cs="Arial"/>
                    <w:b/>
                    <w:sz w:val="24"/>
                    <w:szCs w:val="24"/>
                    <w:lang w:val="es-ES"/>
                  </w:rPr>
                  <w:delText>Referencia Cruzada</w:delText>
                </w:r>
              </w:del>
            </w:moveFrom>
          </w:p>
        </w:tc>
        <w:tc>
          <w:tcPr>
            <w:tcW w:w="6706" w:type="dxa"/>
          </w:tcPr>
          <w:p w14:paraId="08751F67" w14:textId="66660368" w:rsidR="00F478D6" w:rsidRPr="00EC5FEE" w:rsidDel="00474033" w:rsidRDefault="00F478D6" w:rsidP="00907480">
            <w:pPr>
              <w:rPr>
                <w:del w:id="789" w:author="Javier Kachuka" w:date="2019-11-05T22:55:00Z"/>
                <w:moveFrom w:id="790" w:author="Javier Kachuka" w:date="2019-11-05T16:01:00Z"/>
                <w:rFonts w:cs="Arial"/>
                <w:sz w:val="24"/>
                <w:szCs w:val="24"/>
                <w:lang w:val="es-ES"/>
              </w:rPr>
            </w:pPr>
            <w:moveFrom w:id="791" w:author="Javier Kachuka" w:date="2019-11-05T16:01:00Z">
              <w:del w:id="792" w:author="Javier Kachuka" w:date="2019-11-05T22:55:00Z">
                <w:r w:rsidRPr="00EC5FEE" w:rsidDel="00474033">
                  <w:rPr>
                    <w:rFonts w:cs="Arial"/>
                    <w:sz w:val="24"/>
                    <w:szCs w:val="24"/>
                    <w:lang w:val="es-ES"/>
                  </w:rPr>
                  <w:delText>RF3.3</w:delText>
                </w:r>
              </w:del>
            </w:moveFrom>
          </w:p>
        </w:tc>
      </w:tr>
      <w:moveFromRangeEnd w:id="759"/>
    </w:tbl>
    <w:p w14:paraId="521CEE57" w14:textId="18195790" w:rsidR="00F478D6" w:rsidRPr="00EC5FEE" w:rsidRDefault="00F478D6" w:rsidP="00AE5082">
      <w:pPr>
        <w:rPr>
          <w:rFonts w:cs="Arial"/>
          <w:sz w:val="24"/>
          <w:szCs w:val="24"/>
          <w:lang w:val="es-ES"/>
        </w:rPr>
      </w:pPr>
    </w:p>
    <w:tbl>
      <w:tblPr>
        <w:tblStyle w:val="Tablaconcuadrcula"/>
        <w:tblW w:w="0" w:type="auto"/>
        <w:tblLook w:val="04A0" w:firstRow="1" w:lastRow="0" w:firstColumn="1" w:lastColumn="0" w:noHBand="0" w:noVBand="1"/>
      </w:tblPr>
      <w:tblGrid>
        <w:gridCol w:w="2122"/>
        <w:gridCol w:w="6706"/>
      </w:tblGrid>
      <w:tr w:rsidR="00BF3680" w:rsidRPr="00576F7E" w14:paraId="78696B20" w14:textId="77777777" w:rsidTr="00EC5FEE">
        <w:tc>
          <w:tcPr>
            <w:tcW w:w="2122" w:type="dxa"/>
            <w:shd w:val="clear" w:color="auto" w:fill="9CC2E5" w:themeFill="accent1" w:themeFillTint="99"/>
          </w:tcPr>
          <w:p w14:paraId="3A226C9C" w14:textId="77777777" w:rsidR="00BF3680" w:rsidRPr="00EC5FEE" w:rsidRDefault="00BF3680" w:rsidP="00E76878">
            <w:pPr>
              <w:rPr>
                <w:rFonts w:cs="Arial"/>
                <w:b/>
                <w:sz w:val="24"/>
                <w:szCs w:val="24"/>
                <w:lang w:val="es-ES"/>
              </w:rPr>
            </w:pPr>
            <w:r w:rsidRPr="00EC5FEE">
              <w:rPr>
                <w:rFonts w:cs="Arial"/>
                <w:b/>
                <w:sz w:val="24"/>
                <w:szCs w:val="24"/>
                <w:lang w:val="es-ES"/>
              </w:rPr>
              <w:t>Caso de uso</w:t>
            </w:r>
          </w:p>
        </w:tc>
        <w:tc>
          <w:tcPr>
            <w:tcW w:w="6706" w:type="dxa"/>
          </w:tcPr>
          <w:p w14:paraId="55AD6786" w14:textId="22B31FF4" w:rsidR="00BF3680" w:rsidRPr="00EC5FEE" w:rsidRDefault="00BF3680" w:rsidP="00BF3680">
            <w:pPr>
              <w:rPr>
                <w:rFonts w:cs="Arial"/>
                <w:sz w:val="24"/>
                <w:szCs w:val="24"/>
                <w:lang w:val="es-ES"/>
              </w:rPr>
            </w:pPr>
            <w:r w:rsidRPr="00EC5FEE">
              <w:rPr>
                <w:rFonts w:cs="Arial"/>
                <w:sz w:val="24"/>
                <w:szCs w:val="24"/>
                <w:lang w:val="es-ES"/>
              </w:rPr>
              <w:t>Cargar Proveedor</w:t>
            </w:r>
            <w:r w:rsidR="00BD136E">
              <w:rPr>
                <w:rFonts w:cs="Arial"/>
                <w:sz w:val="24"/>
                <w:szCs w:val="24"/>
                <w:lang w:val="es-ES"/>
              </w:rPr>
              <w:t xml:space="preserve"> (</w:t>
            </w:r>
            <w:del w:id="793" w:author="Javier Kachuka" w:date="2019-11-05T17:22:00Z">
              <w:r w:rsidR="00832539" w:rsidDel="00A92212">
                <w:rPr>
                  <w:rFonts w:cs="Arial"/>
                  <w:sz w:val="24"/>
                  <w:szCs w:val="24"/>
                  <w:lang w:val="es-ES"/>
                </w:rPr>
                <w:delText>CRUD</w:delText>
              </w:r>
            </w:del>
            <w:ins w:id="794" w:author="Javier Kachuka" w:date="2019-11-05T17:22:00Z">
              <w:r w:rsidR="00A92212">
                <w:rPr>
                  <w:rFonts w:cs="Arial"/>
                  <w:sz w:val="24"/>
                  <w:szCs w:val="24"/>
                  <w:lang w:val="es-ES"/>
                </w:rPr>
                <w:t>ABM</w:t>
              </w:r>
            </w:ins>
            <w:r w:rsidR="00BD136E">
              <w:rPr>
                <w:rFonts w:cs="Arial"/>
                <w:sz w:val="24"/>
                <w:szCs w:val="24"/>
                <w:lang w:val="es-ES"/>
              </w:rPr>
              <w:t xml:space="preserve"> de Proveedor)</w:t>
            </w:r>
          </w:p>
        </w:tc>
      </w:tr>
      <w:tr w:rsidR="00BF3680" w:rsidRPr="00EC5FEE" w14:paraId="09DB62CC" w14:textId="77777777" w:rsidTr="00EC5FEE">
        <w:tc>
          <w:tcPr>
            <w:tcW w:w="2122" w:type="dxa"/>
            <w:shd w:val="clear" w:color="auto" w:fill="9CC2E5" w:themeFill="accent1" w:themeFillTint="99"/>
          </w:tcPr>
          <w:p w14:paraId="7F3F9698" w14:textId="77777777" w:rsidR="00BF3680" w:rsidRPr="00EC5FEE" w:rsidRDefault="00BF3680" w:rsidP="00E76878">
            <w:pPr>
              <w:rPr>
                <w:rFonts w:cs="Arial"/>
                <w:b/>
                <w:sz w:val="24"/>
                <w:szCs w:val="24"/>
                <w:lang w:val="es-ES"/>
              </w:rPr>
            </w:pPr>
            <w:r w:rsidRPr="00EC5FEE">
              <w:rPr>
                <w:rFonts w:cs="Arial"/>
                <w:b/>
                <w:sz w:val="24"/>
                <w:szCs w:val="24"/>
                <w:lang w:val="es-ES"/>
              </w:rPr>
              <w:t>Actor</w:t>
            </w:r>
          </w:p>
        </w:tc>
        <w:tc>
          <w:tcPr>
            <w:tcW w:w="6706" w:type="dxa"/>
          </w:tcPr>
          <w:p w14:paraId="45813BAE" w14:textId="291BD835" w:rsidR="00BF3680" w:rsidRPr="00EC5FEE" w:rsidRDefault="00BF3680" w:rsidP="00E76878">
            <w:pPr>
              <w:rPr>
                <w:rFonts w:cs="Arial"/>
                <w:sz w:val="24"/>
                <w:szCs w:val="24"/>
                <w:lang w:val="es-ES"/>
              </w:rPr>
            </w:pPr>
            <w:r w:rsidRPr="00EC5FEE">
              <w:rPr>
                <w:rFonts w:cs="Arial"/>
                <w:sz w:val="24"/>
                <w:szCs w:val="24"/>
                <w:lang w:val="es-ES"/>
              </w:rPr>
              <w:t>Oficinista</w:t>
            </w:r>
            <w:r w:rsidR="00BD136E">
              <w:rPr>
                <w:rFonts w:cs="Arial"/>
                <w:sz w:val="24"/>
                <w:szCs w:val="24"/>
                <w:lang w:val="es-ES"/>
              </w:rPr>
              <w:t>, Administrador</w:t>
            </w:r>
          </w:p>
        </w:tc>
      </w:tr>
      <w:tr w:rsidR="00BF3680" w:rsidRPr="00576F7E" w14:paraId="0AEB621B" w14:textId="77777777" w:rsidTr="00EC5FEE">
        <w:tc>
          <w:tcPr>
            <w:tcW w:w="2122" w:type="dxa"/>
            <w:shd w:val="clear" w:color="auto" w:fill="9CC2E5" w:themeFill="accent1" w:themeFillTint="99"/>
          </w:tcPr>
          <w:p w14:paraId="4069E4C1" w14:textId="77777777" w:rsidR="00BF3680" w:rsidRPr="00EC5FEE" w:rsidRDefault="00BF3680" w:rsidP="00E76878">
            <w:pPr>
              <w:rPr>
                <w:rFonts w:cs="Arial"/>
                <w:b/>
                <w:sz w:val="24"/>
                <w:szCs w:val="24"/>
                <w:lang w:val="es-ES"/>
              </w:rPr>
            </w:pPr>
            <w:r w:rsidRPr="00EC5FEE">
              <w:rPr>
                <w:rFonts w:cs="Arial"/>
                <w:b/>
                <w:sz w:val="24"/>
                <w:szCs w:val="24"/>
                <w:lang w:val="es-ES"/>
              </w:rPr>
              <w:t xml:space="preserve">Descripción </w:t>
            </w:r>
          </w:p>
        </w:tc>
        <w:tc>
          <w:tcPr>
            <w:tcW w:w="6706" w:type="dxa"/>
          </w:tcPr>
          <w:p w14:paraId="3979A63E" w14:textId="067549D4" w:rsidR="00BF3680" w:rsidRPr="00EC5FEE" w:rsidRDefault="00BF3680" w:rsidP="00BD136E">
            <w:pPr>
              <w:rPr>
                <w:rFonts w:cs="Arial"/>
                <w:sz w:val="24"/>
                <w:szCs w:val="24"/>
                <w:lang w:val="es-ES"/>
              </w:rPr>
            </w:pPr>
            <w:r w:rsidRPr="00EC5FEE">
              <w:rPr>
                <w:rFonts w:cs="Arial"/>
                <w:sz w:val="24"/>
                <w:szCs w:val="24"/>
                <w:lang w:val="es-ES"/>
              </w:rPr>
              <w:t>El oficinista</w:t>
            </w:r>
            <w:r w:rsidR="00BD136E">
              <w:rPr>
                <w:rFonts w:cs="Arial"/>
                <w:sz w:val="24"/>
                <w:szCs w:val="24"/>
                <w:lang w:val="es-ES"/>
              </w:rPr>
              <w:t xml:space="preserve"> o administrador</w:t>
            </w:r>
            <w:r w:rsidRPr="00EC5FEE">
              <w:rPr>
                <w:rFonts w:cs="Arial"/>
                <w:sz w:val="24"/>
                <w:szCs w:val="24"/>
                <w:lang w:val="es-ES"/>
              </w:rPr>
              <w:t xml:space="preserve"> carga un </w:t>
            </w:r>
            <w:r w:rsidR="00BD136E">
              <w:rPr>
                <w:rFonts w:cs="Arial"/>
                <w:sz w:val="24"/>
                <w:szCs w:val="24"/>
                <w:lang w:val="es-ES"/>
              </w:rPr>
              <w:t>nuevo proveedor al sistema</w:t>
            </w:r>
          </w:p>
        </w:tc>
      </w:tr>
      <w:tr w:rsidR="00BF3680" w:rsidRPr="00EC5FEE" w14:paraId="5116236B" w14:textId="77777777" w:rsidTr="00EC5FEE">
        <w:tc>
          <w:tcPr>
            <w:tcW w:w="2122" w:type="dxa"/>
            <w:shd w:val="clear" w:color="auto" w:fill="9CC2E5" w:themeFill="accent1" w:themeFillTint="99"/>
          </w:tcPr>
          <w:p w14:paraId="031F6786" w14:textId="77777777" w:rsidR="00BF3680" w:rsidRPr="00EC5FEE" w:rsidRDefault="00BF3680" w:rsidP="00E76878">
            <w:pPr>
              <w:rPr>
                <w:rFonts w:cs="Arial"/>
                <w:b/>
                <w:sz w:val="24"/>
                <w:szCs w:val="24"/>
                <w:lang w:val="es-ES"/>
              </w:rPr>
            </w:pPr>
            <w:r w:rsidRPr="00EC5FEE">
              <w:rPr>
                <w:rFonts w:cs="Arial"/>
                <w:b/>
                <w:sz w:val="24"/>
                <w:szCs w:val="24"/>
                <w:lang w:val="es-ES"/>
              </w:rPr>
              <w:t>Referencia Cruzada</w:t>
            </w:r>
          </w:p>
        </w:tc>
        <w:tc>
          <w:tcPr>
            <w:tcW w:w="6706" w:type="dxa"/>
          </w:tcPr>
          <w:p w14:paraId="66D33E9E" w14:textId="2399ED8C" w:rsidR="00BF3680" w:rsidRPr="00EC5FEE" w:rsidRDefault="002A55EF" w:rsidP="00E76878">
            <w:pPr>
              <w:rPr>
                <w:rFonts w:cs="Arial"/>
                <w:sz w:val="24"/>
                <w:szCs w:val="24"/>
                <w:lang w:val="es-ES"/>
              </w:rPr>
            </w:pPr>
            <w:r>
              <w:rPr>
                <w:rFonts w:cs="Arial"/>
                <w:sz w:val="24"/>
                <w:szCs w:val="24"/>
                <w:lang w:val="es-ES"/>
              </w:rPr>
              <w:t>RF</w:t>
            </w:r>
            <w:ins w:id="795" w:author="Javier Kachuka" w:date="2019-11-05T17:54:00Z">
              <w:r w:rsidR="00401CC8">
                <w:rPr>
                  <w:rFonts w:cs="Arial"/>
                  <w:sz w:val="24"/>
                  <w:szCs w:val="24"/>
                  <w:lang w:val="es-ES"/>
                </w:rPr>
                <w:t>4.3</w:t>
              </w:r>
            </w:ins>
            <w:del w:id="796" w:author="Javier Kachuka" w:date="2019-11-05T17:54:00Z">
              <w:r w:rsidDel="00401CC8">
                <w:rPr>
                  <w:rFonts w:cs="Arial"/>
                  <w:sz w:val="24"/>
                  <w:szCs w:val="24"/>
                  <w:lang w:val="es-ES"/>
                </w:rPr>
                <w:delText>3.6</w:delText>
              </w:r>
            </w:del>
          </w:p>
        </w:tc>
      </w:tr>
    </w:tbl>
    <w:p w14:paraId="59599F8E" w14:textId="77777777" w:rsidR="00BF3680" w:rsidRPr="00EC5FEE" w:rsidRDefault="00BF3680" w:rsidP="00AE5082">
      <w:pPr>
        <w:rPr>
          <w:rFonts w:cs="Arial"/>
          <w:sz w:val="24"/>
          <w:szCs w:val="24"/>
          <w:lang w:val="es-ES"/>
        </w:rPr>
      </w:pPr>
    </w:p>
    <w:tbl>
      <w:tblPr>
        <w:tblStyle w:val="Tablaconcuadrcula"/>
        <w:tblW w:w="0" w:type="auto"/>
        <w:tblLook w:val="04A0" w:firstRow="1" w:lastRow="0" w:firstColumn="1" w:lastColumn="0" w:noHBand="0" w:noVBand="1"/>
      </w:tblPr>
      <w:tblGrid>
        <w:gridCol w:w="2122"/>
        <w:gridCol w:w="6706"/>
      </w:tblGrid>
      <w:tr w:rsidR="00BF3680" w:rsidRPr="00576F7E" w14:paraId="4F45DBF8" w14:textId="77777777" w:rsidTr="00EC5FEE">
        <w:tc>
          <w:tcPr>
            <w:tcW w:w="2122" w:type="dxa"/>
            <w:shd w:val="clear" w:color="auto" w:fill="9CC2E5" w:themeFill="accent1" w:themeFillTint="99"/>
          </w:tcPr>
          <w:p w14:paraId="5E4AE2B3" w14:textId="77777777" w:rsidR="00BF3680" w:rsidRPr="00EC5FEE" w:rsidRDefault="00BF3680" w:rsidP="00E76878">
            <w:pPr>
              <w:rPr>
                <w:rFonts w:cs="Arial"/>
                <w:b/>
                <w:sz w:val="24"/>
                <w:szCs w:val="24"/>
                <w:lang w:val="es-ES"/>
              </w:rPr>
            </w:pPr>
            <w:r w:rsidRPr="00EC5FEE">
              <w:rPr>
                <w:rFonts w:cs="Arial"/>
                <w:b/>
                <w:sz w:val="24"/>
                <w:szCs w:val="24"/>
                <w:lang w:val="es-ES"/>
              </w:rPr>
              <w:t>Caso de uso</w:t>
            </w:r>
          </w:p>
        </w:tc>
        <w:tc>
          <w:tcPr>
            <w:tcW w:w="6706" w:type="dxa"/>
          </w:tcPr>
          <w:p w14:paraId="79E7DE3E" w14:textId="4CDD9C8C" w:rsidR="00BF3680" w:rsidRPr="00EC5FEE" w:rsidRDefault="00BF3680" w:rsidP="00BF3680">
            <w:pPr>
              <w:rPr>
                <w:rFonts w:cs="Arial"/>
                <w:sz w:val="24"/>
                <w:szCs w:val="24"/>
                <w:lang w:val="es-ES"/>
              </w:rPr>
            </w:pPr>
            <w:r w:rsidRPr="00EC5FEE">
              <w:rPr>
                <w:rFonts w:cs="Arial"/>
                <w:sz w:val="24"/>
                <w:szCs w:val="24"/>
                <w:lang w:val="es-ES"/>
              </w:rPr>
              <w:t>Modificar Proveedor</w:t>
            </w:r>
            <w:r w:rsidR="00BD136E">
              <w:rPr>
                <w:rFonts w:cs="Arial"/>
                <w:sz w:val="24"/>
                <w:szCs w:val="24"/>
                <w:lang w:val="es-ES"/>
              </w:rPr>
              <w:t xml:space="preserve"> (</w:t>
            </w:r>
            <w:del w:id="797" w:author="Javier Kachuka" w:date="2019-11-05T17:22:00Z">
              <w:r w:rsidR="00832539" w:rsidDel="00A92212">
                <w:rPr>
                  <w:rFonts w:cs="Arial"/>
                  <w:sz w:val="24"/>
                  <w:szCs w:val="24"/>
                  <w:lang w:val="es-ES"/>
                </w:rPr>
                <w:delText>CRUD</w:delText>
              </w:r>
            </w:del>
            <w:ins w:id="798" w:author="Javier Kachuka" w:date="2019-11-05T17:22:00Z">
              <w:r w:rsidR="00A92212">
                <w:rPr>
                  <w:rFonts w:cs="Arial"/>
                  <w:sz w:val="24"/>
                  <w:szCs w:val="24"/>
                  <w:lang w:val="es-ES"/>
                </w:rPr>
                <w:t>ABM</w:t>
              </w:r>
            </w:ins>
            <w:r w:rsidR="00BD136E">
              <w:rPr>
                <w:rFonts w:cs="Arial"/>
                <w:sz w:val="24"/>
                <w:szCs w:val="24"/>
                <w:lang w:val="es-ES"/>
              </w:rPr>
              <w:t xml:space="preserve"> de Proveedor)</w:t>
            </w:r>
          </w:p>
        </w:tc>
      </w:tr>
      <w:tr w:rsidR="00BF3680" w:rsidRPr="00EC5FEE" w14:paraId="72E44AD8" w14:textId="77777777" w:rsidTr="00EC5FEE">
        <w:tc>
          <w:tcPr>
            <w:tcW w:w="2122" w:type="dxa"/>
            <w:shd w:val="clear" w:color="auto" w:fill="9CC2E5" w:themeFill="accent1" w:themeFillTint="99"/>
          </w:tcPr>
          <w:p w14:paraId="4614A537" w14:textId="77777777" w:rsidR="00BF3680" w:rsidRPr="00EC5FEE" w:rsidRDefault="00BF3680" w:rsidP="00E76878">
            <w:pPr>
              <w:rPr>
                <w:rFonts w:cs="Arial"/>
                <w:b/>
                <w:sz w:val="24"/>
                <w:szCs w:val="24"/>
                <w:lang w:val="es-ES"/>
              </w:rPr>
            </w:pPr>
            <w:r w:rsidRPr="00EC5FEE">
              <w:rPr>
                <w:rFonts w:cs="Arial"/>
                <w:b/>
                <w:sz w:val="24"/>
                <w:szCs w:val="24"/>
                <w:lang w:val="es-ES"/>
              </w:rPr>
              <w:t>Actor</w:t>
            </w:r>
          </w:p>
        </w:tc>
        <w:tc>
          <w:tcPr>
            <w:tcW w:w="6706" w:type="dxa"/>
          </w:tcPr>
          <w:p w14:paraId="21130CF1" w14:textId="79FB3237" w:rsidR="00BF3680" w:rsidRPr="00EC5FEE" w:rsidRDefault="00BF3680" w:rsidP="00E76878">
            <w:pPr>
              <w:rPr>
                <w:rFonts w:cs="Arial"/>
                <w:sz w:val="24"/>
                <w:szCs w:val="24"/>
                <w:lang w:val="es-ES"/>
              </w:rPr>
            </w:pPr>
            <w:r w:rsidRPr="00EC5FEE">
              <w:rPr>
                <w:rFonts w:cs="Arial"/>
                <w:sz w:val="24"/>
                <w:szCs w:val="24"/>
                <w:lang w:val="es-ES"/>
              </w:rPr>
              <w:t>Oficinista</w:t>
            </w:r>
            <w:r w:rsidR="00BD136E">
              <w:rPr>
                <w:rFonts w:cs="Arial"/>
                <w:sz w:val="24"/>
                <w:szCs w:val="24"/>
                <w:lang w:val="es-ES"/>
              </w:rPr>
              <w:t>, Administrador</w:t>
            </w:r>
          </w:p>
        </w:tc>
      </w:tr>
      <w:tr w:rsidR="00BF3680" w:rsidRPr="00576F7E" w14:paraId="69394570" w14:textId="77777777" w:rsidTr="00EC5FEE">
        <w:tc>
          <w:tcPr>
            <w:tcW w:w="2122" w:type="dxa"/>
            <w:shd w:val="clear" w:color="auto" w:fill="9CC2E5" w:themeFill="accent1" w:themeFillTint="99"/>
          </w:tcPr>
          <w:p w14:paraId="3B1843BE" w14:textId="77777777" w:rsidR="00BF3680" w:rsidRPr="00EC5FEE" w:rsidRDefault="00BF3680" w:rsidP="00E76878">
            <w:pPr>
              <w:rPr>
                <w:rFonts w:cs="Arial"/>
                <w:b/>
                <w:sz w:val="24"/>
                <w:szCs w:val="24"/>
                <w:lang w:val="es-ES"/>
              </w:rPr>
            </w:pPr>
            <w:r w:rsidRPr="00EC5FEE">
              <w:rPr>
                <w:rFonts w:cs="Arial"/>
                <w:b/>
                <w:sz w:val="24"/>
                <w:szCs w:val="24"/>
                <w:lang w:val="es-ES"/>
              </w:rPr>
              <w:t xml:space="preserve">Descripción </w:t>
            </w:r>
          </w:p>
        </w:tc>
        <w:tc>
          <w:tcPr>
            <w:tcW w:w="6706" w:type="dxa"/>
          </w:tcPr>
          <w:p w14:paraId="2CEBB2DB" w14:textId="3ACDA5E0" w:rsidR="00BF3680" w:rsidRPr="00EC5FEE" w:rsidRDefault="00BF3680" w:rsidP="00BD136E">
            <w:pPr>
              <w:rPr>
                <w:rFonts w:cs="Arial"/>
                <w:sz w:val="24"/>
                <w:szCs w:val="24"/>
                <w:lang w:val="es-ES"/>
              </w:rPr>
            </w:pPr>
            <w:r w:rsidRPr="00EC5FEE">
              <w:rPr>
                <w:rFonts w:cs="Arial"/>
                <w:sz w:val="24"/>
                <w:szCs w:val="24"/>
                <w:lang w:val="es-ES"/>
              </w:rPr>
              <w:t xml:space="preserve">El oficinista </w:t>
            </w:r>
            <w:r w:rsidR="00BD136E">
              <w:rPr>
                <w:rFonts w:cs="Arial"/>
                <w:sz w:val="24"/>
                <w:szCs w:val="24"/>
                <w:lang w:val="es-ES"/>
              </w:rPr>
              <w:t xml:space="preserve">o administrador </w:t>
            </w:r>
            <w:r w:rsidRPr="00EC5FEE">
              <w:rPr>
                <w:rFonts w:cs="Arial"/>
                <w:sz w:val="24"/>
                <w:szCs w:val="24"/>
                <w:lang w:val="es-ES"/>
              </w:rPr>
              <w:t xml:space="preserve">modifica los datos </w:t>
            </w:r>
            <w:r w:rsidR="00BD136E">
              <w:rPr>
                <w:rFonts w:cs="Arial"/>
                <w:sz w:val="24"/>
                <w:szCs w:val="24"/>
                <w:lang w:val="es-ES"/>
              </w:rPr>
              <w:t xml:space="preserve">de un </w:t>
            </w:r>
            <w:r w:rsidRPr="00EC5FEE">
              <w:rPr>
                <w:rFonts w:cs="Arial"/>
                <w:sz w:val="24"/>
                <w:szCs w:val="24"/>
                <w:lang w:val="es-ES"/>
              </w:rPr>
              <w:t>proveedor</w:t>
            </w:r>
          </w:p>
        </w:tc>
      </w:tr>
      <w:tr w:rsidR="00BF3680" w:rsidRPr="00EC5FEE" w14:paraId="1B96DB68" w14:textId="77777777" w:rsidTr="00EC5FEE">
        <w:tc>
          <w:tcPr>
            <w:tcW w:w="2122" w:type="dxa"/>
            <w:shd w:val="clear" w:color="auto" w:fill="9CC2E5" w:themeFill="accent1" w:themeFillTint="99"/>
          </w:tcPr>
          <w:p w14:paraId="5529B746" w14:textId="77777777" w:rsidR="00BF3680" w:rsidRPr="00EC5FEE" w:rsidRDefault="00BF3680" w:rsidP="00E76878">
            <w:pPr>
              <w:rPr>
                <w:rFonts w:cs="Arial"/>
                <w:b/>
                <w:sz w:val="24"/>
                <w:szCs w:val="24"/>
                <w:lang w:val="es-ES"/>
              </w:rPr>
            </w:pPr>
            <w:r w:rsidRPr="00EC5FEE">
              <w:rPr>
                <w:rFonts w:cs="Arial"/>
                <w:b/>
                <w:sz w:val="24"/>
                <w:szCs w:val="24"/>
                <w:lang w:val="es-ES"/>
              </w:rPr>
              <w:t>Referencia Cruzada</w:t>
            </w:r>
          </w:p>
        </w:tc>
        <w:tc>
          <w:tcPr>
            <w:tcW w:w="6706" w:type="dxa"/>
          </w:tcPr>
          <w:p w14:paraId="3C68CD40" w14:textId="1C7C1C4F" w:rsidR="00BF3680" w:rsidRPr="00EC5FEE" w:rsidRDefault="002A55EF" w:rsidP="00E76878">
            <w:pPr>
              <w:rPr>
                <w:rFonts w:cs="Arial"/>
                <w:sz w:val="24"/>
                <w:szCs w:val="24"/>
                <w:lang w:val="es-ES"/>
              </w:rPr>
            </w:pPr>
            <w:r>
              <w:rPr>
                <w:rFonts w:cs="Arial"/>
                <w:sz w:val="24"/>
                <w:szCs w:val="24"/>
                <w:lang w:val="es-ES"/>
              </w:rPr>
              <w:t>RF</w:t>
            </w:r>
            <w:ins w:id="799" w:author="Javier Kachuka" w:date="2019-11-05T17:55:00Z">
              <w:r w:rsidR="00401CC8">
                <w:rPr>
                  <w:rFonts w:cs="Arial"/>
                  <w:sz w:val="24"/>
                  <w:szCs w:val="24"/>
                  <w:lang w:val="es-ES"/>
                </w:rPr>
                <w:t>4.4</w:t>
              </w:r>
            </w:ins>
            <w:del w:id="800" w:author="Javier Kachuka" w:date="2019-11-05T17:55:00Z">
              <w:r w:rsidDel="00401CC8">
                <w:rPr>
                  <w:rFonts w:cs="Arial"/>
                  <w:sz w:val="24"/>
                  <w:szCs w:val="24"/>
                  <w:lang w:val="es-ES"/>
                </w:rPr>
                <w:delText>3.7</w:delText>
              </w:r>
            </w:del>
          </w:p>
        </w:tc>
      </w:tr>
    </w:tbl>
    <w:p w14:paraId="056BDF61" w14:textId="77777777" w:rsidR="00BF3680" w:rsidRPr="00EC5FEE" w:rsidRDefault="00BF3680" w:rsidP="00AE5082">
      <w:pPr>
        <w:rPr>
          <w:rFonts w:cs="Arial"/>
          <w:sz w:val="24"/>
          <w:szCs w:val="24"/>
          <w:lang w:val="es-ES"/>
        </w:rPr>
      </w:pPr>
    </w:p>
    <w:tbl>
      <w:tblPr>
        <w:tblStyle w:val="Tablaconcuadrcula"/>
        <w:tblW w:w="0" w:type="auto"/>
        <w:tblLook w:val="04A0" w:firstRow="1" w:lastRow="0" w:firstColumn="1" w:lastColumn="0" w:noHBand="0" w:noVBand="1"/>
      </w:tblPr>
      <w:tblGrid>
        <w:gridCol w:w="2122"/>
        <w:gridCol w:w="6706"/>
      </w:tblGrid>
      <w:tr w:rsidR="00BF3680" w:rsidRPr="00576F7E" w14:paraId="41F3C827" w14:textId="77777777" w:rsidTr="00EC5FEE">
        <w:tc>
          <w:tcPr>
            <w:tcW w:w="2122" w:type="dxa"/>
            <w:shd w:val="clear" w:color="auto" w:fill="9CC2E5" w:themeFill="accent1" w:themeFillTint="99"/>
          </w:tcPr>
          <w:p w14:paraId="1665415E" w14:textId="77777777" w:rsidR="00BF3680" w:rsidRPr="00EC5FEE" w:rsidRDefault="00BF3680" w:rsidP="00E76878">
            <w:pPr>
              <w:rPr>
                <w:rFonts w:cs="Arial"/>
                <w:b/>
                <w:sz w:val="24"/>
                <w:szCs w:val="24"/>
                <w:lang w:val="es-ES"/>
              </w:rPr>
            </w:pPr>
            <w:r w:rsidRPr="00EC5FEE">
              <w:rPr>
                <w:rFonts w:cs="Arial"/>
                <w:b/>
                <w:sz w:val="24"/>
                <w:szCs w:val="24"/>
                <w:lang w:val="es-ES"/>
              </w:rPr>
              <w:t>Caso de uso</w:t>
            </w:r>
          </w:p>
        </w:tc>
        <w:tc>
          <w:tcPr>
            <w:tcW w:w="6706" w:type="dxa"/>
          </w:tcPr>
          <w:p w14:paraId="45895E4F" w14:textId="6CCB7695" w:rsidR="00BF3680" w:rsidRPr="00EC5FEE" w:rsidRDefault="00BF3680" w:rsidP="00BD136E">
            <w:pPr>
              <w:rPr>
                <w:rFonts w:cs="Arial"/>
                <w:sz w:val="24"/>
                <w:szCs w:val="24"/>
                <w:lang w:val="es-ES"/>
              </w:rPr>
            </w:pPr>
            <w:r w:rsidRPr="00EC5FEE">
              <w:rPr>
                <w:rFonts w:cs="Arial"/>
                <w:sz w:val="24"/>
                <w:szCs w:val="24"/>
                <w:lang w:val="es-ES"/>
              </w:rPr>
              <w:t>Eliminar Proveedor</w:t>
            </w:r>
            <w:r w:rsidR="00BD136E">
              <w:rPr>
                <w:rFonts w:cs="Arial"/>
                <w:sz w:val="24"/>
                <w:szCs w:val="24"/>
                <w:lang w:val="es-ES"/>
              </w:rPr>
              <w:t xml:space="preserve"> (</w:t>
            </w:r>
            <w:del w:id="801" w:author="Javier Kachuka" w:date="2019-11-05T17:22:00Z">
              <w:r w:rsidR="00832539" w:rsidDel="00A92212">
                <w:rPr>
                  <w:rFonts w:cs="Arial"/>
                  <w:sz w:val="24"/>
                  <w:szCs w:val="24"/>
                  <w:lang w:val="es-ES"/>
                </w:rPr>
                <w:delText>CRUD</w:delText>
              </w:r>
            </w:del>
            <w:ins w:id="802" w:author="Javier Kachuka" w:date="2019-11-05T17:22:00Z">
              <w:r w:rsidR="00A92212">
                <w:rPr>
                  <w:rFonts w:cs="Arial"/>
                  <w:sz w:val="24"/>
                  <w:szCs w:val="24"/>
                  <w:lang w:val="es-ES"/>
                </w:rPr>
                <w:t>ABM</w:t>
              </w:r>
            </w:ins>
            <w:r w:rsidR="00BD136E">
              <w:rPr>
                <w:rFonts w:cs="Arial"/>
                <w:sz w:val="24"/>
                <w:szCs w:val="24"/>
                <w:lang w:val="es-ES"/>
              </w:rPr>
              <w:t xml:space="preserve"> de Proveedor)</w:t>
            </w:r>
          </w:p>
        </w:tc>
      </w:tr>
      <w:tr w:rsidR="00BF3680" w:rsidRPr="00EC5FEE" w14:paraId="720E155D" w14:textId="77777777" w:rsidTr="00EC5FEE">
        <w:tc>
          <w:tcPr>
            <w:tcW w:w="2122" w:type="dxa"/>
            <w:shd w:val="clear" w:color="auto" w:fill="9CC2E5" w:themeFill="accent1" w:themeFillTint="99"/>
          </w:tcPr>
          <w:p w14:paraId="405256A3" w14:textId="77777777" w:rsidR="00BF3680" w:rsidRPr="00EC5FEE" w:rsidRDefault="00BF3680" w:rsidP="00E76878">
            <w:pPr>
              <w:rPr>
                <w:rFonts w:cs="Arial"/>
                <w:b/>
                <w:sz w:val="24"/>
                <w:szCs w:val="24"/>
                <w:lang w:val="es-ES"/>
              </w:rPr>
            </w:pPr>
            <w:r w:rsidRPr="00EC5FEE">
              <w:rPr>
                <w:rFonts w:cs="Arial"/>
                <w:b/>
                <w:sz w:val="24"/>
                <w:szCs w:val="24"/>
                <w:lang w:val="es-ES"/>
              </w:rPr>
              <w:t>Actor</w:t>
            </w:r>
          </w:p>
        </w:tc>
        <w:tc>
          <w:tcPr>
            <w:tcW w:w="6706" w:type="dxa"/>
          </w:tcPr>
          <w:p w14:paraId="31D27638" w14:textId="3102BA2A" w:rsidR="00BF3680" w:rsidRPr="00EC5FEE" w:rsidRDefault="00BF3680" w:rsidP="00E76878">
            <w:pPr>
              <w:rPr>
                <w:rFonts w:cs="Arial"/>
                <w:sz w:val="24"/>
                <w:szCs w:val="24"/>
                <w:lang w:val="es-ES"/>
              </w:rPr>
            </w:pPr>
            <w:r w:rsidRPr="00EC5FEE">
              <w:rPr>
                <w:rFonts w:cs="Arial"/>
                <w:sz w:val="24"/>
                <w:szCs w:val="24"/>
                <w:lang w:val="es-ES"/>
              </w:rPr>
              <w:t>Oficinista</w:t>
            </w:r>
            <w:r w:rsidR="00BD136E">
              <w:rPr>
                <w:rFonts w:cs="Arial"/>
                <w:sz w:val="24"/>
                <w:szCs w:val="24"/>
                <w:lang w:val="es-ES"/>
              </w:rPr>
              <w:t>, Administrador</w:t>
            </w:r>
          </w:p>
        </w:tc>
      </w:tr>
      <w:tr w:rsidR="00BF3680" w:rsidRPr="00576F7E" w14:paraId="5917DDF0" w14:textId="77777777" w:rsidTr="00EC5FEE">
        <w:tc>
          <w:tcPr>
            <w:tcW w:w="2122" w:type="dxa"/>
            <w:shd w:val="clear" w:color="auto" w:fill="9CC2E5" w:themeFill="accent1" w:themeFillTint="99"/>
          </w:tcPr>
          <w:p w14:paraId="21567484" w14:textId="77777777" w:rsidR="00BF3680" w:rsidRPr="00EC5FEE" w:rsidRDefault="00BF3680" w:rsidP="00E76878">
            <w:pPr>
              <w:rPr>
                <w:rFonts w:cs="Arial"/>
                <w:b/>
                <w:sz w:val="24"/>
                <w:szCs w:val="24"/>
                <w:lang w:val="es-ES"/>
              </w:rPr>
            </w:pPr>
            <w:r w:rsidRPr="00EC5FEE">
              <w:rPr>
                <w:rFonts w:cs="Arial"/>
                <w:b/>
                <w:sz w:val="24"/>
                <w:szCs w:val="24"/>
                <w:lang w:val="es-ES"/>
              </w:rPr>
              <w:t xml:space="preserve">Descripción </w:t>
            </w:r>
          </w:p>
        </w:tc>
        <w:tc>
          <w:tcPr>
            <w:tcW w:w="6706" w:type="dxa"/>
          </w:tcPr>
          <w:p w14:paraId="0CC0BCCE" w14:textId="7419B7A3" w:rsidR="00BF3680" w:rsidRPr="00EC5FEE" w:rsidRDefault="00BF3680" w:rsidP="00BF3680">
            <w:pPr>
              <w:rPr>
                <w:rFonts w:cs="Arial"/>
                <w:sz w:val="24"/>
                <w:szCs w:val="24"/>
                <w:lang w:val="es-ES"/>
              </w:rPr>
            </w:pPr>
            <w:r w:rsidRPr="00EC5FEE">
              <w:rPr>
                <w:rFonts w:cs="Arial"/>
                <w:sz w:val="24"/>
                <w:szCs w:val="24"/>
                <w:lang w:val="es-ES"/>
              </w:rPr>
              <w:t>El oficinista</w:t>
            </w:r>
            <w:r w:rsidR="00BD136E">
              <w:rPr>
                <w:rFonts w:cs="Arial"/>
                <w:sz w:val="24"/>
                <w:szCs w:val="24"/>
                <w:lang w:val="es-ES"/>
              </w:rPr>
              <w:t xml:space="preserve"> o administrador</w:t>
            </w:r>
            <w:r w:rsidRPr="00EC5FEE">
              <w:rPr>
                <w:rFonts w:cs="Arial"/>
                <w:sz w:val="24"/>
                <w:szCs w:val="24"/>
                <w:lang w:val="es-ES"/>
              </w:rPr>
              <w:t xml:space="preserve"> da de baja un proveedor</w:t>
            </w:r>
            <w:r w:rsidR="00BD136E">
              <w:rPr>
                <w:rFonts w:cs="Arial"/>
                <w:sz w:val="24"/>
                <w:szCs w:val="24"/>
                <w:lang w:val="es-ES"/>
              </w:rPr>
              <w:t xml:space="preserve"> del sistema</w:t>
            </w:r>
          </w:p>
        </w:tc>
      </w:tr>
      <w:tr w:rsidR="00BF3680" w:rsidRPr="00EC5FEE" w14:paraId="24C58227" w14:textId="77777777" w:rsidTr="00EC5FEE">
        <w:tc>
          <w:tcPr>
            <w:tcW w:w="2122" w:type="dxa"/>
            <w:shd w:val="clear" w:color="auto" w:fill="9CC2E5" w:themeFill="accent1" w:themeFillTint="99"/>
          </w:tcPr>
          <w:p w14:paraId="03AA1563" w14:textId="77777777" w:rsidR="00BF3680" w:rsidRPr="00EC5FEE" w:rsidRDefault="00BF3680" w:rsidP="00E76878">
            <w:pPr>
              <w:rPr>
                <w:rFonts w:cs="Arial"/>
                <w:b/>
                <w:sz w:val="24"/>
                <w:szCs w:val="24"/>
                <w:lang w:val="es-ES"/>
              </w:rPr>
            </w:pPr>
            <w:r w:rsidRPr="00EC5FEE">
              <w:rPr>
                <w:rFonts w:cs="Arial"/>
                <w:b/>
                <w:sz w:val="24"/>
                <w:szCs w:val="24"/>
                <w:lang w:val="es-ES"/>
              </w:rPr>
              <w:t>Referencia Cruzada</w:t>
            </w:r>
          </w:p>
        </w:tc>
        <w:tc>
          <w:tcPr>
            <w:tcW w:w="6706" w:type="dxa"/>
          </w:tcPr>
          <w:p w14:paraId="2F03183C" w14:textId="34F7FC8B" w:rsidR="00BF3680" w:rsidRPr="00EC5FEE" w:rsidRDefault="002A55EF" w:rsidP="00E76878">
            <w:pPr>
              <w:rPr>
                <w:rFonts w:cs="Arial"/>
                <w:sz w:val="24"/>
                <w:szCs w:val="24"/>
                <w:lang w:val="es-ES"/>
              </w:rPr>
            </w:pPr>
            <w:r>
              <w:rPr>
                <w:rFonts w:cs="Arial"/>
                <w:sz w:val="24"/>
                <w:szCs w:val="24"/>
                <w:lang w:val="es-ES"/>
              </w:rPr>
              <w:t>RF</w:t>
            </w:r>
            <w:ins w:id="803" w:author="Javier Kachuka" w:date="2019-11-05T17:55:00Z">
              <w:r w:rsidR="00401CC8">
                <w:rPr>
                  <w:rFonts w:cs="Arial"/>
                  <w:sz w:val="24"/>
                  <w:szCs w:val="24"/>
                  <w:lang w:val="es-ES"/>
                </w:rPr>
                <w:t>4.5</w:t>
              </w:r>
            </w:ins>
            <w:del w:id="804" w:author="Javier Kachuka" w:date="2019-11-05T17:55:00Z">
              <w:r w:rsidDel="00401CC8">
                <w:rPr>
                  <w:rFonts w:cs="Arial"/>
                  <w:sz w:val="24"/>
                  <w:szCs w:val="24"/>
                  <w:lang w:val="es-ES"/>
                </w:rPr>
                <w:delText>3.8</w:delText>
              </w:r>
            </w:del>
          </w:p>
        </w:tc>
      </w:tr>
    </w:tbl>
    <w:p w14:paraId="481EC92A" w14:textId="77777777" w:rsidR="00BF3680" w:rsidRPr="00EC5FEE" w:rsidRDefault="00BF3680" w:rsidP="00AE5082">
      <w:pPr>
        <w:rPr>
          <w:rFonts w:cs="Arial"/>
          <w:sz w:val="24"/>
          <w:szCs w:val="24"/>
          <w:lang w:val="es-ES"/>
        </w:rPr>
      </w:pPr>
    </w:p>
    <w:tbl>
      <w:tblPr>
        <w:tblStyle w:val="Tablaconcuadrcula"/>
        <w:tblW w:w="0" w:type="auto"/>
        <w:tblLook w:val="04A0" w:firstRow="1" w:lastRow="0" w:firstColumn="1" w:lastColumn="0" w:noHBand="0" w:noVBand="1"/>
      </w:tblPr>
      <w:tblGrid>
        <w:gridCol w:w="2122"/>
        <w:gridCol w:w="6706"/>
      </w:tblGrid>
      <w:tr w:rsidR="00BF3680" w:rsidRPr="00D55146" w:rsidDel="00F93243" w14:paraId="0731B95B" w14:textId="507A656C" w:rsidTr="00EC5FEE">
        <w:trPr>
          <w:del w:id="805" w:author="Javier Kachuka" w:date="2019-11-05T15:52:00Z"/>
        </w:trPr>
        <w:tc>
          <w:tcPr>
            <w:tcW w:w="2122" w:type="dxa"/>
            <w:shd w:val="clear" w:color="auto" w:fill="9CC2E5" w:themeFill="accent1" w:themeFillTint="99"/>
          </w:tcPr>
          <w:p w14:paraId="60183689" w14:textId="1630E69C" w:rsidR="00BF3680" w:rsidRPr="00EC5FEE" w:rsidDel="00F93243" w:rsidRDefault="00BF3680" w:rsidP="00E76878">
            <w:pPr>
              <w:rPr>
                <w:del w:id="806" w:author="Javier Kachuka" w:date="2019-11-05T15:52:00Z"/>
                <w:rFonts w:cs="Arial"/>
                <w:b/>
                <w:sz w:val="24"/>
                <w:szCs w:val="24"/>
                <w:lang w:val="es-ES"/>
              </w:rPr>
            </w:pPr>
            <w:del w:id="807" w:author="Javier Kachuka" w:date="2019-11-05T15:52:00Z">
              <w:r w:rsidRPr="00EC5FEE" w:rsidDel="00F93243">
                <w:rPr>
                  <w:rFonts w:cs="Arial"/>
                  <w:b/>
                  <w:sz w:val="24"/>
                  <w:szCs w:val="24"/>
                  <w:lang w:val="es-ES"/>
                </w:rPr>
                <w:delText>Caso de uso</w:delText>
              </w:r>
            </w:del>
          </w:p>
        </w:tc>
        <w:tc>
          <w:tcPr>
            <w:tcW w:w="6706" w:type="dxa"/>
          </w:tcPr>
          <w:p w14:paraId="1BF0FD4A" w14:textId="7201F755" w:rsidR="00BF3680" w:rsidRPr="00EC5FEE" w:rsidDel="00F93243" w:rsidRDefault="00BD136E" w:rsidP="00BF3680">
            <w:pPr>
              <w:rPr>
                <w:del w:id="808" w:author="Javier Kachuka" w:date="2019-11-05T15:52:00Z"/>
                <w:rFonts w:cs="Arial"/>
                <w:sz w:val="24"/>
                <w:szCs w:val="24"/>
                <w:lang w:val="es-ES"/>
              </w:rPr>
            </w:pPr>
            <w:del w:id="809" w:author="Javier Kachuka" w:date="2019-11-05T15:52:00Z">
              <w:r w:rsidDel="00F93243">
                <w:rPr>
                  <w:rFonts w:cs="Arial"/>
                  <w:sz w:val="24"/>
                  <w:szCs w:val="24"/>
                  <w:lang w:val="es-ES"/>
                </w:rPr>
                <w:delText xml:space="preserve">Listar </w:delText>
              </w:r>
              <w:r w:rsidR="00BF3680" w:rsidRPr="00EC5FEE" w:rsidDel="00F93243">
                <w:rPr>
                  <w:rFonts w:cs="Arial"/>
                  <w:sz w:val="24"/>
                  <w:szCs w:val="24"/>
                  <w:lang w:val="es-ES"/>
                </w:rPr>
                <w:delText>Proveedores</w:delText>
              </w:r>
              <w:r w:rsidDel="00F93243">
                <w:rPr>
                  <w:rFonts w:cs="Arial"/>
                  <w:sz w:val="24"/>
                  <w:szCs w:val="24"/>
                  <w:lang w:val="es-ES"/>
                </w:rPr>
                <w:delText xml:space="preserve"> (</w:delText>
              </w:r>
              <w:r w:rsidR="00832539" w:rsidDel="00F93243">
                <w:rPr>
                  <w:rFonts w:cs="Arial"/>
                  <w:sz w:val="24"/>
                  <w:szCs w:val="24"/>
                  <w:lang w:val="es-ES"/>
                </w:rPr>
                <w:delText>CRUD</w:delText>
              </w:r>
              <w:r w:rsidDel="00F93243">
                <w:rPr>
                  <w:rFonts w:cs="Arial"/>
                  <w:sz w:val="24"/>
                  <w:szCs w:val="24"/>
                  <w:lang w:val="es-ES"/>
                </w:rPr>
                <w:delText xml:space="preserve"> de Proveedor)</w:delText>
              </w:r>
            </w:del>
          </w:p>
        </w:tc>
      </w:tr>
      <w:tr w:rsidR="00BF3680" w:rsidRPr="00D55146" w:rsidDel="00F93243" w14:paraId="7AF2AC9D" w14:textId="676F9FC6" w:rsidTr="00EC5FEE">
        <w:trPr>
          <w:del w:id="810" w:author="Javier Kachuka" w:date="2019-11-05T15:52:00Z"/>
        </w:trPr>
        <w:tc>
          <w:tcPr>
            <w:tcW w:w="2122" w:type="dxa"/>
            <w:shd w:val="clear" w:color="auto" w:fill="9CC2E5" w:themeFill="accent1" w:themeFillTint="99"/>
          </w:tcPr>
          <w:p w14:paraId="19A097C0" w14:textId="0291CFA8" w:rsidR="00BF3680" w:rsidRPr="00EC5FEE" w:rsidDel="00F93243" w:rsidRDefault="00BF3680" w:rsidP="00E76878">
            <w:pPr>
              <w:rPr>
                <w:del w:id="811" w:author="Javier Kachuka" w:date="2019-11-05T15:52:00Z"/>
                <w:rFonts w:cs="Arial"/>
                <w:b/>
                <w:sz w:val="24"/>
                <w:szCs w:val="24"/>
                <w:lang w:val="es-ES"/>
              </w:rPr>
            </w:pPr>
            <w:del w:id="812" w:author="Javier Kachuka" w:date="2019-11-05T15:52:00Z">
              <w:r w:rsidRPr="00EC5FEE" w:rsidDel="00F93243">
                <w:rPr>
                  <w:rFonts w:cs="Arial"/>
                  <w:b/>
                  <w:sz w:val="24"/>
                  <w:szCs w:val="24"/>
                  <w:lang w:val="es-ES"/>
                </w:rPr>
                <w:delText>Actor</w:delText>
              </w:r>
            </w:del>
          </w:p>
        </w:tc>
        <w:tc>
          <w:tcPr>
            <w:tcW w:w="6706" w:type="dxa"/>
          </w:tcPr>
          <w:p w14:paraId="40EA635D" w14:textId="33E8075F" w:rsidR="00BF3680" w:rsidRPr="00EC5FEE" w:rsidDel="00F93243" w:rsidRDefault="00BF3680" w:rsidP="00BD136E">
            <w:pPr>
              <w:rPr>
                <w:del w:id="813" w:author="Javier Kachuka" w:date="2019-11-05T15:52:00Z"/>
                <w:rFonts w:cs="Arial"/>
                <w:sz w:val="24"/>
                <w:szCs w:val="24"/>
                <w:lang w:val="es-ES"/>
              </w:rPr>
            </w:pPr>
            <w:del w:id="814" w:author="Javier Kachuka" w:date="2019-11-05T15:52:00Z">
              <w:r w:rsidRPr="00EC5FEE" w:rsidDel="00F93243">
                <w:rPr>
                  <w:rFonts w:cs="Arial"/>
                  <w:sz w:val="24"/>
                  <w:szCs w:val="24"/>
                  <w:lang w:val="es-ES"/>
                </w:rPr>
                <w:delText>Oficinista</w:delText>
              </w:r>
              <w:r w:rsidR="00BD136E" w:rsidDel="00F93243">
                <w:rPr>
                  <w:rFonts w:cs="Arial"/>
                  <w:sz w:val="24"/>
                  <w:szCs w:val="24"/>
                  <w:lang w:val="es-ES"/>
                </w:rPr>
                <w:delText>, administrador, empleado de planta</w:delText>
              </w:r>
            </w:del>
          </w:p>
        </w:tc>
      </w:tr>
      <w:tr w:rsidR="00BF3680" w:rsidRPr="00D55146" w:rsidDel="00F93243" w14:paraId="36B33875" w14:textId="6BE13241" w:rsidTr="00EC5FEE">
        <w:trPr>
          <w:del w:id="815" w:author="Javier Kachuka" w:date="2019-11-05T15:52:00Z"/>
        </w:trPr>
        <w:tc>
          <w:tcPr>
            <w:tcW w:w="2122" w:type="dxa"/>
            <w:shd w:val="clear" w:color="auto" w:fill="9CC2E5" w:themeFill="accent1" w:themeFillTint="99"/>
          </w:tcPr>
          <w:p w14:paraId="4AD50E54" w14:textId="40516E15" w:rsidR="00BF3680" w:rsidRPr="00EC5FEE" w:rsidDel="00F93243" w:rsidRDefault="00BF3680" w:rsidP="00E76878">
            <w:pPr>
              <w:rPr>
                <w:del w:id="816" w:author="Javier Kachuka" w:date="2019-11-05T15:52:00Z"/>
                <w:rFonts w:cs="Arial"/>
                <w:b/>
                <w:sz w:val="24"/>
                <w:szCs w:val="24"/>
                <w:lang w:val="es-ES"/>
              </w:rPr>
            </w:pPr>
            <w:del w:id="817" w:author="Javier Kachuka" w:date="2019-11-05T15:52:00Z">
              <w:r w:rsidRPr="00EC5FEE" w:rsidDel="00F93243">
                <w:rPr>
                  <w:rFonts w:cs="Arial"/>
                  <w:b/>
                  <w:sz w:val="24"/>
                  <w:szCs w:val="24"/>
                  <w:lang w:val="es-ES"/>
                </w:rPr>
                <w:delText xml:space="preserve">Descripción </w:delText>
              </w:r>
            </w:del>
          </w:p>
        </w:tc>
        <w:tc>
          <w:tcPr>
            <w:tcW w:w="6706" w:type="dxa"/>
          </w:tcPr>
          <w:p w14:paraId="6A9379C4" w14:textId="2EFAF04B" w:rsidR="00BF3680" w:rsidRPr="00EC5FEE" w:rsidDel="00F93243" w:rsidRDefault="00BF3680" w:rsidP="00BD136E">
            <w:pPr>
              <w:rPr>
                <w:del w:id="818" w:author="Javier Kachuka" w:date="2019-11-05T15:52:00Z"/>
                <w:rFonts w:cs="Arial"/>
                <w:sz w:val="24"/>
                <w:szCs w:val="24"/>
                <w:lang w:val="es-ES"/>
              </w:rPr>
            </w:pPr>
            <w:del w:id="819" w:author="Javier Kachuka" w:date="2019-11-05T15:52:00Z">
              <w:r w:rsidRPr="00EC5FEE" w:rsidDel="00F93243">
                <w:rPr>
                  <w:rFonts w:cs="Arial"/>
                  <w:sz w:val="24"/>
                  <w:szCs w:val="24"/>
                  <w:lang w:val="es-ES"/>
                </w:rPr>
                <w:delText>El oficinista</w:delText>
              </w:r>
              <w:r w:rsidR="00BD136E" w:rsidDel="00F93243">
                <w:rPr>
                  <w:rFonts w:cs="Arial"/>
                  <w:sz w:val="24"/>
                  <w:szCs w:val="24"/>
                  <w:lang w:val="es-ES"/>
                </w:rPr>
                <w:delText xml:space="preserve"> , administrador o empleado de planta lista los proveedores del sistema</w:delText>
              </w:r>
            </w:del>
          </w:p>
        </w:tc>
      </w:tr>
      <w:tr w:rsidR="00BF3680" w:rsidRPr="00EC5FEE" w:rsidDel="00F93243" w14:paraId="25264600" w14:textId="21EF5115" w:rsidTr="00EC5FEE">
        <w:trPr>
          <w:del w:id="820" w:author="Javier Kachuka" w:date="2019-11-05T15:52:00Z"/>
        </w:trPr>
        <w:tc>
          <w:tcPr>
            <w:tcW w:w="2122" w:type="dxa"/>
            <w:shd w:val="clear" w:color="auto" w:fill="9CC2E5" w:themeFill="accent1" w:themeFillTint="99"/>
          </w:tcPr>
          <w:p w14:paraId="1489BBB2" w14:textId="3951CC9E" w:rsidR="00BF3680" w:rsidRPr="00EC5FEE" w:rsidDel="00F93243" w:rsidRDefault="00BF3680" w:rsidP="00E76878">
            <w:pPr>
              <w:rPr>
                <w:del w:id="821" w:author="Javier Kachuka" w:date="2019-11-05T15:52:00Z"/>
                <w:rFonts w:cs="Arial"/>
                <w:b/>
                <w:sz w:val="24"/>
                <w:szCs w:val="24"/>
                <w:lang w:val="es-ES"/>
              </w:rPr>
            </w:pPr>
            <w:del w:id="822" w:author="Javier Kachuka" w:date="2019-11-05T15:52:00Z">
              <w:r w:rsidRPr="00EC5FEE" w:rsidDel="00F93243">
                <w:rPr>
                  <w:rFonts w:cs="Arial"/>
                  <w:b/>
                  <w:sz w:val="24"/>
                  <w:szCs w:val="24"/>
                  <w:lang w:val="es-ES"/>
                </w:rPr>
                <w:delText>Referencia Cruzada</w:delText>
              </w:r>
            </w:del>
          </w:p>
        </w:tc>
        <w:tc>
          <w:tcPr>
            <w:tcW w:w="6706" w:type="dxa"/>
          </w:tcPr>
          <w:p w14:paraId="02F25151" w14:textId="7B5FB6A8" w:rsidR="00BF3680" w:rsidRPr="00EC5FEE" w:rsidDel="00F93243" w:rsidRDefault="002A55EF" w:rsidP="00E76878">
            <w:pPr>
              <w:rPr>
                <w:del w:id="823" w:author="Javier Kachuka" w:date="2019-11-05T15:52:00Z"/>
                <w:rFonts w:cs="Arial"/>
                <w:sz w:val="24"/>
                <w:szCs w:val="24"/>
                <w:lang w:val="es-ES"/>
              </w:rPr>
            </w:pPr>
            <w:del w:id="824" w:author="Javier Kachuka" w:date="2019-11-05T15:52:00Z">
              <w:r w:rsidDel="00F93243">
                <w:rPr>
                  <w:rFonts w:cs="Arial"/>
                  <w:sz w:val="24"/>
                  <w:szCs w:val="24"/>
                  <w:lang w:val="es-ES"/>
                </w:rPr>
                <w:delText>RF3.9</w:delText>
              </w:r>
            </w:del>
          </w:p>
        </w:tc>
      </w:tr>
    </w:tbl>
    <w:p w14:paraId="2D007402" w14:textId="250B7C5F" w:rsidR="002A55EF" w:rsidRDefault="002A55EF" w:rsidP="00AE5082">
      <w:pPr>
        <w:rPr>
          <w:rFonts w:cs="Arial"/>
          <w:sz w:val="24"/>
          <w:szCs w:val="24"/>
          <w:lang w:val="es-ES"/>
        </w:rPr>
      </w:pPr>
    </w:p>
    <w:tbl>
      <w:tblPr>
        <w:tblStyle w:val="Tablaconcuadrcula"/>
        <w:tblW w:w="0" w:type="auto"/>
        <w:tblLook w:val="04A0" w:firstRow="1" w:lastRow="0" w:firstColumn="1" w:lastColumn="0" w:noHBand="0" w:noVBand="1"/>
      </w:tblPr>
      <w:tblGrid>
        <w:gridCol w:w="2122"/>
        <w:gridCol w:w="6706"/>
      </w:tblGrid>
      <w:tr w:rsidR="00BD136E" w:rsidRPr="00576F7E" w14:paraId="4FAC724B" w14:textId="77777777" w:rsidTr="00907480">
        <w:tc>
          <w:tcPr>
            <w:tcW w:w="2122" w:type="dxa"/>
            <w:shd w:val="clear" w:color="auto" w:fill="9CC2E5" w:themeFill="accent1" w:themeFillTint="99"/>
          </w:tcPr>
          <w:p w14:paraId="06E7C84D" w14:textId="77777777" w:rsidR="00BD136E" w:rsidRPr="00EC5FEE" w:rsidRDefault="00BD136E" w:rsidP="00907480">
            <w:pPr>
              <w:rPr>
                <w:rFonts w:cs="Arial"/>
                <w:b/>
                <w:sz w:val="24"/>
                <w:szCs w:val="24"/>
                <w:lang w:val="es-ES"/>
              </w:rPr>
            </w:pPr>
            <w:r w:rsidRPr="00EC5FEE">
              <w:rPr>
                <w:rFonts w:cs="Arial"/>
                <w:b/>
                <w:sz w:val="24"/>
                <w:szCs w:val="24"/>
                <w:lang w:val="es-ES"/>
              </w:rPr>
              <w:t>Caso de uso</w:t>
            </w:r>
          </w:p>
        </w:tc>
        <w:tc>
          <w:tcPr>
            <w:tcW w:w="6706" w:type="dxa"/>
          </w:tcPr>
          <w:p w14:paraId="04FBEC7F" w14:textId="54911628" w:rsidR="00BD136E" w:rsidRPr="00EC5FEE" w:rsidRDefault="00BD136E" w:rsidP="00BF0956">
            <w:pPr>
              <w:rPr>
                <w:rFonts w:cs="Arial"/>
                <w:sz w:val="24"/>
                <w:szCs w:val="24"/>
                <w:lang w:val="es-ES"/>
              </w:rPr>
            </w:pPr>
            <w:r w:rsidRPr="00EC5FEE">
              <w:rPr>
                <w:rFonts w:cs="Arial"/>
                <w:sz w:val="24"/>
                <w:szCs w:val="24"/>
                <w:lang w:val="es-ES"/>
              </w:rPr>
              <w:t xml:space="preserve">Cargar </w:t>
            </w:r>
            <w:r w:rsidR="00BF0956">
              <w:rPr>
                <w:rFonts w:cs="Arial"/>
                <w:sz w:val="24"/>
                <w:szCs w:val="24"/>
                <w:lang w:val="es-ES"/>
              </w:rPr>
              <w:t>Almacén</w:t>
            </w:r>
            <w:r>
              <w:rPr>
                <w:rFonts w:cs="Arial"/>
                <w:sz w:val="24"/>
                <w:szCs w:val="24"/>
                <w:lang w:val="es-ES"/>
              </w:rPr>
              <w:t xml:space="preserve"> (</w:t>
            </w:r>
            <w:del w:id="825" w:author="Javier Kachuka" w:date="2019-11-05T17:22:00Z">
              <w:r w:rsidR="00832539" w:rsidDel="00A92212">
                <w:rPr>
                  <w:rFonts w:cs="Arial"/>
                  <w:sz w:val="24"/>
                  <w:szCs w:val="24"/>
                  <w:lang w:val="es-ES"/>
                </w:rPr>
                <w:delText>CRUD</w:delText>
              </w:r>
            </w:del>
            <w:ins w:id="826" w:author="Javier Kachuka" w:date="2019-11-05T17:22:00Z">
              <w:r w:rsidR="00A92212">
                <w:rPr>
                  <w:rFonts w:cs="Arial"/>
                  <w:sz w:val="24"/>
                  <w:szCs w:val="24"/>
                  <w:lang w:val="es-ES"/>
                </w:rPr>
                <w:t>ABM</w:t>
              </w:r>
            </w:ins>
            <w:r>
              <w:rPr>
                <w:rFonts w:cs="Arial"/>
                <w:sz w:val="24"/>
                <w:szCs w:val="24"/>
                <w:lang w:val="es-ES"/>
              </w:rPr>
              <w:t xml:space="preserve"> de </w:t>
            </w:r>
            <w:r w:rsidR="00BF0956">
              <w:rPr>
                <w:rFonts w:cs="Arial"/>
                <w:sz w:val="24"/>
                <w:szCs w:val="24"/>
                <w:lang w:val="es-ES"/>
              </w:rPr>
              <w:t>Almacén</w:t>
            </w:r>
            <w:r>
              <w:rPr>
                <w:rFonts w:cs="Arial"/>
                <w:sz w:val="24"/>
                <w:szCs w:val="24"/>
                <w:lang w:val="es-ES"/>
              </w:rPr>
              <w:t>)</w:t>
            </w:r>
          </w:p>
        </w:tc>
      </w:tr>
      <w:tr w:rsidR="00BD136E" w:rsidRPr="00EC5FEE" w14:paraId="2A3AFB46" w14:textId="77777777" w:rsidTr="00907480">
        <w:tc>
          <w:tcPr>
            <w:tcW w:w="2122" w:type="dxa"/>
            <w:shd w:val="clear" w:color="auto" w:fill="9CC2E5" w:themeFill="accent1" w:themeFillTint="99"/>
          </w:tcPr>
          <w:p w14:paraId="25A97CE4" w14:textId="77777777" w:rsidR="00BD136E" w:rsidRPr="00EC5FEE" w:rsidRDefault="00BD136E" w:rsidP="00907480">
            <w:pPr>
              <w:rPr>
                <w:rFonts w:cs="Arial"/>
                <w:b/>
                <w:sz w:val="24"/>
                <w:szCs w:val="24"/>
                <w:lang w:val="es-ES"/>
              </w:rPr>
            </w:pPr>
            <w:r w:rsidRPr="00EC5FEE">
              <w:rPr>
                <w:rFonts w:cs="Arial"/>
                <w:b/>
                <w:sz w:val="24"/>
                <w:szCs w:val="24"/>
                <w:lang w:val="es-ES"/>
              </w:rPr>
              <w:t>Actor</w:t>
            </w:r>
          </w:p>
        </w:tc>
        <w:tc>
          <w:tcPr>
            <w:tcW w:w="6706" w:type="dxa"/>
          </w:tcPr>
          <w:p w14:paraId="722901E7" w14:textId="77777777" w:rsidR="00BD136E" w:rsidRPr="00EC5FEE" w:rsidRDefault="00BD136E" w:rsidP="00907480">
            <w:pPr>
              <w:rPr>
                <w:rFonts w:cs="Arial"/>
                <w:sz w:val="24"/>
                <w:szCs w:val="24"/>
                <w:lang w:val="es-ES"/>
              </w:rPr>
            </w:pPr>
            <w:r w:rsidRPr="00EC5FEE">
              <w:rPr>
                <w:rFonts w:cs="Arial"/>
                <w:sz w:val="24"/>
                <w:szCs w:val="24"/>
                <w:lang w:val="es-ES"/>
              </w:rPr>
              <w:t>Oficinista</w:t>
            </w:r>
            <w:r>
              <w:rPr>
                <w:rFonts w:cs="Arial"/>
                <w:sz w:val="24"/>
                <w:szCs w:val="24"/>
                <w:lang w:val="es-ES"/>
              </w:rPr>
              <w:t>, Administrador</w:t>
            </w:r>
          </w:p>
        </w:tc>
      </w:tr>
      <w:tr w:rsidR="00BD136E" w:rsidRPr="00576F7E" w14:paraId="20F06581" w14:textId="77777777" w:rsidTr="00907480">
        <w:tc>
          <w:tcPr>
            <w:tcW w:w="2122" w:type="dxa"/>
            <w:shd w:val="clear" w:color="auto" w:fill="9CC2E5" w:themeFill="accent1" w:themeFillTint="99"/>
          </w:tcPr>
          <w:p w14:paraId="33C665C0" w14:textId="77777777" w:rsidR="00BD136E" w:rsidRPr="00EC5FEE" w:rsidRDefault="00BD136E" w:rsidP="00907480">
            <w:pPr>
              <w:rPr>
                <w:rFonts w:cs="Arial"/>
                <w:b/>
                <w:sz w:val="24"/>
                <w:szCs w:val="24"/>
                <w:lang w:val="es-ES"/>
              </w:rPr>
            </w:pPr>
            <w:r w:rsidRPr="00EC5FEE">
              <w:rPr>
                <w:rFonts w:cs="Arial"/>
                <w:b/>
                <w:sz w:val="24"/>
                <w:szCs w:val="24"/>
                <w:lang w:val="es-ES"/>
              </w:rPr>
              <w:t xml:space="preserve">Descripción </w:t>
            </w:r>
          </w:p>
        </w:tc>
        <w:tc>
          <w:tcPr>
            <w:tcW w:w="6706" w:type="dxa"/>
          </w:tcPr>
          <w:p w14:paraId="5D3A4EDD" w14:textId="4AA73CAB" w:rsidR="00BD136E" w:rsidRPr="00EC5FEE" w:rsidRDefault="00BD136E" w:rsidP="00BF0956">
            <w:pPr>
              <w:rPr>
                <w:rFonts w:cs="Arial"/>
                <w:sz w:val="24"/>
                <w:szCs w:val="24"/>
                <w:lang w:val="es-ES"/>
              </w:rPr>
            </w:pPr>
            <w:r w:rsidRPr="00EC5FEE">
              <w:rPr>
                <w:rFonts w:cs="Arial"/>
                <w:sz w:val="24"/>
                <w:szCs w:val="24"/>
                <w:lang w:val="es-ES"/>
              </w:rPr>
              <w:t>El oficinista</w:t>
            </w:r>
            <w:r>
              <w:rPr>
                <w:rFonts w:cs="Arial"/>
                <w:sz w:val="24"/>
                <w:szCs w:val="24"/>
                <w:lang w:val="es-ES"/>
              </w:rPr>
              <w:t xml:space="preserve"> o administrador</w:t>
            </w:r>
            <w:r w:rsidRPr="00EC5FEE">
              <w:rPr>
                <w:rFonts w:cs="Arial"/>
                <w:sz w:val="24"/>
                <w:szCs w:val="24"/>
                <w:lang w:val="es-ES"/>
              </w:rPr>
              <w:t xml:space="preserve"> carga un </w:t>
            </w:r>
            <w:r>
              <w:rPr>
                <w:rFonts w:cs="Arial"/>
                <w:sz w:val="24"/>
                <w:szCs w:val="24"/>
                <w:lang w:val="es-ES"/>
              </w:rPr>
              <w:t xml:space="preserve">nuevo </w:t>
            </w:r>
            <w:r w:rsidR="00BF0956">
              <w:rPr>
                <w:rFonts w:cs="Arial"/>
                <w:sz w:val="24"/>
                <w:szCs w:val="24"/>
                <w:lang w:val="es-ES"/>
              </w:rPr>
              <w:t>almacén</w:t>
            </w:r>
            <w:r>
              <w:rPr>
                <w:rFonts w:cs="Arial"/>
                <w:sz w:val="24"/>
                <w:szCs w:val="24"/>
                <w:lang w:val="es-ES"/>
              </w:rPr>
              <w:t xml:space="preserve"> al sistema</w:t>
            </w:r>
            <w:r w:rsidR="00BF0956">
              <w:rPr>
                <w:rFonts w:cs="Arial"/>
                <w:sz w:val="24"/>
                <w:szCs w:val="24"/>
                <w:lang w:val="es-ES"/>
              </w:rPr>
              <w:t xml:space="preserve"> </w:t>
            </w:r>
          </w:p>
        </w:tc>
      </w:tr>
      <w:tr w:rsidR="00BD136E" w:rsidRPr="00EC5FEE" w14:paraId="2149817E" w14:textId="77777777" w:rsidTr="00907480">
        <w:tc>
          <w:tcPr>
            <w:tcW w:w="2122" w:type="dxa"/>
            <w:shd w:val="clear" w:color="auto" w:fill="9CC2E5" w:themeFill="accent1" w:themeFillTint="99"/>
          </w:tcPr>
          <w:p w14:paraId="4172CAF3" w14:textId="77777777" w:rsidR="00BD136E" w:rsidRPr="00EC5FEE" w:rsidRDefault="00BD136E" w:rsidP="00907480">
            <w:pPr>
              <w:rPr>
                <w:rFonts w:cs="Arial"/>
                <w:b/>
                <w:sz w:val="24"/>
                <w:szCs w:val="24"/>
                <w:lang w:val="es-ES"/>
              </w:rPr>
            </w:pPr>
            <w:r w:rsidRPr="00EC5FEE">
              <w:rPr>
                <w:rFonts w:cs="Arial"/>
                <w:b/>
                <w:sz w:val="24"/>
                <w:szCs w:val="24"/>
                <w:lang w:val="es-ES"/>
              </w:rPr>
              <w:t>Referencia Cruzada</w:t>
            </w:r>
          </w:p>
        </w:tc>
        <w:tc>
          <w:tcPr>
            <w:tcW w:w="6706" w:type="dxa"/>
          </w:tcPr>
          <w:p w14:paraId="6BE091E2" w14:textId="4B0DE1C3" w:rsidR="00BD136E" w:rsidRPr="00EC5FEE" w:rsidRDefault="00BD136E" w:rsidP="00907480">
            <w:pPr>
              <w:rPr>
                <w:rFonts w:cs="Arial"/>
                <w:sz w:val="24"/>
                <w:szCs w:val="24"/>
                <w:lang w:val="es-ES"/>
              </w:rPr>
            </w:pPr>
            <w:r>
              <w:rPr>
                <w:rFonts w:cs="Arial"/>
                <w:sz w:val="24"/>
                <w:szCs w:val="24"/>
                <w:lang w:val="es-ES"/>
              </w:rPr>
              <w:t>RF</w:t>
            </w:r>
            <w:ins w:id="827" w:author="Javier Kachuka" w:date="2019-11-05T17:55:00Z">
              <w:r w:rsidR="00401CC8">
                <w:rPr>
                  <w:rFonts w:cs="Arial"/>
                  <w:sz w:val="24"/>
                  <w:szCs w:val="24"/>
                  <w:lang w:val="es-ES"/>
                </w:rPr>
                <w:t>4.6</w:t>
              </w:r>
            </w:ins>
            <w:del w:id="828" w:author="Javier Kachuka" w:date="2019-11-05T17:55:00Z">
              <w:r w:rsidDel="00401CC8">
                <w:rPr>
                  <w:rFonts w:cs="Arial"/>
                  <w:sz w:val="24"/>
                  <w:szCs w:val="24"/>
                  <w:lang w:val="es-ES"/>
                </w:rPr>
                <w:delText>3.6</w:delText>
              </w:r>
            </w:del>
          </w:p>
        </w:tc>
      </w:tr>
    </w:tbl>
    <w:p w14:paraId="44AF0B0C" w14:textId="1BF971F4" w:rsidR="00BD136E" w:rsidRDefault="00BD136E" w:rsidP="00AE5082">
      <w:pPr>
        <w:rPr>
          <w:rFonts w:cs="Arial"/>
          <w:sz w:val="24"/>
          <w:szCs w:val="24"/>
          <w:lang w:val="es-ES"/>
        </w:rPr>
      </w:pPr>
    </w:p>
    <w:tbl>
      <w:tblPr>
        <w:tblStyle w:val="Tablaconcuadrcula"/>
        <w:tblW w:w="0" w:type="auto"/>
        <w:tblLook w:val="04A0" w:firstRow="1" w:lastRow="0" w:firstColumn="1" w:lastColumn="0" w:noHBand="0" w:noVBand="1"/>
      </w:tblPr>
      <w:tblGrid>
        <w:gridCol w:w="2122"/>
        <w:gridCol w:w="6706"/>
      </w:tblGrid>
      <w:tr w:rsidR="00BD136E" w:rsidRPr="00576F7E" w14:paraId="576EDAF1" w14:textId="77777777" w:rsidTr="00907480">
        <w:tc>
          <w:tcPr>
            <w:tcW w:w="2122" w:type="dxa"/>
            <w:shd w:val="clear" w:color="auto" w:fill="9CC2E5" w:themeFill="accent1" w:themeFillTint="99"/>
          </w:tcPr>
          <w:p w14:paraId="78049283" w14:textId="77777777" w:rsidR="00BD136E" w:rsidRPr="00EC5FEE" w:rsidRDefault="00BD136E" w:rsidP="00907480">
            <w:pPr>
              <w:rPr>
                <w:rFonts w:cs="Arial"/>
                <w:b/>
                <w:sz w:val="24"/>
                <w:szCs w:val="24"/>
                <w:lang w:val="es-ES"/>
              </w:rPr>
            </w:pPr>
            <w:r w:rsidRPr="00EC5FEE">
              <w:rPr>
                <w:rFonts w:cs="Arial"/>
                <w:b/>
                <w:sz w:val="24"/>
                <w:szCs w:val="24"/>
                <w:lang w:val="es-ES"/>
              </w:rPr>
              <w:t>Caso de uso</w:t>
            </w:r>
          </w:p>
        </w:tc>
        <w:tc>
          <w:tcPr>
            <w:tcW w:w="6706" w:type="dxa"/>
          </w:tcPr>
          <w:p w14:paraId="6275ACB1" w14:textId="5D0BE940" w:rsidR="00BD136E" w:rsidRPr="00EC5FEE" w:rsidRDefault="00BD136E" w:rsidP="00BF0956">
            <w:pPr>
              <w:rPr>
                <w:rFonts w:cs="Arial"/>
                <w:sz w:val="24"/>
                <w:szCs w:val="24"/>
                <w:lang w:val="es-ES"/>
              </w:rPr>
            </w:pPr>
            <w:r w:rsidRPr="00EC5FEE">
              <w:rPr>
                <w:rFonts w:cs="Arial"/>
                <w:sz w:val="24"/>
                <w:szCs w:val="24"/>
                <w:lang w:val="es-ES"/>
              </w:rPr>
              <w:t xml:space="preserve">Modificar </w:t>
            </w:r>
            <w:r w:rsidR="00BF0956">
              <w:rPr>
                <w:rFonts w:cs="Arial"/>
                <w:sz w:val="24"/>
                <w:szCs w:val="24"/>
                <w:lang w:val="es-ES"/>
              </w:rPr>
              <w:t>Almacén</w:t>
            </w:r>
            <w:r>
              <w:rPr>
                <w:rFonts w:cs="Arial"/>
                <w:sz w:val="24"/>
                <w:szCs w:val="24"/>
                <w:lang w:val="es-ES"/>
              </w:rPr>
              <w:t xml:space="preserve"> (</w:t>
            </w:r>
            <w:del w:id="829" w:author="Javier Kachuka" w:date="2019-11-05T17:22:00Z">
              <w:r w:rsidR="00832539" w:rsidDel="00A92212">
                <w:rPr>
                  <w:rFonts w:cs="Arial"/>
                  <w:sz w:val="24"/>
                  <w:szCs w:val="24"/>
                  <w:lang w:val="es-ES"/>
                </w:rPr>
                <w:delText>CRUD</w:delText>
              </w:r>
            </w:del>
            <w:ins w:id="830" w:author="Javier Kachuka" w:date="2019-11-05T17:22:00Z">
              <w:r w:rsidR="00A92212">
                <w:rPr>
                  <w:rFonts w:cs="Arial"/>
                  <w:sz w:val="24"/>
                  <w:szCs w:val="24"/>
                  <w:lang w:val="es-ES"/>
                </w:rPr>
                <w:t>ABM</w:t>
              </w:r>
            </w:ins>
            <w:r>
              <w:rPr>
                <w:rFonts w:cs="Arial"/>
                <w:sz w:val="24"/>
                <w:szCs w:val="24"/>
                <w:lang w:val="es-ES"/>
              </w:rPr>
              <w:t xml:space="preserve"> de </w:t>
            </w:r>
            <w:r w:rsidR="00BF0956">
              <w:rPr>
                <w:rFonts w:cs="Arial"/>
                <w:sz w:val="24"/>
                <w:szCs w:val="24"/>
                <w:lang w:val="es-ES"/>
              </w:rPr>
              <w:t>Almacén</w:t>
            </w:r>
            <w:r>
              <w:rPr>
                <w:rFonts w:cs="Arial"/>
                <w:sz w:val="24"/>
                <w:szCs w:val="24"/>
                <w:lang w:val="es-ES"/>
              </w:rPr>
              <w:t>)</w:t>
            </w:r>
          </w:p>
        </w:tc>
      </w:tr>
      <w:tr w:rsidR="00BD136E" w:rsidRPr="00EC5FEE" w14:paraId="143AA510" w14:textId="77777777" w:rsidTr="00907480">
        <w:tc>
          <w:tcPr>
            <w:tcW w:w="2122" w:type="dxa"/>
            <w:shd w:val="clear" w:color="auto" w:fill="9CC2E5" w:themeFill="accent1" w:themeFillTint="99"/>
          </w:tcPr>
          <w:p w14:paraId="52D224D1" w14:textId="77777777" w:rsidR="00BD136E" w:rsidRPr="00EC5FEE" w:rsidRDefault="00BD136E" w:rsidP="00907480">
            <w:pPr>
              <w:rPr>
                <w:rFonts w:cs="Arial"/>
                <w:b/>
                <w:sz w:val="24"/>
                <w:szCs w:val="24"/>
                <w:lang w:val="es-ES"/>
              </w:rPr>
            </w:pPr>
            <w:r w:rsidRPr="00EC5FEE">
              <w:rPr>
                <w:rFonts w:cs="Arial"/>
                <w:b/>
                <w:sz w:val="24"/>
                <w:szCs w:val="24"/>
                <w:lang w:val="es-ES"/>
              </w:rPr>
              <w:t>Actor</w:t>
            </w:r>
          </w:p>
        </w:tc>
        <w:tc>
          <w:tcPr>
            <w:tcW w:w="6706" w:type="dxa"/>
          </w:tcPr>
          <w:p w14:paraId="62DB5AE3" w14:textId="77777777" w:rsidR="00BD136E" w:rsidRPr="00EC5FEE" w:rsidRDefault="00BD136E" w:rsidP="00907480">
            <w:pPr>
              <w:rPr>
                <w:rFonts w:cs="Arial"/>
                <w:sz w:val="24"/>
                <w:szCs w:val="24"/>
                <w:lang w:val="es-ES"/>
              </w:rPr>
            </w:pPr>
            <w:r w:rsidRPr="00EC5FEE">
              <w:rPr>
                <w:rFonts w:cs="Arial"/>
                <w:sz w:val="24"/>
                <w:szCs w:val="24"/>
                <w:lang w:val="es-ES"/>
              </w:rPr>
              <w:t>Oficinista</w:t>
            </w:r>
            <w:r>
              <w:rPr>
                <w:rFonts w:cs="Arial"/>
                <w:sz w:val="24"/>
                <w:szCs w:val="24"/>
                <w:lang w:val="es-ES"/>
              </w:rPr>
              <w:t>, Administrador</w:t>
            </w:r>
          </w:p>
        </w:tc>
      </w:tr>
      <w:tr w:rsidR="00BD136E" w:rsidRPr="00576F7E" w14:paraId="25EBC54B" w14:textId="77777777" w:rsidTr="00907480">
        <w:tc>
          <w:tcPr>
            <w:tcW w:w="2122" w:type="dxa"/>
            <w:shd w:val="clear" w:color="auto" w:fill="9CC2E5" w:themeFill="accent1" w:themeFillTint="99"/>
          </w:tcPr>
          <w:p w14:paraId="28DB0E30" w14:textId="77777777" w:rsidR="00BD136E" w:rsidRPr="00EC5FEE" w:rsidRDefault="00BD136E" w:rsidP="00907480">
            <w:pPr>
              <w:rPr>
                <w:rFonts w:cs="Arial"/>
                <w:b/>
                <w:sz w:val="24"/>
                <w:szCs w:val="24"/>
                <w:lang w:val="es-ES"/>
              </w:rPr>
            </w:pPr>
            <w:r w:rsidRPr="00EC5FEE">
              <w:rPr>
                <w:rFonts w:cs="Arial"/>
                <w:b/>
                <w:sz w:val="24"/>
                <w:szCs w:val="24"/>
                <w:lang w:val="es-ES"/>
              </w:rPr>
              <w:t xml:space="preserve">Descripción </w:t>
            </w:r>
          </w:p>
        </w:tc>
        <w:tc>
          <w:tcPr>
            <w:tcW w:w="6706" w:type="dxa"/>
          </w:tcPr>
          <w:p w14:paraId="76BC03D4" w14:textId="4A39E23B" w:rsidR="00BD136E" w:rsidRPr="00EC5FEE" w:rsidRDefault="00BD136E" w:rsidP="00BF0956">
            <w:pPr>
              <w:rPr>
                <w:rFonts w:cs="Arial"/>
                <w:sz w:val="24"/>
                <w:szCs w:val="24"/>
                <w:lang w:val="es-ES"/>
              </w:rPr>
            </w:pPr>
            <w:r w:rsidRPr="00EC5FEE">
              <w:rPr>
                <w:rFonts w:cs="Arial"/>
                <w:sz w:val="24"/>
                <w:szCs w:val="24"/>
                <w:lang w:val="es-ES"/>
              </w:rPr>
              <w:t xml:space="preserve">El oficinista </w:t>
            </w:r>
            <w:r>
              <w:rPr>
                <w:rFonts w:cs="Arial"/>
                <w:sz w:val="24"/>
                <w:szCs w:val="24"/>
                <w:lang w:val="es-ES"/>
              </w:rPr>
              <w:t xml:space="preserve">o administrador </w:t>
            </w:r>
            <w:r w:rsidRPr="00EC5FEE">
              <w:rPr>
                <w:rFonts w:cs="Arial"/>
                <w:sz w:val="24"/>
                <w:szCs w:val="24"/>
                <w:lang w:val="es-ES"/>
              </w:rPr>
              <w:t xml:space="preserve">modifica los datos </w:t>
            </w:r>
            <w:r>
              <w:rPr>
                <w:rFonts w:cs="Arial"/>
                <w:sz w:val="24"/>
                <w:szCs w:val="24"/>
                <w:lang w:val="es-ES"/>
              </w:rPr>
              <w:t xml:space="preserve">de un </w:t>
            </w:r>
            <w:r w:rsidR="00BF0956">
              <w:rPr>
                <w:rFonts w:cs="Arial"/>
                <w:sz w:val="24"/>
                <w:szCs w:val="24"/>
                <w:lang w:val="es-ES"/>
              </w:rPr>
              <w:t>almacén del sistema</w:t>
            </w:r>
          </w:p>
        </w:tc>
      </w:tr>
      <w:tr w:rsidR="00BD136E" w:rsidRPr="00EC5FEE" w14:paraId="770AD489" w14:textId="77777777" w:rsidTr="00907480">
        <w:tc>
          <w:tcPr>
            <w:tcW w:w="2122" w:type="dxa"/>
            <w:shd w:val="clear" w:color="auto" w:fill="9CC2E5" w:themeFill="accent1" w:themeFillTint="99"/>
          </w:tcPr>
          <w:p w14:paraId="60FC89AA" w14:textId="77777777" w:rsidR="00BD136E" w:rsidRPr="00EC5FEE" w:rsidRDefault="00BD136E" w:rsidP="00907480">
            <w:pPr>
              <w:rPr>
                <w:rFonts w:cs="Arial"/>
                <w:b/>
                <w:sz w:val="24"/>
                <w:szCs w:val="24"/>
                <w:lang w:val="es-ES"/>
              </w:rPr>
            </w:pPr>
            <w:r w:rsidRPr="00EC5FEE">
              <w:rPr>
                <w:rFonts w:cs="Arial"/>
                <w:b/>
                <w:sz w:val="24"/>
                <w:szCs w:val="24"/>
                <w:lang w:val="es-ES"/>
              </w:rPr>
              <w:t>Referencia Cruzada</w:t>
            </w:r>
          </w:p>
        </w:tc>
        <w:tc>
          <w:tcPr>
            <w:tcW w:w="6706" w:type="dxa"/>
          </w:tcPr>
          <w:p w14:paraId="533A1A2B" w14:textId="6E9AE03C" w:rsidR="00BD136E" w:rsidRPr="00EC5FEE" w:rsidRDefault="00BD136E" w:rsidP="00907480">
            <w:pPr>
              <w:rPr>
                <w:rFonts w:cs="Arial"/>
                <w:sz w:val="24"/>
                <w:szCs w:val="24"/>
                <w:lang w:val="es-ES"/>
              </w:rPr>
            </w:pPr>
            <w:r>
              <w:rPr>
                <w:rFonts w:cs="Arial"/>
                <w:sz w:val="24"/>
                <w:szCs w:val="24"/>
                <w:lang w:val="es-ES"/>
              </w:rPr>
              <w:t>RF</w:t>
            </w:r>
            <w:ins w:id="831" w:author="Javier Kachuka" w:date="2019-11-05T17:55:00Z">
              <w:r w:rsidR="00401CC8">
                <w:rPr>
                  <w:rFonts w:cs="Arial"/>
                  <w:sz w:val="24"/>
                  <w:szCs w:val="24"/>
                  <w:lang w:val="es-ES"/>
                </w:rPr>
                <w:t>4</w:t>
              </w:r>
            </w:ins>
            <w:del w:id="832" w:author="Javier Kachuka" w:date="2019-11-05T17:55:00Z">
              <w:r w:rsidDel="00401CC8">
                <w:rPr>
                  <w:rFonts w:cs="Arial"/>
                  <w:sz w:val="24"/>
                  <w:szCs w:val="24"/>
                  <w:lang w:val="es-ES"/>
                </w:rPr>
                <w:delText>3</w:delText>
              </w:r>
            </w:del>
            <w:r>
              <w:rPr>
                <w:rFonts w:cs="Arial"/>
                <w:sz w:val="24"/>
                <w:szCs w:val="24"/>
                <w:lang w:val="es-ES"/>
              </w:rPr>
              <w:t>.7</w:t>
            </w:r>
          </w:p>
        </w:tc>
      </w:tr>
    </w:tbl>
    <w:p w14:paraId="4B955370" w14:textId="3869746C" w:rsidR="003F530E" w:rsidRDefault="003F530E" w:rsidP="00AE5082">
      <w:pPr>
        <w:rPr>
          <w:ins w:id="833" w:author="Javier Kachuka" w:date="2019-11-05T16:02:00Z"/>
          <w:rFonts w:cs="Arial"/>
          <w:sz w:val="24"/>
          <w:szCs w:val="24"/>
          <w:lang w:val="es-ES"/>
        </w:rPr>
      </w:pPr>
    </w:p>
    <w:p w14:paraId="7BBA62B3" w14:textId="4417F31C" w:rsidR="00BD136E" w:rsidRDefault="003F530E" w:rsidP="00AE5082">
      <w:pPr>
        <w:rPr>
          <w:rFonts w:cs="Arial"/>
          <w:sz w:val="24"/>
          <w:szCs w:val="24"/>
          <w:lang w:val="es-ES"/>
        </w:rPr>
      </w:pPr>
      <w:ins w:id="834" w:author="Javier Kachuka" w:date="2019-11-05T16:02:00Z">
        <w:r>
          <w:rPr>
            <w:rFonts w:cs="Arial"/>
            <w:sz w:val="24"/>
            <w:szCs w:val="24"/>
            <w:lang w:val="es-ES"/>
          </w:rPr>
          <w:br w:type="page"/>
        </w:r>
      </w:ins>
    </w:p>
    <w:tbl>
      <w:tblPr>
        <w:tblStyle w:val="Tablaconcuadrcula"/>
        <w:tblW w:w="0" w:type="auto"/>
        <w:tblLook w:val="04A0" w:firstRow="1" w:lastRow="0" w:firstColumn="1" w:lastColumn="0" w:noHBand="0" w:noVBand="1"/>
      </w:tblPr>
      <w:tblGrid>
        <w:gridCol w:w="2122"/>
        <w:gridCol w:w="6706"/>
      </w:tblGrid>
      <w:tr w:rsidR="00BD136E" w:rsidRPr="00576F7E" w14:paraId="5A2A208B" w14:textId="77777777" w:rsidTr="00907480">
        <w:tc>
          <w:tcPr>
            <w:tcW w:w="2122" w:type="dxa"/>
            <w:shd w:val="clear" w:color="auto" w:fill="9CC2E5" w:themeFill="accent1" w:themeFillTint="99"/>
          </w:tcPr>
          <w:p w14:paraId="532A6C3A" w14:textId="77777777" w:rsidR="00BD136E" w:rsidRPr="00EC5FEE" w:rsidRDefault="00BD136E" w:rsidP="00907480">
            <w:pPr>
              <w:rPr>
                <w:rFonts w:cs="Arial"/>
                <w:b/>
                <w:sz w:val="24"/>
                <w:szCs w:val="24"/>
                <w:lang w:val="es-ES"/>
              </w:rPr>
            </w:pPr>
            <w:r w:rsidRPr="00EC5FEE">
              <w:rPr>
                <w:rFonts w:cs="Arial"/>
                <w:b/>
                <w:sz w:val="24"/>
                <w:szCs w:val="24"/>
                <w:lang w:val="es-ES"/>
              </w:rPr>
              <w:lastRenderedPageBreak/>
              <w:t>Caso de uso</w:t>
            </w:r>
          </w:p>
        </w:tc>
        <w:tc>
          <w:tcPr>
            <w:tcW w:w="6706" w:type="dxa"/>
          </w:tcPr>
          <w:p w14:paraId="1D86DF1D" w14:textId="2D002B98" w:rsidR="00BD136E" w:rsidRPr="00EC5FEE" w:rsidRDefault="00BD136E" w:rsidP="00BF0956">
            <w:pPr>
              <w:rPr>
                <w:rFonts w:cs="Arial"/>
                <w:sz w:val="24"/>
                <w:szCs w:val="24"/>
                <w:lang w:val="es-ES"/>
              </w:rPr>
            </w:pPr>
            <w:r w:rsidRPr="00EC5FEE">
              <w:rPr>
                <w:rFonts w:cs="Arial"/>
                <w:sz w:val="24"/>
                <w:szCs w:val="24"/>
                <w:lang w:val="es-ES"/>
              </w:rPr>
              <w:t xml:space="preserve">Eliminar </w:t>
            </w:r>
            <w:r w:rsidR="00BF0956">
              <w:rPr>
                <w:rFonts w:cs="Arial"/>
                <w:sz w:val="24"/>
                <w:szCs w:val="24"/>
                <w:lang w:val="es-ES"/>
              </w:rPr>
              <w:t>Almacén</w:t>
            </w:r>
            <w:r>
              <w:rPr>
                <w:rFonts w:cs="Arial"/>
                <w:sz w:val="24"/>
                <w:szCs w:val="24"/>
                <w:lang w:val="es-ES"/>
              </w:rPr>
              <w:t xml:space="preserve"> (</w:t>
            </w:r>
            <w:del w:id="835" w:author="Javier Kachuka" w:date="2019-11-05T17:22:00Z">
              <w:r w:rsidR="00832539" w:rsidDel="00A92212">
                <w:rPr>
                  <w:rFonts w:cs="Arial"/>
                  <w:sz w:val="24"/>
                  <w:szCs w:val="24"/>
                  <w:lang w:val="es-ES"/>
                </w:rPr>
                <w:delText>CRUD</w:delText>
              </w:r>
            </w:del>
            <w:ins w:id="836" w:author="Javier Kachuka" w:date="2019-11-05T17:22:00Z">
              <w:r w:rsidR="00A92212">
                <w:rPr>
                  <w:rFonts w:cs="Arial"/>
                  <w:sz w:val="24"/>
                  <w:szCs w:val="24"/>
                  <w:lang w:val="es-ES"/>
                </w:rPr>
                <w:t>ABM</w:t>
              </w:r>
            </w:ins>
            <w:r>
              <w:rPr>
                <w:rFonts w:cs="Arial"/>
                <w:sz w:val="24"/>
                <w:szCs w:val="24"/>
                <w:lang w:val="es-ES"/>
              </w:rPr>
              <w:t xml:space="preserve"> de</w:t>
            </w:r>
            <w:r w:rsidR="00BF0956">
              <w:rPr>
                <w:rFonts w:cs="Arial"/>
                <w:sz w:val="24"/>
                <w:szCs w:val="24"/>
                <w:lang w:val="es-ES"/>
              </w:rPr>
              <w:t xml:space="preserve"> Almacén</w:t>
            </w:r>
            <w:r>
              <w:rPr>
                <w:rFonts w:cs="Arial"/>
                <w:sz w:val="24"/>
                <w:szCs w:val="24"/>
                <w:lang w:val="es-ES"/>
              </w:rPr>
              <w:t>)</w:t>
            </w:r>
          </w:p>
        </w:tc>
      </w:tr>
      <w:tr w:rsidR="00BD136E" w:rsidRPr="00EC5FEE" w14:paraId="7BF42E1A" w14:textId="77777777" w:rsidTr="00907480">
        <w:tc>
          <w:tcPr>
            <w:tcW w:w="2122" w:type="dxa"/>
            <w:shd w:val="clear" w:color="auto" w:fill="9CC2E5" w:themeFill="accent1" w:themeFillTint="99"/>
          </w:tcPr>
          <w:p w14:paraId="1D2F5980" w14:textId="77777777" w:rsidR="00BD136E" w:rsidRPr="00EC5FEE" w:rsidRDefault="00BD136E" w:rsidP="00907480">
            <w:pPr>
              <w:rPr>
                <w:rFonts w:cs="Arial"/>
                <w:b/>
                <w:sz w:val="24"/>
                <w:szCs w:val="24"/>
                <w:lang w:val="es-ES"/>
              </w:rPr>
            </w:pPr>
            <w:r w:rsidRPr="00EC5FEE">
              <w:rPr>
                <w:rFonts w:cs="Arial"/>
                <w:b/>
                <w:sz w:val="24"/>
                <w:szCs w:val="24"/>
                <w:lang w:val="es-ES"/>
              </w:rPr>
              <w:t>Actor</w:t>
            </w:r>
          </w:p>
        </w:tc>
        <w:tc>
          <w:tcPr>
            <w:tcW w:w="6706" w:type="dxa"/>
          </w:tcPr>
          <w:p w14:paraId="3C8957A5" w14:textId="14A34FA5" w:rsidR="00BD136E" w:rsidRPr="00EC5FEE" w:rsidRDefault="00BD136E" w:rsidP="00BF0956">
            <w:pPr>
              <w:rPr>
                <w:rFonts w:cs="Arial"/>
                <w:sz w:val="24"/>
                <w:szCs w:val="24"/>
                <w:lang w:val="es-ES"/>
              </w:rPr>
            </w:pPr>
            <w:r>
              <w:rPr>
                <w:rFonts w:cs="Arial"/>
                <w:sz w:val="24"/>
                <w:szCs w:val="24"/>
                <w:lang w:val="es-ES"/>
              </w:rPr>
              <w:t>Administrador</w:t>
            </w:r>
          </w:p>
        </w:tc>
      </w:tr>
      <w:tr w:rsidR="00BD136E" w:rsidRPr="00576F7E" w14:paraId="57AA738D" w14:textId="77777777" w:rsidTr="00907480">
        <w:tc>
          <w:tcPr>
            <w:tcW w:w="2122" w:type="dxa"/>
            <w:shd w:val="clear" w:color="auto" w:fill="9CC2E5" w:themeFill="accent1" w:themeFillTint="99"/>
          </w:tcPr>
          <w:p w14:paraId="6199A17E" w14:textId="77777777" w:rsidR="00BD136E" w:rsidRPr="00EC5FEE" w:rsidRDefault="00BD136E" w:rsidP="00907480">
            <w:pPr>
              <w:rPr>
                <w:rFonts w:cs="Arial"/>
                <w:b/>
                <w:sz w:val="24"/>
                <w:szCs w:val="24"/>
                <w:lang w:val="es-ES"/>
              </w:rPr>
            </w:pPr>
            <w:r w:rsidRPr="00EC5FEE">
              <w:rPr>
                <w:rFonts w:cs="Arial"/>
                <w:b/>
                <w:sz w:val="24"/>
                <w:szCs w:val="24"/>
                <w:lang w:val="es-ES"/>
              </w:rPr>
              <w:t xml:space="preserve">Descripción </w:t>
            </w:r>
          </w:p>
        </w:tc>
        <w:tc>
          <w:tcPr>
            <w:tcW w:w="6706" w:type="dxa"/>
          </w:tcPr>
          <w:p w14:paraId="5DD536F6" w14:textId="65EC98D5" w:rsidR="00BD136E" w:rsidRPr="00EC5FEE" w:rsidRDefault="00BD136E" w:rsidP="00BF0956">
            <w:pPr>
              <w:rPr>
                <w:rFonts w:cs="Arial"/>
                <w:sz w:val="24"/>
                <w:szCs w:val="24"/>
                <w:lang w:val="es-ES"/>
              </w:rPr>
            </w:pPr>
            <w:r w:rsidRPr="00EC5FEE">
              <w:rPr>
                <w:rFonts w:cs="Arial"/>
                <w:sz w:val="24"/>
                <w:szCs w:val="24"/>
                <w:lang w:val="es-ES"/>
              </w:rPr>
              <w:t xml:space="preserve">El </w:t>
            </w:r>
            <w:r>
              <w:rPr>
                <w:rFonts w:cs="Arial"/>
                <w:sz w:val="24"/>
                <w:szCs w:val="24"/>
                <w:lang w:val="es-ES"/>
              </w:rPr>
              <w:t>administrador</w:t>
            </w:r>
            <w:r w:rsidRPr="00EC5FEE">
              <w:rPr>
                <w:rFonts w:cs="Arial"/>
                <w:sz w:val="24"/>
                <w:szCs w:val="24"/>
                <w:lang w:val="es-ES"/>
              </w:rPr>
              <w:t xml:space="preserve"> da de baja un </w:t>
            </w:r>
            <w:r w:rsidR="00BF0956">
              <w:rPr>
                <w:rFonts w:cs="Arial"/>
                <w:sz w:val="24"/>
                <w:szCs w:val="24"/>
                <w:lang w:val="es-ES"/>
              </w:rPr>
              <w:t>almacén</w:t>
            </w:r>
            <w:r>
              <w:rPr>
                <w:rFonts w:cs="Arial"/>
                <w:sz w:val="24"/>
                <w:szCs w:val="24"/>
                <w:lang w:val="es-ES"/>
              </w:rPr>
              <w:t xml:space="preserve"> del sistema</w:t>
            </w:r>
          </w:p>
        </w:tc>
      </w:tr>
      <w:tr w:rsidR="00BD136E" w:rsidRPr="00EC5FEE" w14:paraId="0D7C2FC2" w14:textId="77777777" w:rsidTr="00907480">
        <w:tc>
          <w:tcPr>
            <w:tcW w:w="2122" w:type="dxa"/>
            <w:shd w:val="clear" w:color="auto" w:fill="9CC2E5" w:themeFill="accent1" w:themeFillTint="99"/>
          </w:tcPr>
          <w:p w14:paraId="411FCF8D" w14:textId="77777777" w:rsidR="00BD136E" w:rsidRPr="00EC5FEE" w:rsidRDefault="00BD136E" w:rsidP="00907480">
            <w:pPr>
              <w:rPr>
                <w:rFonts w:cs="Arial"/>
                <w:b/>
                <w:sz w:val="24"/>
                <w:szCs w:val="24"/>
                <w:lang w:val="es-ES"/>
              </w:rPr>
            </w:pPr>
            <w:r w:rsidRPr="00EC5FEE">
              <w:rPr>
                <w:rFonts w:cs="Arial"/>
                <w:b/>
                <w:sz w:val="24"/>
                <w:szCs w:val="24"/>
                <w:lang w:val="es-ES"/>
              </w:rPr>
              <w:t>Referencia Cruzada</w:t>
            </w:r>
          </w:p>
        </w:tc>
        <w:tc>
          <w:tcPr>
            <w:tcW w:w="6706" w:type="dxa"/>
          </w:tcPr>
          <w:p w14:paraId="7C6A1A34" w14:textId="46995B4D" w:rsidR="00BD136E" w:rsidRPr="00EC5FEE" w:rsidRDefault="00BD136E" w:rsidP="00907480">
            <w:pPr>
              <w:rPr>
                <w:rFonts w:cs="Arial"/>
                <w:sz w:val="24"/>
                <w:szCs w:val="24"/>
                <w:lang w:val="es-ES"/>
              </w:rPr>
            </w:pPr>
            <w:r>
              <w:rPr>
                <w:rFonts w:cs="Arial"/>
                <w:sz w:val="24"/>
                <w:szCs w:val="24"/>
                <w:lang w:val="es-ES"/>
              </w:rPr>
              <w:t>RF</w:t>
            </w:r>
            <w:ins w:id="837" w:author="Javier Kachuka" w:date="2019-11-05T17:55:00Z">
              <w:r w:rsidR="00401CC8">
                <w:rPr>
                  <w:rFonts w:cs="Arial"/>
                  <w:sz w:val="24"/>
                  <w:szCs w:val="24"/>
                  <w:lang w:val="es-ES"/>
                </w:rPr>
                <w:t>4</w:t>
              </w:r>
            </w:ins>
            <w:del w:id="838" w:author="Javier Kachuka" w:date="2019-11-05T17:55:00Z">
              <w:r w:rsidDel="00401CC8">
                <w:rPr>
                  <w:rFonts w:cs="Arial"/>
                  <w:sz w:val="24"/>
                  <w:szCs w:val="24"/>
                  <w:lang w:val="es-ES"/>
                </w:rPr>
                <w:delText>3</w:delText>
              </w:r>
            </w:del>
            <w:r>
              <w:rPr>
                <w:rFonts w:cs="Arial"/>
                <w:sz w:val="24"/>
                <w:szCs w:val="24"/>
                <w:lang w:val="es-ES"/>
              </w:rPr>
              <w:t>.8</w:t>
            </w:r>
          </w:p>
        </w:tc>
      </w:tr>
    </w:tbl>
    <w:p w14:paraId="10E4D300" w14:textId="7040EA7C" w:rsidR="00BD136E" w:rsidRDefault="00BD136E" w:rsidP="00AE5082">
      <w:pPr>
        <w:rPr>
          <w:rFonts w:cs="Arial"/>
          <w:sz w:val="24"/>
          <w:szCs w:val="24"/>
          <w:lang w:val="es-ES"/>
        </w:rPr>
      </w:pPr>
    </w:p>
    <w:tbl>
      <w:tblPr>
        <w:tblStyle w:val="Tablaconcuadrcula"/>
        <w:tblW w:w="0" w:type="auto"/>
        <w:tblLook w:val="04A0" w:firstRow="1" w:lastRow="0" w:firstColumn="1" w:lastColumn="0" w:noHBand="0" w:noVBand="1"/>
      </w:tblPr>
      <w:tblGrid>
        <w:gridCol w:w="2122"/>
        <w:gridCol w:w="6706"/>
      </w:tblGrid>
      <w:tr w:rsidR="00BD136E" w:rsidRPr="00D55146" w:rsidDel="003F530E" w14:paraId="78F9AC41" w14:textId="2072ED08" w:rsidTr="00907480">
        <w:trPr>
          <w:del w:id="839" w:author="Javier Kachuka" w:date="2019-11-05T15:55:00Z"/>
        </w:trPr>
        <w:tc>
          <w:tcPr>
            <w:tcW w:w="2122" w:type="dxa"/>
            <w:shd w:val="clear" w:color="auto" w:fill="9CC2E5" w:themeFill="accent1" w:themeFillTint="99"/>
          </w:tcPr>
          <w:p w14:paraId="3F35714E" w14:textId="0B330CF8" w:rsidR="00BD136E" w:rsidRPr="00EC5FEE" w:rsidDel="003F530E" w:rsidRDefault="00BD136E" w:rsidP="00907480">
            <w:pPr>
              <w:rPr>
                <w:del w:id="840" w:author="Javier Kachuka" w:date="2019-11-05T15:55:00Z"/>
                <w:rFonts w:cs="Arial"/>
                <w:b/>
                <w:sz w:val="24"/>
                <w:szCs w:val="24"/>
                <w:lang w:val="es-ES"/>
              </w:rPr>
            </w:pPr>
            <w:del w:id="841" w:author="Javier Kachuka" w:date="2019-11-05T15:55:00Z">
              <w:r w:rsidRPr="00EC5FEE" w:rsidDel="003F530E">
                <w:rPr>
                  <w:rFonts w:cs="Arial"/>
                  <w:b/>
                  <w:sz w:val="24"/>
                  <w:szCs w:val="24"/>
                  <w:lang w:val="es-ES"/>
                </w:rPr>
                <w:delText>Caso de uso</w:delText>
              </w:r>
            </w:del>
          </w:p>
        </w:tc>
        <w:tc>
          <w:tcPr>
            <w:tcW w:w="6706" w:type="dxa"/>
          </w:tcPr>
          <w:p w14:paraId="004883EC" w14:textId="3EC180B1" w:rsidR="00BD136E" w:rsidRPr="00EC5FEE" w:rsidDel="003F530E" w:rsidRDefault="00BD136E" w:rsidP="00D63981">
            <w:pPr>
              <w:rPr>
                <w:del w:id="842" w:author="Javier Kachuka" w:date="2019-11-05T15:55:00Z"/>
                <w:rFonts w:cs="Arial"/>
                <w:sz w:val="24"/>
                <w:szCs w:val="24"/>
                <w:lang w:val="es-ES"/>
              </w:rPr>
            </w:pPr>
            <w:del w:id="843" w:author="Javier Kachuka" w:date="2019-11-05T15:55:00Z">
              <w:r w:rsidDel="003F530E">
                <w:rPr>
                  <w:rFonts w:cs="Arial"/>
                  <w:sz w:val="24"/>
                  <w:szCs w:val="24"/>
                  <w:lang w:val="es-ES"/>
                </w:rPr>
                <w:delText xml:space="preserve">Listar </w:delText>
              </w:r>
              <w:r w:rsidR="00D63981" w:rsidDel="003F530E">
                <w:rPr>
                  <w:rFonts w:cs="Arial"/>
                  <w:sz w:val="24"/>
                  <w:szCs w:val="24"/>
                  <w:lang w:val="es-ES"/>
                </w:rPr>
                <w:delText>Almacenes</w:delText>
              </w:r>
              <w:r w:rsidDel="003F530E">
                <w:rPr>
                  <w:rFonts w:cs="Arial"/>
                  <w:sz w:val="24"/>
                  <w:szCs w:val="24"/>
                  <w:lang w:val="es-ES"/>
                </w:rPr>
                <w:delText xml:space="preserve"> (</w:delText>
              </w:r>
              <w:r w:rsidR="00832539" w:rsidDel="003F530E">
                <w:rPr>
                  <w:rFonts w:cs="Arial"/>
                  <w:sz w:val="24"/>
                  <w:szCs w:val="24"/>
                  <w:lang w:val="es-ES"/>
                </w:rPr>
                <w:delText>CRUD</w:delText>
              </w:r>
              <w:r w:rsidDel="003F530E">
                <w:rPr>
                  <w:rFonts w:cs="Arial"/>
                  <w:sz w:val="24"/>
                  <w:szCs w:val="24"/>
                  <w:lang w:val="es-ES"/>
                </w:rPr>
                <w:delText xml:space="preserve"> de </w:delText>
              </w:r>
              <w:r w:rsidR="00D63981" w:rsidDel="003F530E">
                <w:rPr>
                  <w:rFonts w:cs="Arial"/>
                  <w:sz w:val="24"/>
                  <w:szCs w:val="24"/>
                  <w:lang w:val="es-ES"/>
                </w:rPr>
                <w:delText>Almacén</w:delText>
              </w:r>
              <w:r w:rsidDel="003F530E">
                <w:rPr>
                  <w:rFonts w:cs="Arial"/>
                  <w:sz w:val="24"/>
                  <w:szCs w:val="24"/>
                  <w:lang w:val="es-ES"/>
                </w:rPr>
                <w:delText>)</w:delText>
              </w:r>
            </w:del>
          </w:p>
        </w:tc>
      </w:tr>
      <w:tr w:rsidR="00BD136E" w:rsidRPr="00D55146" w:rsidDel="003F530E" w14:paraId="1F3A86C7" w14:textId="53C34421" w:rsidTr="00907480">
        <w:trPr>
          <w:del w:id="844" w:author="Javier Kachuka" w:date="2019-11-05T15:55:00Z"/>
        </w:trPr>
        <w:tc>
          <w:tcPr>
            <w:tcW w:w="2122" w:type="dxa"/>
            <w:shd w:val="clear" w:color="auto" w:fill="9CC2E5" w:themeFill="accent1" w:themeFillTint="99"/>
          </w:tcPr>
          <w:p w14:paraId="1D522A4F" w14:textId="73FC0081" w:rsidR="00BD136E" w:rsidRPr="00EC5FEE" w:rsidDel="003F530E" w:rsidRDefault="00BD136E" w:rsidP="00907480">
            <w:pPr>
              <w:rPr>
                <w:del w:id="845" w:author="Javier Kachuka" w:date="2019-11-05T15:55:00Z"/>
                <w:rFonts w:cs="Arial"/>
                <w:b/>
                <w:sz w:val="24"/>
                <w:szCs w:val="24"/>
                <w:lang w:val="es-ES"/>
              </w:rPr>
            </w:pPr>
            <w:del w:id="846" w:author="Javier Kachuka" w:date="2019-11-05T15:55:00Z">
              <w:r w:rsidRPr="00EC5FEE" w:rsidDel="003F530E">
                <w:rPr>
                  <w:rFonts w:cs="Arial"/>
                  <w:b/>
                  <w:sz w:val="24"/>
                  <w:szCs w:val="24"/>
                  <w:lang w:val="es-ES"/>
                </w:rPr>
                <w:delText>Actor</w:delText>
              </w:r>
            </w:del>
          </w:p>
        </w:tc>
        <w:tc>
          <w:tcPr>
            <w:tcW w:w="6706" w:type="dxa"/>
          </w:tcPr>
          <w:p w14:paraId="742DE1C0" w14:textId="40DF5B6D" w:rsidR="00BD136E" w:rsidRPr="00EC5FEE" w:rsidDel="003F530E" w:rsidRDefault="00BD136E" w:rsidP="00907480">
            <w:pPr>
              <w:rPr>
                <w:del w:id="847" w:author="Javier Kachuka" w:date="2019-11-05T15:55:00Z"/>
                <w:rFonts w:cs="Arial"/>
                <w:sz w:val="24"/>
                <w:szCs w:val="24"/>
                <w:lang w:val="es-ES"/>
              </w:rPr>
            </w:pPr>
            <w:del w:id="848" w:author="Javier Kachuka" w:date="2019-11-05T15:55:00Z">
              <w:r w:rsidRPr="00EC5FEE" w:rsidDel="003F530E">
                <w:rPr>
                  <w:rFonts w:cs="Arial"/>
                  <w:sz w:val="24"/>
                  <w:szCs w:val="24"/>
                  <w:lang w:val="es-ES"/>
                </w:rPr>
                <w:delText>Oficinista</w:delText>
              </w:r>
              <w:r w:rsidDel="003F530E">
                <w:rPr>
                  <w:rFonts w:cs="Arial"/>
                  <w:sz w:val="24"/>
                  <w:szCs w:val="24"/>
                  <w:lang w:val="es-ES"/>
                </w:rPr>
                <w:delText>, administrador, empleado de planta</w:delText>
              </w:r>
            </w:del>
          </w:p>
        </w:tc>
      </w:tr>
      <w:tr w:rsidR="00BD136E" w:rsidRPr="00D55146" w:rsidDel="003F530E" w14:paraId="0C7D387E" w14:textId="5907C17F" w:rsidTr="00907480">
        <w:trPr>
          <w:del w:id="849" w:author="Javier Kachuka" w:date="2019-11-05T15:55:00Z"/>
        </w:trPr>
        <w:tc>
          <w:tcPr>
            <w:tcW w:w="2122" w:type="dxa"/>
            <w:shd w:val="clear" w:color="auto" w:fill="9CC2E5" w:themeFill="accent1" w:themeFillTint="99"/>
          </w:tcPr>
          <w:p w14:paraId="235135DE" w14:textId="05199689" w:rsidR="00BD136E" w:rsidRPr="00EC5FEE" w:rsidDel="003F530E" w:rsidRDefault="00BD136E" w:rsidP="00907480">
            <w:pPr>
              <w:rPr>
                <w:del w:id="850" w:author="Javier Kachuka" w:date="2019-11-05T15:55:00Z"/>
                <w:rFonts w:cs="Arial"/>
                <w:b/>
                <w:sz w:val="24"/>
                <w:szCs w:val="24"/>
                <w:lang w:val="es-ES"/>
              </w:rPr>
            </w:pPr>
            <w:del w:id="851" w:author="Javier Kachuka" w:date="2019-11-05T15:55:00Z">
              <w:r w:rsidRPr="00EC5FEE" w:rsidDel="003F530E">
                <w:rPr>
                  <w:rFonts w:cs="Arial"/>
                  <w:b/>
                  <w:sz w:val="24"/>
                  <w:szCs w:val="24"/>
                  <w:lang w:val="es-ES"/>
                </w:rPr>
                <w:delText xml:space="preserve">Descripción </w:delText>
              </w:r>
            </w:del>
          </w:p>
        </w:tc>
        <w:tc>
          <w:tcPr>
            <w:tcW w:w="6706" w:type="dxa"/>
          </w:tcPr>
          <w:p w14:paraId="7D8C5A9D" w14:textId="69E032BF" w:rsidR="00BD136E" w:rsidRPr="00EC5FEE" w:rsidDel="003F530E" w:rsidRDefault="00BD136E" w:rsidP="00BF0956">
            <w:pPr>
              <w:rPr>
                <w:del w:id="852" w:author="Javier Kachuka" w:date="2019-11-05T15:55:00Z"/>
                <w:rFonts w:cs="Arial"/>
                <w:sz w:val="24"/>
                <w:szCs w:val="24"/>
                <w:lang w:val="es-ES"/>
              </w:rPr>
            </w:pPr>
            <w:del w:id="853" w:author="Javier Kachuka" w:date="2019-11-05T15:55:00Z">
              <w:r w:rsidRPr="00EC5FEE" w:rsidDel="003F530E">
                <w:rPr>
                  <w:rFonts w:cs="Arial"/>
                  <w:sz w:val="24"/>
                  <w:szCs w:val="24"/>
                  <w:lang w:val="es-ES"/>
                </w:rPr>
                <w:delText>El oficinista</w:delText>
              </w:r>
              <w:r w:rsidDel="003F530E">
                <w:rPr>
                  <w:rFonts w:cs="Arial"/>
                  <w:sz w:val="24"/>
                  <w:szCs w:val="24"/>
                  <w:lang w:val="es-ES"/>
                </w:rPr>
                <w:delText xml:space="preserve"> , administrador o empleado de planta lista los </w:delText>
              </w:r>
              <w:r w:rsidR="00BF0956" w:rsidDel="003F530E">
                <w:rPr>
                  <w:rFonts w:cs="Arial"/>
                  <w:sz w:val="24"/>
                  <w:szCs w:val="24"/>
                  <w:lang w:val="es-ES"/>
                </w:rPr>
                <w:delText>almacenes</w:delText>
              </w:r>
              <w:r w:rsidDel="003F530E">
                <w:rPr>
                  <w:rFonts w:cs="Arial"/>
                  <w:sz w:val="24"/>
                  <w:szCs w:val="24"/>
                  <w:lang w:val="es-ES"/>
                </w:rPr>
                <w:delText xml:space="preserve"> del sistema</w:delText>
              </w:r>
            </w:del>
          </w:p>
        </w:tc>
      </w:tr>
      <w:tr w:rsidR="00BD136E" w:rsidRPr="00EC5FEE" w:rsidDel="003F530E" w14:paraId="3FE949A8" w14:textId="4C50C820" w:rsidTr="00907480">
        <w:trPr>
          <w:del w:id="854" w:author="Javier Kachuka" w:date="2019-11-05T15:55:00Z"/>
        </w:trPr>
        <w:tc>
          <w:tcPr>
            <w:tcW w:w="2122" w:type="dxa"/>
            <w:shd w:val="clear" w:color="auto" w:fill="9CC2E5" w:themeFill="accent1" w:themeFillTint="99"/>
          </w:tcPr>
          <w:p w14:paraId="3AECEC33" w14:textId="1997057F" w:rsidR="00BD136E" w:rsidRPr="00EC5FEE" w:rsidDel="003F530E" w:rsidRDefault="00BD136E" w:rsidP="00907480">
            <w:pPr>
              <w:rPr>
                <w:del w:id="855" w:author="Javier Kachuka" w:date="2019-11-05T15:55:00Z"/>
                <w:rFonts w:cs="Arial"/>
                <w:b/>
                <w:sz w:val="24"/>
                <w:szCs w:val="24"/>
                <w:lang w:val="es-ES"/>
              </w:rPr>
            </w:pPr>
            <w:del w:id="856" w:author="Javier Kachuka" w:date="2019-11-05T15:55:00Z">
              <w:r w:rsidRPr="00EC5FEE" w:rsidDel="003F530E">
                <w:rPr>
                  <w:rFonts w:cs="Arial"/>
                  <w:b/>
                  <w:sz w:val="24"/>
                  <w:szCs w:val="24"/>
                  <w:lang w:val="es-ES"/>
                </w:rPr>
                <w:delText>Referencia Cruzada</w:delText>
              </w:r>
            </w:del>
          </w:p>
        </w:tc>
        <w:tc>
          <w:tcPr>
            <w:tcW w:w="6706" w:type="dxa"/>
          </w:tcPr>
          <w:p w14:paraId="2E2E43BC" w14:textId="00154DA8" w:rsidR="00BD136E" w:rsidRPr="00EC5FEE" w:rsidDel="003F530E" w:rsidRDefault="00BD136E" w:rsidP="00907480">
            <w:pPr>
              <w:rPr>
                <w:del w:id="857" w:author="Javier Kachuka" w:date="2019-11-05T15:55:00Z"/>
                <w:rFonts w:cs="Arial"/>
                <w:sz w:val="24"/>
                <w:szCs w:val="24"/>
                <w:lang w:val="es-ES"/>
              </w:rPr>
            </w:pPr>
            <w:del w:id="858" w:author="Javier Kachuka" w:date="2019-11-05T15:55:00Z">
              <w:r w:rsidDel="003F530E">
                <w:rPr>
                  <w:rFonts w:cs="Arial"/>
                  <w:sz w:val="24"/>
                  <w:szCs w:val="24"/>
                  <w:lang w:val="es-ES"/>
                </w:rPr>
                <w:delText>RF3.9</w:delText>
              </w:r>
            </w:del>
          </w:p>
        </w:tc>
      </w:tr>
    </w:tbl>
    <w:p w14:paraId="05707C0E" w14:textId="77777777" w:rsidR="00BD136E" w:rsidDel="003F530E" w:rsidRDefault="00BD136E" w:rsidP="00AE5082">
      <w:pPr>
        <w:rPr>
          <w:del w:id="859" w:author="Javier Kachuka" w:date="2019-11-05T15:55:00Z"/>
          <w:rFonts w:cs="Arial"/>
          <w:sz w:val="24"/>
          <w:szCs w:val="24"/>
          <w:lang w:val="es-ES"/>
        </w:rPr>
      </w:pPr>
    </w:p>
    <w:p w14:paraId="7B4E538A" w14:textId="70980777" w:rsidR="00BD136E" w:rsidRPr="00EC5FEE" w:rsidRDefault="00BD136E" w:rsidP="00AE5082">
      <w:pPr>
        <w:rPr>
          <w:rFonts w:cs="Arial"/>
          <w:sz w:val="24"/>
          <w:szCs w:val="24"/>
          <w:lang w:val="es-ES"/>
        </w:rPr>
      </w:pPr>
    </w:p>
    <w:p w14:paraId="7D0E142F" w14:textId="03B06686" w:rsidR="00BF3680" w:rsidRPr="00EC5FEE" w:rsidRDefault="002A55EF" w:rsidP="002A55EF">
      <w:pPr>
        <w:pStyle w:val="Ttulo3"/>
        <w:rPr>
          <w:lang w:val="es-ES"/>
        </w:rPr>
      </w:pPr>
      <w:bookmarkStart w:id="860" w:name="_Toc24536323"/>
      <w:r>
        <w:rPr>
          <w:lang w:val="es-ES"/>
        </w:rPr>
        <w:t>Módulo de Entrada – S</w:t>
      </w:r>
      <w:r w:rsidR="00BF3680" w:rsidRPr="00EC5FEE">
        <w:rPr>
          <w:lang w:val="es-ES"/>
        </w:rPr>
        <w:t>alida</w:t>
      </w:r>
      <w:bookmarkEnd w:id="860"/>
    </w:p>
    <w:tbl>
      <w:tblPr>
        <w:tblStyle w:val="Tablaconcuadrcula"/>
        <w:tblW w:w="0" w:type="auto"/>
        <w:tblLook w:val="04A0" w:firstRow="1" w:lastRow="0" w:firstColumn="1" w:lastColumn="0" w:noHBand="0" w:noVBand="1"/>
      </w:tblPr>
      <w:tblGrid>
        <w:gridCol w:w="2122"/>
        <w:gridCol w:w="6706"/>
      </w:tblGrid>
      <w:tr w:rsidR="00BF3680" w:rsidRPr="00EC5FEE" w14:paraId="095ED55D" w14:textId="77777777" w:rsidTr="00EC5FEE">
        <w:tc>
          <w:tcPr>
            <w:tcW w:w="2122" w:type="dxa"/>
            <w:shd w:val="clear" w:color="auto" w:fill="9CC2E5" w:themeFill="accent1" w:themeFillTint="99"/>
          </w:tcPr>
          <w:p w14:paraId="20294517" w14:textId="77777777" w:rsidR="00BF3680" w:rsidRPr="00EC5FEE" w:rsidRDefault="00BF3680" w:rsidP="00E76878">
            <w:pPr>
              <w:rPr>
                <w:rFonts w:cs="Arial"/>
                <w:b/>
                <w:sz w:val="24"/>
                <w:szCs w:val="24"/>
                <w:lang w:val="es-ES"/>
              </w:rPr>
            </w:pPr>
            <w:r w:rsidRPr="00EC5FEE">
              <w:rPr>
                <w:rFonts w:cs="Arial"/>
                <w:b/>
                <w:sz w:val="24"/>
                <w:szCs w:val="24"/>
                <w:lang w:val="es-ES"/>
              </w:rPr>
              <w:t>Caso de uso</w:t>
            </w:r>
          </w:p>
        </w:tc>
        <w:tc>
          <w:tcPr>
            <w:tcW w:w="6706" w:type="dxa"/>
          </w:tcPr>
          <w:p w14:paraId="6A4C3A20" w14:textId="77777777" w:rsidR="00BF3680" w:rsidRPr="00EC5FEE" w:rsidRDefault="008F753A" w:rsidP="00BF3680">
            <w:pPr>
              <w:rPr>
                <w:rFonts w:cs="Arial"/>
                <w:sz w:val="24"/>
                <w:szCs w:val="24"/>
                <w:lang w:val="es-ES"/>
              </w:rPr>
            </w:pPr>
            <w:r w:rsidRPr="00EC5FEE">
              <w:rPr>
                <w:rFonts w:cs="Arial"/>
                <w:sz w:val="24"/>
                <w:szCs w:val="24"/>
                <w:lang w:val="es-ES"/>
              </w:rPr>
              <w:t>Registrar Entrada</w:t>
            </w:r>
          </w:p>
        </w:tc>
      </w:tr>
      <w:tr w:rsidR="00BF3680" w:rsidRPr="00EC5FEE" w14:paraId="7361C9D3" w14:textId="77777777" w:rsidTr="00EC5FEE">
        <w:tc>
          <w:tcPr>
            <w:tcW w:w="2122" w:type="dxa"/>
            <w:shd w:val="clear" w:color="auto" w:fill="9CC2E5" w:themeFill="accent1" w:themeFillTint="99"/>
          </w:tcPr>
          <w:p w14:paraId="162C0E4E" w14:textId="77777777" w:rsidR="00BF3680" w:rsidRPr="00EC5FEE" w:rsidRDefault="00BF3680" w:rsidP="00E76878">
            <w:pPr>
              <w:rPr>
                <w:rFonts w:cs="Arial"/>
                <w:b/>
                <w:sz w:val="24"/>
                <w:szCs w:val="24"/>
                <w:lang w:val="es-ES"/>
              </w:rPr>
            </w:pPr>
            <w:r w:rsidRPr="00EC5FEE">
              <w:rPr>
                <w:rFonts w:cs="Arial"/>
                <w:b/>
                <w:sz w:val="24"/>
                <w:szCs w:val="24"/>
                <w:lang w:val="es-ES"/>
              </w:rPr>
              <w:t>Actor</w:t>
            </w:r>
          </w:p>
        </w:tc>
        <w:tc>
          <w:tcPr>
            <w:tcW w:w="6706" w:type="dxa"/>
          </w:tcPr>
          <w:p w14:paraId="332D7EAF" w14:textId="19ACC101" w:rsidR="00BF3680" w:rsidRPr="00EC5FEE" w:rsidRDefault="008F753A" w:rsidP="00E76878">
            <w:pPr>
              <w:rPr>
                <w:rFonts w:cs="Arial"/>
                <w:sz w:val="24"/>
                <w:szCs w:val="24"/>
                <w:lang w:val="es-ES"/>
              </w:rPr>
            </w:pPr>
            <w:r w:rsidRPr="00EC5FEE">
              <w:rPr>
                <w:rFonts w:cs="Arial"/>
                <w:sz w:val="24"/>
                <w:szCs w:val="24"/>
                <w:lang w:val="es-ES"/>
              </w:rPr>
              <w:t>Empleado</w:t>
            </w:r>
            <w:r w:rsidR="00D63981">
              <w:rPr>
                <w:rFonts w:cs="Arial"/>
                <w:sz w:val="24"/>
                <w:szCs w:val="24"/>
                <w:lang w:val="es-ES"/>
              </w:rPr>
              <w:t xml:space="preserve"> de planta</w:t>
            </w:r>
          </w:p>
        </w:tc>
      </w:tr>
      <w:tr w:rsidR="00BF3680" w:rsidRPr="00576F7E" w14:paraId="0553E03E" w14:textId="77777777" w:rsidTr="00EC5FEE">
        <w:tc>
          <w:tcPr>
            <w:tcW w:w="2122" w:type="dxa"/>
            <w:shd w:val="clear" w:color="auto" w:fill="9CC2E5" w:themeFill="accent1" w:themeFillTint="99"/>
          </w:tcPr>
          <w:p w14:paraId="0988A415" w14:textId="77777777" w:rsidR="00BF3680" w:rsidRPr="00EC5FEE" w:rsidRDefault="00BF3680" w:rsidP="00E76878">
            <w:pPr>
              <w:rPr>
                <w:rFonts w:cs="Arial"/>
                <w:b/>
                <w:sz w:val="24"/>
                <w:szCs w:val="24"/>
                <w:lang w:val="es-ES"/>
              </w:rPr>
            </w:pPr>
            <w:r w:rsidRPr="00EC5FEE">
              <w:rPr>
                <w:rFonts w:cs="Arial"/>
                <w:b/>
                <w:sz w:val="24"/>
                <w:szCs w:val="24"/>
                <w:lang w:val="es-ES"/>
              </w:rPr>
              <w:t xml:space="preserve">Descripción </w:t>
            </w:r>
          </w:p>
        </w:tc>
        <w:tc>
          <w:tcPr>
            <w:tcW w:w="6706" w:type="dxa"/>
          </w:tcPr>
          <w:p w14:paraId="5A0B79FE" w14:textId="7FEFA3B4" w:rsidR="00BF3680" w:rsidRPr="00EC5FEE" w:rsidRDefault="00BF3680" w:rsidP="008F753A">
            <w:pPr>
              <w:rPr>
                <w:rFonts w:cs="Arial"/>
                <w:sz w:val="24"/>
                <w:szCs w:val="24"/>
                <w:lang w:val="es-ES"/>
              </w:rPr>
            </w:pPr>
            <w:r w:rsidRPr="00EC5FEE">
              <w:rPr>
                <w:rFonts w:cs="Arial"/>
                <w:sz w:val="24"/>
                <w:szCs w:val="24"/>
                <w:lang w:val="es-ES"/>
              </w:rPr>
              <w:t xml:space="preserve">El </w:t>
            </w:r>
            <w:r w:rsidR="008F753A" w:rsidRPr="00EC5FEE">
              <w:rPr>
                <w:rFonts w:cs="Arial"/>
                <w:sz w:val="24"/>
                <w:szCs w:val="24"/>
                <w:lang w:val="es-ES"/>
              </w:rPr>
              <w:t>empleado</w:t>
            </w:r>
            <w:r w:rsidR="00D63981">
              <w:rPr>
                <w:rFonts w:cs="Arial"/>
                <w:sz w:val="24"/>
                <w:szCs w:val="24"/>
                <w:lang w:val="es-ES"/>
              </w:rPr>
              <w:t xml:space="preserve"> de planta</w:t>
            </w:r>
            <w:r w:rsidR="008F753A" w:rsidRPr="00EC5FEE">
              <w:rPr>
                <w:rFonts w:cs="Arial"/>
                <w:sz w:val="24"/>
                <w:szCs w:val="24"/>
                <w:lang w:val="es-ES"/>
              </w:rPr>
              <w:t xml:space="preserve"> registra la entrada a la planta</w:t>
            </w:r>
          </w:p>
        </w:tc>
      </w:tr>
      <w:tr w:rsidR="00BF3680" w:rsidRPr="00EC5FEE" w14:paraId="697EF235" w14:textId="77777777" w:rsidTr="00EC5FEE">
        <w:tc>
          <w:tcPr>
            <w:tcW w:w="2122" w:type="dxa"/>
            <w:shd w:val="clear" w:color="auto" w:fill="9CC2E5" w:themeFill="accent1" w:themeFillTint="99"/>
          </w:tcPr>
          <w:p w14:paraId="7DCE4B43" w14:textId="77777777" w:rsidR="00BF3680" w:rsidRPr="00EC5FEE" w:rsidRDefault="00BF3680" w:rsidP="00E76878">
            <w:pPr>
              <w:rPr>
                <w:rFonts w:cs="Arial"/>
                <w:b/>
                <w:sz w:val="24"/>
                <w:szCs w:val="24"/>
                <w:lang w:val="es-ES"/>
              </w:rPr>
            </w:pPr>
            <w:r w:rsidRPr="00EC5FEE">
              <w:rPr>
                <w:rFonts w:cs="Arial"/>
                <w:b/>
                <w:sz w:val="24"/>
                <w:szCs w:val="24"/>
                <w:lang w:val="es-ES"/>
              </w:rPr>
              <w:t>Referencia Cruzada</w:t>
            </w:r>
          </w:p>
        </w:tc>
        <w:tc>
          <w:tcPr>
            <w:tcW w:w="6706" w:type="dxa"/>
          </w:tcPr>
          <w:p w14:paraId="6E2A5800" w14:textId="1EC156AF" w:rsidR="00BF3680" w:rsidRPr="00EC5FEE" w:rsidRDefault="008F753A" w:rsidP="00E76878">
            <w:pPr>
              <w:rPr>
                <w:rFonts w:cs="Arial"/>
                <w:sz w:val="24"/>
                <w:szCs w:val="24"/>
                <w:lang w:val="es-ES"/>
              </w:rPr>
            </w:pPr>
            <w:r w:rsidRPr="00EC5FEE">
              <w:rPr>
                <w:rFonts w:cs="Arial"/>
                <w:sz w:val="24"/>
                <w:szCs w:val="24"/>
                <w:lang w:val="es-ES"/>
              </w:rPr>
              <w:t>RF</w:t>
            </w:r>
            <w:ins w:id="861" w:author="Javier Kachuka" w:date="2019-11-05T17:55:00Z">
              <w:r w:rsidR="00401CC8">
                <w:rPr>
                  <w:rFonts w:cs="Arial"/>
                  <w:sz w:val="24"/>
                  <w:szCs w:val="24"/>
                  <w:lang w:val="es-ES"/>
                </w:rPr>
                <w:t>4</w:t>
              </w:r>
            </w:ins>
            <w:del w:id="862" w:author="Javier Kachuka" w:date="2019-11-05T17:55:00Z">
              <w:r w:rsidRPr="00EC5FEE" w:rsidDel="00401CC8">
                <w:rPr>
                  <w:rFonts w:cs="Arial"/>
                  <w:sz w:val="24"/>
                  <w:szCs w:val="24"/>
                  <w:lang w:val="es-ES"/>
                </w:rPr>
                <w:delText>5</w:delText>
              </w:r>
            </w:del>
            <w:r w:rsidRPr="00EC5FEE">
              <w:rPr>
                <w:rFonts w:cs="Arial"/>
                <w:sz w:val="24"/>
                <w:szCs w:val="24"/>
                <w:lang w:val="es-ES"/>
              </w:rPr>
              <w:t>.</w:t>
            </w:r>
            <w:ins w:id="863" w:author="Javier Kachuka" w:date="2019-11-05T17:55:00Z">
              <w:r w:rsidR="00401CC8">
                <w:rPr>
                  <w:rFonts w:cs="Arial"/>
                  <w:sz w:val="24"/>
                  <w:szCs w:val="24"/>
                  <w:lang w:val="es-ES"/>
                </w:rPr>
                <w:t>9</w:t>
              </w:r>
            </w:ins>
            <w:del w:id="864" w:author="Javier Kachuka" w:date="2019-11-05T17:55:00Z">
              <w:r w:rsidRPr="00EC5FEE" w:rsidDel="00401CC8">
                <w:rPr>
                  <w:rFonts w:cs="Arial"/>
                  <w:sz w:val="24"/>
                  <w:szCs w:val="24"/>
                  <w:lang w:val="es-ES"/>
                </w:rPr>
                <w:delText>1</w:delText>
              </w:r>
            </w:del>
          </w:p>
        </w:tc>
      </w:tr>
    </w:tbl>
    <w:p w14:paraId="461EBEFC" w14:textId="77777777" w:rsidR="00BF3680" w:rsidRPr="00EC5FEE" w:rsidRDefault="00BF3680" w:rsidP="00AE5082">
      <w:pPr>
        <w:rPr>
          <w:rFonts w:cs="Arial"/>
          <w:sz w:val="24"/>
          <w:szCs w:val="24"/>
          <w:lang w:val="es-ES"/>
        </w:rPr>
      </w:pPr>
    </w:p>
    <w:tbl>
      <w:tblPr>
        <w:tblStyle w:val="Tablaconcuadrcula"/>
        <w:tblW w:w="0" w:type="auto"/>
        <w:tblLook w:val="04A0" w:firstRow="1" w:lastRow="0" w:firstColumn="1" w:lastColumn="0" w:noHBand="0" w:noVBand="1"/>
      </w:tblPr>
      <w:tblGrid>
        <w:gridCol w:w="2122"/>
        <w:gridCol w:w="6706"/>
      </w:tblGrid>
      <w:tr w:rsidR="008F753A" w:rsidRPr="00EC5FEE" w14:paraId="4862DFD5" w14:textId="77777777" w:rsidTr="00EC5FEE">
        <w:tc>
          <w:tcPr>
            <w:tcW w:w="2122" w:type="dxa"/>
            <w:shd w:val="clear" w:color="auto" w:fill="9CC2E5" w:themeFill="accent1" w:themeFillTint="99"/>
          </w:tcPr>
          <w:p w14:paraId="24919A52" w14:textId="77777777" w:rsidR="008F753A" w:rsidRPr="00EC5FEE" w:rsidRDefault="008F753A" w:rsidP="00E76878">
            <w:pPr>
              <w:rPr>
                <w:rFonts w:cs="Arial"/>
                <w:b/>
                <w:sz w:val="24"/>
                <w:szCs w:val="24"/>
                <w:lang w:val="es-ES"/>
              </w:rPr>
            </w:pPr>
            <w:r w:rsidRPr="00EC5FEE">
              <w:rPr>
                <w:rFonts w:cs="Arial"/>
                <w:b/>
                <w:sz w:val="24"/>
                <w:szCs w:val="24"/>
                <w:lang w:val="es-ES"/>
              </w:rPr>
              <w:t>Caso de uso</w:t>
            </w:r>
          </w:p>
        </w:tc>
        <w:tc>
          <w:tcPr>
            <w:tcW w:w="6706" w:type="dxa"/>
          </w:tcPr>
          <w:p w14:paraId="00DA0E4A" w14:textId="77777777" w:rsidR="008F753A" w:rsidRPr="00EC5FEE" w:rsidRDefault="008F753A" w:rsidP="008F753A">
            <w:pPr>
              <w:rPr>
                <w:rFonts w:cs="Arial"/>
                <w:sz w:val="24"/>
                <w:szCs w:val="24"/>
                <w:lang w:val="es-ES"/>
              </w:rPr>
            </w:pPr>
            <w:r w:rsidRPr="00EC5FEE">
              <w:rPr>
                <w:rFonts w:cs="Arial"/>
                <w:sz w:val="24"/>
                <w:szCs w:val="24"/>
                <w:lang w:val="es-ES"/>
              </w:rPr>
              <w:t>Registrar Salida</w:t>
            </w:r>
          </w:p>
        </w:tc>
      </w:tr>
      <w:tr w:rsidR="008F753A" w:rsidRPr="00EC5FEE" w14:paraId="25D91831" w14:textId="77777777" w:rsidTr="00EC5FEE">
        <w:tc>
          <w:tcPr>
            <w:tcW w:w="2122" w:type="dxa"/>
            <w:shd w:val="clear" w:color="auto" w:fill="9CC2E5" w:themeFill="accent1" w:themeFillTint="99"/>
          </w:tcPr>
          <w:p w14:paraId="1431DC01" w14:textId="77777777" w:rsidR="008F753A" w:rsidRPr="00EC5FEE" w:rsidRDefault="008F753A" w:rsidP="00E76878">
            <w:pPr>
              <w:rPr>
                <w:rFonts w:cs="Arial"/>
                <w:b/>
                <w:sz w:val="24"/>
                <w:szCs w:val="24"/>
                <w:lang w:val="es-ES"/>
              </w:rPr>
            </w:pPr>
            <w:r w:rsidRPr="00EC5FEE">
              <w:rPr>
                <w:rFonts w:cs="Arial"/>
                <w:b/>
                <w:sz w:val="24"/>
                <w:szCs w:val="24"/>
                <w:lang w:val="es-ES"/>
              </w:rPr>
              <w:t>Actor</w:t>
            </w:r>
          </w:p>
        </w:tc>
        <w:tc>
          <w:tcPr>
            <w:tcW w:w="6706" w:type="dxa"/>
          </w:tcPr>
          <w:p w14:paraId="57D1C756" w14:textId="36B8DB5D" w:rsidR="008F753A" w:rsidRPr="00EC5FEE" w:rsidRDefault="008F753A" w:rsidP="00E76878">
            <w:pPr>
              <w:rPr>
                <w:rFonts w:cs="Arial"/>
                <w:sz w:val="24"/>
                <w:szCs w:val="24"/>
                <w:lang w:val="es-ES"/>
              </w:rPr>
            </w:pPr>
            <w:r w:rsidRPr="00EC5FEE">
              <w:rPr>
                <w:rFonts w:cs="Arial"/>
                <w:sz w:val="24"/>
                <w:szCs w:val="24"/>
                <w:lang w:val="es-ES"/>
              </w:rPr>
              <w:t>Empleado</w:t>
            </w:r>
            <w:r w:rsidR="00D63981">
              <w:rPr>
                <w:rFonts w:cs="Arial"/>
                <w:sz w:val="24"/>
                <w:szCs w:val="24"/>
                <w:lang w:val="es-ES"/>
              </w:rPr>
              <w:t xml:space="preserve"> de planta</w:t>
            </w:r>
          </w:p>
        </w:tc>
      </w:tr>
      <w:tr w:rsidR="008F753A" w:rsidRPr="00576F7E" w14:paraId="0C21279C" w14:textId="77777777" w:rsidTr="00EC5FEE">
        <w:tc>
          <w:tcPr>
            <w:tcW w:w="2122" w:type="dxa"/>
            <w:shd w:val="clear" w:color="auto" w:fill="9CC2E5" w:themeFill="accent1" w:themeFillTint="99"/>
          </w:tcPr>
          <w:p w14:paraId="1481E380" w14:textId="77777777" w:rsidR="008F753A" w:rsidRPr="00EC5FEE" w:rsidRDefault="008F753A" w:rsidP="00E76878">
            <w:pPr>
              <w:rPr>
                <w:rFonts w:cs="Arial"/>
                <w:b/>
                <w:sz w:val="24"/>
                <w:szCs w:val="24"/>
                <w:lang w:val="es-ES"/>
              </w:rPr>
            </w:pPr>
            <w:r w:rsidRPr="00EC5FEE">
              <w:rPr>
                <w:rFonts w:cs="Arial"/>
                <w:b/>
                <w:sz w:val="24"/>
                <w:szCs w:val="24"/>
                <w:lang w:val="es-ES"/>
              </w:rPr>
              <w:t xml:space="preserve">Descripción </w:t>
            </w:r>
          </w:p>
        </w:tc>
        <w:tc>
          <w:tcPr>
            <w:tcW w:w="6706" w:type="dxa"/>
          </w:tcPr>
          <w:p w14:paraId="560154DB" w14:textId="11033F9D" w:rsidR="008F753A" w:rsidRPr="00EC5FEE" w:rsidRDefault="008F753A" w:rsidP="00E76878">
            <w:pPr>
              <w:rPr>
                <w:rFonts w:cs="Arial"/>
                <w:sz w:val="24"/>
                <w:szCs w:val="24"/>
                <w:lang w:val="es-ES"/>
              </w:rPr>
            </w:pPr>
            <w:r w:rsidRPr="00EC5FEE">
              <w:rPr>
                <w:rFonts w:cs="Arial"/>
                <w:sz w:val="24"/>
                <w:szCs w:val="24"/>
                <w:lang w:val="es-ES"/>
              </w:rPr>
              <w:t>El empleado</w:t>
            </w:r>
            <w:r w:rsidR="00D63981">
              <w:rPr>
                <w:rFonts w:cs="Arial"/>
                <w:sz w:val="24"/>
                <w:szCs w:val="24"/>
                <w:lang w:val="es-ES"/>
              </w:rPr>
              <w:t xml:space="preserve"> de planta</w:t>
            </w:r>
            <w:r w:rsidRPr="00EC5FEE">
              <w:rPr>
                <w:rFonts w:cs="Arial"/>
                <w:sz w:val="24"/>
                <w:szCs w:val="24"/>
                <w:lang w:val="es-ES"/>
              </w:rPr>
              <w:t xml:space="preserve"> registra la salida de la planta</w:t>
            </w:r>
          </w:p>
        </w:tc>
      </w:tr>
      <w:tr w:rsidR="008F753A" w:rsidRPr="00EC5FEE" w14:paraId="01EC4395" w14:textId="77777777" w:rsidTr="00EC5FEE">
        <w:tc>
          <w:tcPr>
            <w:tcW w:w="2122" w:type="dxa"/>
            <w:shd w:val="clear" w:color="auto" w:fill="9CC2E5" w:themeFill="accent1" w:themeFillTint="99"/>
          </w:tcPr>
          <w:p w14:paraId="6EF93B2D" w14:textId="77777777" w:rsidR="008F753A" w:rsidRPr="00EC5FEE" w:rsidRDefault="008F753A" w:rsidP="00E76878">
            <w:pPr>
              <w:rPr>
                <w:rFonts w:cs="Arial"/>
                <w:b/>
                <w:sz w:val="24"/>
                <w:szCs w:val="24"/>
                <w:lang w:val="es-ES"/>
              </w:rPr>
            </w:pPr>
            <w:r w:rsidRPr="00EC5FEE">
              <w:rPr>
                <w:rFonts w:cs="Arial"/>
                <w:b/>
                <w:sz w:val="24"/>
                <w:szCs w:val="24"/>
                <w:lang w:val="es-ES"/>
              </w:rPr>
              <w:t>Referencia Cruzada</w:t>
            </w:r>
          </w:p>
        </w:tc>
        <w:tc>
          <w:tcPr>
            <w:tcW w:w="6706" w:type="dxa"/>
          </w:tcPr>
          <w:p w14:paraId="6A600D54" w14:textId="7CA87397" w:rsidR="008F753A" w:rsidRPr="00EC5FEE" w:rsidRDefault="008F753A" w:rsidP="00E76878">
            <w:pPr>
              <w:rPr>
                <w:rFonts w:cs="Arial"/>
                <w:sz w:val="24"/>
                <w:szCs w:val="24"/>
                <w:lang w:val="es-ES"/>
              </w:rPr>
            </w:pPr>
            <w:r w:rsidRPr="00EC5FEE">
              <w:rPr>
                <w:rFonts w:cs="Arial"/>
                <w:sz w:val="24"/>
                <w:szCs w:val="24"/>
                <w:lang w:val="es-ES"/>
              </w:rPr>
              <w:t>RF</w:t>
            </w:r>
            <w:ins w:id="865" w:author="Javier Kachuka" w:date="2019-11-05T17:55:00Z">
              <w:r w:rsidR="00401CC8">
                <w:rPr>
                  <w:rFonts w:cs="Arial"/>
                  <w:sz w:val="24"/>
                  <w:szCs w:val="24"/>
                  <w:lang w:val="es-ES"/>
                </w:rPr>
                <w:t>5</w:t>
              </w:r>
            </w:ins>
            <w:del w:id="866" w:author="Javier Kachuka" w:date="2019-11-05T17:55:00Z">
              <w:r w:rsidRPr="00EC5FEE" w:rsidDel="00401CC8">
                <w:rPr>
                  <w:rFonts w:cs="Arial"/>
                  <w:sz w:val="24"/>
                  <w:szCs w:val="24"/>
                  <w:lang w:val="es-ES"/>
                </w:rPr>
                <w:delText>5</w:delText>
              </w:r>
            </w:del>
            <w:r w:rsidRPr="00EC5FEE">
              <w:rPr>
                <w:rFonts w:cs="Arial"/>
                <w:sz w:val="24"/>
                <w:szCs w:val="24"/>
                <w:lang w:val="es-ES"/>
              </w:rPr>
              <w:t>.</w:t>
            </w:r>
            <w:ins w:id="867" w:author="Javier Kachuka" w:date="2019-11-05T17:55:00Z">
              <w:r w:rsidR="00401CC8">
                <w:rPr>
                  <w:rFonts w:cs="Arial"/>
                  <w:sz w:val="24"/>
                  <w:szCs w:val="24"/>
                  <w:lang w:val="es-ES"/>
                </w:rPr>
                <w:t>0</w:t>
              </w:r>
            </w:ins>
            <w:del w:id="868" w:author="Javier Kachuka" w:date="2019-11-05T17:55:00Z">
              <w:r w:rsidRPr="00EC5FEE" w:rsidDel="00401CC8">
                <w:rPr>
                  <w:rFonts w:cs="Arial"/>
                  <w:sz w:val="24"/>
                  <w:szCs w:val="24"/>
                  <w:lang w:val="es-ES"/>
                </w:rPr>
                <w:delText>2</w:delText>
              </w:r>
            </w:del>
          </w:p>
        </w:tc>
      </w:tr>
    </w:tbl>
    <w:p w14:paraId="5FE96C77" w14:textId="77777777" w:rsidR="008F753A" w:rsidRPr="00EC5FEE" w:rsidRDefault="008F753A" w:rsidP="00AE5082">
      <w:pPr>
        <w:rPr>
          <w:rFonts w:cs="Arial"/>
          <w:sz w:val="24"/>
          <w:szCs w:val="24"/>
          <w:lang w:val="es-ES"/>
        </w:rPr>
      </w:pPr>
    </w:p>
    <w:tbl>
      <w:tblPr>
        <w:tblStyle w:val="Tablaconcuadrcula"/>
        <w:tblW w:w="0" w:type="auto"/>
        <w:tblLook w:val="04A0" w:firstRow="1" w:lastRow="0" w:firstColumn="1" w:lastColumn="0" w:noHBand="0" w:noVBand="1"/>
      </w:tblPr>
      <w:tblGrid>
        <w:gridCol w:w="2122"/>
        <w:gridCol w:w="6706"/>
      </w:tblGrid>
      <w:tr w:rsidR="008F753A" w:rsidRPr="00EC5FEE" w14:paraId="2AFE9A70" w14:textId="77777777" w:rsidTr="00EC5FEE">
        <w:tc>
          <w:tcPr>
            <w:tcW w:w="2122" w:type="dxa"/>
            <w:shd w:val="clear" w:color="auto" w:fill="9CC2E5" w:themeFill="accent1" w:themeFillTint="99"/>
          </w:tcPr>
          <w:p w14:paraId="18F2FA0F" w14:textId="77777777" w:rsidR="008F753A" w:rsidRPr="00EC5FEE" w:rsidRDefault="008F753A" w:rsidP="00E76878">
            <w:pPr>
              <w:rPr>
                <w:rFonts w:cs="Arial"/>
                <w:b/>
                <w:sz w:val="24"/>
                <w:szCs w:val="24"/>
                <w:lang w:val="es-ES"/>
              </w:rPr>
            </w:pPr>
            <w:r w:rsidRPr="00EC5FEE">
              <w:rPr>
                <w:rFonts w:cs="Arial"/>
                <w:b/>
                <w:sz w:val="24"/>
                <w:szCs w:val="24"/>
                <w:lang w:val="es-ES"/>
              </w:rPr>
              <w:t>Caso de uso</w:t>
            </w:r>
          </w:p>
        </w:tc>
        <w:tc>
          <w:tcPr>
            <w:tcW w:w="6706" w:type="dxa"/>
          </w:tcPr>
          <w:p w14:paraId="3C6FE059" w14:textId="5A6AC277" w:rsidR="008F753A" w:rsidRPr="00EC5FEE" w:rsidRDefault="00D63981" w:rsidP="00D63981">
            <w:pPr>
              <w:rPr>
                <w:rFonts w:cs="Arial"/>
                <w:sz w:val="24"/>
                <w:szCs w:val="24"/>
                <w:lang w:val="es-ES"/>
              </w:rPr>
            </w:pPr>
            <w:r>
              <w:rPr>
                <w:rFonts w:cs="Arial"/>
                <w:sz w:val="24"/>
                <w:szCs w:val="24"/>
                <w:lang w:val="es-ES"/>
              </w:rPr>
              <w:t>Listar asistencias</w:t>
            </w:r>
          </w:p>
        </w:tc>
      </w:tr>
      <w:tr w:rsidR="008F753A" w:rsidRPr="00EC5FEE" w14:paraId="35E3583D" w14:textId="77777777" w:rsidTr="00EC5FEE">
        <w:tc>
          <w:tcPr>
            <w:tcW w:w="2122" w:type="dxa"/>
            <w:shd w:val="clear" w:color="auto" w:fill="9CC2E5" w:themeFill="accent1" w:themeFillTint="99"/>
          </w:tcPr>
          <w:p w14:paraId="047787F1" w14:textId="77777777" w:rsidR="008F753A" w:rsidRPr="00EC5FEE" w:rsidRDefault="008F753A" w:rsidP="00E76878">
            <w:pPr>
              <w:rPr>
                <w:rFonts w:cs="Arial"/>
                <w:b/>
                <w:sz w:val="24"/>
                <w:szCs w:val="24"/>
                <w:lang w:val="es-ES"/>
              </w:rPr>
            </w:pPr>
            <w:r w:rsidRPr="00EC5FEE">
              <w:rPr>
                <w:rFonts w:cs="Arial"/>
                <w:b/>
                <w:sz w:val="24"/>
                <w:szCs w:val="24"/>
                <w:lang w:val="es-ES"/>
              </w:rPr>
              <w:t>Actor</w:t>
            </w:r>
          </w:p>
        </w:tc>
        <w:tc>
          <w:tcPr>
            <w:tcW w:w="6706" w:type="dxa"/>
          </w:tcPr>
          <w:p w14:paraId="78A6E670" w14:textId="59E7B57D" w:rsidR="008F753A" w:rsidRPr="00EC5FEE" w:rsidRDefault="008F753A" w:rsidP="00E76878">
            <w:pPr>
              <w:rPr>
                <w:rFonts w:cs="Arial"/>
                <w:sz w:val="24"/>
                <w:szCs w:val="24"/>
                <w:lang w:val="es-ES"/>
              </w:rPr>
            </w:pPr>
            <w:r w:rsidRPr="00EC5FEE">
              <w:rPr>
                <w:rFonts w:cs="Arial"/>
                <w:sz w:val="24"/>
                <w:szCs w:val="24"/>
                <w:lang w:val="es-ES"/>
              </w:rPr>
              <w:t>Oficinista</w:t>
            </w:r>
            <w:r w:rsidR="00D63981">
              <w:rPr>
                <w:rFonts w:cs="Arial"/>
                <w:sz w:val="24"/>
                <w:szCs w:val="24"/>
                <w:lang w:val="es-ES"/>
              </w:rPr>
              <w:t>, Administrador</w:t>
            </w:r>
          </w:p>
        </w:tc>
      </w:tr>
      <w:tr w:rsidR="008F753A" w:rsidRPr="00576F7E" w14:paraId="77101B97" w14:textId="77777777" w:rsidTr="00EC5FEE">
        <w:tc>
          <w:tcPr>
            <w:tcW w:w="2122" w:type="dxa"/>
            <w:shd w:val="clear" w:color="auto" w:fill="9CC2E5" w:themeFill="accent1" w:themeFillTint="99"/>
          </w:tcPr>
          <w:p w14:paraId="6DBCF83F" w14:textId="77777777" w:rsidR="008F753A" w:rsidRPr="00EC5FEE" w:rsidRDefault="008F753A" w:rsidP="00E76878">
            <w:pPr>
              <w:rPr>
                <w:rFonts w:cs="Arial"/>
                <w:b/>
                <w:sz w:val="24"/>
                <w:szCs w:val="24"/>
                <w:lang w:val="es-ES"/>
              </w:rPr>
            </w:pPr>
            <w:r w:rsidRPr="00EC5FEE">
              <w:rPr>
                <w:rFonts w:cs="Arial"/>
                <w:b/>
                <w:sz w:val="24"/>
                <w:szCs w:val="24"/>
                <w:lang w:val="es-ES"/>
              </w:rPr>
              <w:t xml:space="preserve">Descripción </w:t>
            </w:r>
          </w:p>
        </w:tc>
        <w:tc>
          <w:tcPr>
            <w:tcW w:w="6706" w:type="dxa"/>
          </w:tcPr>
          <w:p w14:paraId="058C6BCC" w14:textId="64432823" w:rsidR="008F753A" w:rsidRPr="00EC5FEE" w:rsidRDefault="008F753A" w:rsidP="00D63981">
            <w:pPr>
              <w:rPr>
                <w:rFonts w:cs="Arial"/>
                <w:sz w:val="24"/>
                <w:szCs w:val="24"/>
                <w:lang w:val="es-ES"/>
              </w:rPr>
            </w:pPr>
            <w:r w:rsidRPr="00EC5FEE">
              <w:rPr>
                <w:rFonts w:cs="Arial"/>
                <w:sz w:val="24"/>
                <w:szCs w:val="24"/>
                <w:lang w:val="es-ES"/>
              </w:rPr>
              <w:t xml:space="preserve">El oficinista </w:t>
            </w:r>
            <w:r w:rsidR="00D63981">
              <w:rPr>
                <w:rFonts w:cs="Arial"/>
                <w:sz w:val="24"/>
                <w:szCs w:val="24"/>
                <w:lang w:val="es-ES"/>
              </w:rPr>
              <w:t>o administrar puede listar todos los</w:t>
            </w:r>
            <w:r w:rsidRPr="00EC5FEE">
              <w:rPr>
                <w:rFonts w:cs="Arial"/>
                <w:sz w:val="24"/>
                <w:szCs w:val="24"/>
                <w:lang w:val="es-ES"/>
              </w:rPr>
              <w:t xml:space="preserve"> registro</w:t>
            </w:r>
            <w:r w:rsidR="00D63981">
              <w:rPr>
                <w:rFonts w:cs="Arial"/>
                <w:sz w:val="24"/>
                <w:szCs w:val="24"/>
                <w:lang w:val="es-ES"/>
              </w:rPr>
              <w:t>s</w:t>
            </w:r>
            <w:r w:rsidRPr="00EC5FEE">
              <w:rPr>
                <w:rFonts w:cs="Arial"/>
                <w:sz w:val="24"/>
                <w:szCs w:val="24"/>
                <w:lang w:val="es-ES"/>
              </w:rPr>
              <w:t xml:space="preserve"> de entrada – salida de cada empleado para llevar un control de asistencias.</w:t>
            </w:r>
          </w:p>
        </w:tc>
      </w:tr>
      <w:tr w:rsidR="008F753A" w:rsidRPr="00EC5FEE" w14:paraId="69F549F0" w14:textId="77777777" w:rsidTr="00EC5FEE">
        <w:tc>
          <w:tcPr>
            <w:tcW w:w="2122" w:type="dxa"/>
            <w:shd w:val="clear" w:color="auto" w:fill="9CC2E5" w:themeFill="accent1" w:themeFillTint="99"/>
          </w:tcPr>
          <w:p w14:paraId="3FFF6FAF" w14:textId="77777777" w:rsidR="008F753A" w:rsidRPr="00EC5FEE" w:rsidRDefault="008F753A" w:rsidP="00E76878">
            <w:pPr>
              <w:rPr>
                <w:rFonts w:cs="Arial"/>
                <w:b/>
                <w:sz w:val="24"/>
                <w:szCs w:val="24"/>
                <w:lang w:val="es-ES"/>
              </w:rPr>
            </w:pPr>
            <w:r w:rsidRPr="00EC5FEE">
              <w:rPr>
                <w:rFonts w:cs="Arial"/>
                <w:b/>
                <w:sz w:val="24"/>
                <w:szCs w:val="24"/>
                <w:lang w:val="es-ES"/>
              </w:rPr>
              <w:t>Referencia Cruzada</w:t>
            </w:r>
          </w:p>
        </w:tc>
        <w:tc>
          <w:tcPr>
            <w:tcW w:w="6706" w:type="dxa"/>
          </w:tcPr>
          <w:p w14:paraId="456C61EB" w14:textId="65675254" w:rsidR="008F753A" w:rsidRPr="00EC5FEE" w:rsidRDefault="00765C0B" w:rsidP="00E76878">
            <w:pPr>
              <w:rPr>
                <w:rFonts w:cs="Arial"/>
                <w:sz w:val="24"/>
                <w:szCs w:val="24"/>
                <w:lang w:val="es-ES"/>
              </w:rPr>
            </w:pPr>
            <w:r w:rsidRPr="00EC5FEE">
              <w:rPr>
                <w:rFonts w:cs="Arial"/>
                <w:sz w:val="24"/>
                <w:szCs w:val="24"/>
                <w:lang w:val="es-ES"/>
              </w:rPr>
              <w:t>RF5.</w:t>
            </w:r>
            <w:ins w:id="869" w:author="Javier Kachuka" w:date="2019-11-05T17:55:00Z">
              <w:r w:rsidR="00401CC8">
                <w:rPr>
                  <w:rFonts w:cs="Arial"/>
                  <w:sz w:val="24"/>
                  <w:szCs w:val="24"/>
                  <w:lang w:val="es-ES"/>
                </w:rPr>
                <w:t>1</w:t>
              </w:r>
            </w:ins>
            <w:del w:id="870" w:author="Javier Kachuka" w:date="2019-11-05T17:55:00Z">
              <w:r w:rsidRPr="00EC5FEE" w:rsidDel="00401CC8">
                <w:rPr>
                  <w:rFonts w:cs="Arial"/>
                  <w:sz w:val="24"/>
                  <w:szCs w:val="24"/>
                  <w:lang w:val="es-ES"/>
                </w:rPr>
                <w:delText>3</w:delText>
              </w:r>
            </w:del>
          </w:p>
        </w:tc>
      </w:tr>
    </w:tbl>
    <w:p w14:paraId="022266AA" w14:textId="77777777" w:rsidR="008F753A" w:rsidRPr="00EC5FEE" w:rsidRDefault="008F753A" w:rsidP="00AE5082">
      <w:pPr>
        <w:rPr>
          <w:rFonts w:cs="Arial"/>
          <w:sz w:val="24"/>
          <w:szCs w:val="24"/>
          <w:lang w:val="es-ES"/>
        </w:rPr>
      </w:pPr>
    </w:p>
    <w:p w14:paraId="7CC93F80" w14:textId="77777777" w:rsidR="00765C0B" w:rsidRPr="00EC5FEE" w:rsidRDefault="00765C0B" w:rsidP="002A55EF">
      <w:pPr>
        <w:pStyle w:val="Ttulo3"/>
        <w:rPr>
          <w:lang w:val="es-ES"/>
        </w:rPr>
      </w:pPr>
      <w:bookmarkStart w:id="871" w:name="_Toc24536324"/>
      <w:r w:rsidRPr="00EC5FEE">
        <w:rPr>
          <w:lang w:val="es-ES"/>
        </w:rPr>
        <w:t>Módulo de Empleados</w:t>
      </w:r>
      <w:bookmarkEnd w:id="871"/>
    </w:p>
    <w:tbl>
      <w:tblPr>
        <w:tblStyle w:val="Tablaconcuadrcula"/>
        <w:tblW w:w="0" w:type="auto"/>
        <w:tblLook w:val="04A0" w:firstRow="1" w:lastRow="0" w:firstColumn="1" w:lastColumn="0" w:noHBand="0" w:noVBand="1"/>
      </w:tblPr>
      <w:tblGrid>
        <w:gridCol w:w="2122"/>
        <w:gridCol w:w="6706"/>
      </w:tblGrid>
      <w:tr w:rsidR="00765C0B" w:rsidRPr="00EC5FEE" w14:paraId="5E4697A0" w14:textId="77777777" w:rsidTr="00EC5FEE">
        <w:tc>
          <w:tcPr>
            <w:tcW w:w="2122" w:type="dxa"/>
            <w:shd w:val="clear" w:color="auto" w:fill="9CC2E5" w:themeFill="accent1" w:themeFillTint="99"/>
          </w:tcPr>
          <w:p w14:paraId="4F961719" w14:textId="77777777" w:rsidR="00765C0B" w:rsidRPr="00EC5FEE" w:rsidRDefault="00765C0B" w:rsidP="00E76878">
            <w:pPr>
              <w:rPr>
                <w:rFonts w:cs="Arial"/>
                <w:b/>
                <w:sz w:val="24"/>
                <w:szCs w:val="24"/>
                <w:lang w:val="es-ES"/>
              </w:rPr>
            </w:pPr>
            <w:r w:rsidRPr="00EC5FEE">
              <w:rPr>
                <w:rFonts w:cs="Arial"/>
                <w:b/>
                <w:sz w:val="24"/>
                <w:szCs w:val="24"/>
                <w:lang w:val="es-ES"/>
              </w:rPr>
              <w:t>Caso de uso</w:t>
            </w:r>
          </w:p>
        </w:tc>
        <w:tc>
          <w:tcPr>
            <w:tcW w:w="6706" w:type="dxa"/>
          </w:tcPr>
          <w:p w14:paraId="4C0105C1" w14:textId="77777777" w:rsidR="00765C0B" w:rsidRPr="00EC5FEE" w:rsidRDefault="0097717E" w:rsidP="00765C0B">
            <w:pPr>
              <w:rPr>
                <w:rFonts w:cs="Arial"/>
                <w:sz w:val="24"/>
                <w:szCs w:val="24"/>
                <w:lang w:val="es-ES"/>
              </w:rPr>
            </w:pPr>
            <w:r w:rsidRPr="00EC5FEE">
              <w:rPr>
                <w:rFonts w:cs="Arial"/>
                <w:sz w:val="24"/>
                <w:szCs w:val="24"/>
                <w:lang w:val="es-ES"/>
              </w:rPr>
              <w:t>Registrar Empleado</w:t>
            </w:r>
          </w:p>
        </w:tc>
      </w:tr>
      <w:tr w:rsidR="00765C0B" w:rsidRPr="00EC5FEE" w14:paraId="4C47A031" w14:textId="77777777" w:rsidTr="00EC5FEE">
        <w:tc>
          <w:tcPr>
            <w:tcW w:w="2122" w:type="dxa"/>
            <w:shd w:val="clear" w:color="auto" w:fill="9CC2E5" w:themeFill="accent1" w:themeFillTint="99"/>
          </w:tcPr>
          <w:p w14:paraId="5533BF26" w14:textId="77777777" w:rsidR="00765C0B" w:rsidRPr="00EC5FEE" w:rsidRDefault="00765C0B" w:rsidP="00E76878">
            <w:pPr>
              <w:rPr>
                <w:rFonts w:cs="Arial"/>
                <w:b/>
                <w:sz w:val="24"/>
                <w:szCs w:val="24"/>
                <w:lang w:val="es-ES"/>
              </w:rPr>
            </w:pPr>
            <w:r w:rsidRPr="00EC5FEE">
              <w:rPr>
                <w:rFonts w:cs="Arial"/>
                <w:b/>
                <w:sz w:val="24"/>
                <w:szCs w:val="24"/>
                <w:lang w:val="es-ES"/>
              </w:rPr>
              <w:t>Actor</w:t>
            </w:r>
          </w:p>
        </w:tc>
        <w:tc>
          <w:tcPr>
            <w:tcW w:w="6706" w:type="dxa"/>
          </w:tcPr>
          <w:p w14:paraId="3D38EF78" w14:textId="1C2E815C" w:rsidR="00765C0B" w:rsidRPr="00EC5FEE" w:rsidRDefault="00765C0B" w:rsidP="00B130E2">
            <w:pPr>
              <w:rPr>
                <w:rFonts w:cs="Arial"/>
                <w:sz w:val="24"/>
                <w:szCs w:val="24"/>
                <w:lang w:val="es-ES"/>
              </w:rPr>
            </w:pPr>
            <w:r w:rsidRPr="00EC5FEE">
              <w:rPr>
                <w:rFonts w:cs="Arial"/>
                <w:sz w:val="24"/>
                <w:szCs w:val="24"/>
                <w:lang w:val="es-ES"/>
              </w:rPr>
              <w:t>Oficinista</w:t>
            </w:r>
            <w:r w:rsidR="00B130E2">
              <w:rPr>
                <w:rFonts w:cs="Arial"/>
                <w:sz w:val="24"/>
                <w:szCs w:val="24"/>
                <w:lang w:val="es-ES"/>
              </w:rPr>
              <w:t>, administrador</w:t>
            </w:r>
          </w:p>
        </w:tc>
      </w:tr>
      <w:tr w:rsidR="00765C0B" w:rsidRPr="00576F7E" w14:paraId="6BDCC789" w14:textId="77777777" w:rsidTr="00EC5FEE">
        <w:tc>
          <w:tcPr>
            <w:tcW w:w="2122" w:type="dxa"/>
            <w:shd w:val="clear" w:color="auto" w:fill="9CC2E5" w:themeFill="accent1" w:themeFillTint="99"/>
          </w:tcPr>
          <w:p w14:paraId="72D94A38" w14:textId="77777777" w:rsidR="00765C0B" w:rsidRPr="00EC5FEE" w:rsidRDefault="00765C0B" w:rsidP="00E76878">
            <w:pPr>
              <w:rPr>
                <w:rFonts w:cs="Arial"/>
                <w:b/>
                <w:sz w:val="24"/>
                <w:szCs w:val="24"/>
                <w:lang w:val="es-ES"/>
              </w:rPr>
            </w:pPr>
            <w:r w:rsidRPr="00EC5FEE">
              <w:rPr>
                <w:rFonts w:cs="Arial"/>
                <w:b/>
                <w:sz w:val="24"/>
                <w:szCs w:val="24"/>
                <w:lang w:val="es-ES"/>
              </w:rPr>
              <w:t xml:space="preserve">Descripción </w:t>
            </w:r>
          </w:p>
        </w:tc>
        <w:tc>
          <w:tcPr>
            <w:tcW w:w="6706" w:type="dxa"/>
          </w:tcPr>
          <w:p w14:paraId="15013F0E" w14:textId="403206DF" w:rsidR="00765C0B" w:rsidRPr="00EC5FEE" w:rsidRDefault="00765C0B" w:rsidP="0097717E">
            <w:pPr>
              <w:rPr>
                <w:rFonts w:cs="Arial"/>
                <w:sz w:val="24"/>
                <w:szCs w:val="24"/>
                <w:lang w:val="es-ES"/>
              </w:rPr>
            </w:pPr>
            <w:r w:rsidRPr="00EC5FEE">
              <w:rPr>
                <w:rFonts w:cs="Arial"/>
                <w:sz w:val="24"/>
                <w:szCs w:val="24"/>
                <w:lang w:val="es-ES"/>
              </w:rPr>
              <w:t xml:space="preserve">El oficinista </w:t>
            </w:r>
            <w:r w:rsidR="00B130E2">
              <w:rPr>
                <w:rFonts w:cs="Arial"/>
                <w:sz w:val="24"/>
                <w:szCs w:val="24"/>
                <w:lang w:val="es-ES"/>
              </w:rPr>
              <w:t xml:space="preserve">o administrador </w:t>
            </w:r>
            <w:r w:rsidR="0097717E" w:rsidRPr="00EC5FEE">
              <w:rPr>
                <w:rFonts w:cs="Arial"/>
                <w:sz w:val="24"/>
                <w:szCs w:val="24"/>
                <w:lang w:val="es-ES"/>
              </w:rPr>
              <w:t>da de alta a un nuevo empleado con sus datos correspondientes</w:t>
            </w:r>
            <w:r w:rsidR="00B130E2">
              <w:rPr>
                <w:rFonts w:cs="Arial"/>
                <w:sz w:val="24"/>
                <w:szCs w:val="24"/>
                <w:lang w:val="es-ES"/>
              </w:rPr>
              <w:t xml:space="preserve"> en el sistema</w:t>
            </w:r>
          </w:p>
        </w:tc>
      </w:tr>
      <w:tr w:rsidR="00765C0B" w:rsidRPr="00EC5FEE" w14:paraId="6DBF2A09" w14:textId="77777777" w:rsidTr="00EC5FEE">
        <w:tc>
          <w:tcPr>
            <w:tcW w:w="2122" w:type="dxa"/>
            <w:shd w:val="clear" w:color="auto" w:fill="9CC2E5" w:themeFill="accent1" w:themeFillTint="99"/>
          </w:tcPr>
          <w:p w14:paraId="0FDFCF9A" w14:textId="77777777" w:rsidR="00765C0B" w:rsidRPr="00EC5FEE" w:rsidRDefault="00765C0B" w:rsidP="00E76878">
            <w:pPr>
              <w:rPr>
                <w:rFonts w:cs="Arial"/>
                <w:b/>
                <w:sz w:val="24"/>
                <w:szCs w:val="24"/>
                <w:lang w:val="es-ES"/>
              </w:rPr>
            </w:pPr>
            <w:r w:rsidRPr="00EC5FEE">
              <w:rPr>
                <w:rFonts w:cs="Arial"/>
                <w:b/>
                <w:sz w:val="24"/>
                <w:szCs w:val="24"/>
                <w:lang w:val="es-ES"/>
              </w:rPr>
              <w:t>Referencia Cruzada</w:t>
            </w:r>
          </w:p>
        </w:tc>
        <w:tc>
          <w:tcPr>
            <w:tcW w:w="6706" w:type="dxa"/>
          </w:tcPr>
          <w:p w14:paraId="182C121A" w14:textId="4E483F3B" w:rsidR="00765C0B" w:rsidRPr="00EC5FEE" w:rsidRDefault="0097717E" w:rsidP="00E76878">
            <w:pPr>
              <w:rPr>
                <w:rFonts w:cs="Arial"/>
                <w:sz w:val="24"/>
                <w:szCs w:val="24"/>
                <w:lang w:val="es-ES"/>
              </w:rPr>
            </w:pPr>
            <w:r w:rsidRPr="00EC5FEE">
              <w:rPr>
                <w:rFonts w:cs="Arial"/>
                <w:sz w:val="24"/>
                <w:szCs w:val="24"/>
                <w:lang w:val="es-ES"/>
              </w:rPr>
              <w:t>RF</w:t>
            </w:r>
            <w:ins w:id="872" w:author="Javier Kachuka" w:date="2019-11-05T17:56:00Z">
              <w:r w:rsidR="00401CC8">
                <w:rPr>
                  <w:rFonts w:cs="Arial"/>
                  <w:sz w:val="24"/>
                  <w:szCs w:val="24"/>
                  <w:lang w:val="es-ES"/>
                </w:rPr>
                <w:t>5</w:t>
              </w:r>
            </w:ins>
            <w:del w:id="873" w:author="Javier Kachuka" w:date="2019-11-05T17:56:00Z">
              <w:r w:rsidRPr="00EC5FEE" w:rsidDel="00401CC8">
                <w:rPr>
                  <w:rFonts w:cs="Arial"/>
                  <w:sz w:val="24"/>
                  <w:szCs w:val="24"/>
                  <w:lang w:val="es-ES"/>
                </w:rPr>
                <w:delText>6</w:delText>
              </w:r>
            </w:del>
            <w:r w:rsidRPr="00EC5FEE">
              <w:rPr>
                <w:rFonts w:cs="Arial"/>
                <w:sz w:val="24"/>
                <w:szCs w:val="24"/>
                <w:lang w:val="es-ES"/>
              </w:rPr>
              <w:t>.</w:t>
            </w:r>
            <w:ins w:id="874" w:author="Javier Kachuka" w:date="2019-11-05T17:56:00Z">
              <w:r w:rsidR="00401CC8">
                <w:rPr>
                  <w:rFonts w:cs="Arial"/>
                  <w:sz w:val="24"/>
                  <w:szCs w:val="24"/>
                  <w:lang w:val="es-ES"/>
                </w:rPr>
                <w:t>2</w:t>
              </w:r>
            </w:ins>
            <w:del w:id="875" w:author="Javier Kachuka" w:date="2019-11-05T17:56:00Z">
              <w:r w:rsidRPr="00EC5FEE" w:rsidDel="00401CC8">
                <w:rPr>
                  <w:rFonts w:cs="Arial"/>
                  <w:sz w:val="24"/>
                  <w:szCs w:val="24"/>
                  <w:lang w:val="es-ES"/>
                </w:rPr>
                <w:delText>1</w:delText>
              </w:r>
            </w:del>
          </w:p>
        </w:tc>
      </w:tr>
    </w:tbl>
    <w:p w14:paraId="59BC9D1E" w14:textId="78FA5EA1" w:rsidR="003F530E" w:rsidRDefault="003F530E" w:rsidP="00AE5082">
      <w:pPr>
        <w:rPr>
          <w:ins w:id="876" w:author="Javier Kachuka" w:date="2019-11-05T16:02:00Z"/>
          <w:rFonts w:cs="Arial"/>
          <w:sz w:val="24"/>
          <w:szCs w:val="24"/>
          <w:lang w:val="es-ES"/>
        </w:rPr>
      </w:pPr>
    </w:p>
    <w:p w14:paraId="694436E2" w14:textId="66724891" w:rsidR="00765C0B" w:rsidRPr="00EC5FEE" w:rsidRDefault="003F530E" w:rsidP="00AE5082">
      <w:pPr>
        <w:rPr>
          <w:rFonts w:cs="Arial"/>
          <w:sz w:val="24"/>
          <w:szCs w:val="24"/>
          <w:lang w:val="es-ES"/>
        </w:rPr>
      </w:pPr>
      <w:ins w:id="877" w:author="Javier Kachuka" w:date="2019-11-05T16:02:00Z">
        <w:r>
          <w:rPr>
            <w:rFonts w:cs="Arial"/>
            <w:sz w:val="24"/>
            <w:szCs w:val="24"/>
            <w:lang w:val="es-ES"/>
          </w:rPr>
          <w:br w:type="page"/>
        </w:r>
      </w:ins>
    </w:p>
    <w:tbl>
      <w:tblPr>
        <w:tblStyle w:val="Tablaconcuadrcula"/>
        <w:tblW w:w="0" w:type="auto"/>
        <w:tblLook w:val="04A0" w:firstRow="1" w:lastRow="0" w:firstColumn="1" w:lastColumn="0" w:noHBand="0" w:noVBand="1"/>
      </w:tblPr>
      <w:tblGrid>
        <w:gridCol w:w="2122"/>
        <w:gridCol w:w="6706"/>
      </w:tblGrid>
      <w:tr w:rsidR="0097717E" w:rsidRPr="00EC5FEE" w14:paraId="77E31B50" w14:textId="77777777" w:rsidTr="00EC5FEE">
        <w:tc>
          <w:tcPr>
            <w:tcW w:w="2122" w:type="dxa"/>
            <w:shd w:val="clear" w:color="auto" w:fill="9CC2E5" w:themeFill="accent1" w:themeFillTint="99"/>
          </w:tcPr>
          <w:p w14:paraId="33E47FDC" w14:textId="77777777" w:rsidR="0097717E" w:rsidRPr="00EC5FEE" w:rsidRDefault="0097717E" w:rsidP="00E76878">
            <w:pPr>
              <w:rPr>
                <w:rFonts w:cs="Arial"/>
                <w:b/>
                <w:sz w:val="24"/>
                <w:szCs w:val="24"/>
                <w:lang w:val="es-ES"/>
              </w:rPr>
            </w:pPr>
            <w:r w:rsidRPr="00EC5FEE">
              <w:rPr>
                <w:rFonts w:cs="Arial"/>
                <w:b/>
                <w:sz w:val="24"/>
                <w:szCs w:val="24"/>
                <w:lang w:val="es-ES"/>
              </w:rPr>
              <w:lastRenderedPageBreak/>
              <w:t>Caso de uso</w:t>
            </w:r>
          </w:p>
        </w:tc>
        <w:tc>
          <w:tcPr>
            <w:tcW w:w="6706" w:type="dxa"/>
          </w:tcPr>
          <w:p w14:paraId="6009ED57" w14:textId="77777777" w:rsidR="0097717E" w:rsidRPr="00EC5FEE" w:rsidRDefault="0097717E" w:rsidP="0097717E">
            <w:pPr>
              <w:rPr>
                <w:rFonts w:cs="Arial"/>
                <w:sz w:val="24"/>
                <w:szCs w:val="24"/>
                <w:lang w:val="es-ES"/>
              </w:rPr>
            </w:pPr>
            <w:r w:rsidRPr="00EC5FEE">
              <w:rPr>
                <w:rFonts w:cs="Arial"/>
                <w:sz w:val="24"/>
                <w:szCs w:val="24"/>
                <w:lang w:val="es-ES"/>
              </w:rPr>
              <w:t>Modificar Empleado</w:t>
            </w:r>
          </w:p>
        </w:tc>
      </w:tr>
      <w:tr w:rsidR="0097717E" w:rsidRPr="00EC5FEE" w14:paraId="3BA20D1C" w14:textId="77777777" w:rsidTr="00EC5FEE">
        <w:tc>
          <w:tcPr>
            <w:tcW w:w="2122" w:type="dxa"/>
            <w:shd w:val="clear" w:color="auto" w:fill="9CC2E5" w:themeFill="accent1" w:themeFillTint="99"/>
          </w:tcPr>
          <w:p w14:paraId="5E9BBDCD" w14:textId="77777777" w:rsidR="0097717E" w:rsidRPr="00EC5FEE" w:rsidRDefault="0097717E" w:rsidP="00E76878">
            <w:pPr>
              <w:rPr>
                <w:rFonts w:cs="Arial"/>
                <w:b/>
                <w:sz w:val="24"/>
                <w:szCs w:val="24"/>
                <w:lang w:val="es-ES"/>
              </w:rPr>
            </w:pPr>
            <w:r w:rsidRPr="00EC5FEE">
              <w:rPr>
                <w:rFonts w:cs="Arial"/>
                <w:b/>
                <w:sz w:val="24"/>
                <w:szCs w:val="24"/>
                <w:lang w:val="es-ES"/>
              </w:rPr>
              <w:t>Actor</w:t>
            </w:r>
          </w:p>
        </w:tc>
        <w:tc>
          <w:tcPr>
            <w:tcW w:w="6706" w:type="dxa"/>
          </w:tcPr>
          <w:p w14:paraId="17CD577D" w14:textId="6C99826B" w:rsidR="0097717E" w:rsidRPr="00EC5FEE" w:rsidRDefault="0097717E" w:rsidP="00E76878">
            <w:pPr>
              <w:rPr>
                <w:rFonts w:cs="Arial"/>
                <w:sz w:val="24"/>
                <w:szCs w:val="24"/>
                <w:lang w:val="es-ES"/>
              </w:rPr>
            </w:pPr>
            <w:r w:rsidRPr="00EC5FEE">
              <w:rPr>
                <w:rFonts w:cs="Arial"/>
                <w:sz w:val="24"/>
                <w:szCs w:val="24"/>
                <w:lang w:val="es-ES"/>
              </w:rPr>
              <w:t>Oficinista</w:t>
            </w:r>
            <w:r w:rsidR="00B130E2">
              <w:rPr>
                <w:rFonts w:cs="Arial"/>
                <w:sz w:val="24"/>
                <w:szCs w:val="24"/>
                <w:lang w:val="es-ES"/>
              </w:rPr>
              <w:t>, Administrador</w:t>
            </w:r>
          </w:p>
        </w:tc>
      </w:tr>
      <w:tr w:rsidR="0097717E" w:rsidRPr="00576F7E" w14:paraId="6FFB3DC0" w14:textId="77777777" w:rsidTr="00EC5FEE">
        <w:tc>
          <w:tcPr>
            <w:tcW w:w="2122" w:type="dxa"/>
            <w:shd w:val="clear" w:color="auto" w:fill="9CC2E5" w:themeFill="accent1" w:themeFillTint="99"/>
          </w:tcPr>
          <w:p w14:paraId="52DDB593" w14:textId="77777777" w:rsidR="0097717E" w:rsidRPr="00EC5FEE" w:rsidRDefault="0097717E" w:rsidP="00E76878">
            <w:pPr>
              <w:rPr>
                <w:rFonts w:cs="Arial"/>
                <w:b/>
                <w:sz w:val="24"/>
                <w:szCs w:val="24"/>
                <w:lang w:val="es-ES"/>
              </w:rPr>
            </w:pPr>
            <w:r w:rsidRPr="00EC5FEE">
              <w:rPr>
                <w:rFonts w:cs="Arial"/>
                <w:b/>
                <w:sz w:val="24"/>
                <w:szCs w:val="24"/>
                <w:lang w:val="es-ES"/>
              </w:rPr>
              <w:t xml:space="preserve">Descripción </w:t>
            </w:r>
          </w:p>
        </w:tc>
        <w:tc>
          <w:tcPr>
            <w:tcW w:w="6706" w:type="dxa"/>
          </w:tcPr>
          <w:p w14:paraId="1E8BB068" w14:textId="19575CF5" w:rsidR="0097717E" w:rsidRPr="00EC5FEE" w:rsidRDefault="0097717E" w:rsidP="0097717E">
            <w:pPr>
              <w:rPr>
                <w:rFonts w:cs="Arial"/>
                <w:sz w:val="24"/>
                <w:szCs w:val="24"/>
                <w:lang w:val="es-ES"/>
              </w:rPr>
            </w:pPr>
            <w:r w:rsidRPr="00EC5FEE">
              <w:rPr>
                <w:rFonts w:cs="Arial"/>
                <w:sz w:val="24"/>
                <w:szCs w:val="24"/>
                <w:lang w:val="es-ES"/>
              </w:rPr>
              <w:t xml:space="preserve">El oficinista </w:t>
            </w:r>
            <w:r w:rsidR="00B130E2">
              <w:rPr>
                <w:rFonts w:cs="Arial"/>
                <w:sz w:val="24"/>
                <w:szCs w:val="24"/>
                <w:lang w:val="es-ES"/>
              </w:rPr>
              <w:t xml:space="preserve">o administrador </w:t>
            </w:r>
            <w:r w:rsidRPr="00EC5FEE">
              <w:rPr>
                <w:rFonts w:cs="Arial"/>
                <w:sz w:val="24"/>
                <w:szCs w:val="24"/>
                <w:lang w:val="es-ES"/>
              </w:rPr>
              <w:t>modifica los datos de un empleado</w:t>
            </w:r>
          </w:p>
        </w:tc>
      </w:tr>
      <w:tr w:rsidR="0097717E" w:rsidRPr="00EC5FEE" w14:paraId="5A1F75CC" w14:textId="77777777" w:rsidTr="00EC5FEE">
        <w:tc>
          <w:tcPr>
            <w:tcW w:w="2122" w:type="dxa"/>
            <w:shd w:val="clear" w:color="auto" w:fill="9CC2E5" w:themeFill="accent1" w:themeFillTint="99"/>
          </w:tcPr>
          <w:p w14:paraId="147CE2E4" w14:textId="77777777" w:rsidR="0097717E" w:rsidRPr="00EC5FEE" w:rsidRDefault="0097717E" w:rsidP="00E76878">
            <w:pPr>
              <w:rPr>
                <w:rFonts w:cs="Arial"/>
                <w:b/>
                <w:sz w:val="24"/>
                <w:szCs w:val="24"/>
                <w:lang w:val="es-ES"/>
              </w:rPr>
            </w:pPr>
            <w:r w:rsidRPr="00EC5FEE">
              <w:rPr>
                <w:rFonts w:cs="Arial"/>
                <w:b/>
                <w:sz w:val="24"/>
                <w:szCs w:val="24"/>
                <w:lang w:val="es-ES"/>
              </w:rPr>
              <w:t>Referencia Cruzada</w:t>
            </w:r>
          </w:p>
        </w:tc>
        <w:tc>
          <w:tcPr>
            <w:tcW w:w="6706" w:type="dxa"/>
          </w:tcPr>
          <w:p w14:paraId="16190D49" w14:textId="5EEA7CCF" w:rsidR="0097717E" w:rsidRPr="00EC5FEE" w:rsidRDefault="0097717E" w:rsidP="00E76878">
            <w:pPr>
              <w:rPr>
                <w:rFonts w:cs="Arial"/>
                <w:sz w:val="24"/>
                <w:szCs w:val="24"/>
                <w:lang w:val="es-ES"/>
              </w:rPr>
            </w:pPr>
            <w:r w:rsidRPr="00EC5FEE">
              <w:rPr>
                <w:rFonts w:cs="Arial"/>
                <w:sz w:val="24"/>
                <w:szCs w:val="24"/>
                <w:lang w:val="es-ES"/>
              </w:rPr>
              <w:t>RF</w:t>
            </w:r>
            <w:ins w:id="878" w:author="Javier Kachuka" w:date="2019-11-05T17:56:00Z">
              <w:r w:rsidR="00BA6ED6">
                <w:rPr>
                  <w:rFonts w:cs="Arial"/>
                  <w:sz w:val="24"/>
                  <w:szCs w:val="24"/>
                  <w:lang w:val="es-ES"/>
                </w:rPr>
                <w:t>5.3</w:t>
              </w:r>
            </w:ins>
            <w:del w:id="879" w:author="Javier Kachuka" w:date="2019-11-05T17:56:00Z">
              <w:r w:rsidRPr="00EC5FEE" w:rsidDel="00BA6ED6">
                <w:rPr>
                  <w:rFonts w:cs="Arial"/>
                  <w:sz w:val="24"/>
                  <w:szCs w:val="24"/>
                  <w:lang w:val="es-ES"/>
                </w:rPr>
                <w:delText>6.2</w:delText>
              </w:r>
            </w:del>
          </w:p>
        </w:tc>
      </w:tr>
    </w:tbl>
    <w:p w14:paraId="03F6E981" w14:textId="77777777" w:rsidR="0097717E" w:rsidRPr="00EC5FEE" w:rsidRDefault="0097717E" w:rsidP="00AE5082">
      <w:pPr>
        <w:rPr>
          <w:rFonts w:cs="Arial"/>
          <w:sz w:val="24"/>
          <w:szCs w:val="24"/>
          <w:lang w:val="es-ES"/>
        </w:rPr>
      </w:pPr>
    </w:p>
    <w:tbl>
      <w:tblPr>
        <w:tblStyle w:val="Tablaconcuadrcula"/>
        <w:tblW w:w="0" w:type="auto"/>
        <w:tblLook w:val="04A0" w:firstRow="1" w:lastRow="0" w:firstColumn="1" w:lastColumn="0" w:noHBand="0" w:noVBand="1"/>
      </w:tblPr>
      <w:tblGrid>
        <w:gridCol w:w="2122"/>
        <w:gridCol w:w="6706"/>
      </w:tblGrid>
      <w:tr w:rsidR="0097717E" w:rsidRPr="00EC5FEE" w14:paraId="6BB04B04" w14:textId="77777777" w:rsidTr="00EC5FEE">
        <w:tc>
          <w:tcPr>
            <w:tcW w:w="2122" w:type="dxa"/>
            <w:shd w:val="clear" w:color="auto" w:fill="9CC2E5" w:themeFill="accent1" w:themeFillTint="99"/>
          </w:tcPr>
          <w:p w14:paraId="3268BDE6" w14:textId="77777777" w:rsidR="0097717E" w:rsidRPr="00EC5FEE" w:rsidRDefault="0097717E" w:rsidP="00E76878">
            <w:pPr>
              <w:rPr>
                <w:rFonts w:cs="Arial"/>
                <w:b/>
                <w:sz w:val="24"/>
                <w:szCs w:val="24"/>
                <w:lang w:val="es-ES"/>
              </w:rPr>
            </w:pPr>
            <w:r w:rsidRPr="00EC5FEE">
              <w:rPr>
                <w:rFonts w:cs="Arial"/>
                <w:b/>
                <w:sz w:val="24"/>
                <w:szCs w:val="24"/>
                <w:lang w:val="es-ES"/>
              </w:rPr>
              <w:t>Caso de uso</w:t>
            </w:r>
          </w:p>
        </w:tc>
        <w:tc>
          <w:tcPr>
            <w:tcW w:w="6706" w:type="dxa"/>
          </w:tcPr>
          <w:p w14:paraId="7749F7B1" w14:textId="77777777" w:rsidR="0097717E" w:rsidRPr="00EC5FEE" w:rsidRDefault="0097717E" w:rsidP="0097717E">
            <w:pPr>
              <w:rPr>
                <w:rFonts w:cs="Arial"/>
                <w:sz w:val="24"/>
                <w:szCs w:val="24"/>
                <w:lang w:val="es-ES"/>
              </w:rPr>
            </w:pPr>
            <w:r w:rsidRPr="00EC5FEE">
              <w:rPr>
                <w:rFonts w:cs="Arial"/>
                <w:sz w:val="24"/>
                <w:szCs w:val="24"/>
                <w:lang w:val="es-ES"/>
              </w:rPr>
              <w:t>Eliminar Empleado</w:t>
            </w:r>
          </w:p>
        </w:tc>
      </w:tr>
      <w:tr w:rsidR="0097717E" w:rsidRPr="00EC5FEE" w14:paraId="2C89C886" w14:textId="77777777" w:rsidTr="00EC5FEE">
        <w:tc>
          <w:tcPr>
            <w:tcW w:w="2122" w:type="dxa"/>
            <w:shd w:val="clear" w:color="auto" w:fill="9CC2E5" w:themeFill="accent1" w:themeFillTint="99"/>
          </w:tcPr>
          <w:p w14:paraId="653AD342" w14:textId="77777777" w:rsidR="0097717E" w:rsidRPr="00EC5FEE" w:rsidRDefault="0097717E" w:rsidP="00E76878">
            <w:pPr>
              <w:rPr>
                <w:rFonts w:cs="Arial"/>
                <w:b/>
                <w:sz w:val="24"/>
                <w:szCs w:val="24"/>
                <w:lang w:val="es-ES"/>
              </w:rPr>
            </w:pPr>
            <w:r w:rsidRPr="00EC5FEE">
              <w:rPr>
                <w:rFonts w:cs="Arial"/>
                <w:b/>
                <w:sz w:val="24"/>
                <w:szCs w:val="24"/>
                <w:lang w:val="es-ES"/>
              </w:rPr>
              <w:t>Actor</w:t>
            </w:r>
          </w:p>
        </w:tc>
        <w:tc>
          <w:tcPr>
            <w:tcW w:w="6706" w:type="dxa"/>
          </w:tcPr>
          <w:p w14:paraId="1CC78018" w14:textId="67A9519A" w:rsidR="0097717E" w:rsidRPr="00EC5FEE" w:rsidRDefault="00B130E2" w:rsidP="00E76878">
            <w:pPr>
              <w:rPr>
                <w:rFonts w:cs="Arial"/>
                <w:sz w:val="24"/>
                <w:szCs w:val="24"/>
                <w:lang w:val="es-ES"/>
              </w:rPr>
            </w:pPr>
            <w:r>
              <w:rPr>
                <w:rFonts w:cs="Arial"/>
                <w:sz w:val="24"/>
                <w:szCs w:val="24"/>
                <w:lang w:val="es-ES"/>
              </w:rPr>
              <w:t>Administrador</w:t>
            </w:r>
          </w:p>
        </w:tc>
      </w:tr>
      <w:tr w:rsidR="0097717E" w:rsidRPr="00576F7E" w14:paraId="5FFFEEA4" w14:textId="77777777" w:rsidTr="00EC5FEE">
        <w:tc>
          <w:tcPr>
            <w:tcW w:w="2122" w:type="dxa"/>
            <w:shd w:val="clear" w:color="auto" w:fill="9CC2E5" w:themeFill="accent1" w:themeFillTint="99"/>
          </w:tcPr>
          <w:p w14:paraId="3CDE922C" w14:textId="77777777" w:rsidR="0097717E" w:rsidRPr="00EC5FEE" w:rsidRDefault="0097717E" w:rsidP="00E76878">
            <w:pPr>
              <w:rPr>
                <w:rFonts w:cs="Arial"/>
                <w:b/>
                <w:sz w:val="24"/>
                <w:szCs w:val="24"/>
                <w:lang w:val="es-ES"/>
              </w:rPr>
            </w:pPr>
            <w:r w:rsidRPr="00EC5FEE">
              <w:rPr>
                <w:rFonts w:cs="Arial"/>
                <w:b/>
                <w:sz w:val="24"/>
                <w:szCs w:val="24"/>
                <w:lang w:val="es-ES"/>
              </w:rPr>
              <w:t xml:space="preserve">Descripción </w:t>
            </w:r>
          </w:p>
        </w:tc>
        <w:tc>
          <w:tcPr>
            <w:tcW w:w="6706" w:type="dxa"/>
          </w:tcPr>
          <w:p w14:paraId="419A857D" w14:textId="23678FA6" w:rsidR="0097717E" w:rsidRPr="00EC5FEE" w:rsidRDefault="0097717E" w:rsidP="00B130E2">
            <w:pPr>
              <w:rPr>
                <w:rFonts w:cs="Arial"/>
                <w:sz w:val="24"/>
                <w:szCs w:val="24"/>
                <w:lang w:val="es-ES"/>
              </w:rPr>
            </w:pPr>
            <w:r w:rsidRPr="00EC5FEE">
              <w:rPr>
                <w:rFonts w:cs="Arial"/>
                <w:sz w:val="24"/>
                <w:szCs w:val="24"/>
                <w:lang w:val="es-ES"/>
              </w:rPr>
              <w:t xml:space="preserve">El </w:t>
            </w:r>
            <w:r w:rsidR="00B130E2">
              <w:rPr>
                <w:rFonts w:cs="Arial"/>
                <w:sz w:val="24"/>
                <w:szCs w:val="24"/>
                <w:lang w:val="es-ES"/>
              </w:rPr>
              <w:t>administrador</w:t>
            </w:r>
            <w:r w:rsidRPr="00EC5FEE">
              <w:rPr>
                <w:rFonts w:cs="Arial"/>
                <w:sz w:val="24"/>
                <w:szCs w:val="24"/>
                <w:lang w:val="es-ES"/>
              </w:rPr>
              <w:t xml:space="preserve"> da de baja un empleado</w:t>
            </w:r>
          </w:p>
        </w:tc>
      </w:tr>
      <w:tr w:rsidR="0097717E" w:rsidRPr="00EC5FEE" w14:paraId="5A31D1A2" w14:textId="77777777" w:rsidTr="00EC5FEE">
        <w:tc>
          <w:tcPr>
            <w:tcW w:w="2122" w:type="dxa"/>
            <w:shd w:val="clear" w:color="auto" w:fill="9CC2E5" w:themeFill="accent1" w:themeFillTint="99"/>
          </w:tcPr>
          <w:p w14:paraId="7872E86F" w14:textId="77777777" w:rsidR="0097717E" w:rsidRPr="00EC5FEE" w:rsidRDefault="0097717E" w:rsidP="00E76878">
            <w:pPr>
              <w:rPr>
                <w:rFonts w:cs="Arial"/>
                <w:b/>
                <w:sz w:val="24"/>
                <w:szCs w:val="24"/>
                <w:lang w:val="es-ES"/>
              </w:rPr>
            </w:pPr>
            <w:r w:rsidRPr="00EC5FEE">
              <w:rPr>
                <w:rFonts w:cs="Arial"/>
                <w:b/>
                <w:sz w:val="24"/>
                <w:szCs w:val="24"/>
                <w:lang w:val="es-ES"/>
              </w:rPr>
              <w:t>Referencia Cruzada</w:t>
            </w:r>
          </w:p>
        </w:tc>
        <w:tc>
          <w:tcPr>
            <w:tcW w:w="6706" w:type="dxa"/>
          </w:tcPr>
          <w:p w14:paraId="6B4BE8E0" w14:textId="46D2BD25" w:rsidR="0097717E" w:rsidRPr="00EC5FEE" w:rsidRDefault="0097717E" w:rsidP="00E76878">
            <w:pPr>
              <w:rPr>
                <w:rFonts w:cs="Arial"/>
                <w:sz w:val="24"/>
                <w:szCs w:val="24"/>
                <w:lang w:val="es-ES"/>
              </w:rPr>
            </w:pPr>
            <w:r w:rsidRPr="00EC5FEE">
              <w:rPr>
                <w:rFonts w:cs="Arial"/>
                <w:sz w:val="24"/>
                <w:szCs w:val="24"/>
                <w:lang w:val="es-ES"/>
              </w:rPr>
              <w:t>RF</w:t>
            </w:r>
            <w:ins w:id="880" w:author="Javier Kachuka" w:date="2019-11-05T17:56:00Z">
              <w:r w:rsidR="00BA6ED6">
                <w:rPr>
                  <w:rFonts w:cs="Arial"/>
                  <w:sz w:val="24"/>
                  <w:szCs w:val="24"/>
                  <w:lang w:val="es-ES"/>
                </w:rPr>
                <w:t>5.4</w:t>
              </w:r>
            </w:ins>
            <w:del w:id="881" w:author="Javier Kachuka" w:date="2019-11-05T17:56:00Z">
              <w:r w:rsidRPr="00EC5FEE" w:rsidDel="00BA6ED6">
                <w:rPr>
                  <w:rFonts w:cs="Arial"/>
                  <w:sz w:val="24"/>
                  <w:szCs w:val="24"/>
                  <w:lang w:val="es-ES"/>
                </w:rPr>
                <w:delText>6.3</w:delText>
              </w:r>
            </w:del>
          </w:p>
        </w:tc>
      </w:tr>
    </w:tbl>
    <w:p w14:paraId="04E1AD8B" w14:textId="2159C6DF" w:rsidR="0097717E" w:rsidRPr="00EC5FEE" w:rsidRDefault="0097717E" w:rsidP="00AE5082">
      <w:pPr>
        <w:rPr>
          <w:rFonts w:cs="Arial"/>
          <w:sz w:val="24"/>
          <w:szCs w:val="24"/>
          <w:lang w:val="es-ES"/>
        </w:rPr>
      </w:pPr>
    </w:p>
    <w:tbl>
      <w:tblPr>
        <w:tblStyle w:val="Tablaconcuadrcula"/>
        <w:tblW w:w="0" w:type="auto"/>
        <w:tblLook w:val="04A0" w:firstRow="1" w:lastRow="0" w:firstColumn="1" w:lastColumn="0" w:noHBand="0" w:noVBand="1"/>
      </w:tblPr>
      <w:tblGrid>
        <w:gridCol w:w="2122"/>
        <w:gridCol w:w="6706"/>
      </w:tblGrid>
      <w:tr w:rsidR="0097717E" w:rsidRPr="00EC5FEE" w:rsidDel="003F530E" w14:paraId="7C2C364E" w14:textId="60B7848F" w:rsidTr="00EC5FEE">
        <w:trPr>
          <w:del w:id="882" w:author="Javier Kachuka" w:date="2019-11-05T15:57:00Z"/>
        </w:trPr>
        <w:tc>
          <w:tcPr>
            <w:tcW w:w="2122" w:type="dxa"/>
            <w:shd w:val="clear" w:color="auto" w:fill="9CC2E5" w:themeFill="accent1" w:themeFillTint="99"/>
          </w:tcPr>
          <w:p w14:paraId="60CB4FE3" w14:textId="521A3FE7" w:rsidR="0097717E" w:rsidRPr="00EC5FEE" w:rsidDel="003F530E" w:rsidRDefault="0097717E" w:rsidP="00E76878">
            <w:pPr>
              <w:rPr>
                <w:del w:id="883" w:author="Javier Kachuka" w:date="2019-11-05T15:57:00Z"/>
                <w:rFonts w:cs="Arial"/>
                <w:b/>
                <w:sz w:val="24"/>
                <w:szCs w:val="24"/>
                <w:lang w:val="es-ES"/>
              </w:rPr>
            </w:pPr>
            <w:del w:id="884" w:author="Javier Kachuka" w:date="2019-11-05T15:57:00Z">
              <w:r w:rsidRPr="00EC5FEE" w:rsidDel="003F530E">
                <w:rPr>
                  <w:rFonts w:cs="Arial"/>
                  <w:b/>
                  <w:sz w:val="24"/>
                  <w:szCs w:val="24"/>
                  <w:lang w:val="es-ES"/>
                </w:rPr>
                <w:delText>Caso de uso</w:delText>
              </w:r>
            </w:del>
          </w:p>
        </w:tc>
        <w:tc>
          <w:tcPr>
            <w:tcW w:w="6706" w:type="dxa"/>
          </w:tcPr>
          <w:p w14:paraId="72C49F9D" w14:textId="541264F2" w:rsidR="0097717E" w:rsidRPr="00EC5FEE" w:rsidDel="003F530E" w:rsidRDefault="0097717E" w:rsidP="0097717E">
            <w:pPr>
              <w:rPr>
                <w:del w:id="885" w:author="Javier Kachuka" w:date="2019-11-05T15:57:00Z"/>
                <w:rFonts w:cs="Arial"/>
                <w:sz w:val="24"/>
                <w:szCs w:val="24"/>
                <w:lang w:val="es-ES"/>
              </w:rPr>
            </w:pPr>
            <w:del w:id="886" w:author="Javier Kachuka" w:date="2019-11-05T15:57:00Z">
              <w:r w:rsidRPr="00EC5FEE" w:rsidDel="003F530E">
                <w:rPr>
                  <w:rFonts w:cs="Arial"/>
                  <w:sz w:val="24"/>
                  <w:szCs w:val="24"/>
                  <w:lang w:val="es-ES"/>
                </w:rPr>
                <w:delText>Listar Empleados</w:delText>
              </w:r>
            </w:del>
          </w:p>
        </w:tc>
      </w:tr>
      <w:tr w:rsidR="0097717E" w:rsidRPr="00D55146" w:rsidDel="003F530E" w14:paraId="6A4F4A9D" w14:textId="6D2E7A11" w:rsidTr="00EC5FEE">
        <w:trPr>
          <w:del w:id="887" w:author="Javier Kachuka" w:date="2019-11-05T15:57:00Z"/>
        </w:trPr>
        <w:tc>
          <w:tcPr>
            <w:tcW w:w="2122" w:type="dxa"/>
            <w:shd w:val="clear" w:color="auto" w:fill="9CC2E5" w:themeFill="accent1" w:themeFillTint="99"/>
          </w:tcPr>
          <w:p w14:paraId="472C3A4F" w14:textId="7B654A52" w:rsidR="0097717E" w:rsidRPr="00EC5FEE" w:rsidDel="003F530E" w:rsidRDefault="0097717E" w:rsidP="00E76878">
            <w:pPr>
              <w:rPr>
                <w:del w:id="888" w:author="Javier Kachuka" w:date="2019-11-05T15:57:00Z"/>
                <w:rFonts w:cs="Arial"/>
                <w:b/>
                <w:sz w:val="24"/>
                <w:szCs w:val="24"/>
                <w:lang w:val="es-ES"/>
              </w:rPr>
            </w:pPr>
            <w:del w:id="889" w:author="Javier Kachuka" w:date="2019-11-05T15:57:00Z">
              <w:r w:rsidRPr="00EC5FEE" w:rsidDel="003F530E">
                <w:rPr>
                  <w:rFonts w:cs="Arial"/>
                  <w:b/>
                  <w:sz w:val="24"/>
                  <w:szCs w:val="24"/>
                  <w:lang w:val="es-ES"/>
                </w:rPr>
                <w:delText>Actor</w:delText>
              </w:r>
            </w:del>
          </w:p>
        </w:tc>
        <w:tc>
          <w:tcPr>
            <w:tcW w:w="6706" w:type="dxa"/>
          </w:tcPr>
          <w:p w14:paraId="06C5B8CD" w14:textId="152FFDF6" w:rsidR="0097717E" w:rsidRPr="00EC5FEE" w:rsidDel="003F530E" w:rsidRDefault="0097717E" w:rsidP="00E76878">
            <w:pPr>
              <w:rPr>
                <w:del w:id="890" w:author="Javier Kachuka" w:date="2019-11-05T15:57:00Z"/>
                <w:rFonts w:cs="Arial"/>
                <w:sz w:val="24"/>
                <w:szCs w:val="24"/>
                <w:lang w:val="es-ES"/>
              </w:rPr>
            </w:pPr>
            <w:del w:id="891" w:author="Javier Kachuka" w:date="2019-11-05T15:57:00Z">
              <w:r w:rsidRPr="00EC5FEE" w:rsidDel="003F530E">
                <w:rPr>
                  <w:rFonts w:cs="Arial"/>
                  <w:sz w:val="24"/>
                  <w:szCs w:val="24"/>
                  <w:lang w:val="es-ES"/>
                </w:rPr>
                <w:delText>Oficinista</w:delText>
              </w:r>
              <w:r w:rsidR="00B130E2" w:rsidDel="003F530E">
                <w:rPr>
                  <w:rFonts w:cs="Arial"/>
                  <w:sz w:val="24"/>
                  <w:szCs w:val="24"/>
                  <w:lang w:val="es-ES"/>
                </w:rPr>
                <w:delText>, empleado de planta, administrador, auditor</w:delText>
              </w:r>
            </w:del>
          </w:p>
        </w:tc>
      </w:tr>
      <w:tr w:rsidR="0097717E" w:rsidRPr="00D55146" w:rsidDel="003F530E" w14:paraId="61A0498A" w14:textId="7D73862B" w:rsidTr="00EC5FEE">
        <w:trPr>
          <w:del w:id="892" w:author="Javier Kachuka" w:date="2019-11-05T15:57:00Z"/>
        </w:trPr>
        <w:tc>
          <w:tcPr>
            <w:tcW w:w="2122" w:type="dxa"/>
            <w:shd w:val="clear" w:color="auto" w:fill="9CC2E5" w:themeFill="accent1" w:themeFillTint="99"/>
          </w:tcPr>
          <w:p w14:paraId="7EEE6770" w14:textId="2B0DC4C1" w:rsidR="0097717E" w:rsidRPr="00EC5FEE" w:rsidDel="003F530E" w:rsidRDefault="0097717E" w:rsidP="00E76878">
            <w:pPr>
              <w:rPr>
                <w:del w:id="893" w:author="Javier Kachuka" w:date="2019-11-05T15:57:00Z"/>
                <w:rFonts w:cs="Arial"/>
                <w:b/>
                <w:sz w:val="24"/>
                <w:szCs w:val="24"/>
                <w:lang w:val="es-ES"/>
              </w:rPr>
            </w:pPr>
            <w:del w:id="894" w:author="Javier Kachuka" w:date="2019-11-05T15:57:00Z">
              <w:r w:rsidRPr="00EC5FEE" w:rsidDel="003F530E">
                <w:rPr>
                  <w:rFonts w:cs="Arial"/>
                  <w:b/>
                  <w:sz w:val="24"/>
                  <w:szCs w:val="24"/>
                  <w:lang w:val="es-ES"/>
                </w:rPr>
                <w:delText xml:space="preserve">Descripción </w:delText>
              </w:r>
            </w:del>
          </w:p>
        </w:tc>
        <w:tc>
          <w:tcPr>
            <w:tcW w:w="6706" w:type="dxa"/>
          </w:tcPr>
          <w:p w14:paraId="1B031DF0" w14:textId="182C7AE6" w:rsidR="0097717E" w:rsidRPr="00EC5FEE" w:rsidDel="003F530E" w:rsidRDefault="0097717E" w:rsidP="0097717E">
            <w:pPr>
              <w:rPr>
                <w:del w:id="895" w:author="Javier Kachuka" w:date="2019-11-05T15:57:00Z"/>
                <w:rFonts w:cs="Arial"/>
                <w:sz w:val="24"/>
                <w:szCs w:val="24"/>
                <w:lang w:val="es-ES"/>
              </w:rPr>
            </w:pPr>
            <w:del w:id="896" w:author="Javier Kachuka" w:date="2019-11-05T15:57:00Z">
              <w:r w:rsidRPr="00EC5FEE" w:rsidDel="003F530E">
                <w:rPr>
                  <w:rFonts w:cs="Arial"/>
                  <w:sz w:val="24"/>
                  <w:szCs w:val="24"/>
                  <w:lang w:val="es-ES"/>
                </w:rPr>
                <w:delText>El oficinista</w:delText>
              </w:r>
              <w:r w:rsidR="00B130E2" w:rsidDel="003F530E">
                <w:rPr>
                  <w:rFonts w:cs="Arial"/>
                  <w:sz w:val="24"/>
                  <w:szCs w:val="24"/>
                  <w:lang w:val="es-ES"/>
                </w:rPr>
                <w:delText>, empleado de planta, administrador o auditor</w:delText>
              </w:r>
              <w:r w:rsidRPr="00EC5FEE" w:rsidDel="003F530E">
                <w:rPr>
                  <w:rFonts w:cs="Arial"/>
                  <w:sz w:val="24"/>
                  <w:szCs w:val="24"/>
                  <w:lang w:val="es-ES"/>
                </w:rPr>
                <w:delText xml:space="preserve"> lista los empleados registrados</w:delText>
              </w:r>
            </w:del>
          </w:p>
        </w:tc>
      </w:tr>
      <w:tr w:rsidR="0097717E" w:rsidRPr="00EC5FEE" w:rsidDel="003F530E" w14:paraId="36D48921" w14:textId="0313257F" w:rsidTr="00EC5FEE">
        <w:trPr>
          <w:del w:id="897" w:author="Javier Kachuka" w:date="2019-11-05T15:57:00Z"/>
        </w:trPr>
        <w:tc>
          <w:tcPr>
            <w:tcW w:w="2122" w:type="dxa"/>
            <w:shd w:val="clear" w:color="auto" w:fill="9CC2E5" w:themeFill="accent1" w:themeFillTint="99"/>
          </w:tcPr>
          <w:p w14:paraId="5D322CAA" w14:textId="53EF1DCD" w:rsidR="0097717E" w:rsidRPr="00EC5FEE" w:rsidDel="003F530E" w:rsidRDefault="0097717E" w:rsidP="00E76878">
            <w:pPr>
              <w:rPr>
                <w:del w:id="898" w:author="Javier Kachuka" w:date="2019-11-05T15:57:00Z"/>
                <w:rFonts w:cs="Arial"/>
                <w:b/>
                <w:sz w:val="24"/>
                <w:szCs w:val="24"/>
                <w:lang w:val="es-ES"/>
              </w:rPr>
            </w:pPr>
            <w:del w:id="899" w:author="Javier Kachuka" w:date="2019-11-05T15:57:00Z">
              <w:r w:rsidRPr="00EC5FEE" w:rsidDel="003F530E">
                <w:rPr>
                  <w:rFonts w:cs="Arial"/>
                  <w:b/>
                  <w:sz w:val="24"/>
                  <w:szCs w:val="24"/>
                  <w:lang w:val="es-ES"/>
                </w:rPr>
                <w:delText>Referencia Cruzada</w:delText>
              </w:r>
            </w:del>
          </w:p>
        </w:tc>
        <w:tc>
          <w:tcPr>
            <w:tcW w:w="6706" w:type="dxa"/>
          </w:tcPr>
          <w:p w14:paraId="68E8676C" w14:textId="175716D2" w:rsidR="0097717E" w:rsidRPr="00EC5FEE" w:rsidDel="003F530E" w:rsidRDefault="0097717E" w:rsidP="00E76878">
            <w:pPr>
              <w:rPr>
                <w:del w:id="900" w:author="Javier Kachuka" w:date="2019-11-05T15:57:00Z"/>
                <w:rFonts w:cs="Arial"/>
                <w:sz w:val="24"/>
                <w:szCs w:val="24"/>
                <w:lang w:val="es-ES"/>
              </w:rPr>
            </w:pPr>
            <w:del w:id="901" w:author="Javier Kachuka" w:date="2019-11-05T15:57:00Z">
              <w:r w:rsidRPr="00EC5FEE" w:rsidDel="003F530E">
                <w:rPr>
                  <w:rFonts w:cs="Arial"/>
                  <w:sz w:val="24"/>
                  <w:szCs w:val="24"/>
                  <w:lang w:val="es-ES"/>
                </w:rPr>
                <w:delText>RF6.4</w:delText>
              </w:r>
            </w:del>
          </w:p>
        </w:tc>
      </w:tr>
    </w:tbl>
    <w:p w14:paraId="3C7F4733" w14:textId="376D1E22" w:rsidR="00111F19" w:rsidRDefault="00111F19" w:rsidP="006475DF">
      <w:pPr>
        <w:rPr>
          <w:rFonts w:cs="Arial"/>
          <w:sz w:val="24"/>
          <w:szCs w:val="24"/>
          <w:lang w:val="es-ES"/>
        </w:rPr>
      </w:pPr>
    </w:p>
    <w:p w14:paraId="7029D80A" w14:textId="2BB4C7EC" w:rsidR="005B6DF5" w:rsidRDefault="005B6DF5" w:rsidP="005B6DF5">
      <w:pPr>
        <w:pStyle w:val="Ttulo3"/>
        <w:rPr>
          <w:lang w:val="es-ES"/>
        </w:rPr>
      </w:pPr>
      <w:bookmarkStart w:id="902" w:name="_Toc24536325"/>
      <w:r>
        <w:rPr>
          <w:lang w:val="es-ES"/>
        </w:rPr>
        <w:t>General</w:t>
      </w:r>
      <w:bookmarkEnd w:id="902"/>
    </w:p>
    <w:tbl>
      <w:tblPr>
        <w:tblStyle w:val="Tablaconcuadrcula"/>
        <w:tblW w:w="0" w:type="auto"/>
        <w:tblLook w:val="04A0" w:firstRow="1" w:lastRow="0" w:firstColumn="1" w:lastColumn="0" w:noHBand="0" w:noVBand="1"/>
      </w:tblPr>
      <w:tblGrid>
        <w:gridCol w:w="2122"/>
        <w:gridCol w:w="6706"/>
      </w:tblGrid>
      <w:tr w:rsidR="005B6DF5" w:rsidRPr="00EC5FEE" w14:paraId="103E9115" w14:textId="77777777" w:rsidTr="00907480">
        <w:tc>
          <w:tcPr>
            <w:tcW w:w="2122" w:type="dxa"/>
            <w:shd w:val="clear" w:color="auto" w:fill="9CC2E5" w:themeFill="accent1" w:themeFillTint="99"/>
          </w:tcPr>
          <w:p w14:paraId="64B4B2AF" w14:textId="77777777" w:rsidR="005B6DF5" w:rsidRPr="00EC5FEE" w:rsidRDefault="005B6DF5" w:rsidP="00907480">
            <w:pPr>
              <w:rPr>
                <w:rFonts w:cs="Arial"/>
                <w:b/>
                <w:sz w:val="24"/>
                <w:szCs w:val="24"/>
                <w:lang w:val="es-ES"/>
              </w:rPr>
            </w:pPr>
            <w:r w:rsidRPr="00EC5FEE">
              <w:rPr>
                <w:rFonts w:cs="Arial"/>
                <w:b/>
                <w:sz w:val="24"/>
                <w:szCs w:val="24"/>
                <w:lang w:val="es-ES"/>
              </w:rPr>
              <w:t>Caso de uso</w:t>
            </w:r>
          </w:p>
        </w:tc>
        <w:tc>
          <w:tcPr>
            <w:tcW w:w="6706" w:type="dxa"/>
          </w:tcPr>
          <w:p w14:paraId="0337D6F8" w14:textId="7819E610" w:rsidR="005B6DF5" w:rsidRPr="00EC5FEE" w:rsidRDefault="005B6DF5" w:rsidP="005B6DF5">
            <w:pPr>
              <w:rPr>
                <w:rFonts w:cs="Arial"/>
                <w:sz w:val="24"/>
                <w:szCs w:val="24"/>
                <w:lang w:val="es-ES"/>
              </w:rPr>
            </w:pPr>
            <w:r>
              <w:rPr>
                <w:rFonts w:cs="Arial"/>
                <w:sz w:val="24"/>
                <w:szCs w:val="24"/>
                <w:lang w:val="es-ES"/>
              </w:rPr>
              <w:t>Ver Registros de Auditoria</w:t>
            </w:r>
          </w:p>
        </w:tc>
      </w:tr>
      <w:tr w:rsidR="005B6DF5" w:rsidRPr="00B130E2" w14:paraId="57FCF15C" w14:textId="77777777" w:rsidTr="00907480">
        <w:tc>
          <w:tcPr>
            <w:tcW w:w="2122" w:type="dxa"/>
            <w:shd w:val="clear" w:color="auto" w:fill="9CC2E5" w:themeFill="accent1" w:themeFillTint="99"/>
          </w:tcPr>
          <w:p w14:paraId="4B5093D2" w14:textId="77777777" w:rsidR="005B6DF5" w:rsidRPr="00EC5FEE" w:rsidRDefault="005B6DF5" w:rsidP="00907480">
            <w:pPr>
              <w:rPr>
                <w:rFonts w:cs="Arial"/>
                <w:b/>
                <w:sz w:val="24"/>
                <w:szCs w:val="24"/>
                <w:lang w:val="es-ES"/>
              </w:rPr>
            </w:pPr>
            <w:r w:rsidRPr="00EC5FEE">
              <w:rPr>
                <w:rFonts w:cs="Arial"/>
                <w:b/>
                <w:sz w:val="24"/>
                <w:szCs w:val="24"/>
                <w:lang w:val="es-ES"/>
              </w:rPr>
              <w:t>Actor</w:t>
            </w:r>
          </w:p>
        </w:tc>
        <w:tc>
          <w:tcPr>
            <w:tcW w:w="6706" w:type="dxa"/>
          </w:tcPr>
          <w:p w14:paraId="6D43AAD0" w14:textId="1467F744" w:rsidR="005B6DF5" w:rsidRPr="00EC5FEE" w:rsidRDefault="005B6DF5" w:rsidP="005B6DF5">
            <w:pPr>
              <w:rPr>
                <w:rFonts w:cs="Arial"/>
                <w:sz w:val="24"/>
                <w:szCs w:val="24"/>
                <w:lang w:val="es-ES"/>
              </w:rPr>
            </w:pPr>
            <w:r>
              <w:rPr>
                <w:rFonts w:cs="Arial"/>
                <w:sz w:val="24"/>
                <w:szCs w:val="24"/>
                <w:lang w:val="es-ES"/>
              </w:rPr>
              <w:t>Auditor</w:t>
            </w:r>
          </w:p>
        </w:tc>
      </w:tr>
      <w:tr w:rsidR="005B6DF5" w:rsidRPr="00576F7E" w14:paraId="5D00740D" w14:textId="77777777" w:rsidTr="00907480">
        <w:tc>
          <w:tcPr>
            <w:tcW w:w="2122" w:type="dxa"/>
            <w:shd w:val="clear" w:color="auto" w:fill="9CC2E5" w:themeFill="accent1" w:themeFillTint="99"/>
          </w:tcPr>
          <w:p w14:paraId="1DC443BF" w14:textId="77777777" w:rsidR="005B6DF5" w:rsidRPr="00EC5FEE" w:rsidRDefault="005B6DF5" w:rsidP="00907480">
            <w:pPr>
              <w:rPr>
                <w:rFonts w:cs="Arial"/>
                <w:b/>
                <w:sz w:val="24"/>
                <w:szCs w:val="24"/>
                <w:lang w:val="es-ES"/>
              </w:rPr>
            </w:pPr>
            <w:r w:rsidRPr="00EC5FEE">
              <w:rPr>
                <w:rFonts w:cs="Arial"/>
                <w:b/>
                <w:sz w:val="24"/>
                <w:szCs w:val="24"/>
                <w:lang w:val="es-ES"/>
              </w:rPr>
              <w:t xml:space="preserve">Descripción </w:t>
            </w:r>
          </w:p>
        </w:tc>
        <w:tc>
          <w:tcPr>
            <w:tcW w:w="6706" w:type="dxa"/>
          </w:tcPr>
          <w:p w14:paraId="0D67AA64" w14:textId="1BCE4400" w:rsidR="005B6DF5" w:rsidRPr="00EC5FEE" w:rsidRDefault="005B6DF5" w:rsidP="005B6DF5">
            <w:pPr>
              <w:rPr>
                <w:rFonts w:cs="Arial"/>
                <w:sz w:val="24"/>
                <w:szCs w:val="24"/>
                <w:lang w:val="es-ES"/>
              </w:rPr>
            </w:pPr>
            <w:r w:rsidRPr="00EC5FEE">
              <w:rPr>
                <w:rFonts w:cs="Arial"/>
                <w:sz w:val="24"/>
                <w:szCs w:val="24"/>
                <w:lang w:val="es-ES"/>
              </w:rPr>
              <w:t xml:space="preserve">El </w:t>
            </w:r>
            <w:r>
              <w:rPr>
                <w:rFonts w:cs="Arial"/>
                <w:sz w:val="24"/>
                <w:szCs w:val="24"/>
                <w:lang w:val="es-ES"/>
              </w:rPr>
              <w:t>auditor puede listar y ver todos los detalles de los registros de auditoria generados por el sistema</w:t>
            </w:r>
          </w:p>
        </w:tc>
      </w:tr>
      <w:tr w:rsidR="005B6DF5" w:rsidRPr="00EC5FEE" w14:paraId="57D3CAC8" w14:textId="77777777" w:rsidTr="00907480">
        <w:tc>
          <w:tcPr>
            <w:tcW w:w="2122" w:type="dxa"/>
            <w:shd w:val="clear" w:color="auto" w:fill="9CC2E5" w:themeFill="accent1" w:themeFillTint="99"/>
          </w:tcPr>
          <w:p w14:paraId="7570F9A0" w14:textId="77777777" w:rsidR="005B6DF5" w:rsidRPr="00EC5FEE" w:rsidRDefault="005B6DF5" w:rsidP="00907480">
            <w:pPr>
              <w:rPr>
                <w:rFonts w:cs="Arial"/>
                <w:b/>
                <w:sz w:val="24"/>
                <w:szCs w:val="24"/>
                <w:lang w:val="es-ES"/>
              </w:rPr>
            </w:pPr>
            <w:r w:rsidRPr="00EC5FEE">
              <w:rPr>
                <w:rFonts w:cs="Arial"/>
                <w:b/>
                <w:sz w:val="24"/>
                <w:szCs w:val="24"/>
                <w:lang w:val="es-ES"/>
              </w:rPr>
              <w:t>Referencia Cruzada</w:t>
            </w:r>
          </w:p>
        </w:tc>
        <w:tc>
          <w:tcPr>
            <w:tcW w:w="6706" w:type="dxa"/>
          </w:tcPr>
          <w:p w14:paraId="0A256657" w14:textId="5C40C761" w:rsidR="005B6DF5" w:rsidRPr="00EC5FEE" w:rsidRDefault="005B6DF5" w:rsidP="00907480">
            <w:pPr>
              <w:rPr>
                <w:rFonts w:cs="Arial"/>
                <w:sz w:val="24"/>
                <w:szCs w:val="24"/>
                <w:lang w:val="es-ES"/>
              </w:rPr>
            </w:pPr>
            <w:r w:rsidRPr="00EC5FEE">
              <w:rPr>
                <w:rFonts w:cs="Arial"/>
                <w:sz w:val="24"/>
                <w:szCs w:val="24"/>
                <w:lang w:val="es-ES"/>
              </w:rPr>
              <w:t>RF</w:t>
            </w:r>
            <w:ins w:id="903" w:author="Javier Kachuka" w:date="2019-11-05T17:56:00Z">
              <w:r w:rsidR="00BA6ED6">
                <w:rPr>
                  <w:rFonts w:cs="Arial"/>
                  <w:sz w:val="24"/>
                  <w:szCs w:val="24"/>
                  <w:lang w:val="es-ES"/>
                </w:rPr>
                <w:t>5.5</w:t>
              </w:r>
            </w:ins>
            <w:del w:id="904" w:author="Javier Kachuka" w:date="2019-11-05T17:56:00Z">
              <w:r w:rsidRPr="00EC5FEE" w:rsidDel="00BA6ED6">
                <w:rPr>
                  <w:rFonts w:cs="Arial"/>
                  <w:sz w:val="24"/>
                  <w:szCs w:val="24"/>
                  <w:lang w:val="es-ES"/>
                </w:rPr>
                <w:delText>6.4</w:delText>
              </w:r>
            </w:del>
          </w:p>
        </w:tc>
      </w:tr>
    </w:tbl>
    <w:p w14:paraId="516682CC" w14:textId="77777777" w:rsidR="005B6DF5" w:rsidRPr="005B6DF5" w:rsidRDefault="005B6DF5" w:rsidP="005B6DF5">
      <w:pPr>
        <w:rPr>
          <w:lang w:val="es-ES"/>
        </w:rPr>
      </w:pPr>
    </w:p>
    <w:p w14:paraId="5EA09DA5" w14:textId="77777777" w:rsidR="00111F19" w:rsidRDefault="00111F19" w:rsidP="006475DF">
      <w:pPr>
        <w:rPr>
          <w:rFonts w:cs="Arial"/>
          <w:sz w:val="24"/>
          <w:szCs w:val="24"/>
          <w:lang w:val="es-ES"/>
        </w:rPr>
      </w:pPr>
    </w:p>
    <w:p w14:paraId="00775179" w14:textId="19483DD4" w:rsidR="002A55EF" w:rsidRDefault="00111F19" w:rsidP="006475DF">
      <w:pPr>
        <w:rPr>
          <w:rFonts w:cs="Arial"/>
          <w:sz w:val="24"/>
          <w:szCs w:val="24"/>
          <w:lang w:val="es-ES"/>
        </w:rPr>
      </w:pPr>
      <w:r>
        <w:rPr>
          <w:rFonts w:cs="Arial"/>
          <w:sz w:val="24"/>
          <w:szCs w:val="24"/>
          <w:lang w:val="es-ES"/>
        </w:rPr>
        <w:br w:type="page"/>
      </w:r>
    </w:p>
    <w:p w14:paraId="252E1AE9" w14:textId="22266230" w:rsidR="006475DF" w:rsidRDefault="002A55EF" w:rsidP="006475DF">
      <w:pPr>
        <w:pStyle w:val="Ttulo1"/>
        <w:rPr>
          <w:lang w:val="es-ES"/>
        </w:rPr>
      </w:pPr>
      <w:bookmarkStart w:id="905" w:name="_Toc24536326"/>
      <w:r>
        <w:rPr>
          <w:lang w:val="es-ES"/>
        </w:rPr>
        <w:lastRenderedPageBreak/>
        <w:t>AN</w:t>
      </w:r>
      <w:r>
        <w:t>Á</w:t>
      </w:r>
      <w:r w:rsidR="006475DF">
        <w:rPr>
          <w:lang w:val="es-ES"/>
        </w:rPr>
        <w:t>LISIS</w:t>
      </w:r>
      <w:bookmarkEnd w:id="905"/>
      <w:r w:rsidR="006475DF">
        <w:rPr>
          <w:lang w:val="es-ES"/>
        </w:rPr>
        <w:t xml:space="preserve"> </w:t>
      </w:r>
    </w:p>
    <w:p w14:paraId="36A744AC" w14:textId="77777777" w:rsidR="006475DF" w:rsidRPr="006475DF" w:rsidRDefault="006475DF" w:rsidP="006475DF">
      <w:pPr>
        <w:rPr>
          <w:lang w:val="es-ES"/>
        </w:rPr>
      </w:pPr>
    </w:p>
    <w:p w14:paraId="55E6BFBC" w14:textId="4E44628B" w:rsidR="006475DF" w:rsidRPr="006475DF" w:rsidRDefault="006475DF">
      <w:pPr>
        <w:pStyle w:val="Ttulo2"/>
        <w:ind w:left="1440" w:hanging="1440"/>
        <w:rPr>
          <w:rFonts w:cs="Arial"/>
          <w:lang w:val="es-ES"/>
        </w:rPr>
        <w:pPrChange w:id="906" w:author="Javier Kachuka" w:date="2019-11-05T22:46:00Z">
          <w:pPr>
            <w:pStyle w:val="Ttulo2"/>
          </w:pPr>
        </w:pPrChange>
      </w:pPr>
      <w:bookmarkStart w:id="907" w:name="_Toc24536327"/>
      <w:r>
        <w:rPr>
          <w:rFonts w:cs="Arial"/>
          <w:lang w:val="es-ES"/>
        </w:rPr>
        <w:t>Caso de Uso E</w:t>
      </w:r>
      <w:r w:rsidRPr="00EC5FEE">
        <w:rPr>
          <w:rFonts w:cs="Arial"/>
          <w:lang w:val="es-ES"/>
        </w:rPr>
        <w:t>xtendido</w:t>
      </w:r>
      <w:bookmarkEnd w:id="907"/>
    </w:p>
    <w:tbl>
      <w:tblPr>
        <w:tblStyle w:val="Tablaconcuadrcula"/>
        <w:tblW w:w="0" w:type="auto"/>
        <w:tblLook w:val="04A0" w:firstRow="1" w:lastRow="0" w:firstColumn="1" w:lastColumn="0" w:noHBand="0" w:noVBand="1"/>
      </w:tblPr>
      <w:tblGrid>
        <w:gridCol w:w="2122"/>
        <w:gridCol w:w="2292"/>
        <w:gridCol w:w="4414"/>
      </w:tblGrid>
      <w:tr w:rsidR="00431D6D" w:rsidRPr="00EC5FEE" w:rsidDel="005E458F" w14:paraId="3087B994" w14:textId="462D6373" w:rsidTr="00EC5FEE">
        <w:trPr>
          <w:del w:id="908" w:author="Javier Kachuka" w:date="2019-11-05T21:33:00Z"/>
        </w:trPr>
        <w:tc>
          <w:tcPr>
            <w:tcW w:w="2122" w:type="dxa"/>
            <w:shd w:val="clear" w:color="auto" w:fill="9CC2E5" w:themeFill="accent1" w:themeFillTint="99"/>
          </w:tcPr>
          <w:p w14:paraId="78E71DE5" w14:textId="1705F3C2" w:rsidR="00431D6D" w:rsidRPr="00EC5FEE" w:rsidDel="005E458F" w:rsidRDefault="00431D6D" w:rsidP="00E76878">
            <w:pPr>
              <w:rPr>
                <w:del w:id="909" w:author="Javier Kachuka" w:date="2019-11-05T21:33:00Z"/>
                <w:rFonts w:cs="Arial"/>
                <w:b/>
                <w:sz w:val="24"/>
                <w:szCs w:val="24"/>
                <w:lang w:val="es-ES"/>
              </w:rPr>
            </w:pPr>
            <w:del w:id="910" w:author="Javier Kachuka" w:date="2019-11-05T21:33:00Z">
              <w:r w:rsidRPr="00EC5FEE" w:rsidDel="005E458F">
                <w:rPr>
                  <w:rFonts w:cs="Arial"/>
                  <w:b/>
                  <w:sz w:val="24"/>
                  <w:szCs w:val="24"/>
                  <w:lang w:val="es-ES"/>
                </w:rPr>
                <w:delText>Caso de uso</w:delText>
              </w:r>
            </w:del>
          </w:p>
        </w:tc>
        <w:tc>
          <w:tcPr>
            <w:tcW w:w="6706" w:type="dxa"/>
            <w:gridSpan w:val="2"/>
          </w:tcPr>
          <w:p w14:paraId="5572CF4E" w14:textId="70F6C696" w:rsidR="00431D6D" w:rsidRPr="00EC5FEE" w:rsidDel="005E458F" w:rsidRDefault="00431D6D" w:rsidP="00E76878">
            <w:pPr>
              <w:rPr>
                <w:del w:id="911" w:author="Javier Kachuka" w:date="2019-11-05T21:33:00Z"/>
                <w:rFonts w:cs="Arial"/>
                <w:sz w:val="24"/>
                <w:szCs w:val="24"/>
                <w:lang w:val="es-ES"/>
              </w:rPr>
            </w:pPr>
            <w:del w:id="912" w:author="Javier Kachuka" w:date="2019-11-05T21:33:00Z">
              <w:r w:rsidRPr="00EC5FEE" w:rsidDel="005E458F">
                <w:rPr>
                  <w:rFonts w:cs="Arial"/>
                  <w:sz w:val="24"/>
                  <w:szCs w:val="24"/>
                  <w:lang w:val="es-ES"/>
                </w:rPr>
                <w:delText>Crear Trabajo</w:delText>
              </w:r>
            </w:del>
          </w:p>
        </w:tc>
      </w:tr>
      <w:tr w:rsidR="00431D6D" w:rsidRPr="00EC5FEE" w:rsidDel="005E458F" w14:paraId="3E670BBF" w14:textId="43EF25B6" w:rsidTr="00EC5FEE">
        <w:trPr>
          <w:del w:id="913" w:author="Javier Kachuka" w:date="2019-11-05T21:33:00Z"/>
        </w:trPr>
        <w:tc>
          <w:tcPr>
            <w:tcW w:w="2122" w:type="dxa"/>
            <w:shd w:val="clear" w:color="auto" w:fill="9CC2E5" w:themeFill="accent1" w:themeFillTint="99"/>
          </w:tcPr>
          <w:p w14:paraId="61E73F3A" w14:textId="65571627" w:rsidR="00431D6D" w:rsidRPr="00EC5FEE" w:rsidDel="005E458F" w:rsidRDefault="00431D6D" w:rsidP="00E76878">
            <w:pPr>
              <w:rPr>
                <w:del w:id="914" w:author="Javier Kachuka" w:date="2019-11-05T21:33:00Z"/>
                <w:rFonts w:cs="Arial"/>
                <w:b/>
                <w:sz w:val="24"/>
                <w:szCs w:val="24"/>
                <w:lang w:val="es-ES"/>
              </w:rPr>
            </w:pPr>
            <w:del w:id="915" w:author="Javier Kachuka" w:date="2019-11-05T21:33:00Z">
              <w:r w:rsidRPr="00EC5FEE" w:rsidDel="005E458F">
                <w:rPr>
                  <w:rFonts w:cs="Arial"/>
                  <w:b/>
                  <w:sz w:val="24"/>
                  <w:szCs w:val="24"/>
                  <w:lang w:val="es-ES"/>
                </w:rPr>
                <w:delText>Actor</w:delText>
              </w:r>
            </w:del>
          </w:p>
        </w:tc>
        <w:tc>
          <w:tcPr>
            <w:tcW w:w="6706" w:type="dxa"/>
            <w:gridSpan w:val="2"/>
          </w:tcPr>
          <w:p w14:paraId="7F717373" w14:textId="0317D265" w:rsidR="00431D6D" w:rsidRPr="00EC5FEE" w:rsidDel="005E458F" w:rsidRDefault="00431D6D" w:rsidP="00E76878">
            <w:pPr>
              <w:rPr>
                <w:del w:id="916" w:author="Javier Kachuka" w:date="2019-11-05T21:33:00Z"/>
                <w:rFonts w:cs="Arial"/>
                <w:sz w:val="24"/>
                <w:szCs w:val="24"/>
                <w:lang w:val="es-ES"/>
              </w:rPr>
            </w:pPr>
            <w:del w:id="917" w:author="Javier Kachuka" w:date="2019-11-05T21:33:00Z">
              <w:r w:rsidRPr="00EC5FEE" w:rsidDel="005E458F">
                <w:rPr>
                  <w:rFonts w:cs="Arial"/>
                  <w:sz w:val="24"/>
                  <w:szCs w:val="24"/>
                  <w:lang w:val="es-ES"/>
                </w:rPr>
                <w:delText xml:space="preserve">Empleado </w:delText>
              </w:r>
            </w:del>
          </w:p>
        </w:tc>
      </w:tr>
      <w:tr w:rsidR="00431D6D" w:rsidRPr="00D55146" w:rsidDel="005E458F" w14:paraId="43460A3A" w14:textId="07D237EC" w:rsidTr="00EC5FEE">
        <w:trPr>
          <w:del w:id="918" w:author="Javier Kachuka" w:date="2019-11-05T21:33:00Z"/>
        </w:trPr>
        <w:tc>
          <w:tcPr>
            <w:tcW w:w="2122" w:type="dxa"/>
            <w:shd w:val="clear" w:color="auto" w:fill="9CC2E5" w:themeFill="accent1" w:themeFillTint="99"/>
          </w:tcPr>
          <w:p w14:paraId="123A79BA" w14:textId="6EC4408C" w:rsidR="00431D6D" w:rsidRPr="00EC5FEE" w:rsidDel="005E458F" w:rsidRDefault="00431D6D" w:rsidP="00E76878">
            <w:pPr>
              <w:rPr>
                <w:del w:id="919" w:author="Javier Kachuka" w:date="2019-11-05T21:33:00Z"/>
                <w:rFonts w:cs="Arial"/>
                <w:b/>
                <w:sz w:val="24"/>
                <w:szCs w:val="24"/>
                <w:lang w:val="es-ES"/>
              </w:rPr>
            </w:pPr>
            <w:del w:id="920" w:author="Javier Kachuka" w:date="2019-11-05T21:33:00Z">
              <w:r w:rsidRPr="00EC5FEE" w:rsidDel="005E458F">
                <w:rPr>
                  <w:rFonts w:cs="Arial"/>
                  <w:b/>
                  <w:sz w:val="24"/>
                  <w:szCs w:val="24"/>
                  <w:lang w:val="es-ES"/>
                </w:rPr>
                <w:delText xml:space="preserve">Descripción </w:delText>
              </w:r>
            </w:del>
          </w:p>
        </w:tc>
        <w:tc>
          <w:tcPr>
            <w:tcW w:w="6706" w:type="dxa"/>
            <w:gridSpan w:val="2"/>
          </w:tcPr>
          <w:p w14:paraId="685C9827" w14:textId="07ACB617" w:rsidR="00431D6D" w:rsidRPr="00EC5FEE" w:rsidDel="005E458F" w:rsidRDefault="00431D6D" w:rsidP="00E76878">
            <w:pPr>
              <w:rPr>
                <w:del w:id="921" w:author="Javier Kachuka" w:date="2019-11-05T21:33:00Z"/>
                <w:rFonts w:cs="Arial"/>
                <w:sz w:val="24"/>
                <w:szCs w:val="24"/>
                <w:lang w:val="es-ES"/>
              </w:rPr>
            </w:pPr>
            <w:del w:id="922" w:author="Javier Kachuka" w:date="2019-11-05T21:33:00Z">
              <w:r w:rsidRPr="00EC5FEE" w:rsidDel="005E458F">
                <w:rPr>
                  <w:rFonts w:cs="Arial"/>
                  <w:sz w:val="24"/>
                  <w:szCs w:val="24"/>
                  <w:lang w:val="es-ES"/>
                </w:rPr>
                <w:delText>El empleado crea un nuevo trabajo por realizar</w:delText>
              </w:r>
              <w:r w:rsidR="00882D63" w:rsidRPr="00EC5FEE" w:rsidDel="005E458F">
                <w:rPr>
                  <w:rFonts w:cs="Arial"/>
                  <w:sz w:val="24"/>
                  <w:szCs w:val="24"/>
                  <w:lang w:val="es-ES"/>
                </w:rPr>
                <w:delText>.</w:delText>
              </w:r>
            </w:del>
          </w:p>
        </w:tc>
      </w:tr>
      <w:tr w:rsidR="00431D6D" w:rsidRPr="00EC5FEE" w:rsidDel="005E458F" w14:paraId="473114E7" w14:textId="3D1A7EF1" w:rsidTr="00EC5FEE">
        <w:trPr>
          <w:del w:id="923" w:author="Javier Kachuka" w:date="2019-11-05T21:33:00Z"/>
        </w:trPr>
        <w:tc>
          <w:tcPr>
            <w:tcW w:w="2122" w:type="dxa"/>
            <w:shd w:val="clear" w:color="auto" w:fill="9CC2E5" w:themeFill="accent1" w:themeFillTint="99"/>
          </w:tcPr>
          <w:p w14:paraId="710328C9" w14:textId="7D2F4B7E" w:rsidR="00431D6D" w:rsidRPr="00EC5FEE" w:rsidDel="005E458F" w:rsidRDefault="00431D6D" w:rsidP="00E76878">
            <w:pPr>
              <w:rPr>
                <w:del w:id="924" w:author="Javier Kachuka" w:date="2019-11-05T21:33:00Z"/>
                <w:rFonts w:cs="Arial"/>
                <w:b/>
                <w:sz w:val="24"/>
                <w:szCs w:val="24"/>
                <w:lang w:val="es-ES"/>
              </w:rPr>
            </w:pPr>
            <w:del w:id="925" w:author="Javier Kachuka" w:date="2019-11-05T21:33:00Z">
              <w:r w:rsidRPr="00EC5FEE" w:rsidDel="005E458F">
                <w:rPr>
                  <w:rFonts w:cs="Arial"/>
                  <w:b/>
                  <w:sz w:val="24"/>
                  <w:szCs w:val="24"/>
                  <w:lang w:val="es-ES"/>
                </w:rPr>
                <w:delText>Referencia Cruzada</w:delText>
              </w:r>
            </w:del>
          </w:p>
        </w:tc>
        <w:tc>
          <w:tcPr>
            <w:tcW w:w="6706" w:type="dxa"/>
            <w:gridSpan w:val="2"/>
          </w:tcPr>
          <w:p w14:paraId="21409F6E" w14:textId="5B829EFF" w:rsidR="00431D6D" w:rsidRPr="00EC5FEE" w:rsidDel="005E458F" w:rsidRDefault="00431D6D" w:rsidP="00E76878">
            <w:pPr>
              <w:rPr>
                <w:del w:id="926" w:author="Javier Kachuka" w:date="2019-11-05T21:33:00Z"/>
                <w:rFonts w:cs="Arial"/>
                <w:sz w:val="24"/>
                <w:szCs w:val="24"/>
                <w:lang w:val="es-ES"/>
              </w:rPr>
            </w:pPr>
            <w:del w:id="927" w:author="Javier Kachuka" w:date="2019-11-05T21:33:00Z">
              <w:r w:rsidRPr="00EC5FEE" w:rsidDel="005E458F">
                <w:rPr>
                  <w:rFonts w:cs="Arial"/>
                  <w:sz w:val="24"/>
                  <w:szCs w:val="24"/>
                  <w:lang w:val="es-ES"/>
                </w:rPr>
                <w:delText>RF2.1</w:delText>
              </w:r>
            </w:del>
          </w:p>
        </w:tc>
      </w:tr>
      <w:tr w:rsidR="00431D6D" w:rsidRPr="00EC5FEE" w:rsidDel="005E458F" w14:paraId="76F9950F" w14:textId="11D92F00" w:rsidTr="00EC5FEE">
        <w:trPr>
          <w:del w:id="928" w:author="Javier Kachuka" w:date="2019-11-05T21:33:00Z"/>
        </w:trPr>
        <w:tc>
          <w:tcPr>
            <w:tcW w:w="2122" w:type="dxa"/>
            <w:shd w:val="clear" w:color="auto" w:fill="9CC2E5" w:themeFill="accent1" w:themeFillTint="99"/>
          </w:tcPr>
          <w:p w14:paraId="40FBC8DF" w14:textId="4D2E624F" w:rsidR="00431D6D" w:rsidRPr="00EC5FEE" w:rsidDel="005E458F" w:rsidRDefault="00431D6D" w:rsidP="00E76878">
            <w:pPr>
              <w:rPr>
                <w:del w:id="929" w:author="Javier Kachuka" w:date="2019-11-05T21:33:00Z"/>
                <w:rFonts w:cs="Arial"/>
                <w:b/>
                <w:sz w:val="24"/>
                <w:szCs w:val="24"/>
                <w:lang w:val="es-ES"/>
              </w:rPr>
            </w:pPr>
            <w:del w:id="930" w:author="Javier Kachuka" w:date="2019-11-05T21:33:00Z">
              <w:r w:rsidRPr="00EC5FEE" w:rsidDel="005E458F">
                <w:rPr>
                  <w:rFonts w:cs="Arial"/>
                  <w:b/>
                  <w:sz w:val="24"/>
                  <w:szCs w:val="24"/>
                  <w:lang w:val="es-ES"/>
                </w:rPr>
                <w:delText xml:space="preserve">Precondición </w:delText>
              </w:r>
            </w:del>
          </w:p>
        </w:tc>
        <w:tc>
          <w:tcPr>
            <w:tcW w:w="6706" w:type="dxa"/>
            <w:gridSpan w:val="2"/>
          </w:tcPr>
          <w:p w14:paraId="1655DC85" w14:textId="077E42E6" w:rsidR="00431D6D" w:rsidRPr="00EC5FEE" w:rsidDel="005E458F" w:rsidRDefault="00431D6D" w:rsidP="00E76878">
            <w:pPr>
              <w:rPr>
                <w:del w:id="931" w:author="Javier Kachuka" w:date="2019-11-05T21:33:00Z"/>
                <w:rFonts w:cs="Arial"/>
                <w:sz w:val="24"/>
                <w:szCs w:val="24"/>
                <w:lang w:val="es-ES"/>
              </w:rPr>
            </w:pPr>
          </w:p>
        </w:tc>
      </w:tr>
      <w:tr w:rsidR="00431D6D" w:rsidRPr="00D55146" w:rsidDel="005E458F" w14:paraId="4211DC1B" w14:textId="2B25DFF8" w:rsidTr="00EC5FEE">
        <w:trPr>
          <w:del w:id="932" w:author="Javier Kachuka" w:date="2019-11-05T21:33:00Z"/>
        </w:trPr>
        <w:tc>
          <w:tcPr>
            <w:tcW w:w="2122" w:type="dxa"/>
            <w:shd w:val="clear" w:color="auto" w:fill="9CC2E5" w:themeFill="accent1" w:themeFillTint="99"/>
          </w:tcPr>
          <w:p w14:paraId="5FD849DF" w14:textId="3D368B9D" w:rsidR="00431D6D" w:rsidRPr="00EC5FEE" w:rsidDel="005E458F" w:rsidRDefault="00431D6D" w:rsidP="00E76878">
            <w:pPr>
              <w:rPr>
                <w:del w:id="933" w:author="Javier Kachuka" w:date="2019-11-05T21:33:00Z"/>
                <w:rFonts w:cs="Arial"/>
                <w:b/>
                <w:sz w:val="24"/>
                <w:szCs w:val="24"/>
                <w:lang w:val="es-ES"/>
              </w:rPr>
            </w:pPr>
            <w:del w:id="934" w:author="Javier Kachuka" w:date="2019-11-05T21:33:00Z">
              <w:r w:rsidRPr="00EC5FEE" w:rsidDel="005E458F">
                <w:rPr>
                  <w:rFonts w:cs="Arial"/>
                  <w:b/>
                  <w:sz w:val="24"/>
                  <w:szCs w:val="24"/>
                  <w:lang w:val="es-ES"/>
                </w:rPr>
                <w:delText xml:space="preserve">Poscondición </w:delText>
              </w:r>
            </w:del>
          </w:p>
        </w:tc>
        <w:tc>
          <w:tcPr>
            <w:tcW w:w="6706" w:type="dxa"/>
            <w:gridSpan w:val="2"/>
          </w:tcPr>
          <w:p w14:paraId="0796DFBC" w14:textId="6711A64E" w:rsidR="00431D6D" w:rsidRPr="00EC5FEE" w:rsidDel="005E458F" w:rsidRDefault="000D502A" w:rsidP="00E76878">
            <w:pPr>
              <w:rPr>
                <w:del w:id="935" w:author="Javier Kachuka" w:date="2019-11-05T21:33:00Z"/>
                <w:rFonts w:cs="Arial"/>
                <w:sz w:val="24"/>
                <w:szCs w:val="24"/>
                <w:lang w:val="es-ES"/>
              </w:rPr>
            </w:pPr>
            <w:del w:id="936" w:author="Javier Kachuka" w:date="2019-11-05T21:33:00Z">
              <w:r w:rsidRPr="00EC5FEE" w:rsidDel="005E458F">
                <w:rPr>
                  <w:rFonts w:cs="Arial"/>
                  <w:sz w:val="24"/>
                  <w:szCs w:val="24"/>
                  <w:lang w:val="es-ES"/>
                </w:rPr>
                <w:delText>Se registró un nuevo trabajo en el sistema</w:delText>
              </w:r>
            </w:del>
          </w:p>
        </w:tc>
      </w:tr>
      <w:tr w:rsidR="00431D6D" w:rsidRPr="00EC5FEE" w:rsidDel="005E458F" w14:paraId="238AF811" w14:textId="5EE53191" w:rsidTr="00EC5FEE">
        <w:trPr>
          <w:del w:id="937" w:author="Javier Kachuka" w:date="2019-11-05T21:33:00Z"/>
        </w:trPr>
        <w:tc>
          <w:tcPr>
            <w:tcW w:w="8828" w:type="dxa"/>
            <w:gridSpan w:val="3"/>
            <w:shd w:val="clear" w:color="auto" w:fill="9CC2E5" w:themeFill="accent1" w:themeFillTint="99"/>
          </w:tcPr>
          <w:p w14:paraId="4235C31D" w14:textId="1E5285D6" w:rsidR="00431D6D" w:rsidRPr="00EC5FEE" w:rsidDel="005E458F" w:rsidRDefault="00431D6D" w:rsidP="00431D6D">
            <w:pPr>
              <w:jc w:val="center"/>
              <w:rPr>
                <w:del w:id="938" w:author="Javier Kachuka" w:date="2019-11-05T21:33:00Z"/>
                <w:rFonts w:cs="Arial"/>
                <w:b/>
                <w:sz w:val="24"/>
                <w:szCs w:val="24"/>
                <w:lang w:val="es-ES"/>
              </w:rPr>
            </w:pPr>
            <w:del w:id="939" w:author="Javier Kachuka" w:date="2019-11-05T21:33:00Z">
              <w:r w:rsidRPr="00EC5FEE" w:rsidDel="005E458F">
                <w:rPr>
                  <w:rFonts w:cs="Arial"/>
                  <w:b/>
                  <w:sz w:val="24"/>
                  <w:szCs w:val="24"/>
                  <w:lang w:val="es-ES"/>
                </w:rPr>
                <w:delText>Curso Típico de Eventos</w:delText>
              </w:r>
            </w:del>
          </w:p>
        </w:tc>
      </w:tr>
      <w:tr w:rsidR="00431D6D" w:rsidRPr="00D55146" w:rsidDel="005E458F" w14:paraId="677B0BA2" w14:textId="7FA00BB2" w:rsidTr="00E76878">
        <w:trPr>
          <w:del w:id="940" w:author="Javier Kachuka" w:date="2019-11-05T21:33:00Z"/>
        </w:trPr>
        <w:tc>
          <w:tcPr>
            <w:tcW w:w="4414" w:type="dxa"/>
            <w:gridSpan w:val="2"/>
          </w:tcPr>
          <w:p w14:paraId="255B776C" w14:textId="4DF8C4B4" w:rsidR="00431D6D" w:rsidRPr="00EC5FEE" w:rsidDel="005E458F" w:rsidRDefault="00431D6D" w:rsidP="00431D6D">
            <w:pPr>
              <w:pStyle w:val="Prrafodelista"/>
              <w:numPr>
                <w:ilvl w:val="0"/>
                <w:numId w:val="3"/>
              </w:numPr>
              <w:jc w:val="both"/>
              <w:rPr>
                <w:del w:id="941" w:author="Javier Kachuka" w:date="2019-11-05T21:33:00Z"/>
                <w:rFonts w:cs="Arial"/>
                <w:sz w:val="24"/>
                <w:szCs w:val="24"/>
                <w:lang w:val="es-ES"/>
              </w:rPr>
            </w:pPr>
            <w:del w:id="942" w:author="Javier Kachuka" w:date="2019-11-05T21:33:00Z">
              <w:r w:rsidRPr="00EC5FEE" w:rsidDel="005E458F">
                <w:rPr>
                  <w:rFonts w:cs="Arial"/>
                  <w:sz w:val="24"/>
                  <w:szCs w:val="24"/>
                  <w:lang w:val="es-ES"/>
                </w:rPr>
                <w:delText>El caso de uso comienza cuando el empleado selecciona crear un nuevo trabajo</w:delText>
              </w:r>
              <w:r w:rsidR="00882D63" w:rsidRPr="00EC5FEE" w:rsidDel="005E458F">
                <w:rPr>
                  <w:rFonts w:cs="Arial"/>
                  <w:sz w:val="24"/>
                  <w:szCs w:val="24"/>
                  <w:lang w:val="es-ES"/>
                </w:rPr>
                <w:delText>.</w:delText>
              </w:r>
            </w:del>
          </w:p>
        </w:tc>
        <w:tc>
          <w:tcPr>
            <w:tcW w:w="4414" w:type="dxa"/>
          </w:tcPr>
          <w:p w14:paraId="41013C82" w14:textId="5B9F0C19" w:rsidR="00431D6D" w:rsidRPr="00EC5FEE" w:rsidDel="005E458F" w:rsidRDefault="00431D6D" w:rsidP="00431D6D">
            <w:pPr>
              <w:jc w:val="both"/>
              <w:rPr>
                <w:del w:id="943" w:author="Javier Kachuka" w:date="2019-11-05T21:33:00Z"/>
                <w:rFonts w:cs="Arial"/>
                <w:sz w:val="24"/>
                <w:szCs w:val="24"/>
                <w:lang w:val="es-ES"/>
              </w:rPr>
            </w:pPr>
          </w:p>
        </w:tc>
      </w:tr>
      <w:tr w:rsidR="00225C77" w:rsidRPr="00D55146" w:rsidDel="005E458F" w14:paraId="6B2B8F03" w14:textId="7A8064C3" w:rsidTr="00E76878">
        <w:trPr>
          <w:del w:id="944" w:author="Javier Kachuka" w:date="2019-11-05T21:33:00Z"/>
        </w:trPr>
        <w:tc>
          <w:tcPr>
            <w:tcW w:w="4414" w:type="dxa"/>
            <w:gridSpan w:val="2"/>
          </w:tcPr>
          <w:p w14:paraId="767A3FD5" w14:textId="39EDAC18" w:rsidR="00225C77" w:rsidRPr="00EC5FEE" w:rsidDel="005E458F" w:rsidRDefault="00225C77" w:rsidP="00534CD9">
            <w:pPr>
              <w:jc w:val="both"/>
              <w:rPr>
                <w:del w:id="945" w:author="Javier Kachuka" w:date="2019-11-05T21:33:00Z"/>
                <w:rFonts w:cs="Arial"/>
                <w:sz w:val="24"/>
                <w:szCs w:val="24"/>
                <w:lang w:val="es-ES"/>
              </w:rPr>
            </w:pPr>
          </w:p>
        </w:tc>
        <w:tc>
          <w:tcPr>
            <w:tcW w:w="4414" w:type="dxa"/>
          </w:tcPr>
          <w:p w14:paraId="4AEFC37E" w14:textId="60C4D731" w:rsidR="00882D63" w:rsidRPr="00EC5FEE" w:rsidDel="005E458F" w:rsidRDefault="00882D63" w:rsidP="00866CE2">
            <w:pPr>
              <w:pStyle w:val="Prrafodelista"/>
              <w:numPr>
                <w:ilvl w:val="0"/>
                <w:numId w:val="3"/>
              </w:numPr>
              <w:jc w:val="both"/>
              <w:rPr>
                <w:del w:id="946" w:author="Javier Kachuka" w:date="2019-11-05T21:33:00Z"/>
                <w:rFonts w:cs="Arial"/>
                <w:sz w:val="24"/>
                <w:szCs w:val="24"/>
                <w:lang w:val="es-ES"/>
              </w:rPr>
            </w:pPr>
            <w:del w:id="947" w:author="Javier Kachuka" w:date="2019-11-05T21:33:00Z">
              <w:r w:rsidRPr="00EC5FEE" w:rsidDel="005E458F">
                <w:rPr>
                  <w:rFonts w:cs="Arial"/>
                  <w:sz w:val="24"/>
                  <w:szCs w:val="24"/>
                  <w:lang w:val="es-ES"/>
                </w:rPr>
                <w:delText xml:space="preserve">El sistema </w:delText>
              </w:r>
              <w:r w:rsidR="00866CE2" w:rsidDel="005E458F">
                <w:rPr>
                  <w:rFonts w:cs="Arial"/>
                  <w:sz w:val="24"/>
                  <w:szCs w:val="24"/>
                  <w:lang w:val="es-ES"/>
                </w:rPr>
                <w:delText>solicita que el empleado ingrese el tipo de trabajo a realizar y el trabajo correspondiente.</w:delText>
              </w:r>
            </w:del>
          </w:p>
        </w:tc>
      </w:tr>
      <w:tr w:rsidR="00866CE2" w:rsidRPr="00D55146" w:rsidDel="005E458F" w14:paraId="0DAF76AE" w14:textId="5EB7C167" w:rsidTr="00E76878">
        <w:trPr>
          <w:del w:id="948" w:author="Javier Kachuka" w:date="2019-11-05T21:33:00Z"/>
        </w:trPr>
        <w:tc>
          <w:tcPr>
            <w:tcW w:w="4414" w:type="dxa"/>
            <w:gridSpan w:val="2"/>
          </w:tcPr>
          <w:p w14:paraId="011A68EB" w14:textId="5412FE6F" w:rsidR="00866CE2" w:rsidRPr="00866CE2" w:rsidDel="005E458F" w:rsidRDefault="00866CE2" w:rsidP="00866CE2">
            <w:pPr>
              <w:pStyle w:val="Prrafodelista"/>
              <w:numPr>
                <w:ilvl w:val="0"/>
                <w:numId w:val="3"/>
              </w:numPr>
              <w:jc w:val="both"/>
              <w:rPr>
                <w:del w:id="949" w:author="Javier Kachuka" w:date="2019-11-05T21:33:00Z"/>
                <w:rFonts w:cs="Arial"/>
                <w:sz w:val="24"/>
                <w:szCs w:val="24"/>
                <w:lang w:val="es-ES"/>
              </w:rPr>
            </w:pPr>
            <w:del w:id="950" w:author="Javier Kachuka" w:date="2019-11-05T21:33:00Z">
              <w:r w:rsidDel="005E458F">
                <w:rPr>
                  <w:rFonts w:cs="Arial"/>
                  <w:sz w:val="24"/>
                  <w:szCs w:val="24"/>
                  <w:lang w:val="es-ES"/>
                </w:rPr>
                <w:delText>El empleado ingresa el tipo de trabajo y el trabajo.</w:delText>
              </w:r>
            </w:del>
          </w:p>
        </w:tc>
        <w:tc>
          <w:tcPr>
            <w:tcW w:w="4414" w:type="dxa"/>
          </w:tcPr>
          <w:p w14:paraId="6D37B88A" w14:textId="77B7BC17" w:rsidR="00866CE2" w:rsidRPr="00866CE2" w:rsidDel="005E458F" w:rsidRDefault="00866CE2" w:rsidP="00866CE2">
            <w:pPr>
              <w:jc w:val="both"/>
              <w:rPr>
                <w:del w:id="951" w:author="Javier Kachuka" w:date="2019-11-05T21:33:00Z"/>
                <w:rFonts w:cs="Arial"/>
                <w:sz w:val="24"/>
                <w:szCs w:val="24"/>
                <w:lang w:val="es-ES"/>
              </w:rPr>
            </w:pPr>
          </w:p>
        </w:tc>
      </w:tr>
      <w:tr w:rsidR="00882D63" w:rsidRPr="00D55146" w:rsidDel="005E458F" w14:paraId="217E4411" w14:textId="628EB2AB" w:rsidTr="00E76878">
        <w:trPr>
          <w:del w:id="952" w:author="Javier Kachuka" w:date="2019-11-05T21:33:00Z"/>
        </w:trPr>
        <w:tc>
          <w:tcPr>
            <w:tcW w:w="4414" w:type="dxa"/>
            <w:gridSpan w:val="2"/>
          </w:tcPr>
          <w:p w14:paraId="1F68A97C" w14:textId="4A8380C8" w:rsidR="00882D63" w:rsidRPr="00866CE2" w:rsidDel="005E458F" w:rsidRDefault="00882D63" w:rsidP="00866CE2">
            <w:pPr>
              <w:jc w:val="both"/>
              <w:rPr>
                <w:del w:id="953" w:author="Javier Kachuka" w:date="2019-11-05T21:33:00Z"/>
                <w:rFonts w:cs="Arial"/>
                <w:sz w:val="24"/>
                <w:szCs w:val="24"/>
                <w:lang w:val="es-ES"/>
              </w:rPr>
            </w:pPr>
          </w:p>
        </w:tc>
        <w:tc>
          <w:tcPr>
            <w:tcW w:w="4414" w:type="dxa"/>
          </w:tcPr>
          <w:p w14:paraId="0D3ABD56" w14:textId="6C1AFDFD" w:rsidR="00882D63" w:rsidRPr="00866CE2" w:rsidDel="005E458F" w:rsidRDefault="00866CE2" w:rsidP="00866CE2">
            <w:pPr>
              <w:pStyle w:val="Prrafodelista"/>
              <w:numPr>
                <w:ilvl w:val="0"/>
                <w:numId w:val="3"/>
              </w:numPr>
              <w:jc w:val="both"/>
              <w:rPr>
                <w:del w:id="954" w:author="Javier Kachuka" w:date="2019-11-05T21:33:00Z"/>
                <w:rFonts w:cs="Arial"/>
                <w:sz w:val="24"/>
                <w:szCs w:val="24"/>
                <w:lang w:val="es-ES"/>
              </w:rPr>
            </w:pPr>
            <w:del w:id="955" w:author="Javier Kachuka" w:date="2019-11-05T21:33:00Z">
              <w:r w:rsidDel="005E458F">
                <w:rPr>
                  <w:rFonts w:cs="Arial"/>
                  <w:sz w:val="24"/>
                  <w:szCs w:val="24"/>
                  <w:lang w:val="es-ES"/>
                </w:rPr>
                <w:delText>El sistema solicita que el empleado seleccione el nivel de prioridad de ese trabajo.</w:delText>
              </w:r>
            </w:del>
          </w:p>
        </w:tc>
      </w:tr>
      <w:tr w:rsidR="00866CE2" w:rsidRPr="00D55146" w:rsidDel="005E458F" w14:paraId="035E65F5" w14:textId="088BAE02" w:rsidTr="00E76878">
        <w:trPr>
          <w:del w:id="956" w:author="Javier Kachuka" w:date="2019-11-05T21:33:00Z"/>
        </w:trPr>
        <w:tc>
          <w:tcPr>
            <w:tcW w:w="4414" w:type="dxa"/>
            <w:gridSpan w:val="2"/>
          </w:tcPr>
          <w:p w14:paraId="04060005" w14:textId="38645CBA" w:rsidR="00866CE2" w:rsidRPr="00866CE2" w:rsidDel="005E458F" w:rsidRDefault="00866CE2" w:rsidP="00866CE2">
            <w:pPr>
              <w:pStyle w:val="Prrafodelista"/>
              <w:numPr>
                <w:ilvl w:val="0"/>
                <w:numId w:val="3"/>
              </w:numPr>
              <w:jc w:val="both"/>
              <w:rPr>
                <w:del w:id="957" w:author="Javier Kachuka" w:date="2019-11-05T21:33:00Z"/>
                <w:rFonts w:cs="Arial"/>
                <w:sz w:val="24"/>
                <w:szCs w:val="24"/>
                <w:lang w:val="es-ES"/>
              </w:rPr>
            </w:pPr>
            <w:del w:id="958" w:author="Javier Kachuka" w:date="2019-11-05T21:33:00Z">
              <w:r w:rsidDel="005E458F">
                <w:rPr>
                  <w:rFonts w:cs="Arial"/>
                  <w:sz w:val="24"/>
                  <w:szCs w:val="24"/>
                  <w:lang w:val="es-ES"/>
                </w:rPr>
                <w:delText>El empleado ingresa el nivel de prioridad.</w:delText>
              </w:r>
            </w:del>
          </w:p>
        </w:tc>
        <w:tc>
          <w:tcPr>
            <w:tcW w:w="4414" w:type="dxa"/>
          </w:tcPr>
          <w:p w14:paraId="753B6A00" w14:textId="7D462F26" w:rsidR="00866CE2" w:rsidRPr="00866CE2" w:rsidDel="005E458F" w:rsidRDefault="00866CE2" w:rsidP="00866CE2">
            <w:pPr>
              <w:jc w:val="both"/>
              <w:rPr>
                <w:del w:id="959" w:author="Javier Kachuka" w:date="2019-11-05T21:33:00Z"/>
                <w:rFonts w:cs="Arial"/>
                <w:sz w:val="24"/>
                <w:szCs w:val="24"/>
                <w:lang w:val="es-ES"/>
              </w:rPr>
            </w:pPr>
          </w:p>
        </w:tc>
      </w:tr>
      <w:tr w:rsidR="00882D63" w:rsidRPr="00D55146" w:rsidDel="005E458F" w14:paraId="7EC51DF3" w14:textId="5EB5675C" w:rsidTr="00E76878">
        <w:trPr>
          <w:del w:id="960" w:author="Javier Kachuka" w:date="2019-11-05T21:33:00Z"/>
        </w:trPr>
        <w:tc>
          <w:tcPr>
            <w:tcW w:w="4414" w:type="dxa"/>
            <w:gridSpan w:val="2"/>
          </w:tcPr>
          <w:p w14:paraId="577A2778" w14:textId="719F3719" w:rsidR="00882D63" w:rsidRPr="00EC5FEE" w:rsidDel="005E458F" w:rsidRDefault="00882D63" w:rsidP="00882D63">
            <w:pPr>
              <w:jc w:val="both"/>
              <w:rPr>
                <w:del w:id="961" w:author="Javier Kachuka" w:date="2019-11-05T21:33:00Z"/>
                <w:rFonts w:cs="Arial"/>
                <w:sz w:val="24"/>
                <w:szCs w:val="24"/>
                <w:lang w:val="es-ES"/>
              </w:rPr>
            </w:pPr>
          </w:p>
        </w:tc>
        <w:tc>
          <w:tcPr>
            <w:tcW w:w="4414" w:type="dxa"/>
          </w:tcPr>
          <w:p w14:paraId="0448FAAB" w14:textId="35176CCB" w:rsidR="00882D63" w:rsidRPr="00EC5FEE" w:rsidDel="005E458F" w:rsidRDefault="00882D63" w:rsidP="00882D63">
            <w:pPr>
              <w:pStyle w:val="Prrafodelista"/>
              <w:numPr>
                <w:ilvl w:val="0"/>
                <w:numId w:val="3"/>
              </w:numPr>
              <w:jc w:val="both"/>
              <w:rPr>
                <w:del w:id="962" w:author="Javier Kachuka" w:date="2019-11-05T21:33:00Z"/>
                <w:rFonts w:cs="Arial"/>
                <w:sz w:val="24"/>
                <w:szCs w:val="24"/>
                <w:lang w:val="es-ES"/>
              </w:rPr>
            </w:pPr>
            <w:del w:id="963" w:author="Javier Kachuka" w:date="2019-11-05T21:33:00Z">
              <w:r w:rsidRPr="00EC5FEE" w:rsidDel="005E458F">
                <w:rPr>
                  <w:rFonts w:cs="Arial"/>
                  <w:sz w:val="24"/>
                  <w:szCs w:val="24"/>
                  <w:lang w:val="es-ES"/>
                </w:rPr>
                <w:delText>El sistema comprueba que los datos sean correctos.</w:delText>
              </w:r>
            </w:del>
          </w:p>
        </w:tc>
      </w:tr>
      <w:tr w:rsidR="00882D63" w:rsidRPr="00D55146" w:rsidDel="005E458F" w14:paraId="2E198AFC" w14:textId="7782E0E1" w:rsidTr="00E76878">
        <w:trPr>
          <w:del w:id="964" w:author="Javier Kachuka" w:date="2019-11-05T21:33:00Z"/>
        </w:trPr>
        <w:tc>
          <w:tcPr>
            <w:tcW w:w="4414" w:type="dxa"/>
            <w:gridSpan w:val="2"/>
          </w:tcPr>
          <w:p w14:paraId="6B1AFD71" w14:textId="704B166D" w:rsidR="00882D63" w:rsidRPr="00EC5FEE" w:rsidDel="005E458F" w:rsidRDefault="00882D63" w:rsidP="00882D63">
            <w:pPr>
              <w:jc w:val="both"/>
              <w:rPr>
                <w:del w:id="965" w:author="Javier Kachuka" w:date="2019-11-05T21:33:00Z"/>
                <w:rFonts w:cs="Arial"/>
                <w:sz w:val="24"/>
                <w:szCs w:val="24"/>
                <w:lang w:val="es-ES"/>
              </w:rPr>
            </w:pPr>
          </w:p>
        </w:tc>
        <w:tc>
          <w:tcPr>
            <w:tcW w:w="4414" w:type="dxa"/>
          </w:tcPr>
          <w:p w14:paraId="0579D629" w14:textId="51424CA3" w:rsidR="00882D63" w:rsidRPr="00EC5FEE" w:rsidDel="005E458F" w:rsidRDefault="00882D63" w:rsidP="00882D63">
            <w:pPr>
              <w:pStyle w:val="Prrafodelista"/>
              <w:numPr>
                <w:ilvl w:val="0"/>
                <w:numId w:val="3"/>
              </w:numPr>
              <w:jc w:val="both"/>
              <w:rPr>
                <w:del w:id="966" w:author="Javier Kachuka" w:date="2019-11-05T21:33:00Z"/>
                <w:rFonts w:cs="Arial"/>
                <w:sz w:val="24"/>
                <w:szCs w:val="24"/>
                <w:lang w:val="es-ES"/>
              </w:rPr>
            </w:pPr>
            <w:del w:id="967" w:author="Javier Kachuka" w:date="2019-11-05T21:33:00Z">
              <w:r w:rsidRPr="00EC5FEE" w:rsidDel="005E458F">
                <w:rPr>
                  <w:rFonts w:cs="Arial"/>
                  <w:sz w:val="24"/>
                  <w:szCs w:val="24"/>
                  <w:lang w:val="es-ES"/>
                </w:rPr>
                <w:delText>El sistema guarda el nuevo trabajo y el caso de uso finaliza.</w:delText>
              </w:r>
            </w:del>
          </w:p>
        </w:tc>
      </w:tr>
      <w:tr w:rsidR="00882D63" w:rsidRPr="00EC5FEE" w:rsidDel="005E458F" w14:paraId="7E01E114" w14:textId="5A0664F0" w:rsidTr="00EC5FEE">
        <w:trPr>
          <w:del w:id="968" w:author="Javier Kachuka" w:date="2019-11-05T21:33:00Z"/>
        </w:trPr>
        <w:tc>
          <w:tcPr>
            <w:tcW w:w="8828" w:type="dxa"/>
            <w:gridSpan w:val="3"/>
            <w:shd w:val="clear" w:color="auto" w:fill="9CC2E5" w:themeFill="accent1" w:themeFillTint="99"/>
          </w:tcPr>
          <w:p w14:paraId="24F59FD8" w14:textId="7CB22A1C" w:rsidR="00882D63" w:rsidRPr="00EC5FEE" w:rsidDel="005E458F" w:rsidRDefault="00882D63" w:rsidP="00882D63">
            <w:pPr>
              <w:jc w:val="center"/>
              <w:rPr>
                <w:del w:id="969" w:author="Javier Kachuka" w:date="2019-11-05T21:33:00Z"/>
                <w:rFonts w:cs="Arial"/>
                <w:sz w:val="24"/>
                <w:szCs w:val="24"/>
                <w:lang w:val="es-ES"/>
              </w:rPr>
            </w:pPr>
            <w:del w:id="970" w:author="Javier Kachuka" w:date="2019-11-05T21:33:00Z">
              <w:r w:rsidRPr="00EC5FEE" w:rsidDel="005E458F">
                <w:rPr>
                  <w:rFonts w:cs="Arial"/>
                  <w:b/>
                  <w:sz w:val="24"/>
                  <w:szCs w:val="24"/>
                  <w:lang w:val="es-ES"/>
                </w:rPr>
                <w:delText>Curso Alternativo de Eventos</w:delText>
              </w:r>
            </w:del>
          </w:p>
        </w:tc>
      </w:tr>
      <w:tr w:rsidR="00882D63" w:rsidRPr="00D55146" w:rsidDel="005E458F" w14:paraId="2C54352D" w14:textId="224AF344" w:rsidTr="00E76878">
        <w:trPr>
          <w:del w:id="971" w:author="Javier Kachuka" w:date="2019-11-05T21:33:00Z"/>
        </w:trPr>
        <w:tc>
          <w:tcPr>
            <w:tcW w:w="4414" w:type="dxa"/>
            <w:gridSpan w:val="2"/>
          </w:tcPr>
          <w:p w14:paraId="2924C4A3" w14:textId="425B3343" w:rsidR="00882D63" w:rsidRPr="00EC5FEE" w:rsidDel="005E458F" w:rsidRDefault="00882D63" w:rsidP="00882D63">
            <w:pPr>
              <w:jc w:val="center"/>
              <w:rPr>
                <w:del w:id="972" w:author="Javier Kachuka" w:date="2019-11-05T21:33:00Z"/>
                <w:rFonts w:cs="Arial"/>
                <w:b/>
                <w:sz w:val="24"/>
                <w:szCs w:val="24"/>
                <w:lang w:val="es-ES"/>
              </w:rPr>
            </w:pPr>
          </w:p>
        </w:tc>
        <w:tc>
          <w:tcPr>
            <w:tcW w:w="4414" w:type="dxa"/>
          </w:tcPr>
          <w:p w14:paraId="02986B2C" w14:textId="55366198" w:rsidR="00882D63" w:rsidRPr="00EC5FEE" w:rsidDel="005E458F" w:rsidRDefault="00882D63" w:rsidP="00882D63">
            <w:pPr>
              <w:rPr>
                <w:del w:id="973" w:author="Javier Kachuka" w:date="2019-11-05T21:33:00Z"/>
                <w:rFonts w:cs="Arial"/>
                <w:sz w:val="24"/>
                <w:szCs w:val="24"/>
                <w:lang w:val="es-ES"/>
              </w:rPr>
            </w:pPr>
            <w:del w:id="974" w:author="Javier Kachuka" w:date="2019-11-05T21:33:00Z">
              <w:r w:rsidRPr="00EC5FEE" w:rsidDel="005E458F">
                <w:rPr>
                  <w:rFonts w:cs="Arial"/>
                  <w:sz w:val="24"/>
                  <w:szCs w:val="24"/>
                  <w:lang w:val="es-ES"/>
                </w:rPr>
                <w:delText>4.1 Si los datos no son correctos el sistema solicita que se vuelvan a ingresar.</w:delText>
              </w:r>
            </w:del>
          </w:p>
        </w:tc>
      </w:tr>
    </w:tbl>
    <w:p w14:paraId="3588D00C" w14:textId="77777777" w:rsidR="00431D6D" w:rsidRPr="00EC5FEE" w:rsidRDefault="00431D6D" w:rsidP="00431D6D">
      <w:pPr>
        <w:rPr>
          <w:rFonts w:cs="Arial"/>
          <w:sz w:val="24"/>
          <w:szCs w:val="24"/>
          <w:lang w:val="es-ES"/>
        </w:rPr>
      </w:pPr>
    </w:p>
    <w:tbl>
      <w:tblPr>
        <w:tblStyle w:val="Tablaconcuadrcula"/>
        <w:tblW w:w="0" w:type="auto"/>
        <w:tblLook w:val="04A0" w:firstRow="1" w:lastRow="0" w:firstColumn="1" w:lastColumn="0" w:noHBand="0" w:noVBand="1"/>
      </w:tblPr>
      <w:tblGrid>
        <w:gridCol w:w="2391"/>
        <w:gridCol w:w="2129"/>
        <w:gridCol w:w="4308"/>
      </w:tblGrid>
      <w:tr w:rsidR="005E458F" w:rsidRPr="00EC5FEE" w14:paraId="3A29BD3C" w14:textId="77777777" w:rsidTr="00EC5FEE">
        <w:tc>
          <w:tcPr>
            <w:tcW w:w="2122" w:type="dxa"/>
            <w:shd w:val="clear" w:color="auto" w:fill="9CC2E5" w:themeFill="accent1" w:themeFillTint="99"/>
          </w:tcPr>
          <w:p w14:paraId="5CA23EE3" w14:textId="2A2682EC" w:rsidR="005E458F" w:rsidRPr="00EC5FEE" w:rsidRDefault="005E458F" w:rsidP="005E458F">
            <w:pPr>
              <w:rPr>
                <w:rFonts w:cs="Arial"/>
                <w:b/>
                <w:sz w:val="24"/>
                <w:szCs w:val="24"/>
                <w:lang w:val="es-ES"/>
              </w:rPr>
            </w:pPr>
            <w:ins w:id="975" w:author="Javier Kachuka" w:date="2019-11-05T21:34:00Z">
              <w:r w:rsidRPr="00EC5FEE">
                <w:rPr>
                  <w:rFonts w:cs="Arial"/>
                  <w:b/>
                  <w:sz w:val="24"/>
                  <w:szCs w:val="24"/>
                  <w:lang w:val="es-ES"/>
                </w:rPr>
                <w:t>Caso de uso</w:t>
              </w:r>
            </w:ins>
            <w:del w:id="976" w:author="Javier Kachuka" w:date="2019-11-05T21:34:00Z">
              <w:r w:rsidRPr="00EC5FEE" w:rsidDel="005D5280">
                <w:rPr>
                  <w:rFonts w:cs="Arial"/>
                  <w:b/>
                  <w:sz w:val="24"/>
                  <w:szCs w:val="24"/>
                  <w:lang w:val="es-ES"/>
                </w:rPr>
                <w:delText>Caso de uso</w:delText>
              </w:r>
            </w:del>
          </w:p>
        </w:tc>
        <w:tc>
          <w:tcPr>
            <w:tcW w:w="6706" w:type="dxa"/>
            <w:gridSpan w:val="2"/>
          </w:tcPr>
          <w:p w14:paraId="57538532" w14:textId="255AC4DB" w:rsidR="005E458F" w:rsidRPr="00EC5FEE" w:rsidRDefault="005E458F" w:rsidP="005E458F">
            <w:pPr>
              <w:rPr>
                <w:rFonts w:cs="Arial"/>
                <w:sz w:val="24"/>
                <w:szCs w:val="24"/>
                <w:lang w:val="es-ES"/>
              </w:rPr>
            </w:pPr>
            <w:ins w:id="977" w:author="Javier Kachuka" w:date="2019-11-05T21:34:00Z">
              <w:r w:rsidRPr="00EC5FEE">
                <w:rPr>
                  <w:rFonts w:cs="Arial"/>
                  <w:sz w:val="24"/>
                  <w:szCs w:val="24"/>
                  <w:lang w:val="es-ES"/>
                </w:rPr>
                <w:t>Iniciar Trabajo</w:t>
              </w:r>
            </w:ins>
            <w:del w:id="978" w:author="Javier Kachuka" w:date="2019-11-05T21:34:00Z">
              <w:r w:rsidRPr="00EC5FEE" w:rsidDel="005D5280">
                <w:rPr>
                  <w:rFonts w:cs="Arial"/>
                  <w:sz w:val="24"/>
                  <w:szCs w:val="24"/>
                  <w:lang w:val="es-ES"/>
                </w:rPr>
                <w:delText>Iniciar Trabajo</w:delText>
              </w:r>
            </w:del>
          </w:p>
        </w:tc>
      </w:tr>
      <w:tr w:rsidR="005E458F" w:rsidRPr="00EC5FEE" w14:paraId="5755E771" w14:textId="77777777" w:rsidTr="00EC5FEE">
        <w:tc>
          <w:tcPr>
            <w:tcW w:w="2122" w:type="dxa"/>
            <w:shd w:val="clear" w:color="auto" w:fill="9CC2E5" w:themeFill="accent1" w:themeFillTint="99"/>
          </w:tcPr>
          <w:p w14:paraId="6E4D7A1D" w14:textId="527DBB36" w:rsidR="005E458F" w:rsidRPr="00EC5FEE" w:rsidRDefault="005E458F" w:rsidP="005E458F">
            <w:pPr>
              <w:rPr>
                <w:rFonts w:cs="Arial"/>
                <w:b/>
                <w:sz w:val="24"/>
                <w:szCs w:val="24"/>
                <w:lang w:val="es-ES"/>
              </w:rPr>
            </w:pPr>
            <w:ins w:id="979" w:author="Javier Kachuka" w:date="2019-11-05T21:34:00Z">
              <w:r w:rsidRPr="00EC5FEE">
                <w:rPr>
                  <w:rFonts w:cs="Arial"/>
                  <w:b/>
                  <w:sz w:val="24"/>
                  <w:szCs w:val="24"/>
                  <w:lang w:val="es-ES"/>
                </w:rPr>
                <w:t>Actor</w:t>
              </w:r>
            </w:ins>
            <w:del w:id="980" w:author="Javier Kachuka" w:date="2019-11-05T21:34:00Z">
              <w:r w:rsidRPr="00EC5FEE" w:rsidDel="005D5280">
                <w:rPr>
                  <w:rFonts w:cs="Arial"/>
                  <w:b/>
                  <w:sz w:val="24"/>
                  <w:szCs w:val="24"/>
                  <w:lang w:val="es-ES"/>
                </w:rPr>
                <w:delText>Actor</w:delText>
              </w:r>
            </w:del>
          </w:p>
        </w:tc>
        <w:tc>
          <w:tcPr>
            <w:tcW w:w="6706" w:type="dxa"/>
            <w:gridSpan w:val="2"/>
          </w:tcPr>
          <w:p w14:paraId="2D52AA24" w14:textId="2D09DA5D" w:rsidR="005E458F" w:rsidRPr="00EC5FEE" w:rsidRDefault="005E458F" w:rsidP="005E458F">
            <w:pPr>
              <w:rPr>
                <w:rFonts w:cs="Arial"/>
                <w:sz w:val="24"/>
                <w:szCs w:val="24"/>
                <w:lang w:val="es-ES"/>
              </w:rPr>
            </w:pPr>
            <w:ins w:id="981" w:author="Javier Kachuka" w:date="2019-11-05T21:34:00Z">
              <w:r w:rsidRPr="00EC5FEE">
                <w:rPr>
                  <w:rFonts w:cs="Arial"/>
                  <w:sz w:val="24"/>
                  <w:szCs w:val="24"/>
                  <w:lang w:val="es-ES"/>
                </w:rPr>
                <w:t xml:space="preserve">Empleado </w:t>
              </w:r>
              <w:r>
                <w:rPr>
                  <w:rFonts w:cs="Arial"/>
                  <w:sz w:val="24"/>
                  <w:szCs w:val="24"/>
                  <w:lang w:val="es-ES"/>
                </w:rPr>
                <w:t>de planta</w:t>
              </w:r>
            </w:ins>
            <w:del w:id="982" w:author="Javier Kachuka" w:date="2019-11-05T21:34:00Z">
              <w:r w:rsidRPr="00EC5FEE" w:rsidDel="005D5280">
                <w:rPr>
                  <w:rFonts w:cs="Arial"/>
                  <w:sz w:val="24"/>
                  <w:szCs w:val="24"/>
                  <w:lang w:val="es-ES"/>
                </w:rPr>
                <w:delText xml:space="preserve">Empleado </w:delText>
              </w:r>
            </w:del>
          </w:p>
        </w:tc>
      </w:tr>
      <w:tr w:rsidR="005E458F" w:rsidRPr="00576F7E" w14:paraId="1FE95340" w14:textId="77777777" w:rsidTr="00EC5FEE">
        <w:tc>
          <w:tcPr>
            <w:tcW w:w="2122" w:type="dxa"/>
            <w:shd w:val="clear" w:color="auto" w:fill="9CC2E5" w:themeFill="accent1" w:themeFillTint="99"/>
          </w:tcPr>
          <w:p w14:paraId="159CB504" w14:textId="33E017C4" w:rsidR="005E458F" w:rsidRPr="00EC5FEE" w:rsidRDefault="005E458F" w:rsidP="005E458F">
            <w:pPr>
              <w:rPr>
                <w:rFonts w:cs="Arial"/>
                <w:b/>
                <w:sz w:val="24"/>
                <w:szCs w:val="24"/>
                <w:lang w:val="es-ES"/>
              </w:rPr>
            </w:pPr>
            <w:ins w:id="983" w:author="Javier Kachuka" w:date="2019-11-05T21:34:00Z">
              <w:r w:rsidRPr="00EC5FEE">
                <w:rPr>
                  <w:rFonts w:cs="Arial"/>
                  <w:b/>
                  <w:sz w:val="24"/>
                  <w:szCs w:val="24"/>
                  <w:lang w:val="es-ES"/>
                </w:rPr>
                <w:t xml:space="preserve">Descripción </w:t>
              </w:r>
            </w:ins>
            <w:del w:id="984" w:author="Javier Kachuka" w:date="2019-11-05T21:34:00Z">
              <w:r w:rsidRPr="00EC5FEE" w:rsidDel="005D5280">
                <w:rPr>
                  <w:rFonts w:cs="Arial"/>
                  <w:b/>
                  <w:sz w:val="24"/>
                  <w:szCs w:val="24"/>
                  <w:lang w:val="es-ES"/>
                </w:rPr>
                <w:delText xml:space="preserve">Descripción </w:delText>
              </w:r>
            </w:del>
          </w:p>
        </w:tc>
        <w:tc>
          <w:tcPr>
            <w:tcW w:w="6706" w:type="dxa"/>
            <w:gridSpan w:val="2"/>
          </w:tcPr>
          <w:p w14:paraId="37D92190" w14:textId="36597D73" w:rsidR="005E458F" w:rsidRPr="00EC5FEE" w:rsidRDefault="005E458F" w:rsidP="005E458F">
            <w:pPr>
              <w:rPr>
                <w:rFonts w:cs="Arial"/>
                <w:sz w:val="24"/>
                <w:szCs w:val="24"/>
                <w:lang w:val="es-ES"/>
              </w:rPr>
            </w:pPr>
            <w:ins w:id="985" w:author="Javier Kachuka" w:date="2019-11-05T21:34:00Z">
              <w:r w:rsidRPr="00EC5FEE">
                <w:rPr>
                  <w:rFonts w:cs="Arial"/>
                  <w:sz w:val="24"/>
                  <w:szCs w:val="24"/>
                  <w:lang w:val="es-ES"/>
                </w:rPr>
                <w:t>El empleado</w:t>
              </w:r>
              <w:r>
                <w:rPr>
                  <w:rFonts w:cs="Arial"/>
                  <w:sz w:val="24"/>
                  <w:szCs w:val="24"/>
                  <w:lang w:val="es-ES"/>
                </w:rPr>
                <w:t xml:space="preserve"> de planta</w:t>
              </w:r>
              <w:r w:rsidRPr="00EC5FEE">
                <w:rPr>
                  <w:rFonts w:cs="Arial"/>
                  <w:sz w:val="24"/>
                  <w:szCs w:val="24"/>
                  <w:lang w:val="es-ES"/>
                </w:rPr>
                <w:t xml:space="preserve"> inicia un nuevo trabajo pendiente por realizar</w:t>
              </w:r>
            </w:ins>
            <w:del w:id="986" w:author="Javier Kachuka" w:date="2019-11-05T21:34:00Z">
              <w:r w:rsidRPr="00EC5FEE" w:rsidDel="005D5280">
                <w:rPr>
                  <w:rFonts w:cs="Arial"/>
                  <w:sz w:val="24"/>
                  <w:szCs w:val="24"/>
                  <w:lang w:val="es-ES"/>
                </w:rPr>
                <w:delText>El empleado inicia un nuevo trabajo pendiente por realizar</w:delText>
              </w:r>
            </w:del>
          </w:p>
        </w:tc>
      </w:tr>
      <w:tr w:rsidR="005E458F" w:rsidRPr="00EC5FEE" w14:paraId="5A7FDAAE" w14:textId="77777777" w:rsidTr="00EC5FEE">
        <w:tc>
          <w:tcPr>
            <w:tcW w:w="2122" w:type="dxa"/>
            <w:shd w:val="clear" w:color="auto" w:fill="9CC2E5" w:themeFill="accent1" w:themeFillTint="99"/>
          </w:tcPr>
          <w:p w14:paraId="552B9218" w14:textId="6C912702" w:rsidR="005E458F" w:rsidRPr="00EC5FEE" w:rsidRDefault="005E458F" w:rsidP="005E458F">
            <w:pPr>
              <w:rPr>
                <w:rFonts w:cs="Arial"/>
                <w:b/>
                <w:sz w:val="24"/>
                <w:szCs w:val="24"/>
                <w:lang w:val="es-ES"/>
              </w:rPr>
            </w:pPr>
            <w:ins w:id="987" w:author="Javier Kachuka" w:date="2019-11-05T21:34:00Z">
              <w:r w:rsidRPr="00EC5FEE">
                <w:rPr>
                  <w:rFonts w:cs="Arial"/>
                  <w:b/>
                  <w:sz w:val="24"/>
                  <w:szCs w:val="24"/>
                  <w:lang w:val="es-ES"/>
                </w:rPr>
                <w:t>Referencia Cruzada</w:t>
              </w:r>
            </w:ins>
            <w:del w:id="988" w:author="Javier Kachuka" w:date="2019-11-05T21:34:00Z">
              <w:r w:rsidRPr="00EC5FEE" w:rsidDel="005D5280">
                <w:rPr>
                  <w:rFonts w:cs="Arial"/>
                  <w:b/>
                  <w:sz w:val="24"/>
                  <w:szCs w:val="24"/>
                  <w:lang w:val="es-ES"/>
                </w:rPr>
                <w:delText>Referencia Cruzada</w:delText>
              </w:r>
            </w:del>
          </w:p>
        </w:tc>
        <w:tc>
          <w:tcPr>
            <w:tcW w:w="6706" w:type="dxa"/>
            <w:gridSpan w:val="2"/>
          </w:tcPr>
          <w:p w14:paraId="03908661" w14:textId="66C271CB" w:rsidR="005E458F" w:rsidRPr="00EC5FEE" w:rsidRDefault="005E458F" w:rsidP="005E458F">
            <w:pPr>
              <w:rPr>
                <w:rFonts w:cs="Arial"/>
                <w:sz w:val="24"/>
                <w:szCs w:val="24"/>
                <w:lang w:val="es-ES"/>
              </w:rPr>
            </w:pPr>
            <w:ins w:id="989" w:author="Javier Kachuka" w:date="2019-11-05T21:34:00Z">
              <w:r w:rsidRPr="00EC5FEE">
                <w:rPr>
                  <w:rFonts w:cs="Arial"/>
                  <w:sz w:val="24"/>
                  <w:szCs w:val="24"/>
                  <w:lang w:val="es-ES"/>
                </w:rPr>
                <w:t>RF2.</w:t>
              </w:r>
              <w:r>
                <w:rPr>
                  <w:rFonts w:cs="Arial"/>
                  <w:sz w:val="24"/>
                  <w:szCs w:val="24"/>
                  <w:lang w:val="es-ES"/>
                </w:rPr>
                <w:t>6</w:t>
              </w:r>
            </w:ins>
            <w:del w:id="990" w:author="Javier Kachuka" w:date="2019-11-05T21:34:00Z">
              <w:r w:rsidRPr="00EC5FEE" w:rsidDel="005D5280">
                <w:rPr>
                  <w:rFonts w:cs="Arial"/>
                  <w:sz w:val="24"/>
                  <w:szCs w:val="24"/>
                  <w:lang w:val="es-ES"/>
                </w:rPr>
                <w:delText>RF2.2</w:delText>
              </w:r>
            </w:del>
          </w:p>
        </w:tc>
      </w:tr>
      <w:tr w:rsidR="00882D63" w:rsidRPr="00EC5FEE" w14:paraId="5115BDDB" w14:textId="77777777" w:rsidTr="00EC5FEE">
        <w:tc>
          <w:tcPr>
            <w:tcW w:w="2122" w:type="dxa"/>
            <w:shd w:val="clear" w:color="auto" w:fill="9CC2E5" w:themeFill="accent1" w:themeFillTint="99"/>
          </w:tcPr>
          <w:p w14:paraId="75F51BD3" w14:textId="77777777" w:rsidR="00882D63" w:rsidRPr="00EC5FEE" w:rsidRDefault="00882D63" w:rsidP="00E76878">
            <w:pPr>
              <w:rPr>
                <w:rFonts w:cs="Arial"/>
                <w:b/>
                <w:sz w:val="24"/>
                <w:szCs w:val="24"/>
                <w:lang w:val="es-ES"/>
              </w:rPr>
            </w:pPr>
            <w:r w:rsidRPr="00EC5FEE">
              <w:rPr>
                <w:rFonts w:cs="Arial"/>
                <w:b/>
                <w:sz w:val="24"/>
                <w:szCs w:val="24"/>
                <w:lang w:val="es-ES"/>
              </w:rPr>
              <w:t xml:space="preserve">Precondición </w:t>
            </w:r>
          </w:p>
        </w:tc>
        <w:tc>
          <w:tcPr>
            <w:tcW w:w="6706" w:type="dxa"/>
            <w:gridSpan w:val="2"/>
          </w:tcPr>
          <w:p w14:paraId="57396CF4" w14:textId="77777777" w:rsidR="00882D63" w:rsidRPr="00EC5FEE" w:rsidRDefault="002F4137" w:rsidP="00E76878">
            <w:pPr>
              <w:rPr>
                <w:rFonts w:cs="Arial"/>
                <w:sz w:val="24"/>
                <w:szCs w:val="24"/>
                <w:lang w:val="es-ES"/>
              </w:rPr>
            </w:pPr>
            <w:r w:rsidRPr="00EC5FEE">
              <w:rPr>
                <w:rFonts w:cs="Arial"/>
                <w:sz w:val="24"/>
                <w:szCs w:val="24"/>
                <w:lang w:val="es-ES"/>
              </w:rPr>
              <w:t xml:space="preserve">Existan trabajos por realizar </w:t>
            </w:r>
          </w:p>
        </w:tc>
      </w:tr>
      <w:tr w:rsidR="00882D63" w:rsidRPr="00EC5FEE" w14:paraId="560C5344" w14:textId="77777777" w:rsidTr="00EC5FEE">
        <w:tc>
          <w:tcPr>
            <w:tcW w:w="2122" w:type="dxa"/>
            <w:shd w:val="clear" w:color="auto" w:fill="9CC2E5" w:themeFill="accent1" w:themeFillTint="99"/>
          </w:tcPr>
          <w:p w14:paraId="4A216601" w14:textId="77777777" w:rsidR="00882D63" w:rsidRPr="00EC5FEE" w:rsidRDefault="00882D63" w:rsidP="00E76878">
            <w:pPr>
              <w:rPr>
                <w:rFonts w:cs="Arial"/>
                <w:b/>
                <w:sz w:val="24"/>
                <w:szCs w:val="24"/>
                <w:lang w:val="es-ES"/>
              </w:rPr>
            </w:pPr>
            <w:r w:rsidRPr="00EC5FEE">
              <w:rPr>
                <w:rFonts w:cs="Arial"/>
                <w:b/>
                <w:sz w:val="24"/>
                <w:szCs w:val="24"/>
                <w:lang w:val="es-ES"/>
              </w:rPr>
              <w:t xml:space="preserve">Poscondición </w:t>
            </w:r>
          </w:p>
        </w:tc>
        <w:tc>
          <w:tcPr>
            <w:tcW w:w="6706" w:type="dxa"/>
            <w:gridSpan w:val="2"/>
          </w:tcPr>
          <w:p w14:paraId="7E532055" w14:textId="77777777" w:rsidR="00882D63" w:rsidRPr="00EC5FEE" w:rsidRDefault="00882D63" w:rsidP="002F4137">
            <w:pPr>
              <w:rPr>
                <w:rFonts w:cs="Arial"/>
                <w:sz w:val="24"/>
                <w:szCs w:val="24"/>
                <w:lang w:val="es-ES"/>
              </w:rPr>
            </w:pPr>
          </w:p>
        </w:tc>
      </w:tr>
      <w:tr w:rsidR="00882D63" w:rsidRPr="00EC5FEE" w14:paraId="73E4F3AF" w14:textId="77777777" w:rsidTr="00EC5FEE">
        <w:tc>
          <w:tcPr>
            <w:tcW w:w="8828" w:type="dxa"/>
            <w:gridSpan w:val="3"/>
            <w:shd w:val="clear" w:color="auto" w:fill="9CC2E5" w:themeFill="accent1" w:themeFillTint="99"/>
          </w:tcPr>
          <w:p w14:paraId="31E3313E" w14:textId="77777777" w:rsidR="00882D63" w:rsidRPr="00EC5FEE" w:rsidRDefault="00882D63" w:rsidP="00E76878">
            <w:pPr>
              <w:jc w:val="center"/>
              <w:rPr>
                <w:rFonts w:cs="Arial"/>
                <w:b/>
                <w:sz w:val="24"/>
                <w:szCs w:val="24"/>
                <w:lang w:val="es-ES"/>
              </w:rPr>
            </w:pPr>
            <w:r w:rsidRPr="00EC5FEE">
              <w:rPr>
                <w:rFonts w:cs="Arial"/>
                <w:b/>
                <w:sz w:val="24"/>
                <w:szCs w:val="24"/>
                <w:lang w:val="es-ES"/>
              </w:rPr>
              <w:t>Curso Típico de Eventos</w:t>
            </w:r>
          </w:p>
        </w:tc>
      </w:tr>
      <w:tr w:rsidR="00882D63" w:rsidRPr="00576F7E" w14:paraId="281E3093" w14:textId="77777777" w:rsidTr="00E76878">
        <w:tc>
          <w:tcPr>
            <w:tcW w:w="4414" w:type="dxa"/>
            <w:gridSpan w:val="2"/>
          </w:tcPr>
          <w:p w14:paraId="31656A73" w14:textId="77777777" w:rsidR="00882D63" w:rsidRPr="00EC5FEE" w:rsidRDefault="00882D63" w:rsidP="002F4137">
            <w:pPr>
              <w:pStyle w:val="Prrafodelista"/>
              <w:numPr>
                <w:ilvl w:val="0"/>
                <w:numId w:val="4"/>
              </w:numPr>
              <w:jc w:val="both"/>
              <w:rPr>
                <w:rFonts w:cs="Arial"/>
                <w:sz w:val="24"/>
                <w:szCs w:val="24"/>
                <w:lang w:val="es-ES"/>
              </w:rPr>
            </w:pPr>
            <w:r w:rsidRPr="00EC5FEE">
              <w:rPr>
                <w:rFonts w:cs="Arial"/>
                <w:sz w:val="24"/>
                <w:szCs w:val="24"/>
                <w:lang w:val="es-ES"/>
              </w:rPr>
              <w:t xml:space="preserve">El caso de uso comienza cuando el empleado selecciona </w:t>
            </w:r>
            <w:r w:rsidR="002F4137" w:rsidRPr="00EC5FEE">
              <w:rPr>
                <w:rFonts w:cs="Arial"/>
                <w:sz w:val="24"/>
                <w:szCs w:val="24"/>
                <w:lang w:val="es-ES"/>
              </w:rPr>
              <w:t>iniciar trabajo.</w:t>
            </w:r>
          </w:p>
        </w:tc>
        <w:tc>
          <w:tcPr>
            <w:tcW w:w="4414" w:type="dxa"/>
          </w:tcPr>
          <w:p w14:paraId="1AB18A95" w14:textId="77777777" w:rsidR="00882D63" w:rsidRPr="00EC5FEE" w:rsidRDefault="00882D63" w:rsidP="00E76878">
            <w:pPr>
              <w:jc w:val="both"/>
              <w:rPr>
                <w:rFonts w:cs="Arial"/>
                <w:sz w:val="24"/>
                <w:szCs w:val="24"/>
                <w:lang w:val="es-ES"/>
              </w:rPr>
            </w:pPr>
          </w:p>
        </w:tc>
      </w:tr>
      <w:tr w:rsidR="00882D63" w:rsidRPr="00576F7E" w14:paraId="70BF467B" w14:textId="77777777" w:rsidTr="00E76878">
        <w:tc>
          <w:tcPr>
            <w:tcW w:w="4414" w:type="dxa"/>
            <w:gridSpan w:val="2"/>
          </w:tcPr>
          <w:p w14:paraId="293A44F4" w14:textId="77777777" w:rsidR="00882D63" w:rsidRPr="00EC5FEE" w:rsidRDefault="00882D63" w:rsidP="00E76878">
            <w:pPr>
              <w:jc w:val="both"/>
              <w:rPr>
                <w:rFonts w:cs="Arial"/>
                <w:sz w:val="24"/>
                <w:szCs w:val="24"/>
                <w:lang w:val="es-ES"/>
              </w:rPr>
            </w:pPr>
          </w:p>
        </w:tc>
        <w:tc>
          <w:tcPr>
            <w:tcW w:w="4414" w:type="dxa"/>
          </w:tcPr>
          <w:p w14:paraId="3B741E68" w14:textId="3144A592" w:rsidR="00882D63" w:rsidRPr="00EC5FEE" w:rsidRDefault="00882D63" w:rsidP="003003BF">
            <w:pPr>
              <w:pStyle w:val="Prrafodelista"/>
              <w:numPr>
                <w:ilvl w:val="0"/>
                <w:numId w:val="4"/>
              </w:numPr>
              <w:jc w:val="both"/>
              <w:rPr>
                <w:rFonts w:cs="Arial"/>
                <w:sz w:val="24"/>
                <w:szCs w:val="24"/>
                <w:lang w:val="es-ES"/>
              </w:rPr>
            </w:pPr>
            <w:r w:rsidRPr="00EC5FEE">
              <w:rPr>
                <w:rFonts w:cs="Arial"/>
                <w:sz w:val="24"/>
                <w:szCs w:val="24"/>
                <w:lang w:val="es-ES"/>
              </w:rPr>
              <w:t xml:space="preserve">El sistema </w:t>
            </w:r>
            <w:r w:rsidR="002F4137" w:rsidRPr="00EC5FEE">
              <w:rPr>
                <w:rFonts w:cs="Arial"/>
                <w:sz w:val="24"/>
                <w:szCs w:val="24"/>
                <w:lang w:val="es-ES"/>
              </w:rPr>
              <w:t xml:space="preserve">solicita que </w:t>
            </w:r>
            <w:del w:id="991" w:author="Javier Kachuka" w:date="2019-11-05T21:36:00Z">
              <w:r w:rsidR="002F4137" w:rsidRPr="00EC5FEE" w:rsidDel="005E458F">
                <w:rPr>
                  <w:rFonts w:cs="Arial"/>
                  <w:sz w:val="24"/>
                  <w:szCs w:val="24"/>
                  <w:lang w:val="es-ES"/>
                </w:rPr>
                <w:delText xml:space="preserve">ingrese una foto en el lugar de trabajo. </w:delText>
              </w:r>
            </w:del>
            <w:ins w:id="992" w:author="Javier Kachuka" w:date="2019-11-05T21:36:00Z">
              <w:r w:rsidR="005E458F">
                <w:rPr>
                  <w:rFonts w:cs="Arial"/>
                  <w:sz w:val="24"/>
                  <w:szCs w:val="24"/>
                  <w:lang w:val="es-ES"/>
                </w:rPr>
                <w:t xml:space="preserve">el empleado de planta confirme </w:t>
              </w:r>
            </w:ins>
            <w:ins w:id="993" w:author="Javier Kachuka" w:date="2019-11-05T21:37:00Z">
              <w:r w:rsidR="005E458F">
                <w:rPr>
                  <w:rFonts w:cs="Arial"/>
                  <w:sz w:val="24"/>
                  <w:szCs w:val="24"/>
                  <w:lang w:val="es-ES"/>
                </w:rPr>
                <w:t>que se encuentra en la ubicación del trabajo.</w:t>
              </w:r>
            </w:ins>
          </w:p>
        </w:tc>
      </w:tr>
      <w:tr w:rsidR="00882D63" w:rsidRPr="00576F7E" w14:paraId="70A3D6D2" w14:textId="77777777" w:rsidTr="00E76878">
        <w:tc>
          <w:tcPr>
            <w:tcW w:w="4414" w:type="dxa"/>
            <w:gridSpan w:val="2"/>
          </w:tcPr>
          <w:p w14:paraId="74FFE08E" w14:textId="63BA7CA4" w:rsidR="00882D63" w:rsidRPr="00EC5FEE" w:rsidRDefault="00882D63" w:rsidP="003003BF">
            <w:pPr>
              <w:pStyle w:val="Prrafodelista"/>
              <w:numPr>
                <w:ilvl w:val="0"/>
                <w:numId w:val="4"/>
              </w:numPr>
              <w:jc w:val="both"/>
              <w:rPr>
                <w:rFonts w:cs="Arial"/>
                <w:sz w:val="24"/>
                <w:szCs w:val="24"/>
                <w:lang w:val="es-ES"/>
              </w:rPr>
            </w:pPr>
            <w:r w:rsidRPr="00EC5FEE">
              <w:rPr>
                <w:rFonts w:cs="Arial"/>
                <w:sz w:val="24"/>
                <w:szCs w:val="24"/>
                <w:lang w:val="es-ES"/>
              </w:rPr>
              <w:t xml:space="preserve">El empleado </w:t>
            </w:r>
            <w:del w:id="994" w:author="Javier Kachuka" w:date="2019-11-05T21:37:00Z">
              <w:r w:rsidR="002F4137" w:rsidRPr="00EC5FEE" w:rsidDel="005E458F">
                <w:rPr>
                  <w:rFonts w:cs="Arial"/>
                  <w:sz w:val="24"/>
                  <w:szCs w:val="24"/>
                  <w:lang w:val="es-ES"/>
                </w:rPr>
                <w:delText>ingresa la foto del trabajo.</w:delText>
              </w:r>
            </w:del>
            <w:ins w:id="995" w:author="Javier Kachuka" w:date="2019-11-05T21:37:00Z">
              <w:r w:rsidR="005E458F">
                <w:rPr>
                  <w:rFonts w:cs="Arial"/>
                  <w:sz w:val="24"/>
                  <w:szCs w:val="24"/>
                  <w:lang w:val="es-ES"/>
                </w:rPr>
                <w:t>de planta confirma la ubicación.</w:t>
              </w:r>
            </w:ins>
          </w:p>
        </w:tc>
        <w:tc>
          <w:tcPr>
            <w:tcW w:w="4414" w:type="dxa"/>
          </w:tcPr>
          <w:p w14:paraId="17569BCD" w14:textId="77777777" w:rsidR="00882D63" w:rsidRPr="00EC5FEE" w:rsidRDefault="00882D63" w:rsidP="00E76878">
            <w:pPr>
              <w:jc w:val="both"/>
              <w:rPr>
                <w:rFonts w:cs="Arial"/>
                <w:sz w:val="24"/>
                <w:szCs w:val="24"/>
                <w:lang w:val="es-ES"/>
              </w:rPr>
            </w:pPr>
          </w:p>
        </w:tc>
      </w:tr>
      <w:tr w:rsidR="00882D63" w:rsidRPr="00576F7E" w14:paraId="38A10584" w14:textId="77777777" w:rsidTr="00E76878">
        <w:tc>
          <w:tcPr>
            <w:tcW w:w="4414" w:type="dxa"/>
            <w:gridSpan w:val="2"/>
          </w:tcPr>
          <w:p w14:paraId="58751DD7" w14:textId="77777777" w:rsidR="00882D63" w:rsidRPr="00EC5FEE" w:rsidRDefault="00882D63" w:rsidP="00E76878">
            <w:pPr>
              <w:jc w:val="both"/>
              <w:rPr>
                <w:rFonts w:cs="Arial"/>
                <w:sz w:val="24"/>
                <w:szCs w:val="24"/>
                <w:lang w:val="es-ES"/>
              </w:rPr>
            </w:pPr>
          </w:p>
        </w:tc>
        <w:tc>
          <w:tcPr>
            <w:tcW w:w="4414" w:type="dxa"/>
          </w:tcPr>
          <w:p w14:paraId="20069C25" w14:textId="2C510DB8" w:rsidR="00882D63" w:rsidRPr="00EC5FEE" w:rsidRDefault="002F4137" w:rsidP="003003BF">
            <w:pPr>
              <w:pStyle w:val="Prrafodelista"/>
              <w:numPr>
                <w:ilvl w:val="0"/>
                <w:numId w:val="4"/>
              </w:numPr>
              <w:jc w:val="both"/>
              <w:rPr>
                <w:rFonts w:cs="Arial"/>
                <w:sz w:val="24"/>
                <w:szCs w:val="24"/>
                <w:lang w:val="es-ES"/>
              </w:rPr>
            </w:pPr>
            <w:r w:rsidRPr="00EC5FEE">
              <w:rPr>
                <w:rFonts w:cs="Arial"/>
                <w:sz w:val="24"/>
                <w:szCs w:val="24"/>
                <w:lang w:val="es-ES"/>
              </w:rPr>
              <w:t xml:space="preserve">El sistema </w:t>
            </w:r>
            <w:del w:id="996" w:author="Javier Kachuka" w:date="2019-11-05T21:38:00Z">
              <w:r w:rsidRPr="00EC5FEE" w:rsidDel="005E458F">
                <w:rPr>
                  <w:rFonts w:cs="Arial"/>
                  <w:sz w:val="24"/>
                  <w:szCs w:val="24"/>
                  <w:lang w:val="es-ES"/>
                </w:rPr>
                <w:delText>solicita que se ingrese el empleado o los empleados que intervienen en el trabajo.</w:delText>
              </w:r>
            </w:del>
            <w:ins w:id="997" w:author="Javier Kachuka" w:date="2019-11-05T21:38:00Z">
              <w:r w:rsidR="005E458F">
                <w:rPr>
                  <w:rFonts w:cs="Arial"/>
                  <w:sz w:val="24"/>
                  <w:szCs w:val="24"/>
                  <w:lang w:val="es-ES"/>
                </w:rPr>
                <w:t xml:space="preserve">comprueba que el trabajo cumpla </w:t>
              </w:r>
            </w:ins>
            <w:ins w:id="998" w:author="Javier Kachuka" w:date="2019-11-05T21:39:00Z">
              <w:r w:rsidR="005E458F">
                <w:rPr>
                  <w:rFonts w:cs="Arial"/>
                  <w:sz w:val="24"/>
                  <w:szCs w:val="24"/>
                  <w:lang w:val="es-ES"/>
                </w:rPr>
                <w:t>con los requisitos necesarios.</w:t>
              </w:r>
            </w:ins>
          </w:p>
        </w:tc>
      </w:tr>
      <w:tr w:rsidR="002F4137" w:rsidRPr="00576F7E" w14:paraId="5F5DA22C" w14:textId="77777777" w:rsidTr="00E76878">
        <w:tc>
          <w:tcPr>
            <w:tcW w:w="4414" w:type="dxa"/>
            <w:gridSpan w:val="2"/>
          </w:tcPr>
          <w:p w14:paraId="145D7D23" w14:textId="33D3ABF5" w:rsidR="002F4137" w:rsidRPr="005E458F" w:rsidRDefault="002F4137">
            <w:pPr>
              <w:jc w:val="both"/>
              <w:rPr>
                <w:rFonts w:cs="Arial"/>
                <w:sz w:val="24"/>
                <w:szCs w:val="24"/>
                <w:lang w:val="es-ES"/>
                <w:rPrChange w:id="999" w:author="Javier Kachuka" w:date="2019-11-05T21:39:00Z">
                  <w:rPr>
                    <w:lang w:val="es-ES"/>
                  </w:rPr>
                </w:rPrChange>
              </w:rPr>
              <w:pPrChange w:id="1000" w:author="Javier Kachuka" w:date="2019-11-05T21:39:00Z">
                <w:pPr>
                  <w:pStyle w:val="Prrafodelista"/>
                  <w:numPr>
                    <w:numId w:val="4"/>
                  </w:numPr>
                  <w:ind w:hanging="360"/>
                  <w:jc w:val="both"/>
                </w:pPr>
              </w:pPrChange>
            </w:pPr>
            <w:del w:id="1001" w:author="Javier Kachuka" w:date="2019-11-05T21:39:00Z">
              <w:r w:rsidRPr="005E458F" w:rsidDel="005E458F">
                <w:rPr>
                  <w:rFonts w:cs="Arial"/>
                  <w:sz w:val="24"/>
                  <w:szCs w:val="24"/>
                  <w:lang w:val="es-ES"/>
                  <w:rPrChange w:id="1002" w:author="Javier Kachuka" w:date="2019-11-05T21:39:00Z">
                    <w:rPr>
                      <w:lang w:val="es-ES"/>
                    </w:rPr>
                  </w:rPrChange>
                </w:rPr>
                <w:delText>El empleado selecciona los empleados que intervienen y finaliza el caso de uso.</w:delText>
              </w:r>
            </w:del>
          </w:p>
        </w:tc>
        <w:tc>
          <w:tcPr>
            <w:tcW w:w="4414" w:type="dxa"/>
          </w:tcPr>
          <w:p w14:paraId="61965592" w14:textId="68018471" w:rsidR="002F4137" w:rsidRPr="005E458F" w:rsidRDefault="005E458F">
            <w:pPr>
              <w:pStyle w:val="Prrafodelista"/>
              <w:numPr>
                <w:ilvl w:val="0"/>
                <w:numId w:val="4"/>
              </w:numPr>
              <w:jc w:val="both"/>
              <w:rPr>
                <w:rFonts w:cs="Arial"/>
                <w:sz w:val="24"/>
                <w:szCs w:val="24"/>
                <w:lang w:val="es-ES"/>
                <w:rPrChange w:id="1003" w:author="Javier Kachuka" w:date="2019-11-05T21:39:00Z">
                  <w:rPr>
                    <w:lang w:val="es-ES"/>
                  </w:rPr>
                </w:rPrChange>
              </w:rPr>
              <w:pPrChange w:id="1004" w:author="Javier Kachuka" w:date="2019-11-05T21:39:00Z">
                <w:pPr>
                  <w:jc w:val="both"/>
                </w:pPr>
              </w:pPrChange>
            </w:pPr>
            <w:ins w:id="1005" w:author="Javier Kachuka" w:date="2019-11-05T21:39:00Z">
              <w:r>
                <w:rPr>
                  <w:rFonts w:cs="Arial"/>
                  <w:sz w:val="24"/>
                  <w:szCs w:val="24"/>
                  <w:lang w:val="es-ES"/>
                </w:rPr>
                <w:t xml:space="preserve">El sistema pone al trabajo en un </w:t>
              </w:r>
            </w:ins>
            <w:ins w:id="1006" w:author="Javier Kachuka" w:date="2019-11-05T21:40:00Z">
              <w:r>
                <w:rPr>
                  <w:rFonts w:cs="Arial"/>
                  <w:sz w:val="24"/>
                  <w:szCs w:val="24"/>
                  <w:lang w:val="es-ES"/>
                </w:rPr>
                <w:t>estado iniciado y finaliza el caso de uso.</w:t>
              </w:r>
            </w:ins>
          </w:p>
        </w:tc>
      </w:tr>
      <w:tr w:rsidR="00882D63" w:rsidRPr="00EC5FEE" w14:paraId="3362CC5A" w14:textId="77777777" w:rsidTr="00EC5FEE">
        <w:tc>
          <w:tcPr>
            <w:tcW w:w="8828" w:type="dxa"/>
            <w:gridSpan w:val="3"/>
            <w:shd w:val="clear" w:color="auto" w:fill="9CC2E5" w:themeFill="accent1" w:themeFillTint="99"/>
          </w:tcPr>
          <w:p w14:paraId="26234D8C" w14:textId="77777777" w:rsidR="00882D63" w:rsidRPr="00EC5FEE" w:rsidRDefault="00882D63" w:rsidP="00E76878">
            <w:pPr>
              <w:jc w:val="center"/>
              <w:rPr>
                <w:rFonts w:cs="Arial"/>
                <w:sz w:val="24"/>
                <w:szCs w:val="24"/>
                <w:lang w:val="es-ES"/>
              </w:rPr>
            </w:pPr>
            <w:r w:rsidRPr="00EC5FEE">
              <w:rPr>
                <w:rFonts w:cs="Arial"/>
                <w:b/>
                <w:sz w:val="24"/>
                <w:szCs w:val="24"/>
                <w:lang w:val="es-ES"/>
              </w:rPr>
              <w:t>Curso Alternativo de Eventos</w:t>
            </w:r>
          </w:p>
        </w:tc>
      </w:tr>
      <w:tr w:rsidR="00882D63" w:rsidRPr="00576F7E" w14:paraId="3AFA7486" w14:textId="77777777" w:rsidTr="00E76878">
        <w:tc>
          <w:tcPr>
            <w:tcW w:w="4414" w:type="dxa"/>
            <w:gridSpan w:val="2"/>
          </w:tcPr>
          <w:p w14:paraId="70466006" w14:textId="77777777" w:rsidR="00882D63" w:rsidRPr="00EC5FEE" w:rsidRDefault="00882D63" w:rsidP="00E76878">
            <w:pPr>
              <w:jc w:val="center"/>
              <w:rPr>
                <w:rFonts w:cs="Arial"/>
                <w:b/>
                <w:sz w:val="24"/>
                <w:szCs w:val="24"/>
                <w:lang w:val="es-ES"/>
              </w:rPr>
            </w:pPr>
          </w:p>
        </w:tc>
        <w:tc>
          <w:tcPr>
            <w:tcW w:w="4414" w:type="dxa"/>
          </w:tcPr>
          <w:p w14:paraId="56DEC362" w14:textId="3396EDD8" w:rsidR="00882D63" w:rsidRPr="00EC5FEE" w:rsidRDefault="005E458F">
            <w:pPr>
              <w:jc w:val="both"/>
              <w:rPr>
                <w:rFonts w:cs="Arial"/>
                <w:sz w:val="24"/>
                <w:szCs w:val="24"/>
                <w:lang w:val="es-ES"/>
              </w:rPr>
              <w:pPrChange w:id="1007" w:author="Javier Kachuka" w:date="2019-11-05T21:41:00Z">
                <w:pPr/>
              </w:pPrChange>
            </w:pPr>
            <w:ins w:id="1008" w:author="Javier Kachuka" w:date="2019-11-05T21:40:00Z">
              <w:r>
                <w:rPr>
                  <w:rFonts w:cs="Arial"/>
                  <w:sz w:val="24"/>
                  <w:szCs w:val="24"/>
                  <w:lang w:val="es-ES"/>
                </w:rPr>
                <w:t>4.1 Si el trabajo no cumple con los requisitos el sistema cancela la operación y finaliza el caso de uso.</w:t>
              </w:r>
            </w:ins>
          </w:p>
        </w:tc>
      </w:tr>
    </w:tbl>
    <w:p w14:paraId="3554FE10" w14:textId="77777777" w:rsidR="00882D63" w:rsidRPr="00EC5FEE" w:rsidRDefault="00882D63" w:rsidP="00431D6D">
      <w:pPr>
        <w:rPr>
          <w:rFonts w:cs="Arial"/>
          <w:sz w:val="24"/>
          <w:szCs w:val="24"/>
          <w:lang w:val="es-ES"/>
        </w:rPr>
      </w:pPr>
    </w:p>
    <w:tbl>
      <w:tblPr>
        <w:tblStyle w:val="Tablaconcuadrcula"/>
        <w:tblW w:w="0" w:type="auto"/>
        <w:tblLook w:val="04A0" w:firstRow="1" w:lastRow="0" w:firstColumn="1" w:lastColumn="0" w:noHBand="0" w:noVBand="1"/>
      </w:tblPr>
      <w:tblGrid>
        <w:gridCol w:w="2391"/>
        <w:gridCol w:w="2121"/>
        <w:gridCol w:w="4316"/>
      </w:tblGrid>
      <w:tr w:rsidR="005E458F" w:rsidRPr="00EC5FEE" w14:paraId="528BF8D7" w14:textId="77777777" w:rsidTr="00EC5FEE">
        <w:tc>
          <w:tcPr>
            <w:tcW w:w="2122" w:type="dxa"/>
            <w:shd w:val="clear" w:color="auto" w:fill="9CC2E5" w:themeFill="accent1" w:themeFillTint="99"/>
          </w:tcPr>
          <w:p w14:paraId="18A38D4C" w14:textId="00BE5EC7" w:rsidR="005E458F" w:rsidRPr="00EC5FEE" w:rsidRDefault="005E458F" w:rsidP="005E458F">
            <w:pPr>
              <w:rPr>
                <w:rFonts w:cs="Arial"/>
                <w:b/>
                <w:sz w:val="24"/>
                <w:szCs w:val="24"/>
                <w:lang w:val="es-ES"/>
              </w:rPr>
            </w:pPr>
            <w:ins w:id="1009" w:author="Javier Kachuka" w:date="2019-11-05T21:34:00Z">
              <w:r w:rsidRPr="00EC5FEE">
                <w:rPr>
                  <w:rFonts w:cs="Arial"/>
                  <w:b/>
                  <w:sz w:val="24"/>
                  <w:szCs w:val="24"/>
                  <w:lang w:val="es-ES"/>
                </w:rPr>
                <w:t>Caso de uso</w:t>
              </w:r>
            </w:ins>
            <w:del w:id="1010" w:author="Javier Kachuka" w:date="2019-11-05T21:34:00Z">
              <w:r w:rsidRPr="00EC5FEE" w:rsidDel="00037AC2">
                <w:rPr>
                  <w:rFonts w:cs="Arial"/>
                  <w:b/>
                  <w:sz w:val="24"/>
                  <w:szCs w:val="24"/>
                  <w:lang w:val="es-ES"/>
                </w:rPr>
                <w:delText>Caso de uso</w:delText>
              </w:r>
            </w:del>
          </w:p>
        </w:tc>
        <w:tc>
          <w:tcPr>
            <w:tcW w:w="6706" w:type="dxa"/>
            <w:gridSpan w:val="2"/>
          </w:tcPr>
          <w:p w14:paraId="55705C26" w14:textId="0D270B82" w:rsidR="005E458F" w:rsidRPr="00EC5FEE" w:rsidRDefault="005E458F" w:rsidP="005E458F">
            <w:pPr>
              <w:rPr>
                <w:rFonts w:cs="Arial"/>
                <w:sz w:val="24"/>
                <w:szCs w:val="24"/>
                <w:lang w:val="es-ES"/>
              </w:rPr>
            </w:pPr>
            <w:ins w:id="1011" w:author="Javier Kachuka" w:date="2019-11-05T21:34:00Z">
              <w:r w:rsidRPr="00EC5FEE">
                <w:rPr>
                  <w:rFonts w:cs="Arial"/>
                  <w:sz w:val="24"/>
                  <w:szCs w:val="24"/>
                  <w:lang w:val="es-ES"/>
                </w:rPr>
                <w:t>Finalizar trabajo</w:t>
              </w:r>
            </w:ins>
            <w:del w:id="1012" w:author="Javier Kachuka" w:date="2019-11-05T21:34:00Z">
              <w:r w:rsidRPr="00EC5FEE" w:rsidDel="00037AC2">
                <w:rPr>
                  <w:rFonts w:cs="Arial"/>
                  <w:sz w:val="24"/>
                  <w:szCs w:val="24"/>
                  <w:lang w:val="es-ES"/>
                </w:rPr>
                <w:delText>Finalizar trabajo</w:delText>
              </w:r>
            </w:del>
          </w:p>
        </w:tc>
      </w:tr>
      <w:tr w:rsidR="005E458F" w:rsidRPr="00EC5FEE" w14:paraId="5A25FD11" w14:textId="77777777" w:rsidTr="00EC5FEE">
        <w:tc>
          <w:tcPr>
            <w:tcW w:w="2122" w:type="dxa"/>
            <w:shd w:val="clear" w:color="auto" w:fill="9CC2E5" w:themeFill="accent1" w:themeFillTint="99"/>
          </w:tcPr>
          <w:p w14:paraId="5ED6448B" w14:textId="1A96BB6E" w:rsidR="005E458F" w:rsidRPr="00EC5FEE" w:rsidRDefault="005E458F" w:rsidP="005E458F">
            <w:pPr>
              <w:rPr>
                <w:rFonts w:cs="Arial"/>
                <w:b/>
                <w:sz w:val="24"/>
                <w:szCs w:val="24"/>
                <w:lang w:val="es-ES"/>
              </w:rPr>
            </w:pPr>
            <w:ins w:id="1013" w:author="Javier Kachuka" w:date="2019-11-05T21:34:00Z">
              <w:r w:rsidRPr="00EC5FEE">
                <w:rPr>
                  <w:rFonts w:cs="Arial"/>
                  <w:b/>
                  <w:sz w:val="24"/>
                  <w:szCs w:val="24"/>
                  <w:lang w:val="es-ES"/>
                </w:rPr>
                <w:t>Actor</w:t>
              </w:r>
            </w:ins>
            <w:del w:id="1014" w:author="Javier Kachuka" w:date="2019-11-05T21:34:00Z">
              <w:r w:rsidRPr="00EC5FEE" w:rsidDel="00037AC2">
                <w:rPr>
                  <w:rFonts w:cs="Arial"/>
                  <w:b/>
                  <w:sz w:val="24"/>
                  <w:szCs w:val="24"/>
                  <w:lang w:val="es-ES"/>
                </w:rPr>
                <w:delText>Actor</w:delText>
              </w:r>
            </w:del>
          </w:p>
        </w:tc>
        <w:tc>
          <w:tcPr>
            <w:tcW w:w="6706" w:type="dxa"/>
            <w:gridSpan w:val="2"/>
          </w:tcPr>
          <w:p w14:paraId="5D106CAC" w14:textId="773D6EBD" w:rsidR="005E458F" w:rsidRPr="00EC5FEE" w:rsidRDefault="005E458F" w:rsidP="005E458F">
            <w:pPr>
              <w:rPr>
                <w:rFonts w:cs="Arial"/>
                <w:sz w:val="24"/>
                <w:szCs w:val="24"/>
                <w:lang w:val="es-ES"/>
              </w:rPr>
            </w:pPr>
            <w:ins w:id="1015" w:author="Javier Kachuka" w:date="2019-11-05T21:34:00Z">
              <w:r w:rsidRPr="00EC5FEE">
                <w:rPr>
                  <w:rFonts w:cs="Arial"/>
                  <w:sz w:val="24"/>
                  <w:szCs w:val="24"/>
                  <w:lang w:val="es-ES"/>
                </w:rPr>
                <w:t xml:space="preserve">Empleado </w:t>
              </w:r>
              <w:r>
                <w:rPr>
                  <w:rFonts w:cs="Arial"/>
                  <w:sz w:val="24"/>
                  <w:szCs w:val="24"/>
                  <w:lang w:val="es-ES"/>
                </w:rPr>
                <w:t>de planta</w:t>
              </w:r>
            </w:ins>
            <w:del w:id="1016" w:author="Javier Kachuka" w:date="2019-11-05T21:34:00Z">
              <w:r w:rsidRPr="00EC5FEE" w:rsidDel="00037AC2">
                <w:rPr>
                  <w:rFonts w:cs="Arial"/>
                  <w:sz w:val="24"/>
                  <w:szCs w:val="24"/>
                  <w:lang w:val="es-ES"/>
                </w:rPr>
                <w:delText xml:space="preserve">Empleado </w:delText>
              </w:r>
            </w:del>
          </w:p>
        </w:tc>
      </w:tr>
      <w:tr w:rsidR="005E458F" w:rsidRPr="00576F7E" w14:paraId="4AB949FB" w14:textId="77777777" w:rsidTr="00EC5FEE">
        <w:tc>
          <w:tcPr>
            <w:tcW w:w="2122" w:type="dxa"/>
            <w:shd w:val="clear" w:color="auto" w:fill="9CC2E5" w:themeFill="accent1" w:themeFillTint="99"/>
          </w:tcPr>
          <w:p w14:paraId="7E6A554E" w14:textId="27A43E5D" w:rsidR="005E458F" w:rsidRPr="00EC5FEE" w:rsidRDefault="005E458F" w:rsidP="005E458F">
            <w:pPr>
              <w:rPr>
                <w:rFonts w:cs="Arial"/>
                <w:b/>
                <w:sz w:val="24"/>
                <w:szCs w:val="24"/>
                <w:lang w:val="es-ES"/>
              </w:rPr>
            </w:pPr>
            <w:ins w:id="1017" w:author="Javier Kachuka" w:date="2019-11-05T21:34:00Z">
              <w:r w:rsidRPr="00EC5FEE">
                <w:rPr>
                  <w:rFonts w:cs="Arial"/>
                  <w:b/>
                  <w:sz w:val="24"/>
                  <w:szCs w:val="24"/>
                  <w:lang w:val="es-ES"/>
                </w:rPr>
                <w:t xml:space="preserve">Descripción </w:t>
              </w:r>
            </w:ins>
            <w:del w:id="1018" w:author="Javier Kachuka" w:date="2019-11-05T21:34:00Z">
              <w:r w:rsidRPr="00EC5FEE" w:rsidDel="00037AC2">
                <w:rPr>
                  <w:rFonts w:cs="Arial"/>
                  <w:b/>
                  <w:sz w:val="24"/>
                  <w:szCs w:val="24"/>
                  <w:lang w:val="es-ES"/>
                </w:rPr>
                <w:delText xml:space="preserve">Descripción </w:delText>
              </w:r>
            </w:del>
          </w:p>
        </w:tc>
        <w:tc>
          <w:tcPr>
            <w:tcW w:w="6706" w:type="dxa"/>
            <w:gridSpan w:val="2"/>
          </w:tcPr>
          <w:p w14:paraId="50579343" w14:textId="0C20DBF9" w:rsidR="005E458F" w:rsidRPr="00EC5FEE" w:rsidRDefault="005E458F" w:rsidP="005E458F">
            <w:pPr>
              <w:rPr>
                <w:rFonts w:cs="Arial"/>
                <w:sz w:val="24"/>
                <w:szCs w:val="24"/>
                <w:vertAlign w:val="subscript"/>
                <w:lang w:val="es-ES"/>
              </w:rPr>
            </w:pPr>
            <w:ins w:id="1019" w:author="Javier Kachuka" w:date="2019-11-05T21:34:00Z">
              <w:r w:rsidRPr="00EC5FEE">
                <w:rPr>
                  <w:rFonts w:cs="Arial"/>
                  <w:sz w:val="24"/>
                  <w:szCs w:val="24"/>
                  <w:lang w:val="es-ES"/>
                </w:rPr>
                <w:t>El empleado</w:t>
              </w:r>
              <w:r>
                <w:rPr>
                  <w:rFonts w:cs="Arial"/>
                  <w:sz w:val="24"/>
                  <w:szCs w:val="24"/>
                  <w:lang w:val="es-ES"/>
                </w:rPr>
                <w:t xml:space="preserve"> de planta</w:t>
              </w:r>
              <w:r w:rsidRPr="00EC5FEE">
                <w:rPr>
                  <w:rFonts w:cs="Arial"/>
                  <w:sz w:val="24"/>
                  <w:szCs w:val="24"/>
                  <w:lang w:val="es-ES"/>
                </w:rPr>
                <w:t xml:space="preserve"> finaliza un trabajo que se ha iniciado anteriormente</w:t>
              </w:r>
            </w:ins>
            <w:del w:id="1020" w:author="Javier Kachuka" w:date="2019-11-05T21:34:00Z">
              <w:r w:rsidRPr="00EC5FEE" w:rsidDel="00037AC2">
                <w:rPr>
                  <w:rFonts w:cs="Arial"/>
                  <w:sz w:val="24"/>
                  <w:szCs w:val="24"/>
                  <w:lang w:val="es-ES"/>
                </w:rPr>
                <w:delText>El empleado finaliza un trabajo que se ha iniciado anteriormente</w:delText>
              </w:r>
            </w:del>
          </w:p>
        </w:tc>
      </w:tr>
      <w:tr w:rsidR="005E458F" w:rsidRPr="00EC5FEE" w14:paraId="78ACA040" w14:textId="77777777" w:rsidTr="00EC5FEE">
        <w:tc>
          <w:tcPr>
            <w:tcW w:w="2122" w:type="dxa"/>
            <w:shd w:val="clear" w:color="auto" w:fill="9CC2E5" w:themeFill="accent1" w:themeFillTint="99"/>
          </w:tcPr>
          <w:p w14:paraId="4157F774" w14:textId="142099D2" w:rsidR="005E458F" w:rsidRPr="00EC5FEE" w:rsidRDefault="005E458F" w:rsidP="005E458F">
            <w:pPr>
              <w:rPr>
                <w:rFonts w:cs="Arial"/>
                <w:b/>
                <w:sz w:val="24"/>
                <w:szCs w:val="24"/>
                <w:lang w:val="es-ES"/>
              </w:rPr>
            </w:pPr>
            <w:ins w:id="1021" w:author="Javier Kachuka" w:date="2019-11-05T21:34:00Z">
              <w:r w:rsidRPr="00EC5FEE">
                <w:rPr>
                  <w:rFonts w:cs="Arial"/>
                  <w:b/>
                  <w:sz w:val="24"/>
                  <w:szCs w:val="24"/>
                  <w:lang w:val="es-ES"/>
                </w:rPr>
                <w:t>Referencia Cruzada</w:t>
              </w:r>
            </w:ins>
            <w:del w:id="1022" w:author="Javier Kachuka" w:date="2019-11-05T21:34:00Z">
              <w:r w:rsidRPr="00EC5FEE" w:rsidDel="00037AC2">
                <w:rPr>
                  <w:rFonts w:cs="Arial"/>
                  <w:b/>
                  <w:sz w:val="24"/>
                  <w:szCs w:val="24"/>
                  <w:lang w:val="es-ES"/>
                </w:rPr>
                <w:delText>Referencia Cruzada</w:delText>
              </w:r>
            </w:del>
          </w:p>
        </w:tc>
        <w:tc>
          <w:tcPr>
            <w:tcW w:w="6706" w:type="dxa"/>
            <w:gridSpan w:val="2"/>
          </w:tcPr>
          <w:p w14:paraId="66BCEBBD" w14:textId="0E728D63" w:rsidR="005E458F" w:rsidRPr="00EC5FEE" w:rsidRDefault="005E458F" w:rsidP="005E458F">
            <w:pPr>
              <w:rPr>
                <w:rFonts w:cs="Arial"/>
                <w:sz w:val="24"/>
                <w:szCs w:val="24"/>
                <w:lang w:val="es-ES"/>
              </w:rPr>
            </w:pPr>
            <w:ins w:id="1023" w:author="Javier Kachuka" w:date="2019-11-05T21:34:00Z">
              <w:r w:rsidRPr="00EC5FEE">
                <w:rPr>
                  <w:rFonts w:cs="Arial"/>
                  <w:sz w:val="24"/>
                  <w:szCs w:val="24"/>
                  <w:lang w:val="es-ES"/>
                </w:rPr>
                <w:t>RF2.</w:t>
              </w:r>
              <w:r>
                <w:rPr>
                  <w:rFonts w:cs="Arial"/>
                  <w:sz w:val="24"/>
                  <w:szCs w:val="24"/>
                  <w:lang w:val="es-ES"/>
                </w:rPr>
                <w:t>7</w:t>
              </w:r>
            </w:ins>
            <w:del w:id="1024" w:author="Javier Kachuka" w:date="2019-11-05T21:34:00Z">
              <w:r w:rsidRPr="00EC5FEE" w:rsidDel="00037AC2">
                <w:rPr>
                  <w:rFonts w:cs="Arial"/>
                  <w:sz w:val="24"/>
                  <w:szCs w:val="24"/>
                  <w:lang w:val="es-ES"/>
                </w:rPr>
                <w:delText>RF2.3</w:delText>
              </w:r>
            </w:del>
          </w:p>
        </w:tc>
      </w:tr>
      <w:tr w:rsidR="002F4137" w:rsidRPr="00576F7E" w14:paraId="0A9D9D24" w14:textId="77777777" w:rsidTr="00EC5FEE">
        <w:tc>
          <w:tcPr>
            <w:tcW w:w="2122" w:type="dxa"/>
            <w:shd w:val="clear" w:color="auto" w:fill="9CC2E5" w:themeFill="accent1" w:themeFillTint="99"/>
          </w:tcPr>
          <w:p w14:paraId="118CBB5A" w14:textId="77777777" w:rsidR="002F4137" w:rsidRPr="00EC5FEE" w:rsidRDefault="002F4137" w:rsidP="00E76878">
            <w:pPr>
              <w:rPr>
                <w:rFonts w:cs="Arial"/>
                <w:b/>
                <w:sz w:val="24"/>
                <w:szCs w:val="24"/>
                <w:lang w:val="es-ES"/>
              </w:rPr>
            </w:pPr>
            <w:r w:rsidRPr="00EC5FEE">
              <w:rPr>
                <w:rFonts w:cs="Arial"/>
                <w:b/>
                <w:sz w:val="24"/>
                <w:szCs w:val="24"/>
                <w:lang w:val="es-ES"/>
              </w:rPr>
              <w:t xml:space="preserve">Precondición </w:t>
            </w:r>
          </w:p>
        </w:tc>
        <w:tc>
          <w:tcPr>
            <w:tcW w:w="6706" w:type="dxa"/>
            <w:gridSpan w:val="2"/>
          </w:tcPr>
          <w:p w14:paraId="5EFC2829" w14:textId="77777777" w:rsidR="002F4137" w:rsidRPr="00EC5FEE" w:rsidRDefault="002F4137" w:rsidP="002F4137">
            <w:pPr>
              <w:rPr>
                <w:rFonts w:cs="Arial"/>
                <w:sz w:val="24"/>
                <w:szCs w:val="24"/>
                <w:lang w:val="es-ES"/>
              </w:rPr>
            </w:pPr>
            <w:r w:rsidRPr="00EC5FEE">
              <w:rPr>
                <w:rFonts w:cs="Arial"/>
                <w:sz w:val="24"/>
                <w:szCs w:val="24"/>
                <w:lang w:val="es-ES"/>
              </w:rPr>
              <w:t>Exista un trabajo en curso.</w:t>
            </w:r>
          </w:p>
        </w:tc>
      </w:tr>
      <w:tr w:rsidR="002F4137" w:rsidRPr="00576F7E" w14:paraId="539969E6" w14:textId="77777777" w:rsidTr="00EC5FEE">
        <w:tc>
          <w:tcPr>
            <w:tcW w:w="2122" w:type="dxa"/>
            <w:shd w:val="clear" w:color="auto" w:fill="9CC2E5" w:themeFill="accent1" w:themeFillTint="99"/>
          </w:tcPr>
          <w:p w14:paraId="5BA2254D" w14:textId="77777777" w:rsidR="002F4137" w:rsidRPr="00EC5FEE" w:rsidRDefault="002F4137" w:rsidP="00E76878">
            <w:pPr>
              <w:rPr>
                <w:rFonts w:cs="Arial"/>
                <w:b/>
                <w:sz w:val="24"/>
                <w:szCs w:val="24"/>
                <w:lang w:val="es-ES"/>
              </w:rPr>
            </w:pPr>
            <w:r w:rsidRPr="00EC5FEE">
              <w:rPr>
                <w:rFonts w:cs="Arial"/>
                <w:b/>
                <w:sz w:val="24"/>
                <w:szCs w:val="24"/>
                <w:lang w:val="es-ES"/>
              </w:rPr>
              <w:t xml:space="preserve">Poscondición </w:t>
            </w:r>
          </w:p>
        </w:tc>
        <w:tc>
          <w:tcPr>
            <w:tcW w:w="6706" w:type="dxa"/>
            <w:gridSpan w:val="2"/>
          </w:tcPr>
          <w:p w14:paraId="767DCFCA" w14:textId="404A6E4E" w:rsidR="002F4137" w:rsidRPr="00EC5FEE" w:rsidRDefault="008F13CC" w:rsidP="003003BF">
            <w:pPr>
              <w:rPr>
                <w:rFonts w:cs="Arial"/>
                <w:sz w:val="24"/>
                <w:szCs w:val="24"/>
                <w:lang w:val="es-ES"/>
              </w:rPr>
            </w:pPr>
            <w:r w:rsidRPr="00EC5FEE">
              <w:rPr>
                <w:rFonts w:cs="Arial"/>
                <w:sz w:val="24"/>
                <w:szCs w:val="24"/>
                <w:lang w:val="es-ES"/>
              </w:rPr>
              <w:t xml:space="preserve">Se descontó el stock correspondiente y se </w:t>
            </w:r>
            <w:ins w:id="1025" w:author="Javier Kachuka" w:date="2019-11-05T21:42:00Z">
              <w:r w:rsidR="005E458F">
                <w:rPr>
                  <w:rFonts w:cs="Arial"/>
                  <w:sz w:val="24"/>
                  <w:szCs w:val="24"/>
                  <w:lang w:val="es-ES"/>
                </w:rPr>
                <w:t>generó un nuevo movimiento.</w:t>
              </w:r>
            </w:ins>
            <w:del w:id="1026" w:author="Javier Kachuka" w:date="2019-11-05T21:42:00Z">
              <w:r w:rsidRPr="00EC5FEE" w:rsidDel="005E458F">
                <w:rPr>
                  <w:rFonts w:cs="Arial"/>
                  <w:sz w:val="24"/>
                  <w:szCs w:val="24"/>
                  <w:lang w:val="es-ES"/>
                </w:rPr>
                <w:delText>guardó el tiempo de duración del trabajo.</w:delText>
              </w:r>
            </w:del>
          </w:p>
        </w:tc>
      </w:tr>
      <w:tr w:rsidR="002F4137" w:rsidRPr="00EC5FEE" w14:paraId="3F5EC5F3" w14:textId="77777777" w:rsidTr="00EC5FEE">
        <w:tc>
          <w:tcPr>
            <w:tcW w:w="8828" w:type="dxa"/>
            <w:gridSpan w:val="3"/>
            <w:shd w:val="clear" w:color="auto" w:fill="9CC2E5" w:themeFill="accent1" w:themeFillTint="99"/>
          </w:tcPr>
          <w:p w14:paraId="3F807D96" w14:textId="77777777" w:rsidR="002F4137" w:rsidRPr="00EC5FEE" w:rsidRDefault="002F4137" w:rsidP="00E76878">
            <w:pPr>
              <w:jc w:val="center"/>
              <w:rPr>
                <w:rFonts w:cs="Arial"/>
                <w:b/>
                <w:sz w:val="24"/>
                <w:szCs w:val="24"/>
                <w:lang w:val="es-ES"/>
              </w:rPr>
            </w:pPr>
            <w:r w:rsidRPr="00EC5FEE">
              <w:rPr>
                <w:rFonts w:cs="Arial"/>
                <w:b/>
                <w:sz w:val="24"/>
                <w:szCs w:val="24"/>
                <w:lang w:val="es-ES"/>
              </w:rPr>
              <w:lastRenderedPageBreak/>
              <w:t>Curso Típico de Eventos</w:t>
            </w:r>
          </w:p>
        </w:tc>
      </w:tr>
      <w:tr w:rsidR="002F4137" w:rsidRPr="00576F7E" w14:paraId="1B485D95" w14:textId="77777777" w:rsidTr="00E76878">
        <w:tc>
          <w:tcPr>
            <w:tcW w:w="4414" w:type="dxa"/>
            <w:gridSpan w:val="2"/>
          </w:tcPr>
          <w:p w14:paraId="31DCC8AE" w14:textId="6EBD6F1F" w:rsidR="002F4137" w:rsidRPr="00EC5FEE" w:rsidRDefault="002F4137" w:rsidP="008F13CC">
            <w:pPr>
              <w:pStyle w:val="Prrafodelista"/>
              <w:numPr>
                <w:ilvl w:val="0"/>
                <w:numId w:val="5"/>
              </w:numPr>
              <w:jc w:val="both"/>
              <w:rPr>
                <w:rFonts w:cs="Arial"/>
                <w:sz w:val="24"/>
                <w:szCs w:val="24"/>
                <w:lang w:val="es-ES"/>
              </w:rPr>
            </w:pPr>
            <w:r w:rsidRPr="00EC5FEE">
              <w:rPr>
                <w:rFonts w:cs="Arial"/>
                <w:sz w:val="24"/>
                <w:szCs w:val="24"/>
                <w:lang w:val="es-ES"/>
              </w:rPr>
              <w:t>El caso de uso comienza cuando el empleado</w:t>
            </w:r>
            <w:ins w:id="1027" w:author="Javier Kachuka" w:date="2019-11-05T21:42:00Z">
              <w:r w:rsidR="005E458F">
                <w:rPr>
                  <w:rFonts w:cs="Arial"/>
                  <w:sz w:val="24"/>
                  <w:szCs w:val="24"/>
                  <w:lang w:val="es-ES"/>
                </w:rPr>
                <w:t xml:space="preserve"> de planta</w:t>
              </w:r>
            </w:ins>
            <w:r w:rsidRPr="00EC5FEE">
              <w:rPr>
                <w:rFonts w:cs="Arial"/>
                <w:sz w:val="24"/>
                <w:szCs w:val="24"/>
                <w:lang w:val="es-ES"/>
              </w:rPr>
              <w:t xml:space="preserve"> selecciona </w:t>
            </w:r>
            <w:r w:rsidR="008F13CC" w:rsidRPr="00EC5FEE">
              <w:rPr>
                <w:rFonts w:cs="Arial"/>
                <w:sz w:val="24"/>
                <w:szCs w:val="24"/>
                <w:lang w:val="es-ES"/>
              </w:rPr>
              <w:t>finalizar trabajo.</w:t>
            </w:r>
          </w:p>
        </w:tc>
        <w:tc>
          <w:tcPr>
            <w:tcW w:w="4414" w:type="dxa"/>
          </w:tcPr>
          <w:p w14:paraId="7E0B8709" w14:textId="77777777" w:rsidR="002F4137" w:rsidRPr="00EC5FEE" w:rsidRDefault="002F4137" w:rsidP="00E76878">
            <w:pPr>
              <w:jc w:val="both"/>
              <w:rPr>
                <w:rFonts w:cs="Arial"/>
                <w:sz w:val="24"/>
                <w:szCs w:val="24"/>
                <w:lang w:val="es-ES"/>
              </w:rPr>
            </w:pPr>
          </w:p>
        </w:tc>
      </w:tr>
      <w:tr w:rsidR="002F4137" w:rsidRPr="00576F7E" w14:paraId="27AA5134" w14:textId="77777777" w:rsidTr="00E76878">
        <w:tc>
          <w:tcPr>
            <w:tcW w:w="4414" w:type="dxa"/>
            <w:gridSpan w:val="2"/>
          </w:tcPr>
          <w:p w14:paraId="423AD39A" w14:textId="77777777" w:rsidR="002F4137" w:rsidRPr="00EC5FEE" w:rsidRDefault="002F4137" w:rsidP="00E76878">
            <w:pPr>
              <w:jc w:val="both"/>
              <w:rPr>
                <w:rFonts w:cs="Arial"/>
                <w:sz w:val="24"/>
                <w:szCs w:val="24"/>
                <w:lang w:val="es-ES"/>
              </w:rPr>
            </w:pPr>
          </w:p>
        </w:tc>
        <w:tc>
          <w:tcPr>
            <w:tcW w:w="4414" w:type="dxa"/>
          </w:tcPr>
          <w:p w14:paraId="65D496CE" w14:textId="6B8200EF" w:rsidR="002F4137" w:rsidRPr="00EC5FEE" w:rsidRDefault="002F4137" w:rsidP="00E84C1D">
            <w:pPr>
              <w:pStyle w:val="Prrafodelista"/>
              <w:numPr>
                <w:ilvl w:val="0"/>
                <w:numId w:val="5"/>
              </w:numPr>
              <w:jc w:val="both"/>
              <w:rPr>
                <w:rFonts w:cs="Arial"/>
                <w:sz w:val="24"/>
                <w:szCs w:val="24"/>
                <w:lang w:val="es-ES"/>
              </w:rPr>
            </w:pPr>
            <w:r w:rsidRPr="00EC5FEE">
              <w:rPr>
                <w:rFonts w:cs="Arial"/>
                <w:sz w:val="24"/>
                <w:szCs w:val="24"/>
                <w:lang w:val="es-ES"/>
              </w:rPr>
              <w:t xml:space="preserve">El sistema </w:t>
            </w:r>
            <w:del w:id="1028" w:author="Javier Kachuka" w:date="2019-11-05T21:42:00Z">
              <w:r w:rsidR="008F13CC" w:rsidRPr="00EC5FEE" w:rsidDel="005E458F">
                <w:rPr>
                  <w:rFonts w:cs="Arial"/>
                  <w:sz w:val="24"/>
                  <w:szCs w:val="24"/>
                  <w:lang w:val="es-ES"/>
                </w:rPr>
                <w:delText>calcula el tiempo aproximado de duración del trabajo.</w:delText>
              </w:r>
            </w:del>
            <w:ins w:id="1029" w:author="Javier Kachuka" w:date="2019-11-05T21:42:00Z">
              <w:r w:rsidR="005E458F">
                <w:rPr>
                  <w:rFonts w:cs="Arial"/>
                  <w:sz w:val="24"/>
                  <w:szCs w:val="24"/>
                  <w:lang w:val="es-ES"/>
                </w:rPr>
                <w:t xml:space="preserve">socita que el empleado de planta </w:t>
              </w:r>
              <w:r w:rsidR="005B2AE0">
                <w:rPr>
                  <w:rFonts w:cs="Arial"/>
                  <w:sz w:val="24"/>
                  <w:szCs w:val="24"/>
                  <w:lang w:val="es-ES"/>
                </w:rPr>
                <w:t>ingrese los productos que fueron utilizados con sus respectivas cantidades</w:t>
              </w:r>
            </w:ins>
            <w:r w:rsidR="00E84C1D">
              <w:rPr>
                <w:rFonts w:cs="Arial"/>
                <w:sz w:val="24"/>
                <w:szCs w:val="24"/>
                <w:lang w:val="es-ES"/>
              </w:rPr>
              <w:t xml:space="preserve"> y de que almacén</w:t>
            </w:r>
            <w:ins w:id="1030" w:author="Javier Kachuka" w:date="2019-11-05T21:42:00Z">
              <w:r w:rsidR="005B2AE0">
                <w:rPr>
                  <w:rFonts w:cs="Arial"/>
                  <w:sz w:val="24"/>
                  <w:szCs w:val="24"/>
                  <w:lang w:val="es-ES"/>
                </w:rPr>
                <w:t>.</w:t>
              </w:r>
            </w:ins>
          </w:p>
        </w:tc>
      </w:tr>
      <w:tr w:rsidR="005B2AE0" w:rsidRPr="00576F7E" w14:paraId="314ED059" w14:textId="77777777" w:rsidTr="00E76878">
        <w:trPr>
          <w:ins w:id="1031" w:author="Javier Kachuka" w:date="2019-11-05T21:43:00Z"/>
        </w:trPr>
        <w:tc>
          <w:tcPr>
            <w:tcW w:w="4414" w:type="dxa"/>
            <w:gridSpan w:val="2"/>
          </w:tcPr>
          <w:p w14:paraId="57E33E7D" w14:textId="020E9E6F" w:rsidR="005B2AE0" w:rsidRPr="005B2AE0" w:rsidRDefault="005B2AE0">
            <w:pPr>
              <w:pStyle w:val="Prrafodelista"/>
              <w:numPr>
                <w:ilvl w:val="0"/>
                <w:numId w:val="5"/>
              </w:numPr>
              <w:jc w:val="both"/>
              <w:rPr>
                <w:ins w:id="1032" w:author="Javier Kachuka" w:date="2019-11-05T21:43:00Z"/>
                <w:rFonts w:cs="Arial"/>
                <w:sz w:val="24"/>
                <w:szCs w:val="24"/>
                <w:lang w:val="es-ES"/>
                <w:rPrChange w:id="1033" w:author="Javier Kachuka" w:date="2019-11-05T21:43:00Z">
                  <w:rPr>
                    <w:ins w:id="1034" w:author="Javier Kachuka" w:date="2019-11-05T21:43:00Z"/>
                    <w:lang w:val="es-ES"/>
                  </w:rPr>
                </w:rPrChange>
              </w:rPr>
              <w:pPrChange w:id="1035" w:author="Javier Kachuka" w:date="2019-11-05T21:43:00Z">
                <w:pPr>
                  <w:jc w:val="both"/>
                </w:pPr>
              </w:pPrChange>
            </w:pPr>
            <w:ins w:id="1036" w:author="Javier Kachuka" w:date="2019-11-05T21:43:00Z">
              <w:r>
                <w:rPr>
                  <w:rFonts w:cs="Arial"/>
                  <w:sz w:val="24"/>
                  <w:szCs w:val="24"/>
                  <w:lang w:val="es-ES"/>
                </w:rPr>
                <w:t>El empleado de planta ingresa los productos que fueron utilizados</w:t>
              </w:r>
            </w:ins>
            <w:ins w:id="1037" w:author="Javier Kachuka" w:date="2019-11-05T21:45:00Z">
              <w:r>
                <w:rPr>
                  <w:rFonts w:cs="Arial"/>
                  <w:sz w:val="24"/>
                  <w:szCs w:val="24"/>
                  <w:lang w:val="es-ES"/>
                </w:rPr>
                <w:t xml:space="preserve"> y la cantidad</w:t>
              </w:r>
            </w:ins>
            <w:ins w:id="1038" w:author="Javier Kachuka" w:date="2019-11-05T21:43:00Z">
              <w:r>
                <w:rPr>
                  <w:rFonts w:cs="Arial"/>
                  <w:sz w:val="24"/>
                  <w:szCs w:val="24"/>
                  <w:lang w:val="es-ES"/>
                </w:rPr>
                <w:t>.</w:t>
              </w:r>
            </w:ins>
          </w:p>
        </w:tc>
        <w:tc>
          <w:tcPr>
            <w:tcW w:w="4414" w:type="dxa"/>
          </w:tcPr>
          <w:p w14:paraId="43E1322D" w14:textId="77777777" w:rsidR="005B2AE0" w:rsidRPr="005B2AE0" w:rsidRDefault="005B2AE0">
            <w:pPr>
              <w:jc w:val="both"/>
              <w:rPr>
                <w:ins w:id="1039" w:author="Javier Kachuka" w:date="2019-11-05T21:43:00Z"/>
                <w:rFonts w:cs="Arial"/>
                <w:sz w:val="24"/>
                <w:szCs w:val="24"/>
                <w:lang w:val="es-ES"/>
                <w:rPrChange w:id="1040" w:author="Javier Kachuka" w:date="2019-11-05T21:43:00Z">
                  <w:rPr>
                    <w:ins w:id="1041" w:author="Javier Kachuka" w:date="2019-11-05T21:43:00Z"/>
                    <w:lang w:val="es-ES"/>
                  </w:rPr>
                </w:rPrChange>
              </w:rPr>
              <w:pPrChange w:id="1042" w:author="Javier Kachuka" w:date="2019-11-05T21:43:00Z">
                <w:pPr>
                  <w:pStyle w:val="Prrafodelista"/>
                  <w:numPr>
                    <w:numId w:val="5"/>
                  </w:numPr>
                  <w:ind w:hanging="360"/>
                  <w:jc w:val="both"/>
                </w:pPr>
              </w:pPrChange>
            </w:pPr>
          </w:p>
        </w:tc>
      </w:tr>
      <w:tr w:rsidR="008F13CC" w:rsidRPr="00576F7E" w14:paraId="53555CC2" w14:textId="77777777" w:rsidTr="00E76878">
        <w:tc>
          <w:tcPr>
            <w:tcW w:w="4414" w:type="dxa"/>
            <w:gridSpan w:val="2"/>
          </w:tcPr>
          <w:p w14:paraId="4BF9EEBD" w14:textId="77777777" w:rsidR="008F13CC" w:rsidRPr="00EC5FEE" w:rsidRDefault="008F13CC" w:rsidP="00E76878">
            <w:pPr>
              <w:jc w:val="both"/>
              <w:rPr>
                <w:rFonts w:cs="Arial"/>
                <w:sz w:val="24"/>
                <w:szCs w:val="24"/>
                <w:lang w:val="es-ES"/>
              </w:rPr>
            </w:pPr>
          </w:p>
        </w:tc>
        <w:tc>
          <w:tcPr>
            <w:tcW w:w="4414" w:type="dxa"/>
          </w:tcPr>
          <w:p w14:paraId="4E48A100" w14:textId="21D83DB1" w:rsidR="008F13CC" w:rsidRPr="00EC5FEE" w:rsidRDefault="008F13CC" w:rsidP="003003BF">
            <w:pPr>
              <w:pStyle w:val="Prrafodelista"/>
              <w:numPr>
                <w:ilvl w:val="0"/>
                <w:numId w:val="5"/>
              </w:numPr>
              <w:jc w:val="both"/>
              <w:rPr>
                <w:rFonts w:cs="Arial"/>
                <w:sz w:val="24"/>
                <w:szCs w:val="24"/>
                <w:lang w:val="es-ES"/>
              </w:rPr>
            </w:pPr>
            <w:r w:rsidRPr="00EC5FEE">
              <w:rPr>
                <w:rFonts w:cs="Arial"/>
                <w:sz w:val="24"/>
                <w:szCs w:val="24"/>
                <w:lang w:val="es-ES"/>
              </w:rPr>
              <w:t xml:space="preserve">El sistema </w:t>
            </w:r>
            <w:del w:id="1043" w:author="Javier Kachuka" w:date="2019-11-05T21:43:00Z">
              <w:r w:rsidRPr="00EC5FEE" w:rsidDel="005B2AE0">
                <w:rPr>
                  <w:rFonts w:cs="Arial"/>
                  <w:sz w:val="24"/>
                  <w:szCs w:val="24"/>
                  <w:lang w:val="es-ES"/>
                </w:rPr>
                <w:delText>solicita que se ingrese los productos que fueron utilizados y la cantidad.</w:delText>
              </w:r>
            </w:del>
            <w:ins w:id="1044" w:author="Javier Kachuka" w:date="2019-11-05T21:43:00Z">
              <w:r w:rsidR="005B2AE0">
                <w:rPr>
                  <w:rFonts w:cs="Arial"/>
                  <w:sz w:val="24"/>
                  <w:szCs w:val="24"/>
                  <w:lang w:val="es-ES"/>
                </w:rPr>
                <w:t>comprueba que lo ingresado sea correcto.</w:t>
              </w:r>
            </w:ins>
          </w:p>
        </w:tc>
      </w:tr>
      <w:tr w:rsidR="005B2AE0" w:rsidRPr="00576F7E" w14:paraId="6ACB8404" w14:textId="77777777" w:rsidTr="00E76878">
        <w:trPr>
          <w:ins w:id="1045" w:author="Javier Kachuka" w:date="2019-11-05T21:44:00Z"/>
        </w:trPr>
        <w:tc>
          <w:tcPr>
            <w:tcW w:w="4414" w:type="dxa"/>
            <w:gridSpan w:val="2"/>
          </w:tcPr>
          <w:p w14:paraId="1C36656C" w14:textId="77777777" w:rsidR="005B2AE0" w:rsidRPr="00EC5FEE" w:rsidRDefault="005B2AE0" w:rsidP="00E76878">
            <w:pPr>
              <w:jc w:val="both"/>
              <w:rPr>
                <w:ins w:id="1046" w:author="Javier Kachuka" w:date="2019-11-05T21:44:00Z"/>
                <w:rFonts w:cs="Arial"/>
                <w:sz w:val="24"/>
                <w:szCs w:val="24"/>
                <w:lang w:val="es-ES"/>
              </w:rPr>
            </w:pPr>
          </w:p>
        </w:tc>
        <w:tc>
          <w:tcPr>
            <w:tcW w:w="4414" w:type="dxa"/>
          </w:tcPr>
          <w:p w14:paraId="6DDDA338" w14:textId="1D64A0CF" w:rsidR="005B2AE0" w:rsidRPr="00EC5FEE" w:rsidRDefault="005B2AE0" w:rsidP="005B2AE0">
            <w:pPr>
              <w:pStyle w:val="Prrafodelista"/>
              <w:numPr>
                <w:ilvl w:val="0"/>
                <w:numId w:val="5"/>
              </w:numPr>
              <w:jc w:val="both"/>
              <w:rPr>
                <w:ins w:id="1047" w:author="Javier Kachuka" w:date="2019-11-05T21:44:00Z"/>
                <w:rFonts w:cs="Arial"/>
                <w:sz w:val="24"/>
                <w:szCs w:val="24"/>
                <w:lang w:val="es-ES"/>
              </w:rPr>
            </w:pPr>
            <w:ins w:id="1048" w:author="Javier Kachuka" w:date="2019-11-05T21:44:00Z">
              <w:r>
                <w:rPr>
                  <w:rFonts w:cs="Arial"/>
                  <w:sz w:val="24"/>
                  <w:szCs w:val="24"/>
                  <w:lang w:val="es-ES"/>
                </w:rPr>
                <w:t>El sistema solicita que se ingrese una foto del trabajo y que empleados intervinieron en el mismo.</w:t>
              </w:r>
            </w:ins>
          </w:p>
        </w:tc>
      </w:tr>
      <w:tr w:rsidR="008F13CC" w:rsidRPr="00576F7E" w14:paraId="4E71A5D1" w14:textId="77777777" w:rsidTr="00E76878">
        <w:tc>
          <w:tcPr>
            <w:tcW w:w="4414" w:type="dxa"/>
            <w:gridSpan w:val="2"/>
          </w:tcPr>
          <w:p w14:paraId="0CD45D90" w14:textId="57785B43" w:rsidR="008F13CC" w:rsidRPr="00EC5FEE" w:rsidRDefault="008F13CC" w:rsidP="003003BF">
            <w:pPr>
              <w:pStyle w:val="Prrafodelista"/>
              <w:numPr>
                <w:ilvl w:val="0"/>
                <w:numId w:val="5"/>
              </w:numPr>
              <w:jc w:val="both"/>
              <w:rPr>
                <w:rFonts w:cs="Arial"/>
                <w:sz w:val="24"/>
                <w:szCs w:val="24"/>
                <w:lang w:val="es-ES"/>
              </w:rPr>
            </w:pPr>
            <w:del w:id="1049" w:author="Javier Kachuka" w:date="2019-11-05T21:45:00Z">
              <w:r w:rsidRPr="00EC5FEE" w:rsidDel="005B2AE0">
                <w:rPr>
                  <w:rFonts w:cs="Arial"/>
                  <w:sz w:val="24"/>
                  <w:szCs w:val="24"/>
                  <w:lang w:val="es-ES"/>
                </w:rPr>
                <w:delText>El empleado ingresa los productos que fueron utilizados y la cantidad.</w:delText>
              </w:r>
            </w:del>
            <w:ins w:id="1050" w:author="Javier Kachuka" w:date="2019-11-05T21:45:00Z">
              <w:r w:rsidR="005B2AE0">
                <w:rPr>
                  <w:rFonts w:cs="Arial"/>
                  <w:sz w:val="24"/>
                  <w:szCs w:val="24"/>
                  <w:lang w:val="es-ES"/>
                </w:rPr>
                <w:t>El empleado toma una foto del trabajo e ingresa quienes intervinieron</w:t>
              </w:r>
            </w:ins>
          </w:p>
        </w:tc>
        <w:tc>
          <w:tcPr>
            <w:tcW w:w="4414" w:type="dxa"/>
          </w:tcPr>
          <w:p w14:paraId="4A16240B" w14:textId="77777777" w:rsidR="008F13CC" w:rsidRPr="00EC5FEE" w:rsidRDefault="008F13CC" w:rsidP="008F13CC">
            <w:pPr>
              <w:jc w:val="both"/>
              <w:rPr>
                <w:rFonts w:cs="Arial"/>
                <w:sz w:val="24"/>
                <w:szCs w:val="24"/>
                <w:lang w:val="es-ES"/>
              </w:rPr>
            </w:pPr>
          </w:p>
        </w:tc>
      </w:tr>
      <w:tr w:rsidR="008F13CC" w:rsidRPr="00576F7E" w14:paraId="12D17F86" w14:textId="77777777" w:rsidTr="00E76878">
        <w:tc>
          <w:tcPr>
            <w:tcW w:w="4414" w:type="dxa"/>
            <w:gridSpan w:val="2"/>
          </w:tcPr>
          <w:p w14:paraId="78F32B5F" w14:textId="77777777" w:rsidR="008F13CC" w:rsidRPr="00EC5FEE" w:rsidRDefault="008F13CC" w:rsidP="008F13CC">
            <w:pPr>
              <w:jc w:val="both"/>
              <w:rPr>
                <w:rFonts w:cs="Arial"/>
                <w:sz w:val="24"/>
                <w:szCs w:val="24"/>
                <w:lang w:val="es-ES"/>
              </w:rPr>
            </w:pPr>
          </w:p>
        </w:tc>
        <w:tc>
          <w:tcPr>
            <w:tcW w:w="4414" w:type="dxa"/>
          </w:tcPr>
          <w:p w14:paraId="23D3E3A9" w14:textId="77777777" w:rsidR="008F13CC" w:rsidRPr="00EC5FEE" w:rsidRDefault="008F13CC" w:rsidP="008F13CC">
            <w:pPr>
              <w:pStyle w:val="Prrafodelista"/>
              <w:numPr>
                <w:ilvl w:val="0"/>
                <w:numId w:val="5"/>
              </w:numPr>
              <w:jc w:val="both"/>
              <w:rPr>
                <w:rFonts w:cs="Arial"/>
                <w:sz w:val="24"/>
                <w:szCs w:val="24"/>
                <w:lang w:val="es-ES"/>
              </w:rPr>
            </w:pPr>
            <w:r w:rsidRPr="00EC5FEE">
              <w:rPr>
                <w:rFonts w:cs="Arial"/>
                <w:sz w:val="24"/>
                <w:szCs w:val="24"/>
                <w:lang w:val="es-ES"/>
              </w:rPr>
              <w:t>El sistema verifica que los datos sean correctos.</w:t>
            </w:r>
          </w:p>
        </w:tc>
      </w:tr>
      <w:tr w:rsidR="008F13CC" w:rsidRPr="00576F7E" w14:paraId="59F6CD6A" w14:textId="77777777" w:rsidTr="00E76878">
        <w:tc>
          <w:tcPr>
            <w:tcW w:w="4414" w:type="dxa"/>
            <w:gridSpan w:val="2"/>
          </w:tcPr>
          <w:p w14:paraId="0A15E2D8" w14:textId="77777777" w:rsidR="008F13CC" w:rsidRPr="00EC5FEE" w:rsidRDefault="008F13CC" w:rsidP="008F13CC">
            <w:pPr>
              <w:jc w:val="both"/>
              <w:rPr>
                <w:rFonts w:cs="Arial"/>
                <w:sz w:val="24"/>
                <w:szCs w:val="24"/>
                <w:lang w:val="es-ES"/>
              </w:rPr>
            </w:pPr>
          </w:p>
        </w:tc>
        <w:tc>
          <w:tcPr>
            <w:tcW w:w="4414" w:type="dxa"/>
          </w:tcPr>
          <w:p w14:paraId="04AC1D90" w14:textId="77777777" w:rsidR="008F13CC" w:rsidRPr="00EC5FEE" w:rsidRDefault="008F13CC" w:rsidP="008F13CC">
            <w:pPr>
              <w:pStyle w:val="Prrafodelista"/>
              <w:numPr>
                <w:ilvl w:val="0"/>
                <w:numId w:val="5"/>
              </w:numPr>
              <w:jc w:val="both"/>
              <w:rPr>
                <w:rFonts w:cs="Arial"/>
                <w:sz w:val="24"/>
                <w:szCs w:val="24"/>
                <w:lang w:val="es-ES"/>
              </w:rPr>
            </w:pPr>
            <w:r w:rsidRPr="00EC5FEE">
              <w:rPr>
                <w:rFonts w:cs="Arial"/>
                <w:sz w:val="24"/>
                <w:szCs w:val="24"/>
                <w:lang w:val="es-ES"/>
              </w:rPr>
              <w:t>El sistema descuenta el stock correspondiente y finaliza el caso de uso.</w:t>
            </w:r>
          </w:p>
        </w:tc>
      </w:tr>
      <w:tr w:rsidR="002F4137" w:rsidRPr="00EC5FEE" w14:paraId="07190066" w14:textId="77777777" w:rsidTr="00EC5FEE">
        <w:tc>
          <w:tcPr>
            <w:tcW w:w="8828" w:type="dxa"/>
            <w:gridSpan w:val="3"/>
            <w:shd w:val="clear" w:color="auto" w:fill="9CC2E5" w:themeFill="accent1" w:themeFillTint="99"/>
          </w:tcPr>
          <w:p w14:paraId="6C334CDF" w14:textId="77777777" w:rsidR="002F4137" w:rsidRPr="00EC5FEE" w:rsidRDefault="002F4137" w:rsidP="00E76878">
            <w:pPr>
              <w:jc w:val="center"/>
              <w:rPr>
                <w:rFonts w:cs="Arial"/>
                <w:sz w:val="24"/>
                <w:szCs w:val="24"/>
                <w:lang w:val="es-ES"/>
              </w:rPr>
            </w:pPr>
            <w:r w:rsidRPr="00EC5FEE">
              <w:rPr>
                <w:rFonts w:cs="Arial"/>
                <w:b/>
                <w:sz w:val="24"/>
                <w:szCs w:val="24"/>
                <w:lang w:val="es-ES"/>
              </w:rPr>
              <w:t>Curso Alternativo de Eventos</w:t>
            </w:r>
          </w:p>
        </w:tc>
      </w:tr>
      <w:tr w:rsidR="002F4137" w:rsidRPr="00576F7E" w14:paraId="6181D539" w14:textId="77777777" w:rsidTr="00E76878">
        <w:tc>
          <w:tcPr>
            <w:tcW w:w="4414" w:type="dxa"/>
            <w:gridSpan w:val="2"/>
          </w:tcPr>
          <w:p w14:paraId="6531066B" w14:textId="77777777" w:rsidR="002F4137" w:rsidRPr="00EC5FEE" w:rsidRDefault="002F4137" w:rsidP="00E76878">
            <w:pPr>
              <w:jc w:val="center"/>
              <w:rPr>
                <w:rFonts w:cs="Arial"/>
                <w:b/>
                <w:sz w:val="24"/>
                <w:szCs w:val="24"/>
                <w:lang w:val="es-ES"/>
              </w:rPr>
            </w:pPr>
          </w:p>
        </w:tc>
        <w:tc>
          <w:tcPr>
            <w:tcW w:w="4414" w:type="dxa"/>
          </w:tcPr>
          <w:p w14:paraId="7D328CBE" w14:textId="77777777" w:rsidR="002F4137" w:rsidRDefault="005B2AE0" w:rsidP="00E76878">
            <w:pPr>
              <w:rPr>
                <w:ins w:id="1051" w:author="Javier Kachuka" w:date="2019-11-05T21:46:00Z"/>
                <w:rFonts w:cs="Arial"/>
                <w:sz w:val="24"/>
                <w:szCs w:val="24"/>
                <w:lang w:val="es-ES"/>
              </w:rPr>
            </w:pPr>
            <w:ins w:id="1052" w:author="Javier Kachuka" w:date="2019-11-05T21:46:00Z">
              <w:r>
                <w:rPr>
                  <w:rFonts w:cs="Arial"/>
                  <w:sz w:val="24"/>
                  <w:szCs w:val="24"/>
                  <w:lang w:val="es-ES"/>
                </w:rPr>
                <w:t>4</w:t>
              </w:r>
            </w:ins>
            <w:del w:id="1053" w:author="Javier Kachuka" w:date="2019-11-05T21:46:00Z">
              <w:r w:rsidR="008F13CC" w:rsidRPr="00EC5FEE" w:rsidDel="005B2AE0">
                <w:rPr>
                  <w:rFonts w:cs="Arial"/>
                  <w:sz w:val="24"/>
                  <w:szCs w:val="24"/>
                  <w:lang w:val="es-ES"/>
                </w:rPr>
                <w:delText>5</w:delText>
              </w:r>
            </w:del>
            <w:r w:rsidR="008F13CC" w:rsidRPr="00EC5FEE">
              <w:rPr>
                <w:rFonts w:cs="Arial"/>
                <w:sz w:val="24"/>
                <w:szCs w:val="24"/>
                <w:lang w:val="es-ES"/>
              </w:rPr>
              <w:t>.1 Si los datos no son correctos el sistema solicita que se ingresen nuevamente.</w:t>
            </w:r>
          </w:p>
          <w:p w14:paraId="24D02E02" w14:textId="04F0A2CC" w:rsidR="005B2AE0" w:rsidRPr="00EC5FEE" w:rsidRDefault="005B2AE0" w:rsidP="00E76878">
            <w:pPr>
              <w:rPr>
                <w:rFonts w:cs="Arial"/>
                <w:sz w:val="24"/>
                <w:szCs w:val="24"/>
                <w:lang w:val="es-ES"/>
              </w:rPr>
            </w:pPr>
            <w:ins w:id="1054" w:author="Javier Kachuka" w:date="2019-11-05T21:46:00Z">
              <w:r>
                <w:rPr>
                  <w:rFonts w:cs="Arial"/>
                  <w:sz w:val="24"/>
                  <w:szCs w:val="24"/>
                  <w:lang w:val="es-ES"/>
                </w:rPr>
                <w:t>7</w:t>
              </w:r>
              <w:r w:rsidRPr="00EC5FEE">
                <w:rPr>
                  <w:rFonts w:cs="Arial"/>
                  <w:sz w:val="24"/>
                  <w:szCs w:val="24"/>
                  <w:lang w:val="es-ES"/>
                </w:rPr>
                <w:t>.1 Si los datos no son correctos el sistema solicita que se ingresen nuevamente.</w:t>
              </w:r>
            </w:ins>
          </w:p>
        </w:tc>
      </w:tr>
    </w:tbl>
    <w:p w14:paraId="72DC3E6F" w14:textId="74E54FEA" w:rsidR="002F4137" w:rsidRDefault="002F4137" w:rsidP="00431D6D">
      <w:pPr>
        <w:rPr>
          <w:ins w:id="1055" w:author="Javier Kachuka" w:date="2019-11-05T22:30:00Z"/>
          <w:rFonts w:cs="Arial"/>
          <w:sz w:val="24"/>
          <w:szCs w:val="24"/>
          <w:lang w:val="es-ES"/>
        </w:rPr>
      </w:pPr>
    </w:p>
    <w:tbl>
      <w:tblPr>
        <w:tblStyle w:val="Tablaconcuadrcula"/>
        <w:tblW w:w="0" w:type="auto"/>
        <w:tblLook w:val="04A0" w:firstRow="1" w:lastRow="0" w:firstColumn="1" w:lastColumn="0" w:noHBand="0" w:noVBand="1"/>
      </w:tblPr>
      <w:tblGrid>
        <w:gridCol w:w="2122"/>
        <w:gridCol w:w="2292"/>
        <w:gridCol w:w="4414"/>
      </w:tblGrid>
      <w:tr w:rsidR="002F4C81" w:rsidRPr="00EC5FEE" w14:paraId="09C2264A" w14:textId="77777777" w:rsidTr="004E0B3C">
        <w:trPr>
          <w:ins w:id="1056" w:author="Javier Kachuka" w:date="2019-11-05T22:30:00Z"/>
        </w:trPr>
        <w:tc>
          <w:tcPr>
            <w:tcW w:w="2122" w:type="dxa"/>
            <w:shd w:val="clear" w:color="auto" w:fill="9CC2E5" w:themeFill="accent1" w:themeFillTint="99"/>
          </w:tcPr>
          <w:p w14:paraId="11645C51" w14:textId="00C3C759" w:rsidR="002F4C81" w:rsidRPr="00EC5FEE" w:rsidRDefault="002F4C81" w:rsidP="002F4C81">
            <w:pPr>
              <w:rPr>
                <w:ins w:id="1057" w:author="Javier Kachuka" w:date="2019-11-05T22:30:00Z"/>
                <w:rFonts w:cs="Arial"/>
                <w:b/>
                <w:sz w:val="24"/>
                <w:szCs w:val="24"/>
                <w:lang w:val="es-ES"/>
              </w:rPr>
            </w:pPr>
            <w:ins w:id="1058" w:author="Javier Kachuka" w:date="2019-11-05T22:31:00Z">
              <w:r w:rsidRPr="00EC5FEE">
                <w:rPr>
                  <w:rFonts w:cs="Arial"/>
                  <w:b/>
                  <w:sz w:val="24"/>
                  <w:szCs w:val="24"/>
                  <w:lang w:val="es-ES"/>
                </w:rPr>
                <w:t>Caso de uso</w:t>
              </w:r>
            </w:ins>
          </w:p>
        </w:tc>
        <w:tc>
          <w:tcPr>
            <w:tcW w:w="6706" w:type="dxa"/>
            <w:gridSpan w:val="2"/>
          </w:tcPr>
          <w:p w14:paraId="5236575B" w14:textId="6BF2CDE1" w:rsidR="002F4C81" w:rsidRPr="00EC5FEE" w:rsidRDefault="002F4C81" w:rsidP="002F4C81">
            <w:pPr>
              <w:rPr>
                <w:ins w:id="1059" w:author="Javier Kachuka" w:date="2019-11-05T22:30:00Z"/>
                <w:rFonts w:cs="Arial"/>
                <w:sz w:val="24"/>
                <w:szCs w:val="24"/>
                <w:lang w:val="es-ES"/>
              </w:rPr>
            </w:pPr>
            <w:ins w:id="1060" w:author="Javier Kachuka" w:date="2019-11-05T22:31:00Z">
              <w:r>
                <w:rPr>
                  <w:rFonts w:cs="Arial"/>
                  <w:sz w:val="24"/>
                  <w:szCs w:val="24"/>
                  <w:lang w:val="es-ES"/>
                </w:rPr>
                <w:t>Listar Trabajos</w:t>
              </w:r>
            </w:ins>
          </w:p>
        </w:tc>
      </w:tr>
      <w:tr w:rsidR="002F4C81" w:rsidRPr="00EC5FEE" w14:paraId="1D718A1A" w14:textId="77777777" w:rsidTr="004E0B3C">
        <w:trPr>
          <w:ins w:id="1061" w:author="Javier Kachuka" w:date="2019-11-05T22:30:00Z"/>
        </w:trPr>
        <w:tc>
          <w:tcPr>
            <w:tcW w:w="2122" w:type="dxa"/>
            <w:shd w:val="clear" w:color="auto" w:fill="9CC2E5" w:themeFill="accent1" w:themeFillTint="99"/>
          </w:tcPr>
          <w:p w14:paraId="78438B65" w14:textId="60C819DD" w:rsidR="002F4C81" w:rsidRPr="00EC5FEE" w:rsidRDefault="002F4C81" w:rsidP="002F4C81">
            <w:pPr>
              <w:rPr>
                <w:ins w:id="1062" w:author="Javier Kachuka" w:date="2019-11-05T22:30:00Z"/>
                <w:rFonts w:cs="Arial"/>
                <w:b/>
                <w:sz w:val="24"/>
                <w:szCs w:val="24"/>
                <w:lang w:val="es-ES"/>
              </w:rPr>
            </w:pPr>
            <w:ins w:id="1063" w:author="Javier Kachuka" w:date="2019-11-05T22:31:00Z">
              <w:r w:rsidRPr="00EC5FEE">
                <w:rPr>
                  <w:rFonts w:cs="Arial"/>
                  <w:b/>
                  <w:sz w:val="24"/>
                  <w:szCs w:val="24"/>
                  <w:lang w:val="es-ES"/>
                </w:rPr>
                <w:t>Actor</w:t>
              </w:r>
            </w:ins>
          </w:p>
        </w:tc>
        <w:tc>
          <w:tcPr>
            <w:tcW w:w="6706" w:type="dxa"/>
            <w:gridSpan w:val="2"/>
          </w:tcPr>
          <w:p w14:paraId="52478977" w14:textId="5A1DE03A" w:rsidR="002F4C81" w:rsidRPr="00EC5FEE" w:rsidRDefault="002F4C81" w:rsidP="002F4C81">
            <w:pPr>
              <w:rPr>
                <w:ins w:id="1064" w:author="Javier Kachuka" w:date="2019-11-05T22:30:00Z"/>
                <w:rFonts w:cs="Arial"/>
                <w:sz w:val="24"/>
                <w:szCs w:val="24"/>
                <w:lang w:val="es-ES"/>
              </w:rPr>
            </w:pPr>
            <w:ins w:id="1065" w:author="Javier Kachuka" w:date="2019-11-05T22:31:00Z">
              <w:r w:rsidRPr="00EC5FEE">
                <w:rPr>
                  <w:rFonts w:cs="Arial"/>
                  <w:sz w:val="24"/>
                  <w:szCs w:val="24"/>
                  <w:lang w:val="es-ES"/>
                </w:rPr>
                <w:t xml:space="preserve">Empleado </w:t>
              </w:r>
              <w:r>
                <w:rPr>
                  <w:rFonts w:cs="Arial"/>
                  <w:sz w:val="24"/>
                  <w:szCs w:val="24"/>
                  <w:lang w:val="es-ES"/>
                </w:rPr>
                <w:t>de planta, oficinista</w:t>
              </w:r>
            </w:ins>
          </w:p>
        </w:tc>
      </w:tr>
      <w:tr w:rsidR="002F4C81" w:rsidRPr="00576F7E" w14:paraId="588CAB90" w14:textId="77777777" w:rsidTr="004E0B3C">
        <w:trPr>
          <w:ins w:id="1066" w:author="Javier Kachuka" w:date="2019-11-05T22:30:00Z"/>
        </w:trPr>
        <w:tc>
          <w:tcPr>
            <w:tcW w:w="2122" w:type="dxa"/>
            <w:shd w:val="clear" w:color="auto" w:fill="9CC2E5" w:themeFill="accent1" w:themeFillTint="99"/>
          </w:tcPr>
          <w:p w14:paraId="27CBC231" w14:textId="154DD311" w:rsidR="002F4C81" w:rsidRPr="00EC5FEE" w:rsidRDefault="002F4C81" w:rsidP="002F4C81">
            <w:pPr>
              <w:rPr>
                <w:ins w:id="1067" w:author="Javier Kachuka" w:date="2019-11-05T22:30:00Z"/>
                <w:rFonts w:cs="Arial"/>
                <w:b/>
                <w:sz w:val="24"/>
                <w:szCs w:val="24"/>
                <w:lang w:val="es-ES"/>
              </w:rPr>
            </w:pPr>
            <w:ins w:id="1068" w:author="Javier Kachuka" w:date="2019-11-05T22:31:00Z">
              <w:r w:rsidRPr="00EC5FEE">
                <w:rPr>
                  <w:rFonts w:cs="Arial"/>
                  <w:b/>
                  <w:sz w:val="24"/>
                  <w:szCs w:val="24"/>
                  <w:lang w:val="es-ES"/>
                </w:rPr>
                <w:t xml:space="preserve">Descripción </w:t>
              </w:r>
            </w:ins>
          </w:p>
        </w:tc>
        <w:tc>
          <w:tcPr>
            <w:tcW w:w="6706" w:type="dxa"/>
            <w:gridSpan w:val="2"/>
          </w:tcPr>
          <w:p w14:paraId="4EE594DC" w14:textId="635A4792" w:rsidR="002F4C81" w:rsidRPr="00EC5FEE" w:rsidRDefault="002F4C81" w:rsidP="002F4C81">
            <w:pPr>
              <w:rPr>
                <w:ins w:id="1069" w:author="Javier Kachuka" w:date="2019-11-05T22:30:00Z"/>
                <w:rFonts w:cs="Arial"/>
                <w:sz w:val="24"/>
                <w:szCs w:val="24"/>
                <w:lang w:val="es-ES"/>
              </w:rPr>
            </w:pPr>
            <w:ins w:id="1070" w:author="Javier Kachuka" w:date="2019-11-05T22:31:00Z">
              <w:r w:rsidRPr="00EC5FEE">
                <w:rPr>
                  <w:rFonts w:cs="Arial"/>
                  <w:sz w:val="24"/>
                  <w:szCs w:val="24"/>
                  <w:lang w:val="es-ES"/>
                </w:rPr>
                <w:t xml:space="preserve">El empleado </w:t>
              </w:r>
              <w:r>
                <w:rPr>
                  <w:rFonts w:cs="Arial"/>
                  <w:sz w:val="24"/>
                  <w:szCs w:val="24"/>
                  <w:lang w:val="es-ES"/>
                </w:rPr>
                <w:t>de planta u oficinista puede ver todos los trabajos existentes en el sistema</w:t>
              </w:r>
            </w:ins>
          </w:p>
        </w:tc>
      </w:tr>
      <w:tr w:rsidR="002F4C81" w:rsidRPr="00EC5FEE" w14:paraId="3964AB6A" w14:textId="77777777" w:rsidTr="004E0B3C">
        <w:trPr>
          <w:ins w:id="1071" w:author="Javier Kachuka" w:date="2019-11-05T22:30:00Z"/>
        </w:trPr>
        <w:tc>
          <w:tcPr>
            <w:tcW w:w="2122" w:type="dxa"/>
            <w:shd w:val="clear" w:color="auto" w:fill="9CC2E5" w:themeFill="accent1" w:themeFillTint="99"/>
          </w:tcPr>
          <w:p w14:paraId="279EA5E1" w14:textId="4232FDB3" w:rsidR="002F4C81" w:rsidRPr="00EC5FEE" w:rsidRDefault="002F4C81" w:rsidP="002F4C81">
            <w:pPr>
              <w:rPr>
                <w:ins w:id="1072" w:author="Javier Kachuka" w:date="2019-11-05T22:30:00Z"/>
                <w:rFonts w:cs="Arial"/>
                <w:b/>
                <w:sz w:val="24"/>
                <w:szCs w:val="24"/>
                <w:lang w:val="es-ES"/>
              </w:rPr>
            </w:pPr>
            <w:ins w:id="1073" w:author="Javier Kachuka" w:date="2019-11-05T22:31:00Z">
              <w:r w:rsidRPr="00EC5FEE">
                <w:rPr>
                  <w:rFonts w:cs="Arial"/>
                  <w:b/>
                  <w:sz w:val="24"/>
                  <w:szCs w:val="24"/>
                  <w:lang w:val="es-ES"/>
                </w:rPr>
                <w:t>Referencia Cruzada</w:t>
              </w:r>
            </w:ins>
          </w:p>
        </w:tc>
        <w:tc>
          <w:tcPr>
            <w:tcW w:w="6706" w:type="dxa"/>
            <w:gridSpan w:val="2"/>
          </w:tcPr>
          <w:p w14:paraId="0C4E782A" w14:textId="6DB1E64E" w:rsidR="002F4C81" w:rsidRPr="00EC5FEE" w:rsidRDefault="002F4C81" w:rsidP="002F4C81">
            <w:pPr>
              <w:rPr>
                <w:ins w:id="1074" w:author="Javier Kachuka" w:date="2019-11-05T22:30:00Z"/>
                <w:rFonts w:cs="Arial"/>
                <w:sz w:val="24"/>
                <w:szCs w:val="24"/>
                <w:lang w:val="es-ES"/>
              </w:rPr>
            </w:pPr>
            <w:ins w:id="1075" w:author="Javier Kachuka" w:date="2019-11-05T22:31:00Z">
              <w:r w:rsidRPr="00EC5FEE">
                <w:rPr>
                  <w:rFonts w:cs="Arial"/>
                  <w:sz w:val="24"/>
                  <w:szCs w:val="24"/>
                  <w:lang w:val="es-ES"/>
                </w:rPr>
                <w:t>RF2.</w:t>
              </w:r>
              <w:r>
                <w:rPr>
                  <w:rFonts w:cs="Arial"/>
                  <w:sz w:val="24"/>
                  <w:szCs w:val="24"/>
                  <w:lang w:val="es-ES"/>
                </w:rPr>
                <w:t>8</w:t>
              </w:r>
            </w:ins>
          </w:p>
        </w:tc>
      </w:tr>
      <w:tr w:rsidR="002F4C81" w:rsidRPr="00576F7E" w14:paraId="2621853D" w14:textId="77777777" w:rsidTr="004E0B3C">
        <w:trPr>
          <w:ins w:id="1076" w:author="Javier Kachuka" w:date="2019-11-05T22:30:00Z"/>
        </w:trPr>
        <w:tc>
          <w:tcPr>
            <w:tcW w:w="2122" w:type="dxa"/>
            <w:shd w:val="clear" w:color="auto" w:fill="9CC2E5" w:themeFill="accent1" w:themeFillTint="99"/>
          </w:tcPr>
          <w:p w14:paraId="6610D846" w14:textId="77777777" w:rsidR="002F4C81" w:rsidRPr="00EC5FEE" w:rsidRDefault="002F4C81" w:rsidP="004E0B3C">
            <w:pPr>
              <w:rPr>
                <w:ins w:id="1077" w:author="Javier Kachuka" w:date="2019-11-05T22:30:00Z"/>
                <w:rFonts w:cs="Arial"/>
                <w:b/>
                <w:sz w:val="24"/>
                <w:szCs w:val="24"/>
                <w:lang w:val="es-ES"/>
              </w:rPr>
            </w:pPr>
            <w:ins w:id="1078" w:author="Javier Kachuka" w:date="2019-11-05T22:30:00Z">
              <w:r w:rsidRPr="00EC5FEE">
                <w:rPr>
                  <w:rFonts w:cs="Arial"/>
                  <w:b/>
                  <w:sz w:val="24"/>
                  <w:szCs w:val="24"/>
                  <w:lang w:val="es-ES"/>
                </w:rPr>
                <w:t xml:space="preserve">Precondición </w:t>
              </w:r>
            </w:ins>
          </w:p>
        </w:tc>
        <w:tc>
          <w:tcPr>
            <w:tcW w:w="6706" w:type="dxa"/>
            <w:gridSpan w:val="2"/>
          </w:tcPr>
          <w:p w14:paraId="2F45DC4F" w14:textId="6FD288BD" w:rsidR="002F4C81" w:rsidRPr="00EC5FEE" w:rsidRDefault="002F4C81" w:rsidP="003003BF">
            <w:pPr>
              <w:rPr>
                <w:ins w:id="1079" w:author="Javier Kachuka" w:date="2019-11-05T22:30:00Z"/>
                <w:rFonts w:cs="Arial"/>
                <w:sz w:val="24"/>
                <w:szCs w:val="24"/>
                <w:lang w:val="es-ES"/>
              </w:rPr>
            </w:pPr>
            <w:ins w:id="1080" w:author="Javier Kachuka" w:date="2019-11-05T22:30:00Z">
              <w:r>
                <w:rPr>
                  <w:rFonts w:cs="Arial"/>
                  <w:sz w:val="24"/>
                  <w:szCs w:val="24"/>
                  <w:lang w:val="es-ES"/>
                </w:rPr>
                <w:t>Existan trabajos en el sistema.</w:t>
              </w:r>
            </w:ins>
          </w:p>
        </w:tc>
      </w:tr>
      <w:tr w:rsidR="002F4C81" w:rsidRPr="00E76878" w14:paraId="5329AB62" w14:textId="77777777" w:rsidTr="004E0B3C">
        <w:trPr>
          <w:ins w:id="1081" w:author="Javier Kachuka" w:date="2019-11-05T22:30:00Z"/>
        </w:trPr>
        <w:tc>
          <w:tcPr>
            <w:tcW w:w="2122" w:type="dxa"/>
            <w:shd w:val="clear" w:color="auto" w:fill="9CC2E5" w:themeFill="accent1" w:themeFillTint="99"/>
          </w:tcPr>
          <w:p w14:paraId="6F013406" w14:textId="77777777" w:rsidR="002F4C81" w:rsidRPr="00EC5FEE" w:rsidRDefault="002F4C81" w:rsidP="004E0B3C">
            <w:pPr>
              <w:rPr>
                <w:ins w:id="1082" w:author="Javier Kachuka" w:date="2019-11-05T22:30:00Z"/>
                <w:rFonts w:cs="Arial"/>
                <w:b/>
                <w:sz w:val="24"/>
                <w:szCs w:val="24"/>
                <w:lang w:val="es-ES"/>
              </w:rPr>
            </w:pPr>
            <w:ins w:id="1083" w:author="Javier Kachuka" w:date="2019-11-05T22:30:00Z">
              <w:r w:rsidRPr="00EC5FEE">
                <w:rPr>
                  <w:rFonts w:cs="Arial"/>
                  <w:b/>
                  <w:sz w:val="24"/>
                  <w:szCs w:val="24"/>
                  <w:lang w:val="es-ES"/>
                </w:rPr>
                <w:t xml:space="preserve">Poscondición </w:t>
              </w:r>
            </w:ins>
          </w:p>
        </w:tc>
        <w:tc>
          <w:tcPr>
            <w:tcW w:w="6706" w:type="dxa"/>
            <w:gridSpan w:val="2"/>
          </w:tcPr>
          <w:p w14:paraId="1C35B33B" w14:textId="77777777" w:rsidR="002F4C81" w:rsidRPr="00EC5FEE" w:rsidRDefault="002F4C81" w:rsidP="004E0B3C">
            <w:pPr>
              <w:rPr>
                <w:ins w:id="1084" w:author="Javier Kachuka" w:date="2019-11-05T22:30:00Z"/>
                <w:rFonts w:cs="Arial"/>
                <w:sz w:val="24"/>
                <w:szCs w:val="24"/>
                <w:lang w:val="es-ES"/>
              </w:rPr>
            </w:pPr>
          </w:p>
        </w:tc>
      </w:tr>
      <w:tr w:rsidR="002F4C81" w:rsidRPr="00EC5FEE" w14:paraId="318CC4A4" w14:textId="77777777" w:rsidTr="004E0B3C">
        <w:trPr>
          <w:ins w:id="1085" w:author="Javier Kachuka" w:date="2019-11-05T22:30:00Z"/>
        </w:trPr>
        <w:tc>
          <w:tcPr>
            <w:tcW w:w="8828" w:type="dxa"/>
            <w:gridSpan w:val="3"/>
            <w:shd w:val="clear" w:color="auto" w:fill="9CC2E5" w:themeFill="accent1" w:themeFillTint="99"/>
          </w:tcPr>
          <w:p w14:paraId="00A0BD5A" w14:textId="77777777" w:rsidR="002F4C81" w:rsidRPr="00EC5FEE" w:rsidRDefault="002F4C81" w:rsidP="004E0B3C">
            <w:pPr>
              <w:jc w:val="center"/>
              <w:rPr>
                <w:ins w:id="1086" w:author="Javier Kachuka" w:date="2019-11-05T22:30:00Z"/>
                <w:rFonts w:cs="Arial"/>
                <w:b/>
                <w:sz w:val="24"/>
                <w:szCs w:val="24"/>
                <w:lang w:val="es-ES"/>
              </w:rPr>
            </w:pPr>
            <w:ins w:id="1087" w:author="Javier Kachuka" w:date="2019-11-05T22:30:00Z">
              <w:r w:rsidRPr="00EC5FEE">
                <w:rPr>
                  <w:rFonts w:cs="Arial"/>
                  <w:b/>
                  <w:sz w:val="24"/>
                  <w:szCs w:val="24"/>
                  <w:lang w:val="es-ES"/>
                </w:rPr>
                <w:t>Curso Típico de Eventos</w:t>
              </w:r>
            </w:ins>
          </w:p>
        </w:tc>
      </w:tr>
      <w:tr w:rsidR="002F4C81" w:rsidRPr="00576F7E" w14:paraId="60E73E0D" w14:textId="77777777" w:rsidTr="004E0B3C">
        <w:trPr>
          <w:ins w:id="1088" w:author="Javier Kachuka" w:date="2019-11-05T22:30:00Z"/>
        </w:trPr>
        <w:tc>
          <w:tcPr>
            <w:tcW w:w="4414" w:type="dxa"/>
            <w:gridSpan w:val="2"/>
          </w:tcPr>
          <w:p w14:paraId="0060A219" w14:textId="231AD1BB" w:rsidR="002F4C81" w:rsidRPr="00EC5FEE" w:rsidRDefault="002F4C81" w:rsidP="003003BF">
            <w:pPr>
              <w:pStyle w:val="Prrafodelista"/>
              <w:numPr>
                <w:ilvl w:val="0"/>
                <w:numId w:val="10"/>
              </w:numPr>
              <w:jc w:val="both"/>
              <w:rPr>
                <w:ins w:id="1089" w:author="Javier Kachuka" w:date="2019-11-05T22:30:00Z"/>
                <w:rFonts w:cs="Arial"/>
                <w:sz w:val="24"/>
                <w:szCs w:val="24"/>
                <w:lang w:val="es-ES"/>
              </w:rPr>
            </w:pPr>
            <w:ins w:id="1090" w:author="Javier Kachuka" w:date="2019-11-05T22:30:00Z">
              <w:r>
                <w:rPr>
                  <w:rFonts w:cs="Arial"/>
                  <w:sz w:val="24"/>
                  <w:szCs w:val="24"/>
                  <w:lang w:val="es-ES"/>
                </w:rPr>
                <w:lastRenderedPageBreak/>
                <w:t>El caso de uso comienza cuando el empleado</w:t>
              </w:r>
            </w:ins>
            <w:ins w:id="1091" w:author="Javier Kachuka" w:date="2019-11-05T22:32:00Z">
              <w:r>
                <w:rPr>
                  <w:rFonts w:cs="Arial"/>
                  <w:sz w:val="24"/>
                  <w:szCs w:val="24"/>
                  <w:lang w:val="es-ES"/>
                </w:rPr>
                <w:t xml:space="preserve"> de planta</w:t>
              </w:r>
            </w:ins>
            <w:ins w:id="1092" w:author="Javier Kachuka" w:date="2019-11-05T22:30:00Z">
              <w:r>
                <w:rPr>
                  <w:rFonts w:cs="Arial"/>
                  <w:sz w:val="24"/>
                  <w:szCs w:val="24"/>
                  <w:lang w:val="es-ES"/>
                </w:rPr>
                <w:t xml:space="preserve"> u oficinista solicita ver </w:t>
              </w:r>
            </w:ins>
            <w:ins w:id="1093" w:author="Javier Kachuka" w:date="2019-11-05T22:32:00Z">
              <w:r>
                <w:rPr>
                  <w:rFonts w:cs="Arial"/>
                  <w:sz w:val="24"/>
                  <w:szCs w:val="24"/>
                  <w:lang w:val="es-ES"/>
                </w:rPr>
                <w:t>los trabajos</w:t>
              </w:r>
            </w:ins>
            <w:ins w:id="1094" w:author="Javier Kachuka" w:date="2019-11-05T22:30:00Z">
              <w:r>
                <w:rPr>
                  <w:rFonts w:cs="Arial"/>
                  <w:sz w:val="24"/>
                  <w:szCs w:val="24"/>
                  <w:lang w:val="es-ES"/>
                </w:rPr>
                <w:t>.</w:t>
              </w:r>
            </w:ins>
          </w:p>
        </w:tc>
        <w:tc>
          <w:tcPr>
            <w:tcW w:w="4414" w:type="dxa"/>
          </w:tcPr>
          <w:p w14:paraId="163741E2" w14:textId="77777777" w:rsidR="002F4C81" w:rsidRPr="00EC5FEE" w:rsidRDefault="002F4C81" w:rsidP="004E0B3C">
            <w:pPr>
              <w:jc w:val="both"/>
              <w:rPr>
                <w:ins w:id="1095" w:author="Javier Kachuka" w:date="2019-11-05T22:30:00Z"/>
                <w:rFonts w:cs="Arial"/>
                <w:sz w:val="24"/>
                <w:szCs w:val="24"/>
                <w:lang w:val="es-ES"/>
              </w:rPr>
            </w:pPr>
          </w:p>
        </w:tc>
      </w:tr>
      <w:tr w:rsidR="002F4C81" w:rsidRPr="00576F7E" w14:paraId="2D5C8EEE" w14:textId="77777777" w:rsidTr="004E0B3C">
        <w:trPr>
          <w:ins w:id="1096" w:author="Javier Kachuka" w:date="2019-11-05T22:30:00Z"/>
        </w:trPr>
        <w:tc>
          <w:tcPr>
            <w:tcW w:w="4414" w:type="dxa"/>
            <w:gridSpan w:val="2"/>
          </w:tcPr>
          <w:p w14:paraId="2244591A" w14:textId="77777777" w:rsidR="002F4C81" w:rsidRPr="00EC5FEE" w:rsidRDefault="002F4C81" w:rsidP="004E0B3C">
            <w:pPr>
              <w:jc w:val="both"/>
              <w:rPr>
                <w:ins w:id="1097" w:author="Javier Kachuka" w:date="2019-11-05T22:30:00Z"/>
                <w:rFonts w:cs="Arial"/>
                <w:sz w:val="24"/>
                <w:szCs w:val="24"/>
                <w:lang w:val="es-ES"/>
              </w:rPr>
            </w:pPr>
          </w:p>
        </w:tc>
        <w:tc>
          <w:tcPr>
            <w:tcW w:w="4414" w:type="dxa"/>
          </w:tcPr>
          <w:p w14:paraId="331AFCAF" w14:textId="430CBAE9" w:rsidR="002F4C81" w:rsidRPr="00EC5FEE" w:rsidRDefault="002F4C81" w:rsidP="003003BF">
            <w:pPr>
              <w:pStyle w:val="Prrafodelista"/>
              <w:numPr>
                <w:ilvl w:val="0"/>
                <w:numId w:val="10"/>
              </w:numPr>
              <w:jc w:val="both"/>
              <w:rPr>
                <w:ins w:id="1098" w:author="Javier Kachuka" w:date="2019-11-05T22:30:00Z"/>
                <w:rFonts w:cs="Arial"/>
                <w:sz w:val="24"/>
                <w:szCs w:val="24"/>
                <w:lang w:val="es-ES"/>
              </w:rPr>
            </w:pPr>
            <w:ins w:id="1099" w:author="Javier Kachuka" w:date="2019-11-05T22:30:00Z">
              <w:r>
                <w:rPr>
                  <w:rFonts w:cs="Arial"/>
                  <w:sz w:val="24"/>
                  <w:szCs w:val="24"/>
                  <w:lang w:val="es-ES"/>
                </w:rPr>
                <w:t>El sistema busca todos los trabajos existentes, los muestra y finaliza el caso de uso.</w:t>
              </w:r>
            </w:ins>
          </w:p>
        </w:tc>
      </w:tr>
      <w:tr w:rsidR="002F4C81" w:rsidRPr="00EC5FEE" w14:paraId="6D57E2B8" w14:textId="77777777" w:rsidTr="004E0B3C">
        <w:trPr>
          <w:ins w:id="1100" w:author="Javier Kachuka" w:date="2019-11-05T22:30:00Z"/>
        </w:trPr>
        <w:tc>
          <w:tcPr>
            <w:tcW w:w="8828" w:type="dxa"/>
            <w:gridSpan w:val="3"/>
            <w:shd w:val="clear" w:color="auto" w:fill="9CC2E5" w:themeFill="accent1" w:themeFillTint="99"/>
          </w:tcPr>
          <w:p w14:paraId="4D1D050F" w14:textId="77777777" w:rsidR="002F4C81" w:rsidRPr="00EC5FEE" w:rsidRDefault="002F4C81" w:rsidP="004E0B3C">
            <w:pPr>
              <w:jc w:val="center"/>
              <w:rPr>
                <w:ins w:id="1101" w:author="Javier Kachuka" w:date="2019-11-05T22:30:00Z"/>
                <w:rFonts w:cs="Arial"/>
                <w:sz w:val="24"/>
                <w:szCs w:val="24"/>
                <w:lang w:val="es-ES"/>
              </w:rPr>
            </w:pPr>
            <w:ins w:id="1102" w:author="Javier Kachuka" w:date="2019-11-05T22:30:00Z">
              <w:r>
                <w:rPr>
                  <w:rFonts w:cs="Arial"/>
                  <w:b/>
                  <w:sz w:val="24"/>
                  <w:szCs w:val="24"/>
                  <w:lang w:val="es-ES"/>
                </w:rPr>
                <w:t>C</w:t>
              </w:r>
              <w:r w:rsidRPr="00EC5FEE">
                <w:rPr>
                  <w:rFonts w:cs="Arial"/>
                  <w:b/>
                  <w:sz w:val="24"/>
                  <w:szCs w:val="24"/>
                  <w:lang w:val="es-ES"/>
                </w:rPr>
                <w:t>urso Alternativo de Eventos</w:t>
              </w:r>
            </w:ins>
          </w:p>
        </w:tc>
      </w:tr>
      <w:tr w:rsidR="002F4C81" w:rsidRPr="00572E70" w14:paraId="6DD3DA6F" w14:textId="77777777" w:rsidTr="004E0B3C">
        <w:trPr>
          <w:ins w:id="1103" w:author="Javier Kachuka" w:date="2019-11-05T22:30:00Z"/>
        </w:trPr>
        <w:tc>
          <w:tcPr>
            <w:tcW w:w="4414" w:type="dxa"/>
            <w:gridSpan w:val="2"/>
          </w:tcPr>
          <w:p w14:paraId="5FA1979D" w14:textId="77777777" w:rsidR="002F4C81" w:rsidRPr="00EC5FEE" w:rsidRDefault="002F4C81" w:rsidP="004E0B3C">
            <w:pPr>
              <w:jc w:val="center"/>
              <w:rPr>
                <w:ins w:id="1104" w:author="Javier Kachuka" w:date="2019-11-05T22:30:00Z"/>
                <w:rFonts w:cs="Arial"/>
                <w:b/>
                <w:sz w:val="24"/>
                <w:szCs w:val="24"/>
                <w:lang w:val="es-ES"/>
              </w:rPr>
            </w:pPr>
          </w:p>
        </w:tc>
        <w:tc>
          <w:tcPr>
            <w:tcW w:w="4414" w:type="dxa"/>
          </w:tcPr>
          <w:p w14:paraId="55425C18" w14:textId="77777777" w:rsidR="002F4C81" w:rsidRPr="00EC5FEE" w:rsidRDefault="002F4C81" w:rsidP="004E0B3C">
            <w:pPr>
              <w:rPr>
                <w:ins w:id="1105" w:author="Javier Kachuka" w:date="2019-11-05T22:30:00Z"/>
                <w:rFonts w:cs="Arial"/>
                <w:sz w:val="24"/>
                <w:szCs w:val="24"/>
                <w:lang w:val="es-ES"/>
              </w:rPr>
            </w:pPr>
          </w:p>
        </w:tc>
      </w:tr>
    </w:tbl>
    <w:p w14:paraId="2D50D767" w14:textId="5A6B6099" w:rsidR="002F4C81" w:rsidRPr="00EC5FEE" w:rsidRDefault="002F4C81" w:rsidP="00431D6D">
      <w:pPr>
        <w:rPr>
          <w:rFonts w:cs="Arial"/>
          <w:sz w:val="24"/>
          <w:szCs w:val="24"/>
          <w:lang w:val="es-ES"/>
        </w:rPr>
      </w:pPr>
    </w:p>
    <w:tbl>
      <w:tblPr>
        <w:tblStyle w:val="Tablaconcuadrcula"/>
        <w:tblW w:w="0" w:type="auto"/>
        <w:tblLook w:val="04A0" w:firstRow="1" w:lastRow="0" w:firstColumn="1" w:lastColumn="0" w:noHBand="0" w:noVBand="1"/>
      </w:tblPr>
      <w:tblGrid>
        <w:gridCol w:w="2391"/>
        <w:gridCol w:w="2161"/>
        <w:gridCol w:w="4276"/>
      </w:tblGrid>
      <w:tr w:rsidR="002F4C81" w:rsidRPr="00EC5FEE" w14:paraId="04FDC628" w14:textId="77777777" w:rsidTr="002F4C81">
        <w:tc>
          <w:tcPr>
            <w:tcW w:w="2391" w:type="dxa"/>
            <w:shd w:val="clear" w:color="auto" w:fill="9CC2E5" w:themeFill="accent1" w:themeFillTint="99"/>
          </w:tcPr>
          <w:p w14:paraId="06541E91" w14:textId="6119DDDD" w:rsidR="002F4C81" w:rsidRPr="00EC5FEE" w:rsidRDefault="002F4C81" w:rsidP="002F4C81">
            <w:pPr>
              <w:rPr>
                <w:rFonts w:cs="Arial"/>
                <w:b/>
                <w:sz w:val="24"/>
                <w:szCs w:val="24"/>
                <w:lang w:val="es-ES"/>
              </w:rPr>
            </w:pPr>
            <w:ins w:id="1106" w:author="Javier Kachuka" w:date="2019-11-05T22:34:00Z">
              <w:r w:rsidRPr="00EC5FEE">
                <w:rPr>
                  <w:rFonts w:cs="Arial"/>
                  <w:b/>
                  <w:sz w:val="24"/>
                  <w:szCs w:val="24"/>
                  <w:lang w:val="es-ES"/>
                </w:rPr>
                <w:t>Caso de uso</w:t>
              </w:r>
            </w:ins>
            <w:del w:id="1107" w:author="Javier Kachuka" w:date="2019-11-05T22:27:00Z">
              <w:r w:rsidRPr="00EC5FEE" w:rsidDel="006B34D3">
                <w:rPr>
                  <w:rFonts w:cs="Arial"/>
                  <w:b/>
                  <w:sz w:val="24"/>
                  <w:szCs w:val="24"/>
                  <w:lang w:val="es-ES"/>
                </w:rPr>
                <w:delText>Caso de uso</w:delText>
              </w:r>
            </w:del>
          </w:p>
        </w:tc>
        <w:tc>
          <w:tcPr>
            <w:tcW w:w="6437" w:type="dxa"/>
            <w:gridSpan w:val="2"/>
          </w:tcPr>
          <w:p w14:paraId="64254610" w14:textId="06935439" w:rsidR="002F4C81" w:rsidRPr="00EC5FEE" w:rsidRDefault="002F4C81" w:rsidP="002F4C81">
            <w:pPr>
              <w:rPr>
                <w:rFonts w:cs="Arial"/>
                <w:sz w:val="24"/>
                <w:szCs w:val="24"/>
                <w:lang w:val="es-ES"/>
              </w:rPr>
            </w:pPr>
            <w:ins w:id="1108" w:author="Javier Kachuka" w:date="2019-11-05T22:34:00Z">
              <w:r w:rsidRPr="00EC5FEE">
                <w:rPr>
                  <w:rFonts w:cs="Arial"/>
                  <w:sz w:val="24"/>
                  <w:szCs w:val="24"/>
                  <w:lang w:val="es-ES"/>
                </w:rPr>
                <w:t>Ver Flujo de Trabajo</w:t>
              </w:r>
            </w:ins>
            <w:del w:id="1109" w:author="Javier Kachuka" w:date="2019-11-05T22:27:00Z">
              <w:r w:rsidRPr="00EC5FEE" w:rsidDel="006B34D3">
                <w:rPr>
                  <w:rFonts w:cs="Arial"/>
                  <w:sz w:val="24"/>
                  <w:szCs w:val="24"/>
                  <w:lang w:val="es-ES"/>
                </w:rPr>
                <w:delText>Ver Flujo de Trabajo</w:delText>
              </w:r>
            </w:del>
          </w:p>
        </w:tc>
      </w:tr>
      <w:tr w:rsidR="002F4C81" w:rsidRPr="00EC5FEE" w14:paraId="49EB8A2B" w14:textId="77777777" w:rsidTr="002F4C81">
        <w:tc>
          <w:tcPr>
            <w:tcW w:w="2391" w:type="dxa"/>
            <w:shd w:val="clear" w:color="auto" w:fill="9CC2E5" w:themeFill="accent1" w:themeFillTint="99"/>
          </w:tcPr>
          <w:p w14:paraId="16A7A70E" w14:textId="33573AC2" w:rsidR="002F4C81" w:rsidRPr="00EC5FEE" w:rsidRDefault="002F4C81" w:rsidP="002F4C81">
            <w:pPr>
              <w:rPr>
                <w:rFonts w:cs="Arial"/>
                <w:b/>
                <w:sz w:val="24"/>
                <w:szCs w:val="24"/>
                <w:lang w:val="es-ES"/>
              </w:rPr>
            </w:pPr>
            <w:ins w:id="1110" w:author="Javier Kachuka" w:date="2019-11-05T22:34:00Z">
              <w:r w:rsidRPr="00EC5FEE">
                <w:rPr>
                  <w:rFonts w:cs="Arial"/>
                  <w:b/>
                  <w:sz w:val="24"/>
                  <w:szCs w:val="24"/>
                  <w:lang w:val="es-ES"/>
                </w:rPr>
                <w:t>Actor</w:t>
              </w:r>
            </w:ins>
            <w:del w:id="1111" w:author="Javier Kachuka" w:date="2019-11-05T22:27:00Z">
              <w:r w:rsidRPr="00EC5FEE" w:rsidDel="006B34D3">
                <w:rPr>
                  <w:rFonts w:cs="Arial"/>
                  <w:b/>
                  <w:sz w:val="24"/>
                  <w:szCs w:val="24"/>
                  <w:lang w:val="es-ES"/>
                </w:rPr>
                <w:delText>Actor</w:delText>
              </w:r>
            </w:del>
          </w:p>
        </w:tc>
        <w:tc>
          <w:tcPr>
            <w:tcW w:w="6437" w:type="dxa"/>
            <w:gridSpan w:val="2"/>
          </w:tcPr>
          <w:p w14:paraId="38C0723E" w14:textId="20ABABA2" w:rsidR="002F4C81" w:rsidRPr="00EC5FEE" w:rsidRDefault="002F4C81" w:rsidP="002F4C81">
            <w:pPr>
              <w:rPr>
                <w:rFonts w:cs="Arial"/>
                <w:sz w:val="24"/>
                <w:szCs w:val="24"/>
                <w:lang w:val="es-ES"/>
              </w:rPr>
            </w:pPr>
            <w:ins w:id="1112" w:author="Javier Kachuka" w:date="2019-11-05T22:34:00Z">
              <w:r w:rsidRPr="00EC5FEE">
                <w:rPr>
                  <w:rFonts w:cs="Arial"/>
                  <w:sz w:val="24"/>
                  <w:szCs w:val="24"/>
                  <w:lang w:val="es-ES"/>
                </w:rPr>
                <w:t xml:space="preserve">Empleado </w:t>
              </w:r>
              <w:r>
                <w:rPr>
                  <w:rFonts w:cs="Arial"/>
                  <w:sz w:val="24"/>
                  <w:szCs w:val="24"/>
                  <w:lang w:val="es-ES"/>
                </w:rPr>
                <w:t>de planta</w:t>
              </w:r>
            </w:ins>
            <w:del w:id="1113" w:author="Javier Kachuka" w:date="2019-11-05T22:27:00Z">
              <w:r w:rsidRPr="00EC5FEE" w:rsidDel="006B34D3">
                <w:rPr>
                  <w:rFonts w:cs="Arial"/>
                  <w:sz w:val="24"/>
                  <w:szCs w:val="24"/>
                  <w:lang w:val="es-ES"/>
                </w:rPr>
                <w:delText xml:space="preserve">Empleado </w:delText>
              </w:r>
            </w:del>
          </w:p>
        </w:tc>
      </w:tr>
      <w:tr w:rsidR="002F4C81" w:rsidRPr="00576F7E" w14:paraId="48F52023" w14:textId="77777777" w:rsidTr="002F4C81">
        <w:tc>
          <w:tcPr>
            <w:tcW w:w="2391" w:type="dxa"/>
            <w:shd w:val="clear" w:color="auto" w:fill="9CC2E5" w:themeFill="accent1" w:themeFillTint="99"/>
          </w:tcPr>
          <w:p w14:paraId="6C205EB2" w14:textId="6F55EA0B" w:rsidR="002F4C81" w:rsidRPr="00EC5FEE" w:rsidRDefault="002F4C81" w:rsidP="002F4C81">
            <w:pPr>
              <w:rPr>
                <w:rFonts w:cs="Arial"/>
                <w:b/>
                <w:sz w:val="24"/>
                <w:szCs w:val="24"/>
                <w:lang w:val="es-ES"/>
              </w:rPr>
            </w:pPr>
            <w:ins w:id="1114" w:author="Javier Kachuka" w:date="2019-11-05T22:34:00Z">
              <w:r w:rsidRPr="00EC5FEE">
                <w:rPr>
                  <w:rFonts w:cs="Arial"/>
                  <w:b/>
                  <w:sz w:val="24"/>
                  <w:szCs w:val="24"/>
                  <w:lang w:val="es-ES"/>
                </w:rPr>
                <w:t xml:space="preserve">Descripción </w:t>
              </w:r>
            </w:ins>
            <w:del w:id="1115" w:author="Javier Kachuka" w:date="2019-11-05T22:27:00Z">
              <w:r w:rsidRPr="00EC5FEE" w:rsidDel="006B34D3">
                <w:rPr>
                  <w:rFonts w:cs="Arial"/>
                  <w:b/>
                  <w:sz w:val="24"/>
                  <w:szCs w:val="24"/>
                  <w:lang w:val="es-ES"/>
                </w:rPr>
                <w:delText xml:space="preserve">Descripción </w:delText>
              </w:r>
            </w:del>
          </w:p>
        </w:tc>
        <w:tc>
          <w:tcPr>
            <w:tcW w:w="6437" w:type="dxa"/>
            <w:gridSpan w:val="2"/>
          </w:tcPr>
          <w:p w14:paraId="30DDD304" w14:textId="6EF48318" w:rsidR="002F4C81" w:rsidRPr="00EC5FEE" w:rsidRDefault="002F4C81" w:rsidP="002F4C81">
            <w:pPr>
              <w:rPr>
                <w:rFonts w:cs="Arial"/>
                <w:sz w:val="24"/>
                <w:szCs w:val="24"/>
                <w:vertAlign w:val="subscript"/>
                <w:lang w:val="es-ES"/>
              </w:rPr>
            </w:pPr>
            <w:ins w:id="1116" w:author="Javier Kachuka" w:date="2019-11-05T22:34:00Z">
              <w:r w:rsidRPr="00EC5FEE">
                <w:rPr>
                  <w:rFonts w:cs="Arial"/>
                  <w:sz w:val="24"/>
                  <w:szCs w:val="24"/>
                  <w:lang w:val="es-ES"/>
                </w:rPr>
                <w:t>El empleado</w:t>
              </w:r>
              <w:r>
                <w:rPr>
                  <w:rFonts w:cs="Arial"/>
                  <w:sz w:val="24"/>
                  <w:szCs w:val="24"/>
                  <w:lang w:val="es-ES"/>
                </w:rPr>
                <w:t xml:space="preserve"> de planta</w:t>
              </w:r>
              <w:r w:rsidRPr="00EC5FEE">
                <w:rPr>
                  <w:rFonts w:cs="Arial"/>
                  <w:sz w:val="24"/>
                  <w:szCs w:val="24"/>
                  <w:lang w:val="es-ES"/>
                </w:rPr>
                <w:t xml:space="preserve"> ve el flujo de trabajo que debe seguir para llevar a cabo su trabajo.</w:t>
              </w:r>
            </w:ins>
            <w:del w:id="1117" w:author="Javier Kachuka" w:date="2019-11-05T22:27:00Z">
              <w:r w:rsidRPr="00EC5FEE" w:rsidDel="006B34D3">
                <w:rPr>
                  <w:rFonts w:cs="Arial"/>
                  <w:sz w:val="24"/>
                  <w:szCs w:val="24"/>
                  <w:lang w:val="es-ES"/>
                </w:rPr>
                <w:delText>El empleado ve el flujo de trabajo que debe seguir para llevar a cabo su trabajo.</w:delText>
              </w:r>
            </w:del>
          </w:p>
        </w:tc>
      </w:tr>
      <w:tr w:rsidR="002F4C81" w:rsidRPr="00EC5FEE" w14:paraId="7092C6F4" w14:textId="77777777" w:rsidTr="002F4C81">
        <w:tc>
          <w:tcPr>
            <w:tcW w:w="2391" w:type="dxa"/>
            <w:shd w:val="clear" w:color="auto" w:fill="9CC2E5" w:themeFill="accent1" w:themeFillTint="99"/>
          </w:tcPr>
          <w:p w14:paraId="7EDEB6D4" w14:textId="0D9B1776" w:rsidR="002F4C81" w:rsidRPr="00EC5FEE" w:rsidRDefault="002F4C81" w:rsidP="002F4C81">
            <w:pPr>
              <w:rPr>
                <w:rFonts w:cs="Arial"/>
                <w:b/>
                <w:sz w:val="24"/>
                <w:szCs w:val="24"/>
                <w:lang w:val="es-ES"/>
              </w:rPr>
            </w:pPr>
            <w:ins w:id="1118" w:author="Javier Kachuka" w:date="2019-11-05T22:34:00Z">
              <w:r w:rsidRPr="00EC5FEE">
                <w:rPr>
                  <w:rFonts w:cs="Arial"/>
                  <w:b/>
                  <w:sz w:val="24"/>
                  <w:szCs w:val="24"/>
                  <w:lang w:val="es-ES"/>
                </w:rPr>
                <w:t>Referencia Cruzada</w:t>
              </w:r>
            </w:ins>
            <w:del w:id="1119" w:author="Javier Kachuka" w:date="2019-11-05T22:27:00Z">
              <w:r w:rsidRPr="00EC5FEE" w:rsidDel="006B34D3">
                <w:rPr>
                  <w:rFonts w:cs="Arial"/>
                  <w:b/>
                  <w:sz w:val="24"/>
                  <w:szCs w:val="24"/>
                  <w:lang w:val="es-ES"/>
                </w:rPr>
                <w:delText>Referencia Cruzada</w:delText>
              </w:r>
            </w:del>
          </w:p>
        </w:tc>
        <w:tc>
          <w:tcPr>
            <w:tcW w:w="6437" w:type="dxa"/>
            <w:gridSpan w:val="2"/>
          </w:tcPr>
          <w:p w14:paraId="4118D43C" w14:textId="2B0202B2" w:rsidR="002F4C81" w:rsidRPr="00EC5FEE" w:rsidRDefault="002F4C81" w:rsidP="002F4C81">
            <w:pPr>
              <w:rPr>
                <w:rFonts w:cs="Arial"/>
                <w:sz w:val="24"/>
                <w:szCs w:val="24"/>
                <w:lang w:val="es-ES"/>
              </w:rPr>
            </w:pPr>
            <w:ins w:id="1120" w:author="Javier Kachuka" w:date="2019-11-05T22:34:00Z">
              <w:r w:rsidRPr="00EC5FEE">
                <w:rPr>
                  <w:rFonts w:cs="Arial"/>
                  <w:sz w:val="24"/>
                  <w:szCs w:val="24"/>
                  <w:lang w:val="es-ES"/>
                </w:rPr>
                <w:t>RF2.</w:t>
              </w:r>
              <w:r>
                <w:rPr>
                  <w:rFonts w:cs="Arial"/>
                  <w:sz w:val="24"/>
                  <w:szCs w:val="24"/>
                  <w:lang w:val="es-ES"/>
                </w:rPr>
                <w:t>9</w:t>
              </w:r>
            </w:ins>
            <w:del w:id="1121" w:author="Javier Kachuka" w:date="2019-11-05T22:27:00Z">
              <w:r w:rsidRPr="00EC5FEE" w:rsidDel="006B34D3">
                <w:rPr>
                  <w:rFonts w:cs="Arial"/>
                  <w:sz w:val="24"/>
                  <w:szCs w:val="24"/>
                  <w:lang w:val="es-ES"/>
                </w:rPr>
                <w:delText>RF2.4</w:delText>
              </w:r>
            </w:del>
          </w:p>
        </w:tc>
      </w:tr>
      <w:tr w:rsidR="008F13CC" w:rsidRPr="00EC5FEE" w14:paraId="61BB258F" w14:textId="77777777" w:rsidTr="002F4C81">
        <w:tc>
          <w:tcPr>
            <w:tcW w:w="2391" w:type="dxa"/>
            <w:shd w:val="clear" w:color="auto" w:fill="9CC2E5" w:themeFill="accent1" w:themeFillTint="99"/>
          </w:tcPr>
          <w:p w14:paraId="49E77195" w14:textId="77777777" w:rsidR="008F13CC" w:rsidRPr="00EC5FEE" w:rsidRDefault="008F13CC" w:rsidP="00E76878">
            <w:pPr>
              <w:rPr>
                <w:rFonts w:cs="Arial"/>
                <w:b/>
                <w:sz w:val="24"/>
                <w:szCs w:val="24"/>
                <w:lang w:val="es-ES"/>
              </w:rPr>
            </w:pPr>
            <w:r w:rsidRPr="00EC5FEE">
              <w:rPr>
                <w:rFonts w:cs="Arial"/>
                <w:b/>
                <w:sz w:val="24"/>
                <w:szCs w:val="24"/>
                <w:lang w:val="es-ES"/>
              </w:rPr>
              <w:t xml:space="preserve">Precondición </w:t>
            </w:r>
          </w:p>
        </w:tc>
        <w:tc>
          <w:tcPr>
            <w:tcW w:w="6437" w:type="dxa"/>
            <w:gridSpan w:val="2"/>
          </w:tcPr>
          <w:p w14:paraId="4EFD2D2E" w14:textId="77777777" w:rsidR="008F13CC" w:rsidRPr="00EC5FEE" w:rsidRDefault="0050660B" w:rsidP="0050660B">
            <w:pPr>
              <w:rPr>
                <w:rFonts w:cs="Arial"/>
                <w:sz w:val="24"/>
                <w:szCs w:val="24"/>
                <w:lang w:val="es-ES"/>
              </w:rPr>
            </w:pPr>
            <w:r w:rsidRPr="00EC5FEE">
              <w:rPr>
                <w:rFonts w:cs="Arial"/>
                <w:sz w:val="24"/>
                <w:szCs w:val="24"/>
                <w:lang w:val="es-ES"/>
              </w:rPr>
              <w:t>Existan trabajos cargados.</w:t>
            </w:r>
          </w:p>
        </w:tc>
      </w:tr>
      <w:tr w:rsidR="008F13CC" w:rsidRPr="00EC5FEE" w14:paraId="57306F45" w14:textId="77777777" w:rsidTr="002F4C81">
        <w:tc>
          <w:tcPr>
            <w:tcW w:w="2391" w:type="dxa"/>
            <w:shd w:val="clear" w:color="auto" w:fill="9CC2E5" w:themeFill="accent1" w:themeFillTint="99"/>
          </w:tcPr>
          <w:p w14:paraId="639CD5B5" w14:textId="77777777" w:rsidR="008F13CC" w:rsidRPr="00EC5FEE" w:rsidRDefault="008F13CC" w:rsidP="00E76878">
            <w:pPr>
              <w:rPr>
                <w:rFonts w:cs="Arial"/>
                <w:b/>
                <w:sz w:val="24"/>
                <w:szCs w:val="24"/>
                <w:lang w:val="es-ES"/>
              </w:rPr>
            </w:pPr>
            <w:r w:rsidRPr="00EC5FEE">
              <w:rPr>
                <w:rFonts w:cs="Arial"/>
                <w:b/>
                <w:sz w:val="24"/>
                <w:szCs w:val="24"/>
                <w:lang w:val="es-ES"/>
              </w:rPr>
              <w:t xml:space="preserve">Poscondición </w:t>
            </w:r>
          </w:p>
        </w:tc>
        <w:tc>
          <w:tcPr>
            <w:tcW w:w="6437" w:type="dxa"/>
            <w:gridSpan w:val="2"/>
          </w:tcPr>
          <w:p w14:paraId="12BF7D23" w14:textId="77777777" w:rsidR="008F13CC" w:rsidRPr="00EC5FEE" w:rsidRDefault="008F13CC" w:rsidP="0050660B">
            <w:pPr>
              <w:rPr>
                <w:rFonts w:cs="Arial"/>
                <w:sz w:val="24"/>
                <w:szCs w:val="24"/>
                <w:lang w:val="es-ES"/>
              </w:rPr>
            </w:pPr>
          </w:p>
        </w:tc>
      </w:tr>
      <w:tr w:rsidR="008F13CC" w:rsidRPr="00EC5FEE" w14:paraId="6E652E0B" w14:textId="77777777" w:rsidTr="00EC5FEE">
        <w:tc>
          <w:tcPr>
            <w:tcW w:w="8828" w:type="dxa"/>
            <w:gridSpan w:val="3"/>
            <w:shd w:val="clear" w:color="auto" w:fill="9CC2E5" w:themeFill="accent1" w:themeFillTint="99"/>
          </w:tcPr>
          <w:p w14:paraId="782995CF" w14:textId="77777777" w:rsidR="008F13CC" w:rsidRPr="00EC5FEE" w:rsidRDefault="008F13CC" w:rsidP="00E76878">
            <w:pPr>
              <w:jc w:val="center"/>
              <w:rPr>
                <w:rFonts w:cs="Arial"/>
                <w:b/>
                <w:sz w:val="24"/>
                <w:szCs w:val="24"/>
                <w:lang w:val="es-ES"/>
              </w:rPr>
            </w:pPr>
            <w:r w:rsidRPr="00EC5FEE">
              <w:rPr>
                <w:rFonts w:cs="Arial"/>
                <w:b/>
                <w:sz w:val="24"/>
                <w:szCs w:val="24"/>
                <w:lang w:val="es-ES"/>
              </w:rPr>
              <w:t>Curso Típico de Eventos</w:t>
            </w:r>
          </w:p>
        </w:tc>
      </w:tr>
      <w:tr w:rsidR="008F13CC" w:rsidRPr="00576F7E" w14:paraId="3DBDB20E" w14:textId="77777777" w:rsidTr="002F4C81">
        <w:tc>
          <w:tcPr>
            <w:tcW w:w="4552" w:type="dxa"/>
            <w:gridSpan w:val="2"/>
          </w:tcPr>
          <w:p w14:paraId="3AA441F9" w14:textId="42650770" w:rsidR="008F13CC" w:rsidRPr="00EC5FEE" w:rsidRDefault="008F13CC" w:rsidP="0050660B">
            <w:pPr>
              <w:pStyle w:val="Prrafodelista"/>
              <w:numPr>
                <w:ilvl w:val="0"/>
                <w:numId w:val="6"/>
              </w:numPr>
              <w:jc w:val="both"/>
              <w:rPr>
                <w:rFonts w:cs="Arial"/>
                <w:sz w:val="24"/>
                <w:szCs w:val="24"/>
                <w:lang w:val="es-ES"/>
              </w:rPr>
            </w:pPr>
            <w:r w:rsidRPr="00EC5FEE">
              <w:rPr>
                <w:rFonts w:cs="Arial"/>
                <w:sz w:val="24"/>
                <w:szCs w:val="24"/>
                <w:lang w:val="es-ES"/>
              </w:rPr>
              <w:t xml:space="preserve">El caso de uso comienza cuando el empleado </w:t>
            </w:r>
            <w:ins w:id="1122" w:author="Javier Kachuka" w:date="2019-11-05T22:27:00Z">
              <w:r w:rsidR="002F4C81">
                <w:rPr>
                  <w:rFonts w:cs="Arial"/>
                  <w:sz w:val="24"/>
                  <w:szCs w:val="24"/>
                  <w:lang w:val="es-ES"/>
                </w:rPr>
                <w:t xml:space="preserve">de planta </w:t>
              </w:r>
            </w:ins>
            <w:r w:rsidRPr="00EC5FEE">
              <w:rPr>
                <w:rFonts w:cs="Arial"/>
                <w:sz w:val="24"/>
                <w:szCs w:val="24"/>
                <w:lang w:val="es-ES"/>
              </w:rPr>
              <w:t xml:space="preserve">selecciona </w:t>
            </w:r>
            <w:r w:rsidR="0050660B" w:rsidRPr="00EC5FEE">
              <w:rPr>
                <w:rFonts w:cs="Arial"/>
                <w:sz w:val="24"/>
                <w:szCs w:val="24"/>
                <w:lang w:val="es-ES"/>
              </w:rPr>
              <w:t>ver flujo de trabajo.</w:t>
            </w:r>
          </w:p>
        </w:tc>
        <w:tc>
          <w:tcPr>
            <w:tcW w:w="4276" w:type="dxa"/>
          </w:tcPr>
          <w:p w14:paraId="4A83CF8A" w14:textId="77777777" w:rsidR="008F13CC" w:rsidRPr="00EC5FEE" w:rsidRDefault="008F13CC" w:rsidP="00E76878">
            <w:pPr>
              <w:jc w:val="both"/>
              <w:rPr>
                <w:rFonts w:cs="Arial"/>
                <w:sz w:val="24"/>
                <w:szCs w:val="24"/>
                <w:lang w:val="es-ES"/>
              </w:rPr>
            </w:pPr>
          </w:p>
        </w:tc>
      </w:tr>
      <w:tr w:rsidR="008F13CC" w:rsidRPr="00576F7E" w14:paraId="03B62257" w14:textId="77777777" w:rsidTr="002F4C81">
        <w:tc>
          <w:tcPr>
            <w:tcW w:w="4552" w:type="dxa"/>
            <w:gridSpan w:val="2"/>
          </w:tcPr>
          <w:p w14:paraId="3164A385" w14:textId="77777777" w:rsidR="008F13CC" w:rsidRPr="00EC5FEE" w:rsidRDefault="008F13CC" w:rsidP="00E76878">
            <w:pPr>
              <w:jc w:val="both"/>
              <w:rPr>
                <w:rFonts w:cs="Arial"/>
                <w:sz w:val="24"/>
                <w:szCs w:val="24"/>
                <w:lang w:val="es-ES"/>
              </w:rPr>
            </w:pPr>
          </w:p>
        </w:tc>
        <w:tc>
          <w:tcPr>
            <w:tcW w:w="4276" w:type="dxa"/>
          </w:tcPr>
          <w:p w14:paraId="7CE1F663" w14:textId="0A6AE30A" w:rsidR="008F13CC" w:rsidRPr="00EC5FEE" w:rsidRDefault="008F13CC" w:rsidP="003003BF">
            <w:pPr>
              <w:pStyle w:val="Prrafodelista"/>
              <w:numPr>
                <w:ilvl w:val="0"/>
                <w:numId w:val="6"/>
              </w:numPr>
              <w:jc w:val="both"/>
              <w:rPr>
                <w:rFonts w:cs="Arial"/>
                <w:sz w:val="24"/>
                <w:szCs w:val="24"/>
                <w:lang w:val="es-ES"/>
              </w:rPr>
            </w:pPr>
            <w:r w:rsidRPr="00EC5FEE">
              <w:rPr>
                <w:rFonts w:cs="Arial"/>
                <w:sz w:val="24"/>
                <w:szCs w:val="24"/>
                <w:lang w:val="es-ES"/>
              </w:rPr>
              <w:t xml:space="preserve">El </w:t>
            </w:r>
            <w:r w:rsidR="0050660B" w:rsidRPr="00EC5FEE">
              <w:rPr>
                <w:rFonts w:cs="Arial"/>
                <w:sz w:val="24"/>
                <w:szCs w:val="24"/>
                <w:lang w:val="es-ES"/>
              </w:rPr>
              <w:t>sistema ordena los trabajos por mayor prioridad</w:t>
            </w:r>
            <w:ins w:id="1123" w:author="Javier Kachuka" w:date="2019-11-05T22:26:00Z">
              <w:r w:rsidR="002F4C81">
                <w:rPr>
                  <w:rFonts w:cs="Arial"/>
                  <w:sz w:val="24"/>
                  <w:szCs w:val="24"/>
                  <w:lang w:val="es-ES"/>
                </w:rPr>
                <w:t xml:space="preserve"> y</w:t>
              </w:r>
            </w:ins>
            <w:del w:id="1124" w:author="Javier Kachuka" w:date="2019-11-05T22:26:00Z">
              <w:r w:rsidR="0050660B" w:rsidRPr="00EC5FEE" w:rsidDel="002F4C81">
                <w:rPr>
                  <w:rFonts w:cs="Arial"/>
                  <w:sz w:val="24"/>
                  <w:szCs w:val="24"/>
                  <w:lang w:val="es-ES"/>
                </w:rPr>
                <w:delText>,</w:delText>
              </w:r>
            </w:del>
            <w:r w:rsidR="0050660B" w:rsidRPr="00EC5FEE">
              <w:rPr>
                <w:rFonts w:cs="Arial"/>
                <w:sz w:val="24"/>
                <w:szCs w:val="24"/>
                <w:lang w:val="es-ES"/>
              </w:rPr>
              <w:t xml:space="preserve"> tiempo</w:t>
            </w:r>
            <w:del w:id="1125" w:author="Javier Kachuka" w:date="2019-11-05T22:26:00Z">
              <w:r w:rsidR="0050660B" w:rsidRPr="00EC5FEE" w:rsidDel="002F4C81">
                <w:rPr>
                  <w:rFonts w:cs="Arial"/>
                  <w:sz w:val="24"/>
                  <w:szCs w:val="24"/>
                  <w:lang w:val="es-ES"/>
                </w:rPr>
                <w:delText xml:space="preserve"> y ubicación</w:delText>
              </w:r>
            </w:del>
            <w:r w:rsidR="0050660B" w:rsidRPr="00EC5FEE">
              <w:rPr>
                <w:rFonts w:cs="Arial"/>
                <w:sz w:val="24"/>
                <w:szCs w:val="24"/>
                <w:lang w:val="es-ES"/>
              </w:rPr>
              <w:t>.</w:t>
            </w:r>
            <w:r w:rsidR="00462B03">
              <w:rPr>
                <w:rFonts w:cs="Arial"/>
                <w:sz w:val="24"/>
                <w:szCs w:val="24"/>
                <w:lang w:val="es-ES"/>
              </w:rPr>
              <w:t xml:space="preserve"> Y luego muestra una lista de los trabajos por hacer</w:t>
            </w:r>
            <w:ins w:id="1126" w:author="Javier Kachuka" w:date="2019-11-05T22:34:00Z">
              <w:r w:rsidR="00AB4322">
                <w:rPr>
                  <w:rFonts w:cs="Arial"/>
                  <w:sz w:val="24"/>
                  <w:szCs w:val="24"/>
                  <w:lang w:val="es-ES"/>
                </w:rPr>
                <w:t xml:space="preserve"> y finaliza el caso de uso.</w:t>
              </w:r>
            </w:ins>
            <w:del w:id="1127" w:author="Javier Kachuka" w:date="2019-11-05T22:34:00Z">
              <w:r w:rsidR="00462B03" w:rsidDel="00AB4322">
                <w:rPr>
                  <w:rFonts w:cs="Arial"/>
                  <w:sz w:val="24"/>
                  <w:szCs w:val="24"/>
                  <w:lang w:val="es-ES"/>
                </w:rPr>
                <w:delText>.</w:delText>
              </w:r>
            </w:del>
          </w:p>
        </w:tc>
      </w:tr>
      <w:tr w:rsidR="008F13CC" w:rsidRPr="00EC5FEE" w14:paraId="0208AF88" w14:textId="77777777" w:rsidTr="00EC5FEE">
        <w:tc>
          <w:tcPr>
            <w:tcW w:w="8828" w:type="dxa"/>
            <w:gridSpan w:val="3"/>
            <w:shd w:val="clear" w:color="auto" w:fill="9CC2E5" w:themeFill="accent1" w:themeFillTint="99"/>
          </w:tcPr>
          <w:p w14:paraId="7D500625" w14:textId="77777777" w:rsidR="008F13CC" w:rsidRPr="00EC5FEE" w:rsidRDefault="008F13CC" w:rsidP="00E76878">
            <w:pPr>
              <w:jc w:val="center"/>
              <w:rPr>
                <w:rFonts w:cs="Arial"/>
                <w:sz w:val="24"/>
                <w:szCs w:val="24"/>
                <w:lang w:val="es-ES"/>
              </w:rPr>
            </w:pPr>
            <w:r w:rsidRPr="00EC5FEE">
              <w:rPr>
                <w:rFonts w:cs="Arial"/>
                <w:b/>
                <w:sz w:val="24"/>
                <w:szCs w:val="24"/>
                <w:lang w:val="es-ES"/>
              </w:rPr>
              <w:t>Curso Alternativo de Eventos</w:t>
            </w:r>
          </w:p>
        </w:tc>
      </w:tr>
      <w:tr w:rsidR="008F13CC" w:rsidRPr="00EC5FEE" w14:paraId="33228F74" w14:textId="77777777" w:rsidTr="002F4C81">
        <w:tc>
          <w:tcPr>
            <w:tcW w:w="4552" w:type="dxa"/>
            <w:gridSpan w:val="2"/>
          </w:tcPr>
          <w:p w14:paraId="2242B213" w14:textId="77777777" w:rsidR="008F13CC" w:rsidRPr="00EC5FEE" w:rsidRDefault="008F13CC" w:rsidP="00E76878">
            <w:pPr>
              <w:jc w:val="center"/>
              <w:rPr>
                <w:rFonts w:cs="Arial"/>
                <w:b/>
                <w:sz w:val="24"/>
                <w:szCs w:val="24"/>
                <w:lang w:val="es-ES"/>
              </w:rPr>
            </w:pPr>
          </w:p>
        </w:tc>
        <w:tc>
          <w:tcPr>
            <w:tcW w:w="4276" w:type="dxa"/>
          </w:tcPr>
          <w:p w14:paraId="73B6492F" w14:textId="77777777" w:rsidR="008F13CC" w:rsidRPr="00EC5FEE" w:rsidRDefault="008F13CC" w:rsidP="00E76878">
            <w:pPr>
              <w:rPr>
                <w:rFonts w:cs="Arial"/>
                <w:sz w:val="24"/>
                <w:szCs w:val="24"/>
                <w:lang w:val="es-ES"/>
              </w:rPr>
            </w:pPr>
          </w:p>
        </w:tc>
      </w:tr>
    </w:tbl>
    <w:p w14:paraId="4FE626E3" w14:textId="77777777" w:rsidR="008F13CC" w:rsidRDefault="008F13CC" w:rsidP="00431D6D">
      <w:pPr>
        <w:rPr>
          <w:lang w:val="es-ES"/>
        </w:rPr>
      </w:pPr>
    </w:p>
    <w:tbl>
      <w:tblPr>
        <w:tblStyle w:val="Tablaconcuadrcula"/>
        <w:tblW w:w="0" w:type="auto"/>
        <w:tblLook w:val="04A0" w:firstRow="1" w:lastRow="0" w:firstColumn="1" w:lastColumn="0" w:noHBand="0" w:noVBand="1"/>
        <w:tblPrChange w:id="1128" w:author="Javier Kachuka" w:date="2019-11-05T22:40:00Z">
          <w:tblPr>
            <w:tblStyle w:val="Tablaconcuadrcula"/>
            <w:tblW w:w="0" w:type="auto"/>
            <w:tblLook w:val="04A0" w:firstRow="1" w:lastRow="0" w:firstColumn="1" w:lastColumn="0" w:noHBand="0" w:noVBand="1"/>
          </w:tblPr>
        </w:tblPrChange>
      </w:tblPr>
      <w:tblGrid>
        <w:gridCol w:w="2391"/>
        <w:gridCol w:w="2149"/>
        <w:gridCol w:w="4288"/>
        <w:tblGridChange w:id="1129">
          <w:tblGrid>
            <w:gridCol w:w="2391"/>
            <w:gridCol w:w="2149"/>
            <w:gridCol w:w="4288"/>
          </w:tblGrid>
        </w:tblGridChange>
      </w:tblGrid>
      <w:tr w:rsidR="00AB4322" w:rsidRPr="00576F7E" w14:paraId="530F689A" w14:textId="77777777" w:rsidTr="00AB4322">
        <w:tc>
          <w:tcPr>
            <w:tcW w:w="2391" w:type="dxa"/>
            <w:shd w:val="clear" w:color="auto" w:fill="9CC2E5" w:themeFill="accent1" w:themeFillTint="99"/>
            <w:tcPrChange w:id="1130" w:author="Javier Kachuka" w:date="2019-11-05T22:40:00Z">
              <w:tcPr>
                <w:tcW w:w="2122" w:type="dxa"/>
                <w:shd w:val="clear" w:color="auto" w:fill="9CC2E5" w:themeFill="accent1" w:themeFillTint="99"/>
              </w:tcPr>
            </w:tcPrChange>
          </w:tcPr>
          <w:p w14:paraId="4B6EB2D2" w14:textId="62DF6BA6" w:rsidR="00AB4322" w:rsidRPr="00EC5FEE" w:rsidRDefault="00AB4322" w:rsidP="00AB4322">
            <w:pPr>
              <w:rPr>
                <w:rFonts w:cs="Arial"/>
                <w:b/>
                <w:sz w:val="24"/>
                <w:szCs w:val="24"/>
                <w:lang w:val="es-ES"/>
              </w:rPr>
            </w:pPr>
            <w:ins w:id="1131" w:author="Javier Kachuka" w:date="2019-11-05T22:35:00Z">
              <w:r w:rsidRPr="00EC5FEE">
                <w:rPr>
                  <w:rFonts w:cs="Arial"/>
                  <w:b/>
                  <w:sz w:val="24"/>
                  <w:szCs w:val="24"/>
                  <w:lang w:val="es-ES"/>
                </w:rPr>
                <w:t>Caso de uso</w:t>
              </w:r>
            </w:ins>
            <w:del w:id="1132" w:author="Javier Kachuka" w:date="2019-11-05T22:35:00Z">
              <w:r w:rsidRPr="00EC5FEE" w:rsidDel="00EE4AB7">
                <w:rPr>
                  <w:rFonts w:cs="Arial"/>
                  <w:b/>
                  <w:sz w:val="24"/>
                  <w:szCs w:val="24"/>
                  <w:lang w:val="es-ES"/>
                </w:rPr>
                <w:delText>Caso de uso</w:delText>
              </w:r>
            </w:del>
          </w:p>
        </w:tc>
        <w:tc>
          <w:tcPr>
            <w:tcW w:w="6437" w:type="dxa"/>
            <w:gridSpan w:val="2"/>
            <w:tcPrChange w:id="1133" w:author="Javier Kachuka" w:date="2019-11-05T22:40:00Z">
              <w:tcPr>
                <w:tcW w:w="6706" w:type="dxa"/>
                <w:gridSpan w:val="2"/>
              </w:tcPr>
            </w:tcPrChange>
          </w:tcPr>
          <w:p w14:paraId="70CF12C1" w14:textId="7F0595F9" w:rsidR="00AB4322" w:rsidRPr="00EC5FEE" w:rsidRDefault="00AB4322" w:rsidP="00AB4322">
            <w:pPr>
              <w:rPr>
                <w:rFonts w:cs="Arial"/>
                <w:sz w:val="24"/>
                <w:szCs w:val="24"/>
                <w:lang w:val="es-ES"/>
              </w:rPr>
            </w:pPr>
            <w:ins w:id="1134" w:author="Javier Kachuka" w:date="2019-11-05T22:35:00Z">
              <w:r w:rsidRPr="00EC5FEE">
                <w:rPr>
                  <w:rFonts w:cs="Arial"/>
                  <w:sz w:val="24"/>
                  <w:szCs w:val="24"/>
                  <w:lang w:val="es-ES"/>
                </w:rPr>
                <w:t>Cargar Reclamo</w:t>
              </w:r>
              <w:r>
                <w:rPr>
                  <w:rFonts w:cs="Arial"/>
                  <w:sz w:val="24"/>
                  <w:szCs w:val="24"/>
                  <w:lang w:val="es-ES"/>
                </w:rPr>
                <w:t xml:space="preserve"> (ABM de Reclamo)</w:t>
              </w:r>
            </w:ins>
            <w:del w:id="1135" w:author="Javier Kachuka" w:date="2019-11-05T22:35:00Z">
              <w:r w:rsidDel="00EE4AB7">
                <w:rPr>
                  <w:rFonts w:cs="Arial"/>
                  <w:sz w:val="24"/>
                  <w:szCs w:val="24"/>
                  <w:lang w:val="es-ES"/>
                </w:rPr>
                <w:delText>Cargar Reclamo</w:delText>
              </w:r>
            </w:del>
          </w:p>
        </w:tc>
      </w:tr>
      <w:tr w:rsidR="00AB4322" w:rsidRPr="00576F7E" w14:paraId="7F1F7E13" w14:textId="77777777" w:rsidTr="00AB4322">
        <w:tc>
          <w:tcPr>
            <w:tcW w:w="2391" w:type="dxa"/>
            <w:shd w:val="clear" w:color="auto" w:fill="9CC2E5" w:themeFill="accent1" w:themeFillTint="99"/>
            <w:tcPrChange w:id="1136" w:author="Javier Kachuka" w:date="2019-11-05T22:40:00Z">
              <w:tcPr>
                <w:tcW w:w="2122" w:type="dxa"/>
                <w:shd w:val="clear" w:color="auto" w:fill="9CC2E5" w:themeFill="accent1" w:themeFillTint="99"/>
              </w:tcPr>
            </w:tcPrChange>
          </w:tcPr>
          <w:p w14:paraId="112CCAC4" w14:textId="79E6CFC1" w:rsidR="00AB4322" w:rsidRPr="00EC5FEE" w:rsidRDefault="00AB4322" w:rsidP="00AB4322">
            <w:pPr>
              <w:rPr>
                <w:rFonts w:cs="Arial"/>
                <w:b/>
                <w:sz w:val="24"/>
                <w:szCs w:val="24"/>
                <w:lang w:val="es-ES"/>
              </w:rPr>
            </w:pPr>
            <w:ins w:id="1137" w:author="Javier Kachuka" w:date="2019-11-05T22:35:00Z">
              <w:r w:rsidRPr="00EC5FEE">
                <w:rPr>
                  <w:rFonts w:cs="Arial"/>
                  <w:b/>
                  <w:sz w:val="24"/>
                  <w:szCs w:val="24"/>
                  <w:lang w:val="es-ES"/>
                </w:rPr>
                <w:t>Actor</w:t>
              </w:r>
            </w:ins>
            <w:del w:id="1138" w:author="Javier Kachuka" w:date="2019-11-05T22:35:00Z">
              <w:r w:rsidRPr="00EC5FEE" w:rsidDel="00EE4AB7">
                <w:rPr>
                  <w:rFonts w:cs="Arial"/>
                  <w:b/>
                  <w:sz w:val="24"/>
                  <w:szCs w:val="24"/>
                  <w:lang w:val="es-ES"/>
                </w:rPr>
                <w:delText>Actor</w:delText>
              </w:r>
            </w:del>
          </w:p>
        </w:tc>
        <w:tc>
          <w:tcPr>
            <w:tcW w:w="6437" w:type="dxa"/>
            <w:gridSpan w:val="2"/>
            <w:tcPrChange w:id="1139" w:author="Javier Kachuka" w:date="2019-11-05T22:40:00Z">
              <w:tcPr>
                <w:tcW w:w="6706" w:type="dxa"/>
                <w:gridSpan w:val="2"/>
              </w:tcPr>
            </w:tcPrChange>
          </w:tcPr>
          <w:p w14:paraId="7E6B8D7A" w14:textId="423043AF" w:rsidR="00AB4322" w:rsidRPr="00EC5FEE" w:rsidRDefault="00AB4322" w:rsidP="00AB4322">
            <w:pPr>
              <w:rPr>
                <w:rFonts w:cs="Arial"/>
                <w:sz w:val="24"/>
                <w:szCs w:val="24"/>
                <w:lang w:val="es-ES"/>
              </w:rPr>
            </w:pPr>
            <w:ins w:id="1140" w:author="Javier Kachuka" w:date="2019-11-05T22:35:00Z">
              <w:r w:rsidRPr="00EC5FEE">
                <w:rPr>
                  <w:rFonts w:cs="Arial"/>
                  <w:sz w:val="24"/>
                  <w:szCs w:val="24"/>
                  <w:lang w:val="es-ES"/>
                </w:rPr>
                <w:t>Empleado</w:t>
              </w:r>
              <w:r>
                <w:rPr>
                  <w:rFonts w:cs="Arial"/>
                  <w:sz w:val="24"/>
                  <w:szCs w:val="24"/>
                  <w:lang w:val="es-ES"/>
                </w:rPr>
                <w:t xml:space="preserve"> de planta</w:t>
              </w:r>
              <w:r w:rsidRPr="00EC5FEE">
                <w:rPr>
                  <w:rFonts w:cs="Arial"/>
                  <w:sz w:val="24"/>
                  <w:szCs w:val="24"/>
                  <w:lang w:val="es-ES"/>
                </w:rPr>
                <w:t>, oficinista</w:t>
              </w:r>
              <w:r>
                <w:rPr>
                  <w:rFonts w:cs="Arial"/>
                  <w:sz w:val="24"/>
                  <w:szCs w:val="24"/>
                  <w:lang w:val="es-ES"/>
                </w:rPr>
                <w:t>, administrador</w:t>
              </w:r>
            </w:ins>
            <w:del w:id="1141" w:author="Javier Kachuka" w:date="2019-11-05T22:35:00Z">
              <w:r w:rsidDel="00EE4AB7">
                <w:rPr>
                  <w:rFonts w:cs="Arial"/>
                  <w:sz w:val="24"/>
                  <w:szCs w:val="24"/>
                  <w:lang w:val="es-ES"/>
                </w:rPr>
                <w:delText>Empleado, Oficinista</w:delText>
              </w:r>
            </w:del>
          </w:p>
        </w:tc>
      </w:tr>
      <w:tr w:rsidR="00AB4322" w:rsidRPr="00576F7E" w14:paraId="4F0053BA" w14:textId="77777777" w:rsidTr="00AB4322">
        <w:tc>
          <w:tcPr>
            <w:tcW w:w="2391" w:type="dxa"/>
            <w:shd w:val="clear" w:color="auto" w:fill="9CC2E5" w:themeFill="accent1" w:themeFillTint="99"/>
            <w:tcPrChange w:id="1142" w:author="Javier Kachuka" w:date="2019-11-05T22:40:00Z">
              <w:tcPr>
                <w:tcW w:w="2122" w:type="dxa"/>
                <w:shd w:val="clear" w:color="auto" w:fill="9CC2E5" w:themeFill="accent1" w:themeFillTint="99"/>
              </w:tcPr>
            </w:tcPrChange>
          </w:tcPr>
          <w:p w14:paraId="7634895F" w14:textId="5D0BC434" w:rsidR="00AB4322" w:rsidRPr="00EC5FEE" w:rsidRDefault="00AB4322" w:rsidP="00AB4322">
            <w:pPr>
              <w:rPr>
                <w:rFonts w:cs="Arial"/>
                <w:b/>
                <w:sz w:val="24"/>
                <w:szCs w:val="24"/>
                <w:lang w:val="es-ES"/>
              </w:rPr>
            </w:pPr>
            <w:ins w:id="1143" w:author="Javier Kachuka" w:date="2019-11-05T22:35:00Z">
              <w:r w:rsidRPr="00EC5FEE">
                <w:rPr>
                  <w:rFonts w:cs="Arial"/>
                  <w:b/>
                  <w:sz w:val="24"/>
                  <w:szCs w:val="24"/>
                  <w:lang w:val="es-ES"/>
                </w:rPr>
                <w:t xml:space="preserve">Descripción </w:t>
              </w:r>
            </w:ins>
            <w:del w:id="1144" w:author="Javier Kachuka" w:date="2019-11-05T22:35:00Z">
              <w:r w:rsidRPr="00EC5FEE" w:rsidDel="00EE4AB7">
                <w:rPr>
                  <w:rFonts w:cs="Arial"/>
                  <w:b/>
                  <w:sz w:val="24"/>
                  <w:szCs w:val="24"/>
                  <w:lang w:val="es-ES"/>
                </w:rPr>
                <w:delText xml:space="preserve">Descripción </w:delText>
              </w:r>
            </w:del>
          </w:p>
        </w:tc>
        <w:tc>
          <w:tcPr>
            <w:tcW w:w="6437" w:type="dxa"/>
            <w:gridSpan w:val="2"/>
            <w:tcPrChange w:id="1145" w:author="Javier Kachuka" w:date="2019-11-05T22:40:00Z">
              <w:tcPr>
                <w:tcW w:w="6706" w:type="dxa"/>
                <w:gridSpan w:val="2"/>
              </w:tcPr>
            </w:tcPrChange>
          </w:tcPr>
          <w:p w14:paraId="5887060F" w14:textId="7181C586" w:rsidR="00AB4322" w:rsidRPr="00EC5FEE" w:rsidRDefault="00AB4322" w:rsidP="00AB4322">
            <w:pPr>
              <w:rPr>
                <w:rFonts w:cs="Arial"/>
                <w:sz w:val="24"/>
                <w:szCs w:val="24"/>
                <w:lang w:val="es-ES"/>
              </w:rPr>
            </w:pPr>
            <w:ins w:id="1146" w:author="Javier Kachuka" w:date="2019-11-05T22:35:00Z">
              <w:r>
                <w:rPr>
                  <w:rFonts w:cs="Arial"/>
                  <w:sz w:val="24"/>
                  <w:szCs w:val="24"/>
                  <w:lang w:val="es-ES"/>
                </w:rPr>
                <w:t>El empleado de planta,</w:t>
              </w:r>
              <w:r w:rsidRPr="00EC5FEE">
                <w:rPr>
                  <w:rFonts w:cs="Arial"/>
                  <w:sz w:val="24"/>
                  <w:szCs w:val="24"/>
                  <w:lang w:val="es-ES"/>
                </w:rPr>
                <w:t xml:space="preserve"> oficinista</w:t>
              </w:r>
              <w:r>
                <w:rPr>
                  <w:rFonts w:cs="Arial"/>
                  <w:sz w:val="24"/>
                  <w:szCs w:val="24"/>
                  <w:lang w:val="es-ES"/>
                </w:rPr>
                <w:t xml:space="preserve"> o administrador</w:t>
              </w:r>
              <w:r w:rsidRPr="00EC5FEE">
                <w:rPr>
                  <w:rFonts w:cs="Arial"/>
                  <w:sz w:val="24"/>
                  <w:szCs w:val="24"/>
                  <w:lang w:val="es-ES"/>
                </w:rPr>
                <w:t xml:space="preserve"> regis</w:t>
              </w:r>
              <w:r>
                <w:rPr>
                  <w:rFonts w:cs="Arial"/>
                  <w:sz w:val="24"/>
                  <w:szCs w:val="24"/>
                  <w:lang w:val="es-ES"/>
                </w:rPr>
                <w:t>tra un nuevo reclamo del socio</w:t>
              </w:r>
            </w:ins>
            <w:del w:id="1147" w:author="Javier Kachuka" w:date="2019-11-05T22:35:00Z">
              <w:r w:rsidRPr="00EC5FEE" w:rsidDel="00EE4AB7">
                <w:rPr>
                  <w:rFonts w:cs="Arial"/>
                  <w:sz w:val="24"/>
                  <w:szCs w:val="24"/>
                  <w:lang w:val="es-ES"/>
                </w:rPr>
                <w:delText>El empleado o el oficinista regis</w:delText>
              </w:r>
              <w:r w:rsidDel="00EE4AB7">
                <w:rPr>
                  <w:rFonts w:cs="Arial"/>
                  <w:sz w:val="24"/>
                  <w:szCs w:val="24"/>
                  <w:lang w:val="es-ES"/>
                </w:rPr>
                <w:delText>tra un nuevo reclamo del socio.</w:delText>
              </w:r>
            </w:del>
          </w:p>
        </w:tc>
      </w:tr>
      <w:tr w:rsidR="00AB4322" w:rsidRPr="00EC5FEE" w14:paraId="765A71B4" w14:textId="77777777" w:rsidTr="00AB4322">
        <w:tc>
          <w:tcPr>
            <w:tcW w:w="2391" w:type="dxa"/>
            <w:shd w:val="clear" w:color="auto" w:fill="9CC2E5" w:themeFill="accent1" w:themeFillTint="99"/>
            <w:tcPrChange w:id="1148" w:author="Javier Kachuka" w:date="2019-11-05T22:40:00Z">
              <w:tcPr>
                <w:tcW w:w="2122" w:type="dxa"/>
                <w:shd w:val="clear" w:color="auto" w:fill="9CC2E5" w:themeFill="accent1" w:themeFillTint="99"/>
              </w:tcPr>
            </w:tcPrChange>
          </w:tcPr>
          <w:p w14:paraId="5A98DE16" w14:textId="4768A1E2" w:rsidR="00AB4322" w:rsidRPr="00EC5FEE" w:rsidRDefault="00AB4322" w:rsidP="00AB4322">
            <w:pPr>
              <w:rPr>
                <w:rFonts w:cs="Arial"/>
                <w:b/>
                <w:sz w:val="24"/>
                <w:szCs w:val="24"/>
                <w:lang w:val="es-ES"/>
              </w:rPr>
            </w:pPr>
            <w:ins w:id="1149" w:author="Javier Kachuka" w:date="2019-11-05T22:35:00Z">
              <w:r w:rsidRPr="00EC5FEE">
                <w:rPr>
                  <w:rFonts w:cs="Arial"/>
                  <w:b/>
                  <w:sz w:val="24"/>
                  <w:szCs w:val="24"/>
                  <w:lang w:val="es-ES"/>
                </w:rPr>
                <w:t>Referencia Cruzada</w:t>
              </w:r>
            </w:ins>
            <w:del w:id="1150" w:author="Javier Kachuka" w:date="2019-11-05T22:35:00Z">
              <w:r w:rsidRPr="00EC5FEE" w:rsidDel="00EE4AB7">
                <w:rPr>
                  <w:rFonts w:cs="Arial"/>
                  <w:b/>
                  <w:sz w:val="24"/>
                  <w:szCs w:val="24"/>
                  <w:lang w:val="es-ES"/>
                </w:rPr>
                <w:delText>Referencia Cruzada</w:delText>
              </w:r>
            </w:del>
          </w:p>
        </w:tc>
        <w:tc>
          <w:tcPr>
            <w:tcW w:w="6437" w:type="dxa"/>
            <w:gridSpan w:val="2"/>
            <w:tcPrChange w:id="1151" w:author="Javier Kachuka" w:date="2019-11-05T22:40:00Z">
              <w:tcPr>
                <w:tcW w:w="6706" w:type="dxa"/>
                <w:gridSpan w:val="2"/>
              </w:tcPr>
            </w:tcPrChange>
          </w:tcPr>
          <w:p w14:paraId="358CD1D4" w14:textId="5981F148" w:rsidR="00AB4322" w:rsidRPr="00EC5FEE" w:rsidRDefault="00AB4322" w:rsidP="00AB4322">
            <w:pPr>
              <w:rPr>
                <w:rFonts w:cs="Arial"/>
                <w:sz w:val="24"/>
                <w:szCs w:val="24"/>
                <w:lang w:val="es-ES"/>
              </w:rPr>
            </w:pPr>
            <w:ins w:id="1152" w:author="Javier Kachuka" w:date="2019-11-05T22:35:00Z">
              <w:r w:rsidRPr="00EC5FEE">
                <w:rPr>
                  <w:rFonts w:cs="Arial"/>
                  <w:sz w:val="24"/>
                  <w:szCs w:val="24"/>
                  <w:lang w:val="es-ES"/>
                </w:rPr>
                <w:t>RF1.1</w:t>
              </w:r>
            </w:ins>
            <w:del w:id="1153" w:author="Javier Kachuka" w:date="2019-11-05T22:35:00Z">
              <w:r w:rsidRPr="00EC5FEE" w:rsidDel="00EE4AB7">
                <w:rPr>
                  <w:rFonts w:cs="Arial"/>
                  <w:sz w:val="24"/>
                  <w:szCs w:val="24"/>
                  <w:lang w:val="es-ES"/>
                </w:rPr>
                <w:delText>RF1.1</w:delText>
              </w:r>
            </w:del>
          </w:p>
        </w:tc>
      </w:tr>
      <w:tr w:rsidR="00E76878" w:rsidRPr="00EC5FEE" w14:paraId="6DAF97FB" w14:textId="77777777" w:rsidTr="00AB4322">
        <w:tc>
          <w:tcPr>
            <w:tcW w:w="2391" w:type="dxa"/>
            <w:shd w:val="clear" w:color="auto" w:fill="9CC2E5" w:themeFill="accent1" w:themeFillTint="99"/>
            <w:tcPrChange w:id="1154" w:author="Javier Kachuka" w:date="2019-11-05T22:40:00Z">
              <w:tcPr>
                <w:tcW w:w="2122" w:type="dxa"/>
                <w:shd w:val="clear" w:color="auto" w:fill="9CC2E5" w:themeFill="accent1" w:themeFillTint="99"/>
              </w:tcPr>
            </w:tcPrChange>
          </w:tcPr>
          <w:p w14:paraId="06C8EF5E" w14:textId="77777777" w:rsidR="00E76878" w:rsidRPr="00EC5FEE" w:rsidRDefault="00E76878" w:rsidP="00E76878">
            <w:pPr>
              <w:rPr>
                <w:rFonts w:cs="Arial"/>
                <w:b/>
                <w:sz w:val="24"/>
                <w:szCs w:val="24"/>
                <w:lang w:val="es-ES"/>
              </w:rPr>
            </w:pPr>
            <w:r w:rsidRPr="00EC5FEE">
              <w:rPr>
                <w:rFonts w:cs="Arial"/>
                <w:b/>
                <w:sz w:val="24"/>
                <w:szCs w:val="24"/>
                <w:lang w:val="es-ES"/>
              </w:rPr>
              <w:t xml:space="preserve">Precondición </w:t>
            </w:r>
          </w:p>
        </w:tc>
        <w:tc>
          <w:tcPr>
            <w:tcW w:w="6437" w:type="dxa"/>
            <w:gridSpan w:val="2"/>
            <w:tcPrChange w:id="1155" w:author="Javier Kachuka" w:date="2019-11-05T22:40:00Z">
              <w:tcPr>
                <w:tcW w:w="6706" w:type="dxa"/>
                <w:gridSpan w:val="2"/>
              </w:tcPr>
            </w:tcPrChange>
          </w:tcPr>
          <w:p w14:paraId="6593AF0E" w14:textId="77777777" w:rsidR="00E76878" w:rsidRPr="00EC5FEE" w:rsidRDefault="00E76878" w:rsidP="00E76878">
            <w:pPr>
              <w:rPr>
                <w:rFonts w:cs="Arial"/>
                <w:sz w:val="24"/>
                <w:szCs w:val="24"/>
                <w:lang w:val="es-ES"/>
              </w:rPr>
            </w:pPr>
          </w:p>
        </w:tc>
      </w:tr>
      <w:tr w:rsidR="00E76878" w:rsidRPr="00576F7E" w14:paraId="346D61F8" w14:textId="77777777" w:rsidTr="00AB4322">
        <w:tc>
          <w:tcPr>
            <w:tcW w:w="2391" w:type="dxa"/>
            <w:shd w:val="clear" w:color="auto" w:fill="9CC2E5" w:themeFill="accent1" w:themeFillTint="99"/>
            <w:tcPrChange w:id="1156" w:author="Javier Kachuka" w:date="2019-11-05T22:40:00Z">
              <w:tcPr>
                <w:tcW w:w="2122" w:type="dxa"/>
                <w:shd w:val="clear" w:color="auto" w:fill="9CC2E5" w:themeFill="accent1" w:themeFillTint="99"/>
              </w:tcPr>
            </w:tcPrChange>
          </w:tcPr>
          <w:p w14:paraId="0466679B" w14:textId="77777777" w:rsidR="00E76878" w:rsidRPr="00EC5FEE" w:rsidRDefault="00E76878" w:rsidP="00E76878">
            <w:pPr>
              <w:rPr>
                <w:rFonts w:cs="Arial"/>
                <w:b/>
                <w:sz w:val="24"/>
                <w:szCs w:val="24"/>
                <w:lang w:val="es-ES"/>
              </w:rPr>
            </w:pPr>
            <w:r w:rsidRPr="00EC5FEE">
              <w:rPr>
                <w:rFonts w:cs="Arial"/>
                <w:b/>
                <w:sz w:val="24"/>
                <w:szCs w:val="24"/>
                <w:lang w:val="es-ES"/>
              </w:rPr>
              <w:t xml:space="preserve">Poscondición </w:t>
            </w:r>
          </w:p>
        </w:tc>
        <w:tc>
          <w:tcPr>
            <w:tcW w:w="6437" w:type="dxa"/>
            <w:gridSpan w:val="2"/>
            <w:tcPrChange w:id="1157" w:author="Javier Kachuka" w:date="2019-11-05T22:40:00Z">
              <w:tcPr>
                <w:tcW w:w="6706" w:type="dxa"/>
                <w:gridSpan w:val="2"/>
              </w:tcPr>
            </w:tcPrChange>
          </w:tcPr>
          <w:p w14:paraId="67A15CAE" w14:textId="77777777" w:rsidR="00E76878" w:rsidRPr="00EC5FEE" w:rsidRDefault="00E76878" w:rsidP="00E76878">
            <w:pPr>
              <w:rPr>
                <w:rFonts w:cs="Arial"/>
                <w:sz w:val="24"/>
                <w:szCs w:val="24"/>
                <w:lang w:val="es-ES"/>
              </w:rPr>
            </w:pPr>
            <w:r>
              <w:rPr>
                <w:rFonts w:cs="Arial"/>
                <w:sz w:val="24"/>
                <w:szCs w:val="24"/>
                <w:lang w:val="es-ES"/>
              </w:rPr>
              <w:t>Se registró un nuevo reclamo</w:t>
            </w:r>
          </w:p>
        </w:tc>
      </w:tr>
      <w:tr w:rsidR="00E76878" w:rsidRPr="00EC5FEE" w14:paraId="2EDC4A12" w14:textId="77777777" w:rsidTr="00E76878">
        <w:tc>
          <w:tcPr>
            <w:tcW w:w="8828" w:type="dxa"/>
            <w:gridSpan w:val="3"/>
            <w:shd w:val="clear" w:color="auto" w:fill="9CC2E5" w:themeFill="accent1" w:themeFillTint="99"/>
          </w:tcPr>
          <w:p w14:paraId="63542A01" w14:textId="77777777" w:rsidR="00E76878" w:rsidRPr="00EC5FEE" w:rsidRDefault="00E76878" w:rsidP="00E76878">
            <w:pPr>
              <w:jc w:val="center"/>
              <w:rPr>
                <w:rFonts w:cs="Arial"/>
                <w:b/>
                <w:sz w:val="24"/>
                <w:szCs w:val="24"/>
                <w:lang w:val="es-ES"/>
              </w:rPr>
            </w:pPr>
            <w:r w:rsidRPr="00EC5FEE">
              <w:rPr>
                <w:rFonts w:cs="Arial"/>
                <w:b/>
                <w:sz w:val="24"/>
                <w:szCs w:val="24"/>
                <w:lang w:val="es-ES"/>
              </w:rPr>
              <w:t>Curso Típico de Eventos</w:t>
            </w:r>
          </w:p>
        </w:tc>
      </w:tr>
      <w:tr w:rsidR="00E76878" w:rsidRPr="00576F7E" w14:paraId="2F5C0BE8" w14:textId="77777777" w:rsidTr="00AB4322">
        <w:tc>
          <w:tcPr>
            <w:tcW w:w="4540" w:type="dxa"/>
            <w:gridSpan w:val="2"/>
            <w:tcPrChange w:id="1158" w:author="Javier Kachuka" w:date="2019-11-05T22:40:00Z">
              <w:tcPr>
                <w:tcW w:w="4414" w:type="dxa"/>
                <w:gridSpan w:val="2"/>
              </w:tcPr>
            </w:tcPrChange>
          </w:tcPr>
          <w:p w14:paraId="541268FB" w14:textId="0E325649" w:rsidR="00E76878" w:rsidRPr="00EC5FEE" w:rsidRDefault="00E76878" w:rsidP="00E76878">
            <w:pPr>
              <w:pStyle w:val="Prrafodelista"/>
              <w:numPr>
                <w:ilvl w:val="0"/>
                <w:numId w:val="8"/>
              </w:numPr>
              <w:jc w:val="both"/>
              <w:rPr>
                <w:rFonts w:cs="Arial"/>
                <w:sz w:val="24"/>
                <w:szCs w:val="24"/>
                <w:lang w:val="es-ES"/>
              </w:rPr>
            </w:pPr>
            <w:r>
              <w:rPr>
                <w:rFonts w:cs="Arial"/>
                <w:sz w:val="24"/>
                <w:szCs w:val="24"/>
                <w:lang w:val="es-ES"/>
              </w:rPr>
              <w:t xml:space="preserve">El caso de uso comienza cuando el </w:t>
            </w:r>
            <w:commentRangeStart w:id="1159"/>
            <w:r>
              <w:rPr>
                <w:rFonts w:cs="Arial"/>
                <w:sz w:val="24"/>
                <w:szCs w:val="24"/>
                <w:lang w:val="es-ES"/>
              </w:rPr>
              <w:t>empleado</w:t>
            </w:r>
            <w:ins w:id="1160" w:author="Javier Kachuka" w:date="2019-11-05T22:35:00Z">
              <w:r w:rsidR="00AB4322">
                <w:rPr>
                  <w:rFonts w:cs="Arial"/>
                  <w:sz w:val="24"/>
                  <w:szCs w:val="24"/>
                  <w:lang w:val="es-ES"/>
                </w:rPr>
                <w:t>,</w:t>
              </w:r>
            </w:ins>
            <w:del w:id="1161" w:author="Javier Kachuka" w:date="2019-11-05T22:35:00Z">
              <w:r w:rsidDel="00AB4322">
                <w:rPr>
                  <w:rFonts w:cs="Arial"/>
                  <w:sz w:val="24"/>
                  <w:szCs w:val="24"/>
                  <w:lang w:val="es-ES"/>
                </w:rPr>
                <w:delText xml:space="preserve"> u</w:delText>
              </w:r>
            </w:del>
            <w:r>
              <w:rPr>
                <w:rFonts w:cs="Arial"/>
                <w:sz w:val="24"/>
                <w:szCs w:val="24"/>
                <w:lang w:val="es-ES"/>
              </w:rPr>
              <w:t xml:space="preserve"> oficinista</w:t>
            </w:r>
            <w:commentRangeEnd w:id="1159"/>
            <w:ins w:id="1162" w:author="Javier Kachuka" w:date="2019-11-05T22:35:00Z">
              <w:r w:rsidR="00AB4322">
                <w:rPr>
                  <w:rFonts w:cs="Arial"/>
                  <w:sz w:val="24"/>
                  <w:szCs w:val="24"/>
                  <w:lang w:val="es-ES"/>
                </w:rPr>
                <w:t xml:space="preserve"> o administrador</w:t>
              </w:r>
            </w:ins>
            <w:r w:rsidR="003552EC">
              <w:rPr>
                <w:rStyle w:val="Refdecomentario"/>
              </w:rPr>
              <w:commentReference w:id="1159"/>
            </w:r>
            <w:r>
              <w:rPr>
                <w:rFonts w:cs="Arial"/>
                <w:sz w:val="24"/>
                <w:szCs w:val="24"/>
                <w:lang w:val="es-ES"/>
              </w:rPr>
              <w:t xml:space="preserve"> solicita cargar un reclamo.</w:t>
            </w:r>
          </w:p>
        </w:tc>
        <w:tc>
          <w:tcPr>
            <w:tcW w:w="4288" w:type="dxa"/>
            <w:tcPrChange w:id="1163" w:author="Javier Kachuka" w:date="2019-11-05T22:40:00Z">
              <w:tcPr>
                <w:tcW w:w="4414" w:type="dxa"/>
              </w:tcPr>
            </w:tcPrChange>
          </w:tcPr>
          <w:p w14:paraId="61525A38" w14:textId="77777777" w:rsidR="00E76878" w:rsidRPr="00EC5FEE" w:rsidRDefault="00E76878" w:rsidP="00E76878">
            <w:pPr>
              <w:jc w:val="both"/>
              <w:rPr>
                <w:rFonts w:cs="Arial"/>
                <w:sz w:val="24"/>
                <w:szCs w:val="24"/>
                <w:lang w:val="es-ES"/>
              </w:rPr>
            </w:pPr>
          </w:p>
        </w:tc>
      </w:tr>
      <w:tr w:rsidR="00E76878" w:rsidRPr="00576F7E" w14:paraId="05A68F9F" w14:textId="77777777" w:rsidTr="00AB4322">
        <w:tc>
          <w:tcPr>
            <w:tcW w:w="4540" w:type="dxa"/>
            <w:gridSpan w:val="2"/>
            <w:tcPrChange w:id="1164" w:author="Javier Kachuka" w:date="2019-11-05T22:40:00Z">
              <w:tcPr>
                <w:tcW w:w="4414" w:type="dxa"/>
                <w:gridSpan w:val="2"/>
              </w:tcPr>
            </w:tcPrChange>
          </w:tcPr>
          <w:p w14:paraId="79419CE4" w14:textId="77777777" w:rsidR="00E76878" w:rsidRPr="00EC5FEE" w:rsidRDefault="00E76878" w:rsidP="00E76878">
            <w:pPr>
              <w:jc w:val="both"/>
              <w:rPr>
                <w:rFonts w:cs="Arial"/>
                <w:sz w:val="24"/>
                <w:szCs w:val="24"/>
                <w:lang w:val="es-ES"/>
              </w:rPr>
            </w:pPr>
          </w:p>
        </w:tc>
        <w:tc>
          <w:tcPr>
            <w:tcW w:w="4288" w:type="dxa"/>
            <w:tcPrChange w:id="1165" w:author="Javier Kachuka" w:date="2019-11-05T22:40:00Z">
              <w:tcPr>
                <w:tcW w:w="4414" w:type="dxa"/>
              </w:tcPr>
            </w:tcPrChange>
          </w:tcPr>
          <w:p w14:paraId="652CE052" w14:textId="31A48C1E" w:rsidR="00E76878" w:rsidRPr="00EC5FEE" w:rsidRDefault="00E76878" w:rsidP="003003BF">
            <w:pPr>
              <w:pStyle w:val="Prrafodelista"/>
              <w:numPr>
                <w:ilvl w:val="0"/>
                <w:numId w:val="8"/>
              </w:numPr>
              <w:jc w:val="both"/>
              <w:rPr>
                <w:rFonts w:cs="Arial"/>
                <w:sz w:val="24"/>
                <w:szCs w:val="24"/>
                <w:lang w:val="es-ES"/>
              </w:rPr>
            </w:pPr>
            <w:r>
              <w:rPr>
                <w:rFonts w:cs="Arial"/>
                <w:sz w:val="24"/>
                <w:szCs w:val="24"/>
                <w:lang w:val="es-ES"/>
              </w:rPr>
              <w:t>El sistema sol</w:t>
            </w:r>
            <w:r w:rsidR="00572E70">
              <w:rPr>
                <w:rFonts w:cs="Arial"/>
                <w:sz w:val="24"/>
                <w:szCs w:val="24"/>
                <w:lang w:val="es-ES"/>
              </w:rPr>
              <w:t xml:space="preserve">icita </w:t>
            </w:r>
            <w:del w:id="1166" w:author="Javier Kachuka" w:date="2019-11-05T22:35:00Z">
              <w:r w:rsidR="008675A3" w:rsidDel="00AB4322">
                <w:rPr>
                  <w:rFonts w:cs="Arial"/>
                  <w:sz w:val="24"/>
                  <w:szCs w:val="24"/>
                  <w:lang w:val="es-ES"/>
                </w:rPr>
                <w:delText>el número de conexión o cuil del socio.</w:delText>
              </w:r>
            </w:del>
            <w:ins w:id="1167" w:author="Javier Kachuka" w:date="2019-11-05T22:35:00Z">
              <w:r w:rsidR="00AB4322">
                <w:rPr>
                  <w:rFonts w:cs="Arial"/>
                  <w:sz w:val="24"/>
                  <w:szCs w:val="24"/>
                  <w:lang w:val="es-ES"/>
                </w:rPr>
                <w:t xml:space="preserve">que se ingrese el tipo de reclamo y el </w:t>
              </w:r>
            </w:ins>
            <w:r w:rsidR="00E84C1D">
              <w:rPr>
                <w:rFonts w:cs="Arial"/>
                <w:sz w:val="24"/>
                <w:szCs w:val="24"/>
                <w:lang w:val="es-ES"/>
              </w:rPr>
              <w:t xml:space="preserve">número de conexión </w:t>
            </w:r>
            <w:ins w:id="1168" w:author="Javier Kachuka" w:date="2019-11-05T22:35:00Z">
              <w:r w:rsidR="00AB4322">
                <w:rPr>
                  <w:rFonts w:cs="Arial"/>
                  <w:sz w:val="24"/>
                  <w:szCs w:val="24"/>
                  <w:lang w:val="es-ES"/>
                </w:rPr>
                <w:t xml:space="preserve">socio </w:t>
              </w:r>
            </w:ins>
            <w:ins w:id="1169" w:author="Javier Kachuka" w:date="2019-11-05T22:36:00Z">
              <w:r w:rsidR="00AB4322">
                <w:rPr>
                  <w:rFonts w:cs="Arial"/>
                  <w:sz w:val="24"/>
                  <w:szCs w:val="24"/>
                  <w:lang w:val="es-ES"/>
                </w:rPr>
                <w:t>que realiza el reclamo.</w:t>
              </w:r>
            </w:ins>
          </w:p>
        </w:tc>
      </w:tr>
      <w:tr w:rsidR="00E76878" w:rsidRPr="00576F7E" w14:paraId="22A8B630" w14:textId="77777777" w:rsidTr="00AB4322">
        <w:tc>
          <w:tcPr>
            <w:tcW w:w="4540" w:type="dxa"/>
            <w:gridSpan w:val="2"/>
            <w:tcPrChange w:id="1170" w:author="Javier Kachuka" w:date="2019-11-05T22:40:00Z">
              <w:tcPr>
                <w:tcW w:w="4414" w:type="dxa"/>
                <w:gridSpan w:val="2"/>
              </w:tcPr>
            </w:tcPrChange>
          </w:tcPr>
          <w:p w14:paraId="61E07477" w14:textId="1F23F04F" w:rsidR="00E76878" w:rsidRPr="00EC5FEE" w:rsidRDefault="00E76878" w:rsidP="003003BF">
            <w:pPr>
              <w:pStyle w:val="Prrafodelista"/>
              <w:numPr>
                <w:ilvl w:val="0"/>
                <w:numId w:val="8"/>
              </w:numPr>
              <w:jc w:val="both"/>
              <w:rPr>
                <w:rFonts w:cs="Arial"/>
                <w:sz w:val="24"/>
                <w:szCs w:val="24"/>
                <w:lang w:val="es-ES"/>
              </w:rPr>
            </w:pPr>
            <w:r>
              <w:rPr>
                <w:rFonts w:cs="Arial"/>
                <w:sz w:val="24"/>
                <w:szCs w:val="24"/>
                <w:lang w:val="es-ES"/>
              </w:rPr>
              <w:t>El empleado</w:t>
            </w:r>
            <w:ins w:id="1171" w:author="Javier Kachuka" w:date="2019-11-05T22:37:00Z">
              <w:r w:rsidR="00AB4322">
                <w:rPr>
                  <w:rFonts w:cs="Arial"/>
                  <w:sz w:val="24"/>
                  <w:szCs w:val="24"/>
                  <w:lang w:val="es-ES"/>
                </w:rPr>
                <w:t>,</w:t>
              </w:r>
            </w:ins>
            <w:del w:id="1172" w:author="Javier Kachuka" w:date="2019-11-05T22:37:00Z">
              <w:r w:rsidR="00572E70" w:rsidDel="00AB4322">
                <w:rPr>
                  <w:rFonts w:cs="Arial"/>
                  <w:sz w:val="24"/>
                  <w:szCs w:val="24"/>
                  <w:lang w:val="es-ES"/>
                </w:rPr>
                <w:delText xml:space="preserve"> u</w:delText>
              </w:r>
            </w:del>
            <w:r w:rsidR="00572E70">
              <w:rPr>
                <w:rFonts w:cs="Arial"/>
                <w:sz w:val="24"/>
                <w:szCs w:val="24"/>
                <w:lang w:val="es-ES"/>
              </w:rPr>
              <w:t xml:space="preserve"> oficinista</w:t>
            </w:r>
            <w:ins w:id="1173" w:author="Javier Kachuka" w:date="2019-11-05T22:37:00Z">
              <w:r w:rsidR="00AB4322">
                <w:rPr>
                  <w:rFonts w:cs="Arial"/>
                  <w:sz w:val="24"/>
                  <w:szCs w:val="24"/>
                  <w:lang w:val="es-ES"/>
                </w:rPr>
                <w:t xml:space="preserve"> o administrador</w:t>
              </w:r>
            </w:ins>
            <w:r w:rsidR="00572E70">
              <w:rPr>
                <w:rFonts w:cs="Arial"/>
                <w:sz w:val="24"/>
                <w:szCs w:val="24"/>
                <w:lang w:val="es-ES"/>
              </w:rPr>
              <w:t xml:space="preserve"> ingresa </w:t>
            </w:r>
            <w:del w:id="1174" w:author="Javier Kachuka" w:date="2019-11-05T22:37:00Z">
              <w:r w:rsidR="00572E70" w:rsidDel="00AB4322">
                <w:rPr>
                  <w:rFonts w:cs="Arial"/>
                  <w:sz w:val="24"/>
                  <w:szCs w:val="24"/>
                  <w:lang w:val="es-ES"/>
                </w:rPr>
                <w:delText xml:space="preserve">el </w:delText>
              </w:r>
              <w:r w:rsidR="008675A3" w:rsidDel="00AB4322">
                <w:rPr>
                  <w:rFonts w:cs="Arial"/>
                  <w:sz w:val="24"/>
                  <w:szCs w:val="24"/>
                  <w:lang w:val="es-ES"/>
                </w:rPr>
                <w:delText>número de conexión o cuil del socio.</w:delText>
              </w:r>
            </w:del>
            <w:ins w:id="1175" w:author="Javier Kachuka" w:date="2019-11-05T22:37:00Z">
              <w:r w:rsidR="00AB4322">
                <w:rPr>
                  <w:rFonts w:cs="Arial"/>
                  <w:sz w:val="24"/>
                  <w:szCs w:val="24"/>
                  <w:lang w:val="es-ES"/>
                </w:rPr>
                <w:t>los datos correspondientes.</w:t>
              </w:r>
            </w:ins>
          </w:p>
        </w:tc>
        <w:tc>
          <w:tcPr>
            <w:tcW w:w="4288" w:type="dxa"/>
            <w:tcPrChange w:id="1176" w:author="Javier Kachuka" w:date="2019-11-05T22:40:00Z">
              <w:tcPr>
                <w:tcW w:w="4414" w:type="dxa"/>
              </w:tcPr>
            </w:tcPrChange>
          </w:tcPr>
          <w:p w14:paraId="7AE0F1C9" w14:textId="77777777" w:rsidR="00E76878" w:rsidRPr="00EC5FEE" w:rsidRDefault="00E76878" w:rsidP="00E76878">
            <w:pPr>
              <w:jc w:val="both"/>
              <w:rPr>
                <w:rFonts w:cs="Arial"/>
                <w:sz w:val="24"/>
                <w:szCs w:val="24"/>
                <w:lang w:val="es-ES"/>
              </w:rPr>
            </w:pPr>
          </w:p>
        </w:tc>
      </w:tr>
      <w:tr w:rsidR="00E76878" w:rsidRPr="00576F7E" w14:paraId="1FA5CBAF" w14:textId="77777777" w:rsidTr="00AB4322">
        <w:tc>
          <w:tcPr>
            <w:tcW w:w="4540" w:type="dxa"/>
            <w:gridSpan w:val="2"/>
            <w:tcPrChange w:id="1177" w:author="Javier Kachuka" w:date="2019-11-05T22:40:00Z">
              <w:tcPr>
                <w:tcW w:w="4414" w:type="dxa"/>
                <w:gridSpan w:val="2"/>
              </w:tcPr>
            </w:tcPrChange>
          </w:tcPr>
          <w:p w14:paraId="3D62272E" w14:textId="77777777" w:rsidR="00E76878" w:rsidRPr="00EC5FEE" w:rsidRDefault="00E76878" w:rsidP="00E76878">
            <w:pPr>
              <w:jc w:val="both"/>
              <w:rPr>
                <w:rFonts w:cs="Arial"/>
                <w:sz w:val="24"/>
                <w:szCs w:val="24"/>
                <w:lang w:val="es-ES"/>
              </w:rPr>
            </w:pPr>
          </w:p>
        </w:tc>
        <w:tc>
          <w:tcPr>
            <w:tcW w:w="4288" w:type="dxa"/>
            <w:tcPrChange w:id="1178" w:author="Javier Kachuka" w:date="2019-11-05T22:40:00Z">
              <w:tcPr>
                <w:tcW w:w="4414" w:type="dxa"/>
              </w:tcPr>
            </w:tcPrChange>
          </w:tcPr>
          <w:p w14:paraId="7985DE15" w14:textId="5ECBD5E6" w:rsidR="00E76878" w:rsidRPr="00EC5FEE" w:rsidRDefault="00AB4322" w:rsidP="003003BF">
            <w:pPr>
              <w:pStyle w:val="Prrafodelista"/>
              <w:numPr>
                <w:ilvl w:val="0"/>
                <w:numId w:val="8"/>
              </w:numPr>
              <w:jc w:val="both"/>
              <w:rPr>
                <w:rFonts w:cs="Arial"/>
                <w:sz w:val="24"/>
                <w:szCs w:val="24"/>
                <w:lang w:val="es-ES"/>
              </w:rPr>
            </w:pPr>
            <w:ins w:id="1179" w:author="Javier Kachuka" w:date="2019-11-05T22:39:00Z">
              <w:r>
                <w:rPr>
                  <w:rFonts w:cs="Arial"/>
                  <w:sz w:val="24"/>
                  <w:szCs w:val="24"/>
                  <w:lang w:val="es-ES"/>
                </w:rPr>
                <w:t>El sistema de ser necesario muestra todos la requisitos que se necesita</w:t>
              </w:r>
            </w:ins>
            <w:ins w:id="1180" w:author="Javier Kachuka" w:date="2019-11-05T22:40:00Z">
              <w:r>
                <w:rPr>
                  <w:rFonts w:cs="Arial"/>
                  <w:sz w:val="24"/>
                  <w:szCs w:val="24"/>
                  <w:lang w:val="es-ES"/>
                </w:rPr>
                <w:t>n</w:t>
              </w:r>
            </w:ins>
            <w:ins w:id="1181" w:author="Javier Kachuka" w:date="2019-11-05T22:39:00Z">
              <w:r>
                <w:rPr>
                  <w:rFonts w:cs="Arial"/>
                  <w:sz w:val="24"/>
                  <w:szCs w:val="24"/>
                  <w:lang w:val="es-ES"/>
                </w:rPr>
                <w:t xml:space="preserve"> para ese reclamo.</w:t>
              </w:r>
            </w:ins>
            <w:del w:id="1182" w:author="Javier Kachuka" w:date="2019-11-05T22:39:00Z">
              <w:r w:rsidR="00E76878" w:rsidDel="00AB4322">
                <w:rPr>
                  <w:rFonts w:cs="Arial"/>
                  <w:sz w:val="24"/>
                  <w:szCs w:val="24"/>
                  <w:lang w:val="es-ES"/>
                </w:rPr>
                <w:delText xml:space="preserve">El sistema </w:delText>
              </w:r>
            </w:del>
            <w:del w:id="1183" w:author="Javier Kachuka" w:date="2019-11-05T22:38:00Z">
              <w:r w:rsidR="008675A3" w:rsidDel="00AB4322">
                <w:rPr>
                  <w:rFonts w:cs="Arial"/>
                  <w:sz w:val="24"/>
                  <w:szCs w:val="24"/>
                  <w:lang w:val="es-ES"/>
                </w:rPr>
                <w:delText>muestra los datos correspondientes a ese socio y solicita que se ingrese el reclamo.</w:delText>
              </w:r>
            </w:del>
          </w:p>
        </w:tc>
      </w:tr>
      <w:tr w:rsidR="008675A3" w:rsidRPr="00576F7E" w14:paraId="47E2EB04" w14:textId="77777777" w:rsidTr="00AB4322">
        <w:tc>
          <w:tcPr>
            <w:tcW w:w="4540" w:type="dxa"/>
            <w:gridSpan w:val="2"/>
            <w:tcPrChange w:id="1184" w:author="Javier Kachuka" w:date="2019-11-05T22:40:00Z">
              <w:tcPr>
                <w:tcW w:w="4414" w:type="dxa"/>
                <w:gridSpan w:val="2"/>
              </w:tcPr>
            </w:tcPrChange>
          </w:tcPr>
          <w:p w14:paraId="58BB560D" w14:textId="0B2CE4AC" w:rsidR="008675A3" w:rsidRPr="008675A3" w:rsidRDefault="008675A3" w:rsidP="003003BF">
            <w:pPr>
              <w:pStyle w:val="Prrafodelista"/>
              <w:numPr>
                <w:ilvl w:val="0"/>
                <w:numId w:val="8"/>
              </w:numPr>
              <w:jc w:val="both"/>
              <w:rPr>
                <w:rFonts w:cs="Arial"/>
                <w:sz w:val="24"/>
                <w:szCs w:val="24"/>
                <w:lang w:val="es-ES"/>
              </w:rPr>
            </w:pPr>
            <w:r>
              <w:rPr>
                <w:rFonts w:cs="Arial"/>
                <w:sz w:val="24"/>
                <w:szCs w:val="24"/>
                <w:lang w:val="es-ES"/>
              </w:rPr>
              <w:t>El empleado</w:t>
            </w:r>
            <w:ins w:id="1185" w:author="Javier Kachuka" w:date="2019-11-05T22:39:00Z">
              <w:r w:rsidR="00AB4322">
                <w:rPr>
                  <w:rFonts w:cs="Arial"/>
                  <w:sz w:val="24"/>
                  <w:szCs w:val="24"/>
                  <w:lang w:val="es-ES"/>
                </w:rPr>
                <w:t>,</w:t>
              </w:r>
            </w:ins>
            <w:del w:id="1186" w:author="Javier Kachuka" w:date="2019-11-05T22:38:00Z">
              <w:r w:rsidDel="00AB4322">
                <w:rPr>
                  <w:rFonts w:cs="Arial"/>
                  <w:sz w:val="24"/>
                  <w:szCs w:val="24"/>
                  <w:lang w:val="es-ES"/>
                </w:rPr>
                <w:delText xml:space="preserve"> u</w:delText>
              </w:r>
            </w:del>
            <w:r>
              <w:rPr>
                <w:rFonts w:cs="Arial"/>
                <w:sz w:val="24"/>
                <w:szCs w:val="24"/>
                <w:lang w:val="es-ES"/>
              </w:rPr>
              <w:t xml:space="preserve"> oficinista </w:t>
            </w:r>
            <w:ins w:id="1187" w:author="Javier Kachuka" w:date="2019-11-05T22:39:00Z">
              <w:r w:rsidR="00AB4322">
                <w:rPr>
                  <w:rFonts w:cs="Arial"/>
                  <w:sz w:val="24"/>
                  <w:szCs w:val="24"/>
                  <w:lang w:val="es-ES"/>
                </w:rPr>
                <w:t xml:space="preserve">o administrador </w:t>
              </w:r>
            </w:ins>
            <w:r>
              <w:rPr>
                <w:rFonts w:cs="Arial"/>
                <w:sz w:val="24"/>
                <w:szCs w:val="24"/>
                <w:lang w:val="es-ES"/>
              </w:rPr>
              <w:t>ingresa</w:t>
            </w:r>
            <w:del w:id="1188" w:author="Javier Kachuka" w:date="2019-11-05T22:39:00Z">
              <w:r w:rsidDel="00AB4322">
                <w:rPr>
                  <w:rFonts w:cs="Arial"/>
                  <w:sz w:val="24"/>
                  <w:szCs w:val="24"/>
                  <w:lang w:val="es-ES"/>
                </w:rPr>
                <w:delText xml:space="preserve"> el reclamo correspondiente según lo que le ha dicho el socio.</w:delText>
              </w:r>
            </w:del>
            <w:ins w:id="1189" w:author="Javier Kachuka" w:date="2019-11-05T22:39:00Z">
              <w:r w:rsidR="00AB4322">
                <w:rPr>
                  <w:rFonts w:cs="Arial"/>
                  <w:sz w:val="24"/>
                  <w:szCs w:val="24"/>
                  <w:lang w:val="es-ES"/>
                </w:rPr>
                <w:t xml:space="preserve"> los requisitos necesarios para el reclamo.</w:t>
              </w:r>
            </w:ins>
          </w:p>
        </w:tc>
        <w:tc>
          <w:tcPr>
            <w:tcW w:w="4288" w:type="dxa"/>
            <w:tcPrChange w:id="1190" w:author="Javier Kachuka" w:date="2019-11-05T22:40:00Z">
              <w:tcPr>
                <w:tcW w:w="4414" w:type="dxa"/>
              </w:tcPr>
            </w:tcPrChange>
          </w:tcPr>
          <w:p w14:paraId="25E11B59" w14:textId="77777777" w:rsidR="008675A3" w:rsidRPr="008675A3" w:rsidRDefault="008675A3" w:rsidP="008675A3">
            <w:pPr>
              <w:jc w:val="both"/>
              <w:rPr>
                <w:rFonts w:cs="Arial"/>
                <w:sz w:val="24"/>
                <w:szCs w:val="24"/>
                <w:lang w:val="es-ES"/>
              </w:rPr>
            </w:pPr>
          </w:p>
        </w:tc>
      </w:tr>
      <w:tr w:rsidR="008675A3" w:rsidRPr="00576F7E" w:rsidDel="00AB4322" w14:paraId="0196B8A8" w14:textId="3D42DC31" w:rsidTr="00AB4322">
        <w:trPr>
          <w:del w:id="1191" w:author="Javier Kachuka" w:date="2019-11-05T22:40:00Z"/>
        </w:trPr>
        <w:tc>
          <w:tcPr>
            <w:tcW w:w="4540" w:type="dxa"/>
            <w:gridSpan w:val="2"/>
            <w:tcPrChange w:id="1192" w:author="Javier Kachuka" w:date="2019-11-05T22:40:00Z">
              <w:tcPr>
                <w:tcW w:w="4414" w:type="dxa"/>
                <w:gridSpan w:val="2"/>
              </w:tcPr>
            </w:tcPrChange>
          </w:tcPr>
          <w:p w14:paraId="26CA4155" w14:textId="4CD9C4AD" w:rsidR="008675A3" w:rsidRPr="008675A3" w:rsidDel="00AB4322" w:rsidRDefault="008675A3" w:rsidP="008675A3">
            <w:pPr>
              <w:jc w:val="both"/>
              <w:rPr>
                <w:del w:id="1193" w:author="Javier Kachuka" w:date="2019-11-05T22:40:00Z"/>
                <w:rFonts w:cs="Arial"/>
                <w:sz w:val="24"/>
                <w:szCs w:val="24"/>
                <w:lang w:val="es-ES"/>
              </w:rPr>
            </w:pPr>
          </w:p>
        </w:tc>
        <w:tc>
          <w:tcPr>
            <w:tcW w:w="4288" w:type="dxa"/>
            <w:tcPrChange w:id="1194" w:author="Javier Kachuka" w:date="2019-11-05T22:40:00Z">
              <w:tcPr>
                <w:tcW w:w="4414" w:type="dxa"/>
              </w:tcPr>
            </w:tcPrChange>
          </w:tcPr>
          <w:p w14:paraId="38391992" w14:textId="53C8110C" w:rsidR="008675A3" w:rsidRPr="008675A3" w:rsidDel="00AB4322" w:rsidRDefault="008675A3" w:rsidP="00456A0E">
            <w:pPr>
              <w:pStyle w:val="Prrafodelista"/>
              <w:numPr>
                <w:ilvl w:val="0"/>
                <w:numId w:val="8"/>
              </w:numPr>
              <w:jc w:val="both"/>
              <w:rPr>
                <w:del w:id="1195" w:author="Javier Kachuka" w:date="2019-11-05T22:40:00Z"/>
                <w:rFonts w:cs="Arial"/>
                <w:sz w:val="24"/>
                <w:szCs w:val="24"/>
                <w:lang w:val="es-ES"/>
              </w:rPr>
            </w:pPr>
            <w:del w:id="1196" w:author="Javier Kachuka" w:date="2019-11-05T22:40:00Z">
              <w:r w:rsidDel="00AB4322">
                <w:rPr>
                  <w:rFonts w:cs="Arial"/>
                  <w:sz w:val="24"/>
                  <w:szCs w:val="24"/>
                  <w:lang w:val="es-ES"/>
                </w:rPr>
                <w:delText xml:space="preserve">El sistema </w:delText>
              </w:r>
              <w:r w:rsidR="00456A0E" w:rsidDel="00AB4322">
                <w:rPr>
                  <w:rFonts w:cs="Arial"/>
                  <w:sz w:val="24"/>
                  <w:szCs w:val="24"/>
                  <w:lang w:val="es-ES"/>
                </w:rPr>
                <w:delText>de ser necesario muestra toda la documentación que se necesita para ese reclamo.</w:delText>
              </w:r>
            </w:del>
          </w:p>
        </w:tc>
      </w:tr>
      <w:tr w:rsidR="00456A0E" w:rsidRPr="00576F7E" w:rsidDel="00AB4322" w14:paraId="51610B1A" w14:textId="16EC4BFF" w:rsidTr="00AB4322">
        <w:trPr>
          <w:del w:id="1197" w:author="Javier Kachuka" w:date="2019-11-05T22:40:00Z"/>
        </w:trPr>
        <w:tc>
          <w:tcPr>
            <w:tcW w:w="4540" w:type="dxa"/>
            <w:gridSpan w:val="2"/>
            <w:tcPrChange w:id="1198" w:author="Javier Kachuka" w:date="2019-11-05T22:40:00Z">
              <w:tcPr>
                <w:tcW w:w="4414" w:type="dxa"/>
                <w:gridSpan w:val="2"/>
              </w:tcPr>
            </w:tcPrChange>
          </w:tcPr>
          <w:p w14:paraId="427D4BED" w14:textId="4049CBEE" w:rsidR="00456A0E" w:rsidRPr="00456A0E" w:rsidDel="00AB4322" w:rsidRDefault="00456A0E" w:rsidP="00456A0E">
            <w:pPr>
              <w:pStyle w:val="Prrafodelista"/>
              <w:numPr>
                <w:ilvl w:val="0"/>
                <w:numId w:val="8"/>
              </w:numPr>
              <w:jc w:val="both"/>
              <w:rPr>
                <w:del w:id="1199" w:author="Javier Kachuka" w:date="2019-11-05T22:40:00Z"/>
                <w:rFonts w:cs="Arial"/>
                <w:sz w:val="24"/>
                <w:szCs w:val="24"/>
                <w:lang w:val="es-ES"/>
              </w:rPr>
            </w:pPr>
            <w:del w:id="1200" w:author="Javier Kachuka" w:date="2019-11-05T22:40:00Z">
              <w:r w:rsidDel="00AB4322">
                <w:rPr>
                  <w:rFonts w:cs="Arial"/>
                  <w:sz w:val="24"/>
                  <w:szCs w:val="24"/>
                  <w:lang w:val="es-ES"/>
                </w:rPr>
                <w:delText>El empleado u oficinista confirma el reclamo.</w:delText>
              </w:r>
            </w:del>
          </w:p>
        </w:tc>
        <w:tc>
          <w:tcPr>
            <w:tcW w:w="4288" w:type="dxa"/>
            <w:tcPrChange w:id="1201" w:author="Javier Kachuka" w:date="2019-11-05T22:40:00Z">
              <w:tcPr>
                <w:tcW w:w="4414" w:type="dxa"/>
              </w:tcPr>
            </w:tcPrChange>
          </w:tcPr>
          <w:p w14:paraId="5BD6900C" w14:textId="6A21349D" w:rsidR="00456A0E" w:rsidRPr="00456A0E" w:rsidDel="00AB4322" w:rsidRDefault="00456A0E" w:rsidP="00456A0E">
            <w:pPr>
              <w:jc w:val="both"/>
              <w:rPr>
                <w:del w:id="1202" w:author="Javier Kachuka" w:date="2019-11-05T22:40:00Z"/>
                <w:rFonts w:cs="Arial"/>
                <w:sz w:val="24"/>
                <w:szCs w:val="24"/>
                <w:lang w:val="es-ES"/>
              </w:rPr>
            </w:pPr>
          </w:p>
        </w:tc>
      </w:tr>
      <w:tr w:rsidR="00456A0E" w:rsidRPr="00576F7E" w14:paraId="188D0AF1" w14:textId="77777777" w:rsidTr="00AB4322">
        <w:tc>
          <w:tcPr>
            <w:tcW w:w="4540" w:type="dxa"/>
            <w:gridSpan w:val="2"/>
            <w:tcPrChange w:id="1203" w:author="Javier Kachuka" w:date="2019-11-05T22:40:00Z">
              <w:tcPr>
                <w:tcW w:w="4414" w:type="dxa"/>
                <w:gridSpan w:val="2"/>
              </w:tcPr>
            </w:tcPrChange>
          </w:tcPr>
          <w:p w14:paraId="6CD1DB58" w14:textId="77777777" w:rsidR="00456A0E" w:rsidRPr="00456A0E" w:rsidRDefault="00456A0E" w:rsidP="00456A0E">
            <w:pPr>
              <w:jc w:val="both"/>
              <w:rPr>
                <w:rFonts w:cs="Arial"/>
                <w:sz w:val="24"/>
                <w:szCs w:val="24"/>
                <w:lang w:val="es-ES"/>
              </w:rPr>
            </w:pPr>
          </w:p>
        </w:tc>
        <w:tc>
          <w:tcPr>
            <w:tcW w:w="4288" w:type="dxa"/>
            <w:tcPrChange w:id="1204" w:author="Javier Kachuka" w:date="2019-11-05T22:40:00Z">
              <w:tcPr>
                <w:tcW w:w="4414" w:type="dxa"/>
              </w:tcPr>
            </w:tcPrChange>
          </w:tcPr>
          <w:p w14:paraId="49D8ADB6" w14:textId="75BEAA68" w:rsidR="00456A0E" w:rsidRPr="00456A0E" w:rsidRDefault="00456A0E" w:rsidP="00456A0E">
            <w:pPr>
              <w:pStyle w:val="Prrafodelista"/>
              <w:numPr>
                <w:ilvl w:val="0"/>
                <w:numId w:val="8"/>
              </w:numPr>
              <w:jc w:val="both"/>
              <w:rPr>
                <w:rFonts w:cs="Arial"/>
                <w:sz w:val="24"/>
                <w:szCs w:val="24"/>
                <w:lang w:val="es-ES"/>
              </w:rPr>
            </w:pPr>
            <w:r>
              <w:rPr>
                <w:rFonts w:cs="Arial"/>
                <w:sz w:val="24"/>
                <w:szCs w:val="24"/>
                <w:lang w:val="es-ES"/>
              </w:rPr>
              <w:t>El sistema</w:t>
            </w:r>
            <w:ins w:id="1205" w:author="Javier Kachuka" w:date="2019-11-05T22:40:00Z">
              <w:r w:rsidR="00AB4322">
                <w:rPr>
                  <w:rFonts w:cs="Arial"/>
                  <w:sz w:val="24"/>
                  <w:szCs w:val="24"/>
                  <w:lang w:val="es-ES"/>
                </w:rPr>
                <w:t xml:space="preserve"> comprueba los datos,</w:t>
              </w:r>
            </w:ins>
            <w:r>
              <w:rPr>
                <w:rFonts w:cs="Arial"/>
                <w:sz w:val="24"/>
                <w:szCs w:val="24"/>
                <w:lang w:val="es-ES"/>
              </w:rPr>
              <w:t xml:space="preserve"> guarda el reclamo y finaliza el caso de uso.</w:t>
            </w:r>
          </w:p>
        </w:tc>
      </w:tr>
      <w:tr w:rsidR="00E76878" w:rsidRPr="00EC5FEE" w14:paraId="76DEE433" w14:textId="77777777" w:rsidTr="00E76878">
        <w:tc>
          <w:tcPr>
            <w:tcW w:w="8828" w:type="dxa"/>
            <w:gridSpan w:val="3"/>
            <w:shd w:val="clear" w:color="auto" w:fill="9CC2E5" w:themeFill="accent1" w:themeFillTint="99"/>
          </w:tcPr>
          <w:p w14:paraId="3683BC63" w14:textId="77777777" w:rsidR="00E76878" w:rsidRPr="00EC5FEE" w:rsidRDefault="00E76878" w:rsidP="00E76878">
            <w:pPr>
              <w:jc w:val="center"/>
              <w:rPr>
                <w:rFonts w:cs="Arial"/>
                <w:sz w:val="24"/>
                <w:szCs w:val="24"/>
                <w:lang w:val="es-ES"/>
              </w:rPr>
            </w:pPr>
            <w:r w:rsidRPr="00EC5FEE">
              <w:rPr>
                <w:rFonts w:cs="Arial"/>
                <w:b/>
                <w:sz w:val="24"/>
                <w:szCs w:val="24"/>
                <w:lang w:val="es-ES"/>
              </w:rPr>
              <w:t>Curso Alternativo de Eventos</w:t>
            </w:r>
          </w:p>
        </w:tc>
      </w:tr>
      <w:tr w:rsidR="00E76878" w:rsidRPr="00576F7E" w14:paraId="012746A1" w14:textId="77777777" w:rsidTr="00AB4322">
        <w:tc>
          <w:tcPr>
            <w:tcW w:w="4540" w:type="dxa"/>
            <w:gridSpan w:val="2"/>
            <w:tcPrChange w:id="1206" w:author="Javier Kachuka" w:date="2019-11-05T22:40:00Z">
              <w:tcPr>
                <w:tcW w:w="4414" w:type="dxa"/>
                <w:gridSpan w:val="2"/>
              </w:tcPr>
            </w:tcPrChange>
          </w:tcPr>
          <w:p w14:paraId="5FE5683E" w14:textId="77777777" w:rsidR="00E76878" w:rsidRPr="00EC5FEE" w:rsidRDefault="00E76878" w:rsidP="00E76878">
            <w:pPr>
              <w:jc w:val="center"/>
              <w:rPr>
                <w:rFonts w:cs="Arial"/>
                <w:b/>
                <w:sz w:val="24"/>
                <w:szCs w:val="24"/>
                <w:lang w:val="es-ES"/>
              </w:rPr>
            </w:pPr>
          </w:p>
        </w:tc>
        <w:tc>
          <w:tcPr>
            <w:tcW w:w="4288" w:type="dxa"/>
            <w:tcPrChange w:id="1207" w:author="Javier Kachuka" w:date="2019-11-05T22:40:00Z">
              <w:tcPr>
                <w:tcW w:w="4414" w:type="dxa"/>
              </w:tcPr>
            </w:tcPrChange>
          </w:tcPr>
          <w:p w14:paraId="7EDD0C21" w14:textId="71F95DFE" w:rsidR="00E76878" w:rsidRPr="00EC5FEE" w:rsidRDefault="00AB4322" w:rsidP="003003BF">
            <w:pPr>
              <w:rPr>
                <w:rFonts w:cs="Arial"/>
                <w:sz w:val="24"/>
                <w:szCs w:val="24"/>
                <w:lang w:val="es-ES"/>
              </w:rPr>
            </w:pPr>
            <w:ins w:id="1208" w:author="Javier Kachuka" w:date="2019-11-05T22:40:00Z">
              <w:r>
                <w:rPr>
                  <w:rFonts w:cs="Arial"/>
                  <w:sz w:val="24"/>
                  <w:szCs w:val="24"/>
                  <w:lang w:val="es-ES"/>
                </w:rPr>
                <w:t>6</w:t>
              </w:r>
            </w:ins>
            <w:del w:id="1209" w:author="Javier Kachuka" w:date="2019-11-05T22:40:00Z">
              <w:r w:rsidR="00456A0E" w:rsidDel="00AB4322">
                <w:rPr>
                  <w:rFonts w:cs="Arial"/>
                  <w:sz w:val="24"/>
                  <w:szCs w:val="24"/>
                  <w:lang w:val="es-ES"/>
                </w:rPr>
                <w:delText>2</w:delText>
              </w:r>
            </w:del>
            <w:r w:rsidR="00456A0E">
              <w:rPr>
                <w:rFonts w:cs="Arial"/>
                <w:sz w:val="24"/>
                <w:szCs w:val="24"/>
                <w:lang w:val="es-ES"/>
              </w:rPr>
              <w:t xml:space="preserve">.1 </w:t>
            </w:r>
            <w:ins w:id="1210" w:author="Javier Kachuka" w:date="2019-11-05T22:41:00Z">
              <w:r>
                <w:rPr>
                  <w:rFonts w:cs="Arial"/>
                  <w:sz w:val="24"/>
                  <w:szCs w:val="24"/>
                  <w:lang w:val="es-ES"/>
                </w:rPr>
                <w:t>Si los datos no son correctos el sistema solicita que se vuelvan a ingresar.</w:t>
              </w:r>
            </w:ins>
            <w:del w:id="1211" w:author="Javier Kachuka" w:date="2019-11-05T22:40:00Z">
              <w:r w:rsidR="00456A0E" w:rsidDel="00AB4322">
                <w:rPr>
                  <w:rFonts w:cs="Arial"/>
                  <w:sz w:val="24"/>
                  <w:szCs w:val="24"/>
                  <w:lang w:val="es-ES"/>
                </w:rPr>
                <w:delText>Si no existe el socio finaliza el caso de uso.</w:delText>
              </w:r>
            </w:del>
          </w:p>
        </w:tc>
      </w:tr>
    </w:tbl>
    <w:p w14:paraId="5ACD2CAF" w14:textId="77777777" w:rsidR="00EC5FEE" w:rsidDel="00AB4322" w:rsidRDefault="00EC5FEE" w:rsidP="00431D6D">
      <w:pPr>
        <w:rPr>
          <w:del w:id="1212" w:author="Javier Kachuka" w:date="2019-11-05T22:42:00Z"/>
          <w:lang w:val="es-ES"/>
        </w:rPr>
      </w:pPr>
    </w:p>
    <w:p w14:paraId="0C381723" w14:textId="77777777" w:rsidR="00E76878" w:rsidRDefault="00E76878" w:rsidP="00431D6D">
      <w:pPr>
        <w:rPr>
          <w:lang w:val="es-ES"/>
        </w:rPr>
      </w:pPr>
    </w:p>
    <w:p w14:paraId="5EDC4552" w14:textId="77777777" w:rsidR="00E76878" w:rsidRDefault="00E76878" w:rsidP="00431D6D">
      <w:pPr>
        <w:rPr>
          <w:lang w:val="es-ES"/>
        </w:rPr>
      </w:pPr>
    </w:p>
    <w:tbl>
      <w:tblPr>
        <w:tblStyle w:val="Tablaconcuadrcula"/>
        <w:tblW w:w="0" w:type="auto"/>
        <w:tblLook w:val="04A0" w:firstRow="1" w:lastRow="0" w:firstColumn="1" w:lastColumn="0" w:noHBand="0" w:noVBand="1"/>
      </w:tblPr>
      <w:tblGrid>
        <w:gridCol w:w="2391"/>
        <w:gridCol w:w="2149"/>
        <w:gridCol w:w="4288"/>
      </w:tblGrid>
      <w:tr w:rsidR="00AB4322" w:rsidRPr="00576F7E" w14:paraId="5DDF2044" w14:textId="77777777" w:rsidTr="00E76878">
        <w:tc>
          <w:tcPr>
            <w:tcW w:w="2122" w:type="dxa"/>
            <w:shd w:val="clear" w:color="auto" w:fill="9CC2E5" w:themeFill="accent1" w:themeFillTint="99"/>
          </w:tcPr>
          <w:p w14:paraId="435C500D" w14:textId="3D8A9279" w:rsidR="00AB4322" w:rsidRPr="00EC5FEE" w:rsidRDefault="00AB4322" w:rsidP="00AB4322">
            <w:pPr>
              <w:rPr>
                <w:rFonts w:cs="Arial"/>
                <w:b/>
                <w:sz w:val="24"/>
                <w:szCs w:val="24"/>
                <w:lang w:val="es-ES"/>
              </w:rPr>
            </w:pPr>
            <w:ins w:id="1213" w:author="Javier Kachuka" w:date="2019-11-05T22:42:00Z">
              <w:r w:rsidRPr="00EC5FEE">
                <w:rPr>
                  <w:rFonts w:cs="Arial"/>
                  <w:b/>
                  <w:sz w:val="24"/>
                  <w:szCs w:val="24"/>
                  <w:lang w:val="es-ES"/>
                </w:rPr>
                <w:t>Caso de uso</w:t>
              </w:r>
            </w:ins>
            <w:del w:id="1214" w:author="Javier Kachuka" w:date="2019-11-05T22:42:00Z">
              <w:r w:rsidRPr="00EC5FEE" w:rsidDel="009C2F10">
                <w:rPr>
                  <w:rFonts w:cs="Arial"/>
                  <w:b/>
                  <w:sz w:val="24"/>
                  <w:szCs w:val="24"/>
                  <w:lang w:val="es-ES"/>
                </w:rPr>
                <w:delText>Caso de uso</w:delText>
              </w:r>
            </w:del>
          </w:p>
        </w:tc>
        <w:tc>
          <w:tcPr>
            <w:tcW w:w="6706" w:type="dxa"/>
            <w:gridSpan w:val="2"/>
          </w:tcPr>
          <w:p w14:paraId="4777E6D4" w14:textId="1BCF5A16" w:rsidR="00AB4322" w:rsidRPr="00EC5FEE" w:rsidRDefault="00AB4322" w:rsidP="00AB4322">
            <w:pPr>
              <w:rPr>
                <w:rFonts w:cs="Arial"/>
                <w:sz w:val="24"/>
                <w:szCs w:val="24"/>
                <w:lang w:val="es-ES"/>
              </w:rPr>
            </w:pPr>
            <w:ins w:id="1215" w:author="Javier Kachuka" w:date="2019-11-05T22:42:00Z">
              <w:r w:rsidRPr="00EC5FEE">
                <w:rPr>
                  <w:rFonts w:cs="Arial"/>
                  <w:sz w:val="24"/>
                  <w:szCs w:val="24"/>
                  <w:lang w:val="es-ES"/>
                </w:rPr>
                <w:t>Modificar Reclamo</w:t>
              </w:r>
              <w:r>
                <w:rPr>
                  <w:rFonts w:cs="Arial"/>
                  <w:sz w:val="24"/>
                  <w:szCs w:val="24"/>
                  <w:lang w:val="es-ES"/>
                </w:rPr>
                <w:t xml:space="preserve"> (ABM de Reclamo)</w:t>
              </w:r>
            </w:ins>
            <w:del w:id="1216" w:author="Javier Kachuka" w:date="2019-11-05T22:42:00Z">
              <w:r w:rsidRPr="00EC5FEE" w:rsidDel="009C2F10">
                <w:rPr>
                  <w:rFonts w:cs="Arial"/>
                  <w:sz w:val="24"/>
                  <w:szCs w:val="24"/>
                  <w:lang w:val="es-ES"/>
                </w:rPr>
                <w:delText>Modificar Reclamo</w:delText>
              </w:r>
            </w:del>
          </w:p>
        </w:tc>
      </w:tr>
      <w:tr w:rsidR="00AB4322" w:rsidRPr="00EC5FEE" w14:paraId="190091D1" w14:textId="77777777" w:rsidTr="00E76878">
        <w:tc>
          <w:tcPr>
            <w:tcW w:w="2122" w:type="dxa"/>
            <w:shd w:val="clear" w:color="auto" w:fill="9CC2E5" w:themeFill="accent1" w:themeFillTint="99"/>
          </w:tcPr>
          <w:p w14:paraId="53E5B4F5" w14:textId="6349E045" w:rsidR="00AB4322" w:rsidRPr="00EC5FEE" w:rsidRDefault="00AB4322" w:rsidP="00AB4322">
            <w:pPr>
              <w:rPr>
                <w:rFonts w:cs="Arial"/>
                <w:b/>
                <w:sz w:val="24"/>
                <w:szCs w:val="24"/>
                <w:lang w:val="es-ES"/>
              </w:rPr>
            </w:pPr>
            <w:ins w:id="1217" w:author="Javier Kachuka" w:date="2019-11-05T22:42:00Z">
              <w:r w:rsidRPr="00EC5FEE">
                <w:rPr>
                  <w:rFonts w:cs="Arial"/>
                  <w:b/>
                  <w:sz w:val="24"/>
                  <w:szCs w:val="24"/>
                  <w:lang w:val="es-ES"/>
                </w:rPr>
                <w:t>Actor</w:t>
              </w:r>
            </w:ins>
            <w:del w:id="1218" w:author="Javier Kachuka" w:date="2019-11-05T22:42:00Z">
              <w:r w:rsidRPr="00EC5FEE" w:rsidDel="009C2F10">
                <w:rPr>
                  <w:rFonts w:cs="Arial"/>
                  <w:b/>
                  <w:sz w:val="24"/>
                  <w:szCs w:val="24"/>
                  <w:lang w:val="es-ES"/>
                </w:rPr>
                <w:delText>Actor</w:delText>
              </w:r>
            </w:del>
          </w:p>
        </w:tc>
        <w:tc>
          <w:tcPr>
            <w:tcW w:w="6706" w:type="dxa"/>
            <w:gridSpan w:val="2"/>
          </w:tcPr>
          <w:p w14:paraId="2E5BF631" w14:textId="05674B93" w:rsidR="00AB4322" w:rsidRPr="00EC5FEE" w:rsidRDefault="00AB4322" w:rsidP="00AB4322">
            <w:pPr>
              <w:rPr>
                <w:rFonts w:cs="Arial"/>
                <w:sz w:val="24"/>
                <w:szCs w:val="24"/>
                <w:lang w:val="es-ES"/>
              </w:rPr>
            </w:pPr>
            <w:ins w:id="1219" w:author="Javier Kachuka" w:date="2019-11-05T22:42:00Z">
              <w:r>
                <w:rPr>
                  <w:rFonts w:cs="Arial"/>
                  <w:sz w:val="24"/>
                  <w:szCs w:val="24"/>
                  <w:lang w:val="es-ES"/>
                </w:rPr>
                <w:t>O</w:t>
              </w:r>
              <w:r w:rsidRPr="00EC5FEE">
                <w:rPr>
                  <w:rFonts w:cs="Arial"/>
                  <w:sz w:val="24"/>
                  <w:szCs w:val="24"/>
                  <w:lang w:val="es-ES"/>
                </w:rPr>
                <w:t>ficinista</w:t>
              </w:r>
              <w:r>
                <w:rPr>
                  <w:rFonts w:cs="Arial"/>
                  <w:sz w:val="24"/>
                  <w:szCs w:val="24"/>
                  <w:lang w:val="es-ES"/>
                </w:rPr>
                <w:t xml:space="preserve"> , administrador</w:t>
              </w:r>
            </w:ins>
            <w:del w:id="1220" w:author="Javier Kachuka" w:date="2019-11-05T22:42:00Z">
              <w:r w:rsidRPr="00EC5FEE" w:rsidDel="009C2F10">
                <w:rPr>
                  <w:rFonts w:cs="Arial"/>
                  <w:sz w:val="24"/>
                  <w:szCs w:val="24"/>
                  <w:lang w:val="es-ES"/>
                </w:rPr>
                <w:delText>Empleado, oficinista</w:delText>
              </w:r>
            </w:del>
          </w:p>
        </w:tc>
      </w:tr>
      <w:tr w:rsidR="00AB4322" w:rsidRPr="00576F7E" w14:paraId="37393FAF" w14:textId="77777777" w:rsidTr="00E76878">
        <w:tc>
          <w:tcPr>
            <w:tcW w:w="2122" w:type="dxa"/>
            <w:shd w:val="clear" w:color="auto" w:fill="9CC2E5" w:themeFill="accent1" w:themeFillTint="99"/>
          </w:tcPr>
          <w:p w14:paraId="45E6B480" w14:textId="18009362" w:rsidR="00AB4322" w:rsidRPr="00EC5FEE" w:rsidRDefault="00AB4322" w:rsidP="00AB4322">
            <w:pPr>
              <w:rPr>
                <w:rFonts w:cs="Arial"/>
                <w:b/>
                <w:sz w:val="24"/>
                <w:szCs w:val="24"/>
                <w:lang w:val="es-ES"/>
              </w:rPr>
            </w:pPr>
            <w:ins w:id="1221" w:author="Javier Kachuka" w:date="2019-11-05T22:42:00Z">
              <w:r w:rsidRPr="00EC5FEE">
                <w:rPr>
                  <w:rFonts w:cs="Arial"/>
                  <w:b/>
                  <w:sz w:val="24"/>
                  <w:szCs w:val="24"/>
                  <w:lang w:val="es-ES"/>
                </w:rPr>
                <w:t xml:space="preserve">Descripción </w:t>
              </w:r>
            </w:ins>
            <w:del w:id="1222" w:author="Javier Kachuka" w:date="2019-11-05T22:42:00Z">
              <w:r w:rsidRPr="00EC5FEE" w:rsidDel="009C2F10">
                <w:rPr>
                  <w:rFonts w:cs="Arial"/>
                  <w:b/>
                  <w:sz w:val="24"/>
                  <w:szCs w:val="24"/>
                  <w:lang w:val="es-ES"/>
                </w:rPr>
                <w:delText xml:space="preserve">Descripción </w:delText>
              </w:r>
            </w:del>
          </w:p>
        </w:tc>
        <w:tc>
          <w:tcPr>
            <w:tcW w:w="6706" w:type="dxa"/>
            <w:gridSpan w:val="2"/>
          </w:tcPr>
          <w:p w14:paraId="3EA76778" w14:textId="7713CE68" w:rsidR="00AB4322" w:rsidRPr="00EC5FEE" w:rsidRDefault="00AB4322" w:rsidP="00AB4322">
            <w:pPr>
              <w:rPr>
                <w:rFonts w:cs="Arial"/>
                <w:sz w:val="24"/>
                <w:szCs w:val="24"/>
                <w:lang w:val="es-ES"/>
              </w:rPr>
            </w:pPr>
            <w:ins w:id="1223" w:author="Javier Kachuka" w:date="2019-11-05T22:42:00Z">
              <w:r w:rsidRPr="00EC5FEE">
                <w:rPr>
                  <w:rFonts w:cs="Arial"/>
                  <w:sz w:val="24"/>
                  <w:szCs w:val="24"/>
                  <w:lang w:val="es-ES"/>
                </w:rPr>
                <w:t>El oficinista</w:t>
              </w:r>
              <w:r>
                <w:rPr>
                  <w:rFonts w:cs="Arial"/>
                  <w:sz w:val="24"/>
                  <w:szCs w:val="24"/>
                  <w:lang w:val="es-ES"/>
                </w:rPr>
                <w:t xml:space="preserve"> o el administrador</w:t>
              </w:r>
              <w:r w:rsidRPr="00EC5FEE">
                <w:rPr>
                  <w:rFonts w:cs="Arial"/>
                  <w:sz w:val="24"/>
                  <w:szCs w:val="24"/>
                  <w:lang w:val="es-ES"/>
                </w:rPr>
                <w:t xml:space="preserve"> modifica los detalles del reclamo</w:t>
              </w:r>
            </w:ins>
            <w:del w:id="1224" w:author="Javier Kachuka" w:date="2019-11-05T22:42:00Z">
              <w:r w:rsidRPr="00EC5FEE" w:rsidDel="009C2F10">
                <w:rPr>
                  <w:rFonts w:cs="Arial"/>
                  <w:sz w:val="24"/>
                  <w:szCs w:val="24"/>
                  <w:lang w:val="es-ES"/>
                </w:rPr>
                <w:delText>El empleado o el oficinista modifica los detalles del reclamo</w:delText>
              </w:r>
            </w:del>
          </w:p>
        </w:tc>
      </w:tr>
      <w:tr w:rsidR="00AB4322" w:rsidRPr="00EC5FEE" w14:paraId="532413BD" w14:textId="77777777" w:rsidTr="00E76878">
        <w:tc>
          <w:tcPr>
            <w:tcW w:w="2122" w:type="dxa"/>
            <w:shd w:val="clear" w:color="auto" w:fill="9CC2E5" w:themeFill="accent1" w:themeFillTint="99"/>
          </w:tcPr>
          <w:p w14:paraId="2A4CF54A" w14:textId="03A5C517" w:rsidR="00AB4322" w:rsidRPr="00EC5FEE" w:rsidRDefault="00AB4322" w:rsidP="00AB4322">
            <w:pPr>
              <w:rPr>
                <w:rFonts w:cs="Arial"/>
                <w:b/>
                <w:sz w:val="24"/>
                <w:szCs w:val="24"/>
                <w:lang w:val="es-ES"/>
              </w:rPr>
            </w:pPr>
            <w:ins w:id="1225" w:author="Javier Kachuka" w:date="2019-11-05T22:42:00Z">
              <w:r w:rsidRPr="00EC5FEE">
                <w:rPr>
                  <w:rFonts w:cs="Arial"/>
                  <w:b/>
                  <w:sz w:val="24"/>
                  <w:szCs w:val="24"/>
                  <w:lang w:val="es-ES"/>
                </w:rPr>
                <w:t>Referencia Cruzada</w:t>
              </w:r>
            </w:ins>
            <w:del w:id="1226" w:author="Javier Kachuka" w:date="2019-11-05T22:42:00Z">
              <w:r w:rsidRPr="00EC5FEE" w:rsidDel="009C2F10">
                <w:rPr>
                  <w:rFonts w:cs="Arial"/>
                  <w:b/>
                  <w:sz w:val="24"/>
                  <w:szCs w:val="24"/>
                  <w:lang w:val="es-ES"/>
                </w:rPr>
                <w:delText>Referencia Cruzada</w:delText>
              </w:r>
            </w:del>
          </w:p>
        </w:tc>
        <w:tc>
          <w:tcPr>
            <w:tcW w:w="6706" w:type="dxa"/>
            <w:gridSpan w:val="2"/>
          </w:tcPr>
          <w:p w14:paraId="656AF41E" w14:textId="128ADF40" w:rsidR="00AB4322" w:rsidRPr="00EC5FEE" w:rsidRDefault="00AB4322" w:rsidP="00AB4322">
            <w:pPr>
              <w:rPr>
                <w:rFonts w:cs="Arial"/>
                <w:sz w:val="24"/>
                <w:szCs w:val="24"/>
                <w:lang w:val="es-ES"/>
              </w:rPr>
            </w:pPr>
            <w:ins w:id="1227" w:author="Javier Kachuka" w:date="2019-11-05T22:42:00Z">
              <w:r w:rsidRPr="00EC5FEE">
                <w:rPr>
                  <w:rFonts w:cs="Arial"/>
                  <w:sz w:val="24"/>
                  <w:szCs w:val="24"/>
                  <w:lang w:val="es-ES"/>
                </w:rPr>
                <w:t>RF1.2</w:t>
              </w:r>
            </w:ins>
            <w:del w:id="1228" w:author="Javier Kachuka" w:date="2019-11-05T22:42:00Z">
              <w:r w:rsidRPr="00EC5FEE" w:rsidDel="009C2F10">
                <w:rPr>
                  <w:rFonts w:cs="Arial"/>
                  <w:sz w:val="24"/>
                  <w:szCs w:val="24"/>
                  <w:lang w:val="es-ES"/>
                </w:rPr>
                <w:delText>RF1.2</w:delText>
              </w:r>
            </w:del>
          </w:p>
        </w:tc>
      </w:tr>
      <w:tr w:rsidR="00E76878" w:rsidRPr="00EC5FEE" w14:paraId="33A0018B" w14:textId="77777777" w:rsidTr="00E76878">
        <w:tc>
          <w:tcPr>
            <w:tcW w:w="2122" w:type="dxa"/>
            <w:shd w:val="clear" w:color="auto" w:fill="9CC2E5" w:themeFill="accent1" w:themeFillTint="99"/>
          </w:tcPr>
          <w:p w14:paraId="2A1628A1" w14:textId="77777777" w:rsidR="00E76878" w:rsidRPr="00EC5FEE" w:rsidRDefault="00E76878" w:rsidP="00E76878">
            <w:pPr>
              <w:rPr>
                <w:rFonts w:cs="Arial"/>
                <w:b/>
                <w:sz w:val="24"/>
                <w:szCs w:val="24"/>
                <w:lang w:val="es-ES"/>
              </w:rPr>
            </w:pPr>
            <w:r w:rsidRPr="00EC5FEE">
              <w:rPr>
                <w:rFonts w:cs="Arial"/>
                <w:b/>
                <w:sz w:val="24"/>
                <w:szCs w:val="24"/>
                <w:lang w:val="es-ES"/>
              </w:rPr>
              <w:t xml:space="preserve">Precondición </w:t>
            </w:r>
          </w:p>
        </w:tc>
        <w:tc>
          <w:tcPr>
            <w:tcW w:w="6706" w:type="dxa"/>
            <w:gridSpan w:val="2"/>
          </w:tcPr>
          <w:p w14:paraId="2F2182B4" w14:textId="77777777" w:rsidR="00E76878" w:rsidRPr="00EC5FEE" w:rsidRDefault="00E76878" w:rsidP="00E76878">
            <w:pPr>
              <w:rPr>
                <w:rFonts w:cs="Arial"/>
                <w:sz w:val="24"/>
                <w:szCs w:val="24"/>
                <w:lang w:val="es-ES"/>
              </w:rPr>
            </w:pPr>
          </w:p>
        </w:tc>
      </w:tr>
      <w:tr w:rsidR="00E76878" w:rsidRPr="00576F7E" w14:paraId="0BC3B620" w14:textId="77777777" w:rsidTr="00E76878">
        <w:tc>
          <w:tcPr>
            <w:tcW w:w="2122" w:type="dxa"/>
            <w:shd w:val="clear" w:color="auto" w:fill="9CC2E5" w:themeFill="accent1" w:themeFillTint="99"/>
          </w:tcPr>
          <w:p w14:paraId="1C67F648" w14:textId="77777777" w:rsidR="00E76878" w:rsidRPr="00EC5FEE" w:rsidRDefault="00E76878" w:rsidP="00E76878">
            <w:pPr>
              <w:rPr>
                <w:rFonts w:cs="Arial"/>
                <w:b/>
                <w:sz w:val="24"/>
                <w:szCs w:val="24"/>
                <w:lang w:val="es-ES"/>
              </w:rPr>
            </w:pPr>
            <w:r w:rsidRPr="00EC5FEE">
              <w:rPr>
                <w:rFonts w:cs="Arial"/>
                <w:b/>
                <w:sz w:val="24"/>
                <w:szCs w:val="24"/>
                <w:lang w:val="es-ES"/>
              </w:rPr>
              <w:t xml:space="preserve">Poscondición </w:t>
            </w:r>
          </w:p>
        </w:tc>
        <w:tc>
          <w:tcPr>
            <w:tcW w:w="6706" w:type="dxa"/>
            <w:gridSpan w:val="2"/>
          </w:tcPr>
          <w:p w14:paraId="5B5FF841" w14:textId="1334FE9F" w:rsidR="00E76878" w:rsidRPr="00EC5FEE" w:rsidRDefault="00E76878" w:rsidP="003003BF">
            <w:pPr>
              <w:rPr>
                <w:rFonts w:cs="Arial"/>
                <w:sz w:val="24"/>
                <w:szCs w:val="24"/>
                <w:lang w:val="es-ES"/>
              </w:rPr>
            </w:pPr>
            <w:r>
              <w:rPr>
                <w:rFonts w:cs="Arial"/>
                <w:sz w:val="24"/>
                <w:szCs w:val="24"/>
                <w:lang w:val="es-ES"/>
              </w:rPr>
              <w:t xml:space="preserve">Se </w:t>
            </w:r>
            <w:del w:id="1229" w:author="Javier Kachuka" w:date="2019-11-05T22:42:00Z">
              <w:r w:rsidDel="00AB4322">
                <w:rPr>
                  <w:rFonts w:cs="Arial"/>
                  <w:sz w:val="24"/>
                  <w:szCs w:val="24"/>
                  <w:lang w:val="es-ES"/>
                </w:rPr>
                <w:delText>registró un nuevo reclamo</w:delText>
              </w:r>
            </w:del>
            <w:ins w:id="1230" w:author="Javier Kachuka" w:date="2019-11-05T22:42:00Z">
              <w:r w:rsidR="00AB4322">
                <w:rPr>
                  <w:rFonts w:cs="Arial"/>
                  <w:sz w:val="24"/>
                  <w:szCs w:val="24"/>
                  <w:lang w:val="es-ES"/>
                </w:rPr>
                <w:t xml:space="preserve">modificaron los requisitos de un reclamo. </w:t>
              </w:r>
            </w:ins>
          </w:p>
        </w:tc>
      </w:tr>
      <w:tr w:rsidR="00E76878" w:rsidRPr="00AB4322" w14:paraId="0D08C339" w14:textId="77777777" w:rsidTr="00E76878">
        <w:tc>
          <w:tcPr>
            <w:tcW w:w="8828" w:type="dxa"/>
            <w:gridSpan w:val="3"/>
            <w:shd w:val="clear" w:color="auto" w:fill="9CC2E5" w:themeFill="accent1" w:themeFillTint="99"/>
          </w:tcPr>
          <w:p w14:paraId="6E2E9B4D" w14:textId="77777777" w:rsidR="00E76878" w:rsidRPr="00EC5FEE" w:rsidRDefault="00E76878" w:rsidP="00E76878">
            <w:pPr>
              <w:jc w:val="center"/>
              <w:rPr>
                <w:rFonts w:cs="Arial"/>
                <w:b/>
                <w:sz w:val="24"/>
                <w:szCs w:val="24"/>
                <w:lang w:val="es-ES"/>
              </w:rPr>
            </w:pPr>
            <w:r w:rsidRPr="00EC5FEE">
              <w:rPr>
                <w:rFonts w:cs="Arial"/>
                <w:b/>
                <w:sz w:val="24"/>
                <w:szCs w:val="24"/>
                <w:lang w:val="es-ES"/>
              </w:rPr>
              <w:t>Curso Típico de Eventos</w:t>
            </w:r>
          </w:p>
        </w:tc>
      </w:tr>
      <w:tr w:rsidR="00E76878" w:rsidRPr="00576F7E" w14:paraId="3350A9DA" w14:textId="77777777" w:rsidTr="00E76878">
        <w:tc>
          <w:tcPr>
            <w:tcW w:w="4414" w:type="dxa"/>
            <w:gridSpan w:val="2"/>
          </w:tcPr>
          <w:p w14:paraId="24362B10" w14:textId="4C3CA198" w:rsidR="00E76878" w:rsidRPr="00EC5FEE" w:rsidRDefault="00E76878" w:rsidP="003003BF">
            <w:pPr>
              <w:pStyle w:val="Prrafodelista"/>
              <w:numPr>
                <w:ilvl w:val="0"/>
                <w:numId w:val="9"/>
              </w:numPr>
              <w:jc w:val="both"/>
              <w:rPr>
                <w:rFonts w:cs="Arial"/>
                <w:sz w:val="24"/>
                <w:szCs w:val="24"/>
                <w:lang w:val="es-ES"/>
              </w:rPr>
            </w:pPr>
            <w:r>
              <w:rPr>
                <w:rFonts w:cs="Arial"/>
                <w:sz w:val="24"/>
                <w:szCs w:val="24"/>
                <w:lang w:val="es-ES"/>
              </w:rPr>
              <w:t>El caso de uso comienza cuando el</w:t>
            </w:r>
            <w:del w:id="1231" w:author="Javier Kachuka" w:date="2019-11-05T22:43:00Z">
              <w:r w:rsidDel="00AB4322">
                <w:rPr>
                  <w:rFonts w:cs="Arial"/>
                  <w:sz w:val="24"/>
                  <w:szCs w:val="24"/>
                  <w:lang w:val="es-ES"/>
                </w:rPr>
                <w:delText xml:space="preserve"> empleado</w:delText>
              </w:r>
            </w:del>
            <w:r>
              <w:rPr>
                <w:rFonts w:cs="Arial"/>
                <w:sz w:val="24"/>
                <w:szCs w:val="24"/>
                <w:lang w:val="es-ES"/>
              </w:rPr>
              <w:t xml:space="preserve"> </w:t>
            </w:r>
            <w:del w:id="1232" w:author="Javier Kachuka" w:date="2019-11-05T22:43:00Z">
              <w:r w:rsidDel="00AB4322">
                <w:rPr>
                  <w:rFonts w:cs="Arial"/>
                  <w:sz w:val="24"/>
                  <w:szCs w:val="24"/>
                  <w:lang w:val="es-ES"/>
                </w:rPr>
                <w:delText xml:space="preserve">u </w:delText>
              </w:r>
            </w:del>
            <w:r>
              <w:rPr>
                <w:rFonts w:cs="Arial"/>
                <w:sz w:val="24"/>
                <w:szCs w:val="24"/>
                <w:lang w:val="es-ES"/>
              </w:rPr>
              <w:t>oficinista</w:t>
            </w:r>
            <w:ins w:id="1233" w:author="Javier Kachuka" w:date="2019-11-05T22:43:00Z">
              <w:r w:rsidR="00AB4322">
                <w:rPr>
                  <w:rFonts w:cs="Arial"/>
                  <w:sz w:val="24"/>
                  <w:szCs w:val="24"/>
                  <w:lang w:val="es-ES"/>
                </w:rPr>
                <w:t xml:space="preserve"> o administrador</w:t>
              </w:r>
            </w:ins>
            <w:r>
              <w:rPr>
                <w:rFonts w:cs="Arial"/>
                <w:sz w:val="24"/>
                <w:szCs w:val="24"/>
                <w:lang w:val="es-ES"/>
              </w:rPr>
              <w:t xml:space="preserve"> solicita modificar un reclamo.</w:t>
            </w:r>
          </w:p>
        </w:tc>
        <w:tc>
          <w:tcPr>
            <w:tcW w:w="4414" w:type="dxa"/>
          </w:tcPr>
          <w:p w14:paraId="4D1ED7FC" w14:textId="77777777" w:rsidR="00E76878" w:rsidRPr="00EC5FEE" w:rsidRDefault="00E76878" w:rsidP="00E76878">
            <w:pPr>
              <w:jc w:val="both"/>
              <w:rPr>
                <w:rFonts w:cs="Arial"/>
                <w:sz w:val="24"/>
                <w:szCs w:val="24"/>
                <w:lang w:val="es-ES"/>
              </w:rPr>
            </w:pPr>
          </w:p>
        </w:tc>
      </w:tr>
      <w:tr w:rsidR="00E76878" w:rsidRPr="00576F7E" w14:paraId="04926633" w14:textId="77777777" w:rsidTr="00E76878">
        <w:tc>
          <w:tcPr>
            <w:tcW w:w="4414" w:type="dxa"/>
            <w:gridSpan w:val="2"/>
          </w:tcPr>
          <w:p w14:paraId="3890D8BA" w14:textId="77777777" w:rsidR="00E76878" w:rsidRPr="00EC5FEE" w:rsidRDefault="00E76878" w:rsidP="00E76878">
            <w:pPr>
              <w:jc w:val="both"/>
              <w:rPr>
                <w:rFonts w:cs="Arial"/>
                <w:sz w:val="24"/>
                <w:szCs w:val="24"/>
                <w:lang w:val="es-ES"/>
              </w:rPr>
            </w:pPr>
          </w:p>
        </w:tc>
        <w:tc>
          <w:tcPr>
            <w:tcW w:w="4414" w:type="dxa"/>
          </w:tcPr>
          <w:p w14:paraId="27D72AD1" w14:textId="77777777" w:rsidR="00E76878" w:rsidRPr="00EC5FEE" w:rsidRDefault="00E76878" w:rsidP="00E76878">
            <w:pPr>
              <w:pStyle w:val="Prrafodelista"/>
              <w:numPr>
                <w:ilvl w:val="0"/>
                <w:numId w:val="9"/>
              </w:numPr>
              <w:jc w:val="both"/>
              <w:rPr>
                <w:rFonts w:cs="Arial"/>
                <w:sz w:val="24"/>
                <w:szCs w:val="24"/>
                <w:lang w:val="es-ES"/>
              </w:rPr>
            </w:pPr>
            <w:r>
              <w:rPr>
                <w:rFonts w:cs="Arial"/>
                <w:sz w:val="24"/>
                <w:szCs w:val="24"/>
                <w:lang w:val="es-ES"/>
              </w:rPr>
              <w:t xml:space="preserve">El sistema </w:t>
            </w:r>
            <w:r w:rsidR="00572E70">
              <w:rPr>
                <w:rFonts w:cs="Arial"/>
                <w:sz w:val="24"/>
                <w:szCs w:val="24"/>
                <w:lang w:val="es-ES"/>
              </w:rPr>
              <w:t>muestra los reclamos cargados y solicita que se ingrese un identificador de reclamo.</w:t>
            </w:r>
          </w:p>
        </w:tc>
      </w:tr>
      <w:tr w:rsidR="00E76878" w:rsidRPr="00576F7E" w14:paraId="2E3ADBF3" w14:textId="77777777" w:rsidTr="00E76878">
        <w:tc>
          <w:tcPr>
            <w:tcW w:w="4414" w:type="dxa"/>
            <w:gridSpan w:val="2"/>
          </w:tcPr>
          <w:p w14:paraId="7F6776EF" w14:textId="1F444C47" w:rsidR="00E76878" w:rsidRPr="00EC5FEE" w:rsidRDefault="00572E70" w:rsidP="00572E70">
            <w:pPr>
              <w:pStyle w:val="Prrafodelista"/>
              <w:numPr>
                <w:ilvl w:val="0"/>
                <w:numId w:val="9"/>
              </w:numPr>
              <w:jc w:val="both"/>
              <w:rPr>
                <w:rFonts w:cs="Arial"/>
                <w:sz w:val="24"/>
                <w:szCs w:val="24"/>
                <w:lang w:val="es-ES"/>
              </w:rPr>
            </w:pPr>
            <w:r>
              <w:rPr>
                <w:rFonts w:cs="Arial"/>
                <w:sz w:val="24"/>
                <w:szCs w:val="24"/>
                <w:lang w:val="es-ES"/>
              </w:rPr>
              <w:t xml:space="preserve">El </w:t>
            </w:r>
            <w:ins w:id="1234" w:author="Javier Kachuka" w:date="2019-11-05T22:43:00Z">
              <w:r w:rsidR="00AB4322">
                <w:rPr>
                  <w:rFonts w:cs="Arial"/>
                  <w:sz w:val="24"/>
                  <w:szCs w:val="24"/>
                  <w:lang w:val="es-ES"/>
                </w:rPr>
                <w:t xml:space="preserve">oficinista o administrador </w:t>
              </w:r>
            </w:ins>
            <w:del w:id="1235" w:author="Javier Kachuka" w:date="2019-11-05T22:43:00Z">
              <w:r w:rsidDel="00AB4322">
                <w:rPr>
                  <w:rFonts w:cs="Arial"/>
                  <w:sz w:val="24"/>
                  <w:szCs w:val="24"/>
                  <w:lang w:val="es-ES"/>
                </w:rPr>
                <w:delText xml:space="preserve">empleado u oficinista </w:delText>
              </w:r>
            </w:del>
            <w:r>
              <w:rPr>
                <w:rFonts w:cs="Arial"/>
                <w:sz w:val="24"/>
                <w:szCs w:val="24"/>
                <w:lang w:val="es-ES"/>
              </w:rPr>
              <w:t>ingresa el identificador del reclamo.</w:t>
            </w:r>
          </w:p>
        </w:tc>
        <w:tc>
          <w:tcPr>
            <w:tcW w:w="4414" w:type="dxa"/>
          </w:tcPr>
          <w:p w14:paraId="3F4AA8CF" w14:textId="77777777" w:rsidR="00E76878" w:rsidRPr="00EC5FEE" w:rsidRDefault="00E76878" w:rsidP="00E76878">
            <w:pPr>
              <w:jc w:val="both"/>
              <w:rPr>
                <w:rFonts w:cs="Arial"/>
                <w:sz w:val="24"/>
                <w:szCs w:val="24"/>
                <w:lang w:val="es-ES"/>
              </w:rPr>
            </w:pPr>
          </w:p>
        </w:tc>
      </w:tr>
      <w:tr w:rsidR="00E76878" w:rsidRPr="00576F7E" w14:paraId="3EF330C9" w14:textId="77777777" w:rsidTr="00E76878">
        <w:tc>
          <w:tcPr>
            <w:tcW w:w="4414" w:type="dxa"/>
            <w:gridSpan w:val="2"/>
          </w:tcPr>
          <w:p w14:paraId="2314CF72" w14:textId="77777777" w:rsidR="00E76878" w:rsidRPr="00EC5FEE" w:rsidRDefault="00E76878" w:rsidP="00E76878">
            <w:pPr>
              <w:jc w:val="both"/>
              <w:rPr>
                <w:rFonts w:cs="Arial"/>
                <w:sz w:val="24"/>
                <w:szCs w:val="24"/>
                <w:lang w:val="es-ES"/>
              </w:rPr>
            </w:pPr>
          </w:p>
        </w:tc>
        <w:tc>
          <w:tcPr>
            <w:tcW w:w="4414" w:type="dxa"/>
          </w:tcPr>
          <w:p w14:paraId="70671DE8" w14:textId="77777777" w:rsidR="00E76878" w:rsidRPr="00EC5FEE" w:rsidRDefault="00572E70" w:rsidP="00E76878">
            <w:pPr>
              <w:pStyle w:val="Prrafodelista"/>
              <w:numPr>
                <w:ilvl w:val="0"/>
                <w:numId w:val="9"/>
              </w:numPr>
              <w:jc w:val="both"/>
              <w:rPr>
                <w:rFonts w:cs="Arial"/>
                <w:sz w:val="24"/>
                <w:szCs w:val="24"/>
                <w:lang w:val="es-ES"/>
              </w:rPr>
            </w:pPr>
            <w:r>
              <w:rPr>
                <w:rFonts w:cs="Arial"/>
                <w:sz w:val="24"/>
                <w:szCs w:val="24"/>
                <w:lang w:val="es-ES"/>
              </w:rPr>
              <w:t xml:space="preserve">El sistema busca por ese identificador y muestra los </w:t>
            </w:r>
            <w:r>
              <w:rPr>
                <w:rFonts w:cs="Arial"/>
                <w:sz w:val="24"/>
                <w:szCs w:val="24"/>
                <w:lang w:val="es-ES"/>
              </w:rPr>
              <w:lastRenderedPageBreak/>
              <w:t>reclamos que cumplan con el mismo.</w:t>
            </w:r>
          </w:p>
        </w:tc>
      </w:tr>
      <w:tr w:rsidR="00572E70" w:rsidRPr="00576F7E" w14:paraId="637EA15C" w14:textId="77777777" w:rsidTr="00E76878">
        <w:tc>
          <w:tcPr>
            <w:tcW w:w="4414" w:type="dxa"/>
            <w:gridSpan w:val="2"/>
          </w:tcPr>
          <w:p w14:paraId="12A37141" w14:textId="18E390F6" w:rsidR="00572E70" w:rsidRPr="00572E70" w:rsidRDefault="00572E70" w:rsidP="00572E70">
            <w:pPr>
              <w:pStyle w:val="Prrafodelista"/>
              <w:numPr>
                <w:ilvl w:val="0"/>
                <w:numId w:val="9"/>
              </w:numPr>
              <w:jc w:val="both"/>
              <w:rPr>
                <w:rFonts w:cs="Arial"/>
                <w:sz w:val="24"/>
                <w:szCs w:val="24"/>
                <w:lang w:val="es-ES"/>
              </w:rPr>
            </w:pPr>
            <w:r>
              <w:rPr>
                <w:rFonts w:cs="Arial"/>
                <w:sz w:val="24"/>
                <w:szCs w:val="24"/>
                <w:lang w:val="es-ES"/>
              </w:rPr>
              <w:lastRenderedPageBreak/>
              <w:t xml:space="preserve">El </w:t>
            </w:r>
            <w:ins w:id="1236" w:author="Javier Kachuka" w:date="2019-11-05T22:44:00Z">
              <w:r w:rsidR="00AB4322">
                <w:rPr>
                  <w:rFonts w:cs="Arial"/>
                  <w:sz w:val="24"/>
                  <w:szCs w:val="24"/>
                  <w:lang w:val="es-ES"/>
                </w:rPr>
                <w:t xml:space="preserve">oficinista o administrador </w:t>
              </w:r>
            </w:ins>
            <w:del w:id="1237" w:author="Javier Kachuka" w:date="2019-11-05T22:44:00Z">
              <w:r w:rsidDel="00AB4322">
                <w:rPr>
                  <w:rFonts w:cs="Arial"/>
                  <w:sz w:val="24"/>
                  <w:szCs w:val="24"/>
                  <w:lang w:val="es-ES"/>
                </w:rPr>
                <w:delText xml:space="preserve">empleado u oficinista </w:delText>
              </w:r>
            </w:del>
            <w:r>
              <w:rPr>
                <w:rFonts w:cs="Arial"/>
                <w:sz w:val="24"/>
                <w:szCs w:val="24"/>
                <w:lang w:val="es-ES"/>
              </w:rPr>
              <w:t>selecciona el reclamo.</w:t>
            </w:r>
          </w:p>
        </w:tc>
        <w:tc>
          <w:tcPr>
            <w:tcW w:w="4414" w:type="dxa"/>
          </w:tcPr>
          <w:p w14:paraId="233C831C" w14:textId="77777777" w:rsidR="00572E70" w:rsidRPr="00572E70" w:rsidRDefault="00572E70" w:rsidP="00572E70">
            <w:pPr>
              <w:jc w:val="both"/>
              <w:rPr>
                <w:rFonts w:cs="Arial"/>
                <w:sz w:val="24"/>
                <w:szCs w:val="24"/>
                <w:lang w:val="es-ES"/>
              </w:rPr>
            </w:pPr>
          </w:p>
        </w:tc>
      </w:tr>
      <w:tr w:rsidR="00572E70" w:rsidRPr="00576F7E" w14:paraId="6DEADE32" w14:textId="77777777" w:rsidTr="00E76878">
        <w:tc>
          <w:tcPr>
            <w:tcW w:w="4414" w:type="dxa"/>
            <w:gridSpan w:val="2"/>
          </w:tcPr>
          <w:p w14:paraId="0C013E9C" w14:textId="77777777" w:rsidR="00572E70" w:rsidRPr="00572E70" w:rsidRDefault="00572E70" w:rsidP="00572E70">
            <w:pPr>
              <w:jc w:val="both"/>
              <w:rPr>
                <w:rFonts w:cs="Arial"/>
                <w:sz w:val="24"/>
                <w:szCs w:val="24"/>
                <w:lang w:val="es-ES"/>
              </w:rPr>
            </w:pPr>
          </w:p>
        </w:tc>
        <w:tc>
          <w:tcPr>
            <w:tcW w:w="4414" w:type="dxa"/>
          </w:tcPr>
          <w:p w14:paraId="26CBA7A3" w14:textId="77777777" w:rsidR="00572E70" w:rsidRPr="00572E70" w:rsidRDefault="00572E70" w:rsidP="00572E70">
            <w:pPr>
              <w:pStyle w:val="Prrafodelista"/>
              <w:numPr>
                <w:ilvl w:val="0"/>
                <w:numId w:val="9"/>
              </w:numPr>
              <w:jc w:val="both"/>
              <w:rPr>
                <w:rFonts w:cs="Arial"/>
                <w:sz w:val="24"/>
                <w:szCs w:val="24"/>
                <w:lang w:val="es-ES"/>
              </w:rPr>
            </w:pPr>
            <w:r>
              <w:rPr>
                <w:rFonts w:cs="Arial"/>
                <w:sz w:val="24"/>
                <w:szCs w:val="24"/>
                <w:lang w:val="es-ES"/>
              </w:rPr>
              <w:t>El sistema muestra todos los datos correspondientes a ese reclamo.</w:t>
            </w:r>
          </w:p>
        </w:tc>
      </w:tr>
      <w:tr w:rsidR="00572E70" w:rsidRPr="00576F7E" w14:paraId="486CC003" w14:textId="77777777" w:rsidTr="00E76878">
        <w:tc>
          <w:tcPr>
            <w:tcW w:w="4414" w:type="dxa"/>
            <w:gridSpan w:val="2"/>
          </w:tcPr>
          <w:p w14:paraId="665B1707" w14:textId="77777777" w:rsidR="00572E70" w:rsidRPr="00572E70" w:rsidRDefault="00572E70" w:rsidP="00572E70">
            <w:pPr>
              <w:pStyle w:val="Prrafodelista"/>
              <w:numPr>
                <w:ilvl w:val="0"/>
                <w:numId w:val="9"/>
              </w:numPr>
              <w:jc w:val="both"/>
              <w:rPr>
                <w:rFonts w:cs="Arial"/>
                <w:sz w:val="24"/>
                <w:szCs w:val="24"/>
                <w:lang w:val="es-ES"/>
              </w:rPr>
            </w:pPr>
            <w:r>
              <w:rPr>
                <w:rFonts w:cs="Arial"/>
                <w:sz w:val="24"/>
                <w:szCs w:val="24"/>
                <w:lang w:val="es-ES"/>
              </w:rPr>
              <w:t>El empleado u oficinista modifica los datos correspondientes.</w:t>
            </w:r>
          </w:p>
        </w:tc>
        <w:tc>
          <w:tcPr>
            <w:tcW w:w="4414" w:type="dxa"/>
          </w:tcPr>
          <w:p w14:paraId="4F8F52EA" w14:textId="77777777" w:rsidR="00572E70" w:rsidRPr="00572E70" w:rsidRDefault="00572E70" w:rsidP="00572E70">
            <w:pPr>
              <w:jc w:val="both"/>
              <w:rPr>
                <w:rFonts w:cs="Arial"/>
                <w:sz w:val="24"/>
                <w:szCs w:val="24"/>
                <w:lang w:val="es-ES"/>
              </w:rPr>
            </w:pPr>
          </w:p>
        </w:tc>
      </w:tr>
      <w:tr w:rsidR="00572E70" w:rsidRPr="00576F7E" w14:paraId="53DBFA0D" w14:textId="77777777" w:rsidTr="00E76878">
        <w:tc>
          <w:tcPr>
            <w:tcW w:w="4414" w:type="dxa"/>
            <w:gridSpan w:val="2"/>
          </w:tcPr>
          <w:p w14:paraId="0F0F073D" w14:textId="77777777" w:rsidR="00572E70" w:rsidRPr="00572E70" w:rsidRDefault="00572E70" w:rsidP="00572E70">
            <w:pPr>
              <w:jc w:val="both"/>
              <w:rPr>
                <w:rFonts w:cs="Arial"/>
                <w:sz w:val="24"/>
                <w:szCs w:val="24"/>
                <w:lang w:val="es-ES"/>
              </w:rPr>
            </w:pPr>
          </w:p>
        </w:tc>
        <w:tc>
          <w:tcPr>
            <w:tcW w:w="4414" w:type="dxa"/>
          </w:tcPr>
          <w:p w14:paraId="4E9561F6" w14:textId="77777777" w:rsidR="00572E70" w:rsidRPr="00572E70" w:rsidRDefault="00572E70" w:rsidP="00572E70">
            <w:pPr>
              <w:pStyle w:val="Prrafodelista"/>
              <w:numPr>
                <w:ilvl w:val="0"/>
                <w:numId w:val="9"/>
              </w:numPr>
              <w:jc w:val="both"/>
              <w:rPr>
                <w:rFonts w:cs="Arial"/>
                <w:sz w:val="24"/>
                <w:szCs w:val="24"/>
                <w:lang w:val="es-ES"/>
              </w:rPr>
            </w:pPr>
            <w:r>
              <w:rPr>
                <w:rFonts w:cs="Arial"/>
                <w:sz w:val="24"/>
                <w:szCs w:val="24"/>
                <w:lang w:val="es-ES"/>
              </w:rPr>
              <w:t>El sistema guarda los cambios y finaliza el caso de uso.</w:t>
            </w:r>
          </w:p>
        </w:tc>
      </w:tr>
      <w:tr w:rsidR="00E76878" w:rsidRPr="00EC5FEE" w14:paraId="66D1AEF5" w14:textId="77777777" w:rsidTr="00E76878">
        <w:tc>
          <w:tcPr>
            <w:tcW w:w="8828" w:type="dxa"/>
            <w:gridSpan w:val="3"/>
            <w:shd w:val="clear" w:color="auto" w:fill="9CC2E5" w:themeFill="accent1" w:themeFillTint="99"/>
          </w:tcPr>
          <w:p w14:paraId="39149CD7" w14:textId="77777777" w:rsidR="00E76878" w:rsidRPr="00EC5FEE" w:rsidRDefault="00572E70" w:rsidP="00E76878">
            <w:pPr>
              <w:jc w:val="center"/>
              <w:rPr>
                <w:rFonts w:cs="Arial"/>
                <w:sz w:val="24"/>
                <w:szCs w:val="24"/>
                <w:lang w:val="es-ES"/>
              </w:rPr>
            </w:pPr>
            <w:r>
              <w:rPr>
                <w:rFonts w:cs="Arial"/>
                <w:b/>
                <w:sz w:val="24"/>
                <w:szCs w:val="24"/>
                <w:lang w:val="es-ES"/>
              </w:rPr>
              <w:t>C</w:t>
            </w:r>
            <w:r w:rsidR="00E76878" w:rsidRPr="00EC5FEE">
              <w:rPr>
                <w:rFonts w:cs="Arial"/>
                <w:b/>
                <w:sz w:val="24"/>
                <w:szCs w:val="24"/>
                <w:lang w:val="es-ES"/>
              </w:rPr>
              <w:t>urso Alternativo de Eventos</w:t>
            </w:r>
          </w:p>
        </w:tc>
      </w:tr>
      <w:tr w:rsidR="00E76878" w:rsidRPr="00576F7E" w14:paraId="078258C7" w14:textId="77777777" w:rsidTr="00E76878">
        <w:tc>
          <w:tcPr>
            <w:tcW w:w="4414" w:type="dxa"/>
            <w:gridSpan w:val="2"/>
          </w:tcPr>
          <w:p w14:paraId="1531D874" w14:textId="77777777" w:rsidR="00E76878" w:rsidRPr="00EC5FEE" w:rsidRDefault="00E76878" w:rsidP="005C326A">
            <w:pPr>
              <w:jc w:val="both"/>
              <w:rPr>
                <w:rFonts w:cs="Arial"/>
                <w:b/>
                <w:sz w:val="24"/>
                <w:szCs w:val="24"/>
                <w:lang w:val="es-ES"/>
              </w:rPr>
            </w:pPr>
          </w:p>
        </w:tc>
        <w:tc>
          <w:tcPr>
            <w:tcW w:w="4414" w:type="dxa"/>
          </w:tcPr>
          <w:p w14:paraId="34499FC0" w14:textId="77777777" w:rsidR="00E76878" w:rsidRPr="00EC5FEE" w:rsidRDefault="00572E70" w:rsidP="005C326A">
            <w:pPr>
              <w:jc w:val="both"/>
              <w:rPr>
                <w:rFonts w:cs="Arial"/>
                <w:sz w:val="24"/>
                <w:szCs w:val="24"/>
                <w:lang w:val="es-ES"/>
              </w:rPr>
            </w:pPr>
            <w:r>
              <w:rPr>
                <w:rFonts w:cs="Arial"/>
                <w:sz w:val="24"/>
                <w:szCs w:val="24"/>
                <w:lang w:val="es-ES"/>
              </w:rPr>
              <w:t>4.1 Si el sistema no encuentra el reclamo, finaliza el caso de uso.</w:t>
            </w:r>
          </w:p>
        </w:tc>
      </w:tr>
    </w:tbl>
    <w:p w14:paraId="2E947D78" w14:textId="77777777" w:rsidR="00E76878" w:rsidRDefault="00E76878" w:rsidP="00431D6D">
      <w:pPr>
        <w:rPr>
          <w:lang w:val="es-ES"/>
        </w:rPr>
      </w:pPr>
    </w:p>
    <w:tbl>
      <w:tblPr>
        <w:tblStyle w:val="Tablaconcuadrcula"/>
        <w:tblW w:w="0" w:type="auto"/>
        <w:tblLook w:val="04A0" w:firstRow="1" w:lastRow="0" w:firstColumn="1" w:lastColumn="0" w:noHBand="0" w:noVBand="1"/>
      </w:tblPr>
      <w:tblGrid>
        <w:gridCol w:w="2391"/>
        <w:gridCol w:w="2155"/>
        <w:gridCol w:w="4282"/>
      </w:tblGrid>
      <w:tr w:rsidR="003003BF" w:rsidRPr="00576F7E" w14:paraId="198357A4" w14:textId="77777777" w:rsidTr="003552EC">
        <w:tc>
          <w:tcPr>
            <w:tcW w:w="2122" w:type="dxa"/>
            <w:shd w:val="clear" w:color="auto" w:fill="9CC2E5" w:themeFill="accent1" w:themeFillTint="99"/>
          </w:tcPr>
          <w:p w14:paraId="119E40C2" w14:textId="59C752CE" w:rsidR="003003BF" w:rsidRPr="00EC5FEE" w:rsidRDefault="003003BF" w:rsidP="003003BF">
            <w:pPr>
              <w:rPr>
                <w:rFonts w:cs="Arial"/>
                <w:b/>
                <w:sz w:val="24"/>
                <w:szCs w:val="24"/>
                <w:lang w:val="es-ES"/>
              </w:rPr>
            </w:pPr>
            <w:ins w:id="1238" w:author="Javier Kachuka" w:date="2019-11-05T22:44:00Z">
              <w:r w:rsidRPr="00EC5FEE">
                <w:rPr>
                  <w:rFonts w:cs="Arial"/>
                  <w:b/>
                  <w:sz w:val="24"/>
                  <w:szCs w:val="24"/>
                  <w:lang w:val="es-ES"/>
                </w:rPr>
                <w:t>Caso de uso</w:t>
              </w:r>
            </w:ins>
            <w:del w:id="1239" w:author="Javier Kachuka" w:date="2019-11-05T22:44:00Z">
              <w:r w:rsidRPr="00EC5FEE" w:rsidDel="007E158B">
                <w:rPr>
                  <w:rFonts w:cs="Arial"/>
                  <w:b/>
                  <w:sz w:val="24"/>
                  <w:szCs w:val="24"/>
                  <w:lang w:val="es-ES"/>
                </w:rPr>
                <w:delText>Caso de uso</w:delText>
              </w:r>
            </w:del>
          </w:p>
        </w:tc>
        <w:tc>
          <w:tcPr>
            <w:tcW w:w="6706" w:type="dxa"/>
            <w:gridSpan w:val="2"/>
          </w:tcPr>
          <w:p w14:paraId="7F2715FC" w14:textId="4E55CAFF" w:rsidR="003003BF" w:rsidRPr="00EC5FEE" w:rsidRDefault="003003BF" w:rsidP="003003BF">
            <w:pPr>
              <w:rPr>
                <w:rFonts w:cs="Arial"/>
                <w:sz w:val="24"/>
                <w:szCs w:val="24"/>
                <w:lang w:val="es-ES"/>
              </w:rPr>
            </w:pPr>
            <w:ins w:id="1240" w:author="Javier Kachuka" w:date="2019-11-05T22:44:00Z">
              <w:r>
                <w:rPr>
                  <w:rFonts w:cs="Arial"/>
                  <w:sz w:val="24"/>
                  <w:szCs w:val="24"/>
                  <w:lang w:val="es-ES"/>
                </w:rPr>
                <w:t xml:space="preserve">Listar </w:t>
              </w:r>
              <w:r w:rsidRPr="00EC5FEE">
                <w:rPr>
                  <w:rFonts w:cs="Arial"/>
                  <w:sz w:val="24"/>
                  <w:szCs w:val="24"/>
                  <w:lang w:val="es-ES"/>
                </w:rPr>
                <w:t>Reclamos</w:t>
              </w:r>
              <w:r>
                <w:rPr>
                  <w:rFonts w:cs="Arial"/>
                  <w:sz w:val="24"/>
                  <w:szCs w:val="24"/>
                  <w:lang w:val="es-ES"/>
                </w:rPr>
                <w:t xml:space="preserve"> (ABM de Reclamo)</w:t>
              </w:r>
            </w:ins>
            <w:del w:id="1241" w:author="Javier Kachuka" w:date="2019-11-05T22:44:00Z">
              <w:r w:rsidRPr="00EC5FEE" w:rsidDel="007E158B">
                <w:rPr>
                  <w:rFonts w:cs="Arial"/>
                  <w:sz w:val="24"/>
                  <w:szCs w:val="24"/>
                  <w:lang w:val="es-ES"/>
                </w:rPr>
                <w:delText>Ver Reclamos</w:delText>
              </w:r>
            </w:del>
          </w:p>
        </w:tc>
      </w:tr>
      <w:tr w:rsidR="003003BF" w:rsidRPr="00576F7E" w14:paraId="45895FDE" w14:textId="77777777" w:rsidTr="003552EC">
        <w:tc>
          <w:tcPr>
            <w:tcW w:w="2122" w:type="dxa"/>
            <w:shd w:val="clear" w:color="auto" w:fill="9CC2E5" w:themeFill="accent1" w:themeFillTint="99"/>
          </w:tcPr>
          <w:p w14:paraId="5EC5E20D" w14:textId="1F8C385B" w:rsidR="003003BF" w:rsidRPr="00EC5FEE" w:rsidRDefault="003003BF" w:rsidP="003003BF">
            <w:pPr>
              <w:rPr>
                <w:rFonts w:cs="Arial"/>
                <w:b/>
                <w:sz w:val="24"/>
                <w:szCs w:val="24"/>
                <w:lang w:val="es-ES"/>
              </w:rPr>
            </w:pPr>
            <w:ins w:id="1242" w:author="Javier Kachuka" w:date="2019-11-05T22:44:00Z">
              <w:r w:rsidRPr="00EC5FEE">
                <w:rPr>
                  <w:rFonts w:cs="Arial"/>
                  <w:b/>
                  <w:sz w:val="24"/>
                  <w:szCs w:val="24"/>
                  <w:lang w:val="es-ES"/>
                </w:rPr>
                <w:t>Actor</w:t>
              </w:r>
            </w:ins>
            <w:del w:id="1243" w:author="Javier Kachuka" w:date="2019-11-05T22:44:00Z">
              <w:r w:rsidRPr="00EC5FEE" w:rsidDel="007E158B">
                <w:rPr>
                  <w:rFonts w:cs="Arial"/>
                  <w:b/>
                  <w:sz w:val="24"/>
                  <w:szCs w:val="24"/>
                  <w:lang w:val="es-ES"/>
                </w:rPr>
                <w:delText>Actor</w:delText>
              </w:r>
            </w:del>
          </w:p>
        </w:tc>
        <w:tc>
          <w:tcPr>
            <w:tcW w:w="6706" w:type="dxa"/>
            <w:gridSpan w:val="2"/>
          </w:tcPr>
          <w:p w14:paraId="687E04C1" w14:textId="70BDFA3B" w:rsidR="003003BF" w:rsidRPr="00EC5FEE" w:rsidRDefault="003003BF" w:rsidP="003003BF">
            <w:pPr>
              <w:rPr>
                <w:rFonts w:cs="Arial"/>
                <w:sz w:val="24"/>
                <w:szCs w:val="24"/>
                <w:lang w:val="es-ES"/>
              </w:rPr>
            </w:pPr>
            <w:ins w:id="1244" w:author="Javier Kachuka" w:date="2019-11-05T22:44:00Z">
              <w:r w:rsidRPr="00EC5FEE">
                <w:rPr>
                  <w:rFonts w:cs="Arial"/>
                  <w:sz w:val="24"/>
                  <w:szCs w:val="24"/>
                  <w:lang w:val="es-ES"/>
                </w:rPr>
                <w:t>Empleado</w:t>
              </w:r>
              <w:r>
                <w:rPr>
                  <w:rFonts w:cs="Arial"/>
                  <w:sz w:val="24"/>
                  <w:szCs w:val="24"/>
                  <w:lang w:val="es-ES"/>
                </w:rPr>
                <w:t xml:space="preserve"> de planta, oficinista, administrador</w:t>
              </w:r>
            </w:ins>
            <w:del w:id="1245" w:author="Javier Kachuka" w:date="2019-11-05T22:44:00Z">
              <w:r w:rsidRPr="00EC5FEE" w:rsidDel="007E158B">
                <w:rPr>
                  <w:rFonts w:cs="Arial"/>
                  <w:sz w:val="24"/>
                  <w:szCs w:val="24"/>
                  <w:lang w:val="es-ES"/>
                </w:rPr>
                <w:delText>Empleado</w:delText>
              </w:r>
            </w:del>
          </w:p>
        </w:tc>
      </w:tr>
      <w:tr w:rsidR="003003BF" w:rsidRPr="00576F7E" w14:paraId="201483F8" w14:textId="77777777" w:rsidTr="003552EC">
        <w:tc>
          <w:tcPr>
            <w:tcW w:w="2122" w:type="dxa"/>
            <w:shd w:val="clear" w:color="auto" w:fill="9CC2E5" w:themeFill="accent1" w:themeFillTint="99"/>
          </w:tcPr>
          <w:p w14:paraId="422F95E0" w14:textId="791C0D9A" w:rsidR="003003BF" w:rsidRPr="00EC5FEE" w:rsidRDefault="003003BF" w:rsidP="003003BF">
            <w:pPr>
              <w:rPr>
                <w:rFonts w:cs="Arial"/>
                <w:b/>
                <w:sz w:val="24"/>
                <w:szCs w:val="24"/>
                <w:lang w:val="es-ES"/>
              </w:rPr>
            </w:pPr>
            <w:ins w:id="1246" w:author="Javier Kachuka" w:date="2019-11-05T22:44:00Z">
              <w:r w:rsidRPr="00EC5FEE">
                <w:rPr>
                  <w:rFonts w:cs="Arial"/>
                  <w:b/>
                  <w:sz w:val="24"/>
                  <w:szCs w:val="24"/>
                  <w:lang w:val="es-ES"/>
                </w:rPr>
                <w:t xml:space="preserve">Descripción </w:t>
              </w:r>
            </w:ins>
            <w:del w:id="1247" w:author="Javier Kachuka" w:date="2019-11-05T22:44:00Z">
              <w:r w:rsidRPr="00EC5FEE" w:rsidDel="007E158B">
                <w:rPr>
                  <w:rFonts w:cs="Arial"/>
                  <w:b/>
                  <w:sz w:val="24"/>
                  <w:szCs w:val="24"/>
                  <w:lang w:val="es-ES"/>
                </w:rPr>
                <w:delText xml:space="preserve">Descripción </w:delText>
              </w:r>
            </w:del>
          </w:p>
        </w:tc>
        <w:tc>
          <w:tcPr>
            <w:tcW w:w="6706" w:type="dxa"/>
            <w:gridSpan w:val="2"/>
          </w:tcPr>
          <w:p w14:paraId="36957E21" w14:textId="50636C62" w:rsidR="003003BF" w:rsidRPr="00EC5FEE" w:rsidRDefault="003003BF" w:rsidP="003003BF">
            <w:pPr>
              <w:rPr>
                <w:rFonts w:cs="Arial"/>
                <w:sz w:val="24"/>
                <w:szCs w:val="24"/>
                <w:lang w:val="es-ES"/>
              </w:rPr>
            </w:pPr>
            <w:ins w:id="1248" w:author="Javier Kachuka" w:date="2019-11-05T22:44:00Z">
              <w:r w:rsidRPr="00EC5FEE">
                <w:rPr>
                  <w:rFonts w:cs="Arial"/>
                  <w:sz w:val="24"/>
                  <w:szCs w:val="24"/>
                  <w:lang w:val="es-ES"/>
                </w:rPr>
                <w:t>El empleado</w:t>
              </w:r>
              <w:r>
                <w:rPr>
                  <w:rFonts w:cs="Arial"/>
                  <w:sz w:val="24"/>
                  <w:szCs w:val="24"/>
                  <w:lang w:val="es-ES"/>
                </w:rPr>
                <w:t xml:space="preserve"> de plata, oficinista o administrador</w:t>
              </w:r>
              <w:r w:rsidRPr="00EC5FEE">
                <w:rPr>
                  <w:rFonts w:cs="Arial"/>
                  <w:sz w:val="24"/>
                  <w:szCs w:val="24"/>
                  <w:lang w:val="es-ES"/>
                </w:rPr>
                <w:t xml:space="preserve"> puede ver</w:t>
              </w:r>
              <w:r>
                <w:rPr>
                  <w:rFonts w:cs="Arial"/>
                  <w:sz w:val="24"/>
                  <w:szCs w:val="24"/>
                  <w:lang w:val="es-ES"/>
                </w:rPr>
                <w:t xml:space="preserve"> todos los reclamos registrados</w:t>
              </w:r>
            </w:ins>
            <w:del w:id="1249" w:author="Javier Kachuka" w:date="2019-11-05T22:44:00Z">
              <w:r w:rsidRPr="00EC5FEE" w:rsidDel="007E158B">
                <w:rPr>
                  <w:rFonts w:cs="Arial"/>
                  <w:sz w:val="24"/>
                  <w:szCs w:val="24"/>
                  <w:lang w:val="es-ES"/>
                </w:rPr>
                <w:delText>El empleado puede ver todos los reclamos registrados por zona</w:delText>
              </w:r>
            </w:del>
          </w:p>
        </w:tc>
      </w:tr>
      <w:tr w:rsidR="003003BF" w:rsidRPr="00EC5FEE" w14:paraId="4817BF3B" w14:textId="77777777" w:rsidTr="003552EC">
        <w:tc>
          <w:tcPr>
            <w:tcW w:w="2122" w:type="dxa"/>
            <w:shd w:val="clear" w:color="auto" w:fill="9CC2E5" w:themeFill="accent1" w:themeFillTint="99"/>
          </w:tcPr>
          <w:p w14:paraId="4E177B9D" w14:textId="24686467" w:rsidR="003003BF" w:rsidRPr="00EC5FEE" w:rsidRDefault="003003BF" w:rsidP="003003BF">
            <w:pPr>
              <w:rPr>
                <w:rFonts w:cs="Arial"/>
                <w:b/>
                <w:sz w:val="24"/>
                <w:szCs w:val="24"/>
                <w:lang w:val="es-ES"/>
              </w:rPr>
            </w:pPr>
            <w:ins w:id="1250" w:author="Javier Kachuka" w:date="2019-11-05T22:44:00Z">
              <w:r w:rsidRPr="00EC5FEE">
                <w:rPr>
                  <w:rFonts w:cs="Arial"/>
                  <w:b/>
                  <w:sz w:val="24"/>
                  <w:szCs w:val="24"/>
                  <w:lang w:val="es-ES"/>
                </w:rPr>
                <w:t>Referencia Cruzada</w:t>
              </w:r>
            </w:ins>
            <w:del w:id="1251" w:author="Javier Kachuka" w:date="2019-11-05T22:44:00Z">
              <w:r w:rsidRPr="00EC5FEE" w:rsidDel="007E158B">
                <w:rPr>
                  <w:rFonts w:cs="Arial"/>
                  <w:b/>
                  <w:sz w:val="24"/>
                  <w:szCs w:val="24"/>
                  <w:lang w:val="es-ES"/>
                </w:rPr>
                <w:delText>Referencia Cruzada</w:delText>
              </w:r>
            </w:del>
          </w:p>
        </w:tc>
        <w:tc>
          <w:tcPr>
            <w:tcW w:w="6706" w:type="dxa"/>
            <w:gridSpan w:val="2"/>
          </w:tcPr>
          <w:p w14:paraId="75EE0A8D" w14:textId="6A8DA3B1" w:rsidR="003003BF" w:rsidRPr="00EC5FEE" w:rsidRDefault="003003BF" w:rsidP="003003BF">
            <w:pPr>
              <w:rPr>
                <w:rFonts w:cs="Arial"/>
                <w:sz w:val="24"/>
                <w:szCs w:val="24"/>
                <w:lang w:val="es-ES"/>
              </w:rPr>
            </w:pPr>
            <w:ins w:id="1252" w:author="Javier Kachuka" w:date="2019-11-05T22:44:00Z">
              <w:r w:rsidRPr="00EC5FEE">
                <w:rPr>
                  <w:rFonts w:cs="Arial"/>
                  <w:sz w:val="24"/>
                  <w:szCs w:val="24"/>
                  <w:lang w:val="es-ES"/>
                </w:rPr>
                <w:t>RF1.3</w:t>
              </w:r>
            </w:ins>
            <w:del w:id="1253" w:author="Javier Kachuka" w:date="2019-11-05T22:44:00Z">
              <w:r w:rsidRPr="00EC5FEE" w:rsidDel="007E158B">
                <w:rPr>
                  <w:rFonts w:cs="Arial"/>
                  <w:sz w:val="24"/>
                  <w:szCs w:val="24"/>
                  <w:lang w:val="es-ES"/>
                </w:rPr>
                <w:delText>RF1.3</w:delText>
              </w:r>
            </w:del>
          </w:p>
        </w:tc>
      </w:tr>
      <w:tr w:rsidR="00572E70" w:rsidRPr="00576F7E" w14:paraId="33BD1344" w14:textId="77777777" w:rsidTr="003552EC">
        <w:tc>
          <w:tcPr>
            <w:tcW w:w="2122" w:type="dxa"/>
            <w:shd w:val="clear" w:color="auto" w:fill="9CC2E5" w:themeFill="accent1" w:themeFillTint="99"/>
          </w:tcPr>
          <w:p w14:paraId="52100596" w14:textId="77777777" w:rsidR="00572E70" w:rsidRPr="00EC5FEE" w:rsidRDefault="00572E70" w:rsidP="003552EC">
            <w:pPr>
              <w:rPr>
                <w:rFonts w:cs="Arial"/>
                <w:b/>
                <w:sz w:val="24"/>
                <w:szCs w:val="24"/>
                <w:lang w:val="es-ES"/>
              </w:rPr>
            </w:pPr>
            <w:r w:rsidRPr="00EC5FEE">
              <w:rPr>
                <w:rFonts w:cs="Arial"/>
                <w:b/>
                <w:sz w:val="24"/>
                <w:szCs w:val="24"/>
                <w:lang w:val="es-ES"/>
              </w:rPr>
              <w:t xml:space="preserve">Precondición </w:t>
            </w:r>
          </w:p>
        </w:tc>
        <w:tc>
          <w:tcPr>
            <w:tcW w:w="6706" w:type="dxa"/>
            <w:gridSpan w:val="2"/>
          </w:tcPr>
          <w:p w14:paraId="4BB32C73" w14:textId="77777777" w:rsidR="00572E70" w:rsidRPr="00EC5FEE" w:rsidRDefault="00572E70" w:rsidP="003552EC">
            <w:pPr>
              <w:rPr>
                <w:rFonts w:cs="Arial"/>
                <w:sz w:val="24"/>
                <w:szCs w:val="24"/>
                <w:lang w:val="es-ES"/>
              </w:rPr>
            </w:pPr>
            <w:r>
              <w:rPr>
                <w:rFonts w:cs="Arial"/>
                <w:sz w:val="24"/>
                <w:szCs w:val="24"/>
                <w:lang w:val="es-ES"/>
              </w:rPr>
              <w:t>Existan reclamos en el sistema.</w:t>
            </w:r>
          </w:p>
        </w:tc>
      </w:tr>
      <w:tr w:rsidR="00572E70" w:rsidRPr="00E76878" w14:paraId="446AE839" w14:textId="77777777" w:rsidTr="003552EC">
        <w:tc>
          <w:tcPr>
            <w:tcW w:w="2122" w:type="dxa"/>
            <w:shd w:val="clear" w:color="auto" w:fill="9CC2E5" w:themeFill="accent1" w:themeFillTint="99"/>
          </w:tcPr>
          <w:p w14:paraId="7798E939" w14:textId="77777777" w:rsidR="00572E70" w:rsidRPr="00EC5FEE" w:rsidRDefault="00572E70" w:rsidP="003552EC">
            <w:pPr>
              <w:rPr>
                <w:rFonts w:cs="Arial"/>
                <w:b/>
                <w:sz w:val="24"/>
                <w:szCs w:val="24"/>
                <w:lang w:val="es-ES"/>
              </w:rPr>
            </w:pPr>
            <w:r w:rsidRPr="00EC5FEE">
              <w:rPr>
                <w:rFonts w:cs="Arial"/>
                <w:b/>
                <w:sz w:val="24"/>
                <w:szCs w:val="24"/>
                <w:lang w:val="es-ES"/>
              </w:rPr>
              <w:t xml:space="preserve">Poscondición </w:t>
            </w:r>
          </w:p>
        </w:tc>
        <w:tc>
          <w:tcPr>
            <w:tcW w:w="6706" w:type="dxa"/>
            <w:gridSpan w:val="2"/>
          </w:tcPr>
          <w:p w14:paraId="40382186" w14:textId="77777777" w:rsidR="00572E70" w:rsidRPr="00EC5FEE" w:rsidRDefault="00572E70" w:rsidP="003552EC">
            <w:pPr>
              <w:rPr>
                <w:rFonts w:cs="Arial"/>
                <w:sz w:val="24"/>
                <w:szCs w:val="24"/>
                <w:lang w:val="es-ES"/>
              </w:rPr>
            </w:pPr>
          </w:p>
        </w:tc>
      </w:tr>
      <w:tr w:rsidR="00572E70" w:rsidRPr="00EC5FEE" w14:paraId="5AC9761C" w14:textId="77777777" w:rsidTr="003552EC">
        <w:tc>
          <w:tcPr>
            <w:tcW w:w="8828" w:type="dxa"/>
            <w:gridSpan w:val="3"/>
            <w:shd w:val="clear" w:color="auto" w:fill="9CC2E5" w:themeFill="accent1" w:themeFillTint="99"/>
          </w:tcPr>
          <w:p w14:paraId="545BA4AD" w14:textId="77777777" w:rsidR="00572E70" w:rsidRPr="00EC5FEE" w:rsidRDefault="00572E70" w:rsidP="003552EC">
            <w:pPr>
              <w:jc w:val="center"/>
              <w:rPr>
                <w:rFonts w:cs="Arial"/>
                <w:b/>
                <w:sz w:val="24"/>
                <w:szCs w:val="24"/>
                <w:lang w:val="es-ES"/>
              </w:rPr>
            </w:pPr>
            <w:r w:rsidRPr="00EC5FEE">
              <w:rPr>
                <w:rFonts w:cs="Arial"/>
                <w:b/>
                <w:sz w:val="24"/>
                <w:szCs w:val="24"/>
                <w:lang w:val="es-ES"/>
              </w:rPr>
              <w:t>Curso Típico de Eventos</w:t>
            </w:r>
          </w:p>
        </w:tc>
      </w:tr>
      <w:tr w:rsidR="00572E70" w:rsidRPr="00576F7E" w14:paraId="21202B54" w14:textId="77777777" w:rsidTr="003552EC">
        <w:tc>
          <w:tcPr>
            <w:tcW w:w="4414" w:type="dxa"/>
            <w:gridSpan w:val="2"/>
          </w:tcPr>
          <w:p w14:paraId="7DC4F446" w14:textId="0262B95D" w:rsidR="00572E70" w:rsidRPr="003003BF" w:rsidRDefault="00572E70">
            <w:pPr>
              <w:pStyle w:val="Prrafodelista"/>
              <w:numPr>
                <w:ilvl w:val="0"/>
                <w:numId w:val="25"/>
              </w:numPr>
              <w:jc w:val="both"/>
              <w:rPr>
                <w:rFonts w:cs="Arial"/>
                <w:sz w:val="24"/>
                <w:szCs w:val="24"/>
                <w:lang w:val="es-ES"/>
                <w:rPrChange w:id="1254" w:author="Javier Kachuka" w:date="2019-11-05T22:45:00Z">
                  <w:rPr>
                    <w:lang w:val="es-ES"/>
                  </w:rPr>
                </w:rPrChange>
              </w:rPr>
              <w:pPrChange w:id="1255" w:author="Javier Kachuka" w:date="2019-11-05T22:45:00Z">
                <w:pPr>
                  <w:pStyle w:val="Prrafodelista"/>
                  <w:numPr>
                    <w:numId w:val="10"/>
                  </w:numPr>
                  <w:ind w:hanging="360"/>
                  <w:jc w:val="both"/>
                </w:pPr>
              </w:pPrChange>
            </w:pPr>
            <w:r w:rsidRPr="003003BF">
              <w:rPr>
                <w:rFonts w:cs="Arial"/>
                <w:sz w:val="24"/>
                <w:szCs w:val="24"/>
                <w:lang w:val="es-ES"/>
                <w:rPrChange w:id="1256" w:author="Javier Kachuka" w:date="2019-11-05T22:45:00Z">
                  <w:rPr>
                    <w:lang w:val="es-ES"/>
                  </w:rPr>
                </w:rPrChange>
              </w:rPr>
              <w:t xml:space="preserve">El caso de uso comienza cuando el empleado </w:t>
            </w:r>
            <w:ins w:id="1257" w:author="Javier Kachuka" w:date="2019-11-05T22:44:00Z">
              <w:r w:rsidR="003003BF" w:rsidRPr="003003BF">
                <w:rPr>
                  <w:rFonts w:cs="Arial"/>
                  <w:sz w:val="24"/>
                  <w:szCs w:val="24"/>
                  <w:lang w:val="es-ES"/>
                  <w:rPrChange w:id="1258" w:author="Javier Kachuka" w:date="2019-11-05T22:45:00Z">
                    <w:rPr>
                      <w:lang w:val="es-ES"/>
                    </w:rPr>
                  </w:rPrChange>
                </w:rPr>
                <w:t xml:space="preserve">de planta, </w:t>
              </w:r>
            </w:ins>
            <w:del w:id="1259" w:author="Javier Kachuka" w:date="2019-11-05T22:44:00Z">
              <w:r w:rsidRPr="003003BF" w:rsidDel="003003BF">
                <w:rPr>
                  <w:rFonts w:cs="Arial"/>
                  <w:sz w:val="24"/>
                  <w:szCs w:val="24"/>
                  <w:lang w:val="es-ES"/>
                  <w:rPrChange w:id="1260" w:author="Javier Kachuka" w:date="2019-11-05T22:45:00Z">
                    <w:rPr>
                      <w:lang w:val="es-ES"/>
                    </w:rPr>
                  </w:rPrChange>
                </w:rPr>
                <w:delText xml:space="preserve">u </w:delText>
              </w:r>
            </w:del>
            <w:r w:rsidRPr="003003BF">
              <w:rPr>
                <w:rFonts w:cs="Arial"/>
                <w:sz w:val="24"/>
                <w:szCs w:val="24"/>
                <w:lang w:val="es-ES"/>
                <w:rPrChange w:id="1261" w:author="Javier Kachuka" w:date="2019-11-05T22:45:00Z">
                  <w:rPr>
                    <w:lang w:val="es-ES"/>
                  </w:rPr>
                </w:rPrChange>
              </w:rPr>
              <w:t xml:space="preserve">oficinista </w:t>
            </w:r>
            <w:ins w:id="1262" w:author="Javier Kachuka" w:date="2019-11-05T22:45:00Z">
              <w:r w:rsidR="003003BF" w:rsidRPr="003003BF">
                <w:rPr>
                  <w:rFonts w:cs="Arial"/>
                  <w:sz w:val="24"/>
                  <w:szCs w:val="24"/>
                  <w:lang w:val="es-ES"/>
                  <w:rPrChange w:id="1263" w:author="Javier Kachuka" w:date="2019-11-05T22:45:00Z">
                    <w:rPr>
                      <w:lang w:val="es-ES"/>
                    </w:rPr>
                  </w:rPrChange>
                </w:rPr>
                <w:t xml:space="preserve">o administrador </w:t>
              </w:r>
            </w:ins>
            <w:r w:rsidRPr="003003BF">
              <w:rPr>
                <w:rFonts w:cs="Arial"/>
                <w:sz w:val="24"/>
                <w:szCs w:val="24"/>
                <w:lang w:val="es-ES"/>
                <w:rPrChange w:id="1264" w:author="Javier Kachuka" w:date="2019-11-05T22:45:00Z">
                  <w:rPr>
                    <w:lang w:val="es-ES"/>
                  </w:rPr>
                </w:rPrChange>
              </w:rPr>
              <w:t>solicita ver reclamos.</w:t>
            </w:r>
          </w:p>
        </w:tc>
        <w:tc>
          <w:tcPr>
            <w:tcW w:w="4414" w:type="dxa"/>
          </w:tcPr>
          <w:p w14:paraId="07DC150C" w14:textId="77777777" w:rsidR="00572E70" w:rsidRPr="00EC5FEE" w:rsidRDefault="00572E70" w:rsidP="003552EC">
            <w:pPr>
              <w:jc w:val="both"/>
              <w:rPr>
                <w:rFonts w:cs="Arial"/>
                <w:sz w:val="24"/>
                <w:szCs w:val="24"/>
                <w:lang w:val="es-ES"/>
              </w:rPr>
            </w:pPr>
          </w:p>
        </w:tc>
      </w:tr>
      <w:tr w:rsidR="00572E70" w:rsidRPr="00576F7E" w14:paraId="7B92EC2A" w14:textId="77777777" w:rsidTr="003552EC">
        <w:tc>
          <w:tcPr>
            <w:tcW w:w="4414" w:type="dxa"/>
            <w:gridSpan w:val="2"/>
          </w:tcPr>
          <w:p w14:paraId="6A2AF14E" w14:textId="77777777" w:rsidR="00572E70" w:rsidRPr="00EC5FEE" w:rsidRDefault="00572E70" w:rsidP="003552EC">
            <w:pPr>
              <w:jc w:val="both"/>
              <w:rPr>
                <w:rFonts w:cs="Arial"/>
                <w:sz w:val="24"/>
                <w:szCs w:val="24"/>
                <w:lang w:val="es-ES"/>
              </w:rPr>
            </w:pPr>
          </w:p>
        </w:tc>
        <w:tc>
          <w:tcPr>
            <w:tcW w:w="4414" w:type="dxa"/>
          </w:tcPr>
          <w:p w14:paraId="0C783B98" w14:textId="0FD4F4A8" w:rsidR="00572E70" w:rsidRPr="003003BF" w:rsidRDefault="00572E70">
            <w:pPr>
              <w:pStyle w:val="Prrafodelista"/>
              <w:numPr>
                <w:ilvl w:val="0"/>
                <w:numId w:val="25"/>
              </w:numPr>
              <w:jc w:val="both"/>
              <w:rPr>
                <w:rFonts w:cs="Arial"/>
                <w:sz w:val="24"/>
                <w:szCs w:val="24"/>
                <w:lang w:val="es-ES"/>
                <w:rPrChange w:id="1265" w:author="Javier Kachuka" w:date="2019-11-05T22:45:00Z">
                  <w:rPr>
                    <w:lang w:val="es-ES"/>
                  </w:rPr>
                </w:rPrChange>
              </w:rPr>
              <w:pPrChange w:id="1266" w:author="Javier Kachuka" w:date="2019-11-05T22:45:00Z">
                <w:pPr>
                  <w:pStyle w:val="Prrafodelista"/>
                  <w:numPr>
                    <w:numId w:val="10"/>
                  </w:numPr>
                  <w:ind w:hanging="360"/>
                  <w:jc w:val="both"/>
                </w:pPr>
              </w:pPrChange>
            </w:pPr>
            <w:r w:rsidRPr="003003BF">
              <w:rPr>
                <w:rFonts w:cs="Arial"/>
                <w:sz w:val="24"/>
                <w:szCs w:val="24"/>
                <w:lang w:val="es-ES"/>
                <w:rPrChange w:id="1267" w:author="Javier Kachuka" w:date="2019-11-05T22:45:00Z">
                  <w:rPr>
                    <w:lang w:val="es-ES"/>
                  </w:rPr>
                </w:rPrChange>
              </w:rPr>
              <w:t>El sistema busca y organiza t</w:t>
            </w:r>
            <w:r w:rsidR="009F649C" w:rsidRPr="003003BF">
              <w:rPr>
                <w:rFonts w:cs="Arial"/>
                <w:sz w:val="24"/>
                <w:szCs w:val="24"/>
                <w:lang w:val="es-ES"/>
                <w:rPrChange w:id="1268" w:author="Javier Kachuka" w:date="2019-11-05T22:45:00Z">
                  <w:rPr>
                    <w:lang w:val="es-ES"/>
                  </w:rPr>
                </w:rPrChange>
              </w:rPr>
              <w:t>odos los reclamos</w:t>
            </w:r>
            <w:del w:id="1269" w:author="Javier Kachuka" w:date="2019-11-05T22:45:00Z">
              <w:r w:rsidR="009F649C" w:rsidRPr="003003BF" w:rsidDel="003003BF">
                <w:rPr>
                  <w:rFonts w:cs="Arial"/>
                  <w:sz w:val="24"/>
                  <w:szCs w:val="24"/>
                  <w:lang w:val="es-ES"/>
                  <w:rPrChange w:id="1270" w:author="Javier Kachuka" w:date="2019-11-05T22:45:00Z">
                    <w:rPr>
                      <w:lang w:val="es-ES"/>
                    </w:rPr>
                  </w:rPrChange>
                </w:rPr>
                <w:delText xml:space="preserve"> por zona,</w:delText>
              </w:r>
            </w:del>
            <w:r w:rsidR="009F649C" w:rsidRPr="003003BF">
              <w:rPr>
                <w:rFonts w:cs="Arial"/>
                <w:sz w:val="24"/>
                <w:szCs w:val="24"/>
                <w:lang w:val="es-ES"/>
                <w:rPrChange w:id="1271" w:author="Javier Kachuka" w:date="2019-11-05T22:45:00Z">
                  <w:rPr>
                    <w:lang w:val="es-ES"/>
                  </w:rPr>
                </w:rPrChange>
              </w:rPr>
              <w:t xml:space="preserve"> que lo realizaron los socios.</w:t>
            </w:r>
          </w:p>
        </w:tc>
      </w:tr>
      <w:tr w:rsidR="00572E70" w:rsidRPr="00576F7E" w14:paraId="692E12A3" w14:textId="77777777" w:rsidTr="003552EC">
        <w:tc>
          <w:tcPr>
            <w:tcW w:w="4414" w:type="dxa"/>
            <w:gridSpan w:val="2"/>
          </w:tcPr>
          <w:p w14:paraId="4E7AFF11" w14:textId="77777777" w:rsidR="00572E70" w:rsidRPr="009F649C" w:rsidRDefault="00572E70" w:rsidP="009F649C">
            <w:pPr>
              <w:jc w:val="both"/>
              <w:rPr>
                <w:rFonts w:cs="Arial"/>
                <w:sz w:val="24"/>
                <w:szCs w:val="24"/>
                <w:lang w:val="es-ES"/>
              </w:rPr>
            </w:pPr>
          </w:p>
        </w:tc>
        <w:tc>
          <w:tcPr>
            <w:tcW w:w="4414" w:type="dxa"/>
          </w:tcPr>
          <w:p w14:paraId="5F981A19" w14:textId="684D0B1B" w:rsidR="00572E70" w:rsidRPr="009F649C" w:rsidRDefault="003003BF">
            <w:pPr>
              <w:pStyle w:val="Prrafodelista"/>
              <w:numPr>
                <w:ilvl w:val="0"/>
                <w:numId w:val="25"/>
              </w:numPr>
              <w:jc w:val="both"/>
              <w:rPr>
                <w:rFonts w:cs="Arial"/>
                <w:sz w:val="24"/>
                <w:szCs w:val="24"/>
                <w:lang w:val="es-ES"/>
              </w:rPr>
              <w:pPrChange w:id="1272" w:author="Javier Kachuka" w:date="2019-11-05T22:45:00Z">
                <w:pPr>
                  <w:pStyle w:val="Prrafodelista"/>
                  <w:numPr>
                    <w:numId w:val="10"/>
                  </w:numPr>
                  <w:ind w:hanging="360"/>
                  <w:jc w:val="both"/>
                </w:pPr>
              </w:pPrChange>
            </w:pPr>
            <w:ins w:id="1273" w:author="Javier Kachuka" w:date="2019-11-05T22:45:00Z">
              <w:r>
                <w:rPr>
                  <w:rFonts w:cs="Arial"/>
                  <w:sz w:val="24"/>
                  <w:szCs w:val="24"/>
                  <w:lang w:val="es-ES"/>
                </w:rPr>
                <w:t>Finaliza el caso de uso.</w:t>
              </w:r>
            </w:ins>
            <w:del w:id="1274" w:author="Javier Kachuka" w:date="2019-11-05T22:45:00Z">
              <w:r w:rsidR="009F649C" w:rsidDel="003003BF">
                <w:rPr>
                  <w:rFonts w:cs="Arial"/>
                  <w:sz w:val="24"/>
                  <w:szCs w:val="24"/>
                  <w:lang w:val="es-ES"/>
                </w:rPr>
                <w:delText>El sistema genera un informe de los reclamos por zona y finaliza el caso de uso.</w:delText>
              </w:r>
            </w:del>
          </w:p>
        </w:tc>
      </w:tr>
      <w:tr w:rsidR="00572E70" w:rsidRPr="00EC5FEE" w14:paraId="0973F6EA" w14:textId="77777777" w:rsidTr="003552EC">
        <w:tc>
          <w:tcPr>
            <w:tcW w:w="8828" w:type="dxa"/>
            <w:gridSpan w:val="3"/>
            <w:shd w:val="clear" w:color="auto" w:fill="9CC2E5" w:themeFill="accent1" w:themeFillTint="99"/>
          </w:tcPr>
          <w:p w14:paraId="278DE416" w14:textId="77777777" w:rsidR="00572E70" w:rsidRPr="00EC5FEE" w:rsidRDefault="00572E70" w:rsidP="003552EC">
            <w:pPr>
              <w:jc w:val="center"/>
              <w:rPr>
                <w:rFonts w:cs="Arial"/>
                <w:sz w:val="24"/>
                <w:szCs w:val="24"/>
                <w:lang w:val="es-ES"/>
              </w:rPr>
            </w:pPr>
            <w:r>
              <w:rPr>
                <w:rFonts w:cs="Arial"/>
                <w:b/>
                <w:sz w:val="24"/>
                <w:szCs w:val="24"/>
                <w:lang w:val="es-ES"/>
              </w:rPr>
              <w:t>C</w:t>
            </w:r>
            <w:r w:rsidRPr="00EC5FEE">
              <w:rPr>
                <w:rFonts w:cs="Arial"/>
                <w:b/>
                <w:sz w:val="24"/>
                <w:szCs w:val="24"/>
                <w:lang w:val="es-ES"/>
              </w:rPr>
              <w:t>urso Alternativo de Eventos</w:t>
            </w:r>
          </w:p>
        </w:tc>
      </w:tr>
      <w:tr w:rsidR="00572E70" w:rsidRPr="00572E70" w14:paraId="068E4CDB" w14:textId="77777777" w:rsidTr="003552EC">
        <w:tc>
          <w:tcPr>
            <w:tcW w:w="4414" w:type="dxa"/>
            <w:gridSpan w:val="2"/>
          </w:tcPr>
          <w:p w14:paraId="40D41718" w14:textId="77777777" w:rsidR="00572E70" w:rsidRPr="00EC5FEE" w:rsidRDefault="00572E70" w:rsidP="003552EC">
            <w:pPr>
              <w:jc w:val="center"/>
              <w:rPr>
                <w:rFonts w:cs="Arial"/>
                <w:b/>
                <w:sz w:val="24"/>
                <w:szCs w:val="24"/>
                <w:lang w:val="es-ES"/>
              </w:rPr>
            </w:pPr>
          </w:p>
        </w:tc>
        <w:tc>
          <w:tcPr>
            <w:tcW w:w="4414" w:type="dxa"/>
          </w:tcPr>
          <w:p w14:paraId="2386D461" w14:textId="77777777" w:rsidR="00572E70" w:rsidRPr="00EC5FEE" w:rsidRDefault="00572E70" w:rsidP="003552EC">
            <w:pPr>
              <w:rPr>
                <w:rFonts w:cs="Arial"/>
                <w:sz w:val="24"/>
                <w:szCs w:val="24"/>
                <w:lang w:val="es-ES"/>
              </w:rPr>
            </w:pPr>
          </w:p>
        </w:tc>
      </w:tr>
    </w:tbl>
    <w:p w14:paraId="1C272934" w14:textId="1D595B54" w:rsidR="00572E70" w:rsidRDefault="00572E70" w:rsidP="00431D6D">
      <w:pPr>
        <w:rPr>
          <w:ins w:id="1275" w:author="Javier Kachuka" w:date="2019-11-05T22:47:00Z"/>
          <w:lang w:val="es-ES"/>
        </w:rPr>
      </w:pPr>
    </w:p>
    <w:tbl>
      <w:tblPr>
        <w:tblStyle w:val="Tablaconcuadrcula"/>
        <w:tblW w:w="0" w:type="auto"/>
        <w:tblLook w:val="04A0" w:firstRow="1" w:lastRow="0" w:firstColumn="1" w:lastColumn="0" w:noHBand="0" w:noVBand="1"/>
      </w:tblPr>
      <w:tblGrid>
        <w:gridCol w:w="2122"/>
        <w:gridCol w:w="2292"/>
        <w:gridCol w:w="4414"/>
      </w:tblGrid>
      <w:tr w:rsidR="003003BF" w:rsidRPr="00576F7E" w14:paraId="259E3961" w14:textId="77777777" w:rsidTr="004E0B3C">
        <w:trPr>
          <w:ins w:id="1276" w:author="Javier Kachuka" w:date="2019-11-05T22:47:00Z"/>
        </w:trPr>
        <w:tc>
          <w:tcPr>
            <w:tcW w:w="2122" w:type="dxa"/>
            <w:shd w:val="clear" w:color="auto" w:fill="9CC2E5" w:themeFill="accent1" w:themeFillTint="99"/>
          </w:tcPr>
          <w:p w14:paraId="740181C2" w14:textId="4423BEC0" w:rsidR="003003BF" w:rsidRPr="00EC5FEE" w:rsidRDefault="003003BF" w:rsidP="003003BF">
            <w:pPr>
              <w:rPr>
                <w:ins w:id="1277" w:author="Javier Kachuka" w:date="2019-11-05T22:47:00Z"/>
                <w:rFonts w:cs="Arial"/>
                <w:b/>
                <w:sz w:val="24"/>
                <w:szCs w:val="24"/>
                <w:lang w:val="es-ES"/>
              </w:rPr>
            </w:pPr>
            <w:ins w:id="1278" w:author="Javier Kachuka" w:date="2019-11-05T22:47:00Z">
              <w:r w:rsidRPr="00EC5FEE">
                <w:rPr>
                  <w:rFonts w:cs="Arial"/>
                  <w:b/>
                  <w:sz w:val="24"/>
                  <w:szCs w:val="24"/>
                  <w:lang w:val="es-ES"/>
                </w:rPr>
                <w:t>Caso de uso</w:t>
              </w:r>
            </w:ins>
          </w:p>
        </w:tc>
        <w:tc>
          <w:tcPr>
            <w:tcW w:w="6706" w:type="dxa"/>
            <w:gridSpan w:val="2"/>
          </w:tcPr>
          <w:p w14:paraId="78DBDC45" w14:textId="434711DC" w:rsidR="003003BF" w:rsidRPr="00EC5FEE" w:rsidRDefault="003003BF" w:rsidP="003003BF">
            <w:pPr>
              <w:rPr>
                <w:ins w:id="1279" w:author="Javier Kachuka" w:date="2019-11-05T22:47:00Z"/>
                <w:rFonts w:cs="Arial"/>
                <w:sz w:val="24"/>
                <w:szCs w:val="24"/>
                <w:lang w:val="es-ES"/>
              </w:rPr>
            </w:pPr>
            <w:ins w:id="1280" w:author="Javier Kachuka" w:date="2019-11-05T22:47:00Z">
              <w:r>
                <w:rPr>
                  <w:rFonts w:cs="Arial"/>
                  <w:sz w:val="24"/>
                  <w:szCs w:val="24"/>
                  <w:lang w:val="es-ES"/>
                </w:rPr>
                <w:t>Eliminar Reclamo (ABM de Reclamo)</w:t>
              </w:r>
            </w:ins>
          </w:p>
        </w:tc>
      </w:tr>
      <w:tr w:rsidR="003003BF" w:rsidRPr="00A51454" w14:paraId="1F9E8313" w14:textId="77777777" w:rsidTr="004E0B3C">
        <w:trPr>
          <w:ins w:id="1281" w:author="Javier Kachuka" w:date="2019-11-05T22:47:00Z"/>
        </w:trPr>
        <w:tc>
          <w:tcPr>
            <w:tcW w:w="2122" w:type="dxa"/>
            <w:shd w:val="clear" w:color="auto" w:fill="9CC2E5" w:themeFill="accent1" w:themeFillTint="99"/>
          </w:tcPr>
          <w:p w14:paraId="420C10E2" w14:textId="43089B2C" w:rsidR="003003BF" w:rsidRPr="00EC5FEE" w:rsidRDefault="003003BF" w:rsidP="003003BF">
            <w:pPr>
              <w:rPr>
                <w:ins w:id="1282" w:author="Javier Kachuka" w:date="2019-11-05T22:47:00Z"/>
                <w:rFonts w:cs="Arial"/>
                <w:b/>
                <w:sz w:val="24"/>
                <w:szCs w:val="24"/>
                <w:lang w:val="es-ES"/>
              </w:rPr>
            </w:pPr>
            <w:ins w:id="1283" w:author="Javier Kachuka" w:date="2019-11-05T22:47:00Z">
              <w:r w:rsidRPr="00EC5FEE">
                <w:rPr>
                  <w:rFonts w:cs="Arial"/>
                  <w:b/>
                  <w:sz w:val="24"/>
                  <w:szCs w:val="24"/>
                  <w:lang w:val="es-ES"/>
                </w:rPr>
                <w:t>Actor</w:t>
              </w:r>
            </w:ins>
          </w:p>
        </w:tc>
        <w:tc>
          <w:tcPr>
            <w:tcW w:w="6706" w:type="dxa"/>
            <w:gridSpan w:val="2"/>
          </w:tcPr>
          <w:p w14:paraId="63F0955A" w14:textId="6EF390C7" w:rsidR="003003BF" w:rsidRPr="00EC5FEE" w:rsidRDefault="003003BF" w:rsidP="003003BF">
            <w:pPr>
              <w:rPr>
                <w:ins w:id="1284" w:author="Javier Kachuka" w:date="2019-11-05T22:47:00Z"/>
                <w:rFonts w:cs="Arial"/>
                <w:sz w:val="24"/>
                <w:szCs w:val="24"/>
                <w:lang w:val="es-ES"/>
              </w:rPr>
            </w:pPr>
            <w:ins w:id="1285" w:author="Javier Kachuka" w:date="2019-11-05T22:47:00Z">
              <w:r w:rsidRPr="002410FA">
                <w:rPr>
                  <w:rFonts w:cs="Arial"/>
                  <w:sz w:val="24"/>
                  <w:szCs w:val="24"/>
                  <w:lang w:val="es-ES"/>
                </w:rPr>
                <w:t>Oficinista</w:t>
              </w:r>
              <w:r>
                <w:rPr>
                  <w:rFonts w:cs="Arial"/>
                  <w:sz w:val="24"/>
                  <w:szCs w:val="24"/>
                  <w:lang w:val="es-ES"/>
                </w:rPr>
                <w:t>, administrador</w:t>
              </w:r>
            </w:ins>
          </w:p>
        </w:tc>
      </w:tr>
      <w:tr w:rsidR="003003BF" w:rsidRPr="00576F7E" w14:paraId="2F7BD881" w14:textId="77777777" w:rsidTr="004E0B3C">
        <w:trPr>
          <w:ins w:id="1286" w:author="Javier Kachuka" w:date="2019-11-05T22:47:00Z"/>
        </w:trPr>
        <w:tc>
          <w:tcPr>
            <w:tcW w:w="2122" w:type="dxa"/>
            <w:shd w:val="clear" w:color="auto" w:fill="9CC2E5" w:themeFill="accent1" w:themeFillTint="99"/>
          </w:tcPr>
          <w:p w14:paraId="1F174087" w14:textId="337D32DA" w:rsidR="003003BF" w:rsidRPr="00EC5FEE" w:rsidRDefault="003003BF" w:rsidP="003003BF">
            <w:pPr>
              <w:rPr>
                <w:ins w:id="1287" w:author="Javier Kachuka" w:date="2019-11-05T22:47:00Z"/>
                <w:rFonts w:cs="Arial"/>
                <w:b/>
                <w:sz w:val="24"/>
                <w:szCs w:val="24"/>
                <w:lang w:val="es-ES"/>
              </w:rPr>
            </w:pPr>
            <w:ins w:id="1288" w:author="Javier Kachuka" w:date="2019-11-05T22:47:00Z">
              <w:r w:rsidRPr="00EC5FEE">
                <w:rPr>
                  <w:rFonts w:cs="Arial"/>
                  <w:b/>
                  <w:sz w:val="24"/>
                  <w:szCs w:val="24"/>
                  <w:lang w:val="es-ES"/>
                </w:rPr>
                <w:t xml:space="preserve">Descripción </w:t>
              </w:r>
            </w:ins>
          </w:p>
        </w:tc>
        <w:tc>
          <w:tcPr>
            <w:tcW w:w="6706" w:type="dxa"/>
            <w:gridSpan w:val="2"/>
          </w:tcPr>
          <w:p w14:paraId="5A133F9A" w14:textId="0E285A5E" w:rsidR="003003BF" w:rsidRPr="00EC5FEE" w:rsidRDefault="003003BF" w:rsidP="003003BF">
            <w:pPr>
              <w:rPr>
                <w:ins w:id="1289" w:author="Javier Kachuka" w:date="2019-11-05T22:47:00Z"/>
                <w:rFonts w:cs="Arial"/>
                <w:sz w:val="24"/>
                <w:szCs w:val="24"/>
                <w:lang w:val="es-ES"/>
              </w:rPr>
            </w:pPr>
            <w:ins w:id="1290" w:author="Javier Kachuka" w:date="2019-11-05T22:47:00Z">
              <w:r w:rsidRPr="00EC5FEE">
                <w:rPr>
                  <w:rFonts w:cs="Arial"/>
                  <w:sz w:val="24"/>
                  <w:szCs w:val="24"/>
                  <w:lang w:val="es-ES"/>
                </w:rPr>
                <w:t>El</w:t>
              </w:r>
              <w:r>
                <w:rPr>
                  <w:rFonts w:cs="Arial"/>
                  <w:sz w:val="24"/>
                  <w:szCs w:val="24"/>
                  <w:lang w:val="es-ES"/>
                </w:rPr>
                <w:t xml:space="preserve"> oficinista o administrador</w:t>
              </w:r>
              <w:r w:rsidRPr="00EC5FEE">
                <w:rPr>
                  <w:rFonts w:cs="Arial"/>
                  <w:sz w:val="24"/>
                  <w:szCs w:val="24"/>
                  <w:lang w:val="es-ES"/>
                </w:rPr>
                <w:t xml:space="preserve"> puede </w:t>
              </w:r>
              <w:r>
                <w:rPr>
                  <w:rFonts w:cs="Arial"/>
                  <w:sz w:val="24"/>
                  <w:szCs w:val="24"/>
                  <w:lang w:val="es-ES"/>
                </w:rPr>
                <w:t>dar de baja un reclamo de un socio</w:t>
              </w:r>
            </w:ins>
          </w:p>
        </w:tc>
      </w:tr>
      <w:tr w:rsidR="003003BF" w:rsidRPr="00EC5FEE" w14:paraId="54149C69" w14:textId="77777777" w:rsidTr="004E0B3C">
        <w:trPr>
          <w:ins w:id="1291" w:author="Javier Kachuka" w:date="2019-11-05T22:47:00Z"/>
        </w:trPr>
        <w:tc>
          <w:tcPr>
            <w:tcW w:w="2122" w:type="dxa"/>
            <w:shd w:val="clear" w:color="auto" w:fill="9CC2E5" w:themeFill="accent1" w:themeFillTint="99"/>
          </w:tcPr>
          <w:p w14:paraId="3D2D935F" w14:textId="7B88DE49" w:rsidR="003003BF" w:rsidRPr="00EC5FEE" w:rsidRDefault="003003BF" w:rsidP="003003BF">
            <w:pPr>
              <w:rPr>
                <w:ins w:id="1292" w:author="Javier Kachuka" w:date="2019-11-05T22:47:00Z"/>
                <w:rFonts w:cs="Arial"/>
                <w:b/>
                <w:sz w:val="24"/>
                <w:szCs w:val="24"/>
                <w:lang w:val="es-ES"/>
              </w:rPr>
            </w:pPr>
            <w:ins w:id="1293" w:author="Javier Kachuka" w:date="2019-11-05T22:47:00Z">
              <w:r w:rsidRPr="00EC5FEE">
                <w:rPr>
                  <w:rFonts w:cs="Arial"/>
                  <w:b/>
                  <w:sz w:val="24"/>
                  <w:szCs w:val="24"/>
                  <w:lang w:val="es-ES"/>
                </w:rPr>
                <w:t>Referencia Cruzada</w:t>
              </w:r>
            </w:ins>
          </w:p>
        </w:tc>
        <w:tc>
          <w:tcPr>
            <w:tcW w:w="6706" w:type="dxa"/>
            <w:gridSpan w:val="2"/>
          </w:tcPr>
          <w:p w14:paraId="187B7A6E" w14:textId="2C333067" w:rsidR="003003BF" w:rsidRPr="00EC5FEE" w:rsidRDefault="003003BF" w:rsidP="003003BF">
            <w:pPr>
              <w:rPr>
                <w:ins w:id="1294" w:author="Javier Kachuka" w:date="2019-11-05T22:47:00Z"/>
                <w:rFonts w:cs="Arial"/>
                <w:sz w:val="24"/>
                <w:szCs w:val="24"/>
                <w:lang w:val="es-ES"/>
              </w:rPr>
            </w:pPr>
            <w:ins w:id="1295" w:author="Javier Kachuka" w:date="2019-11-05T22:47:00Z">
              <w:r w:rsidRPr="00EC5FEE">
                <w:rPr>
                  <w:rFonts w:cs="Arial"/>
                  <w:sz w:val="24"/>
                  <w:szCs w:val="24"/>
                  <w:lang w:val="es-ES"/>
                </w:rPr>
                <w:t>RF1.</w:t>
              </w:r>
              <w:r>
                <w:rPr>
                  <w:rFonts w:cs="Arial"/>
                  <w:sz w:val="24"/>
                  <w:szCs w:val="24"/>
                  <w:lang w:val="es-ES"/>
                </w:rPr>
                <w:t>4</w:t>
              </w:r>
            </w:ins>
          </w:p>
        </w:tc>
      </w:tr>
      <w:tr w:rsidR="003003BF" w:rsidRPr="00A51454" w14:paraId="12540BC9" w14:textId="77777777" w:rsidTr="004E0B3C">
        <w:trPr>
          <w:ins w:id="1296" w:author="Javier Kachuka" w:date="2019-11-05T22:47:00Z"/>
        </w:trPr>
        <w:tc>
          <w:tcPr>
            <w:tcW w:w="2122" w:type="dxa"/>
            <w:shd w:val="clear" w:color="auto" w:fill="9CC2E5" w:themeFill="accent1" w:themeFillTint="99"/>
          </w:tcPr>
          <w:p w14:paraId="35C148CE" w14:textId="77777777" w:rsidR="003003BF" w:rsidRPr="00EC5FEE" w:rsidRDefault="003003BF" w:rsidP="004E0B3C">
            <w:pPr>
              <w:rPr>
                <w:ins w:id="1297" w:author="Javier Kachuka" w:date="2019-11-05T22:47:00Z"/>
                <w:rFonts w:cs="Arial"/>
                <w:b/>
                <w:sz w:val="24"/>
                <w:szCs w:val="24"/>
                <w:lang w:val="es-ES"/>
              </w:rPr>
            </w:pPr>
            <w:ins w:id="1298" w:author="Javier Kachuka" w:date="2019-11-05T22:47:00Z">
              <w:r w:rsidRPr="00EC5FEE">
                <w:rPr>
                  <w:rFonts w:cs="Arial"/>
                  <w:b/>
                  <w:sz w:val="24"/>
                  <w:szCs w:val="24"/>
                  <w:lang w:val="es-ES"/>
                </w:rPr>
                <w:t xml:space="preserve">Precondición </w:t>
              </w:r>
            </w:ins>
          </w:p>
        </w:tc>
        <w:tc>
          <w:tcPr>
            <w:tcW w:w="6706" w:type="dxa"/>
            <w:gridSpan w:val="2"/>
          </w:tcPr>
          <w:p w14:paraId="5312C673" w14:textId="2870A5FB" w:rsidR="003003BF" w:rsidRPr="00EC5FEE" w:rsidRDefault="003003BF" w:rsidP="003003BF">
            <w:pPr>
              <w:rPr>
                <w:ins w:id="1299" w:author="Javier Kachuka" w:date="2019-11-05T22:47:00Z"/>
                <w:rFonts w:cs="Arial"/>
                <w:sz w:val="24"/>
                <w:szCs w:val="24"/>
                <w:lang w:val="es-ES"/>
              </w:rPr>
            </w:pPr>
            <w:ins w:id="1300" w:author="Javier Kachuka" w:date="2019-11-05T22:49:00Z">
              <w:r>
                <w:rPr>
                  <w:rFonts w:cs="Arial"/>
                  <w:sz w:val="24"/>
                  <w:szCs w:val="24"/>
                  <w:lang w:val="es-ES"/>
                </w:rPr>
                <w:t>Debe existir un reclamo.</w:t>
              </w:r>
            </w:ins>
          </w:p>
        </w:tc>
      </w:tr>
      <w:tr w:rsidR="003003BF" w:rsidRPr="00576F7E" w14:paraId="1F5CE3CA" w14:textId="77777777" w:rsidTr="004E0B3C">
        <w:trPr>
          <w:ins w:id="1301" w:author="Javier Kachuka" w:date="2019-11-05T22:47:00Z"/>
        </w:trPr>
        <w:tc>
          <w:tcPr>
            <w:tcW w:w="2122" w:type="dxa"/>
            <w:shd w:val="clear" w:color="auto" w:fill="9CC2E5" w:themeFill="accent1" w:themeFillTint="99"/>
          </w:tcPr>
          <w:p w14:paraId="3D54E7F9" w14:textId="77777777" w:rsidR="003003BF" w:rsidRPr="00EC5FEE" w:rsidRDefault="003003BF" w:rsidP="004E0B3C">
            <w:pPr>
              <w:rPr>
                <w:ins w:id="1302" w:author="Javier Kachuka" w:date="2019-11-05T22:47:00Z"/>
                <w:rFonts w:cs="Arial"/>
                <w:b/>
                <w:sz w:val="24"/>
                <w:szCs w:val="24"/>
                <w:lang w:val="es-ES"/>
              </w:rPr>
            </w:pPr>
            <w:ins w:id="1303" w:author="Javier Kachuka" w:date="2019-11-05T22:47:00Z">
              <w:r w:rsidRPr="00EC5FEE">
                <w:rPr>
                  <w:rFonts w:cs="Arial"/>
                  <w:b/>
                  <w:sz w:val="24"/>
                  <w:szCs w:val="24"/>
                  <w:lang w:val="es-ES"/>
                </w:rPr>
                <w:t xml:space="preserve">Poscondición </w:t>
              </w:r>
            </w:ins>
          </w:p>
        </w:tc>
        <w:tc>
          <w:tcPr>
            <w:tcW w:w="6706" w:type="dxa"/>
            <w:gridSpan w:val="2"/>
          </w:tcPr>
          <w:p w14:paraId="7D542002" w14:textId="236EA2BA" w:rsidR="003003BF" w:rsidRPr="003003BF" w:rsidRDefault="003003BF" w:rsidP="003003BF">
            <w:pPr>
              <w:rPr>
                <w:ins w:id="1304" w:author="Javier Kachuka" w:date="2019-11-05T22:47:00Z"/>
                <w:rFonts w:cs="Arial"/>
                <w:sz w:val="24"/>
                <w:szCs w:val="24"/>
                <w:lang w:val="es-ES"/>
              </w:rPr>
            </w:pPr>
            <w:ins w:id="1305" w:author="Javier Kachuka" w:date="2019-11-05T22:49:00Z">
              <w:r>
                <w:rPr>
                  <w:rFonts w:cs="Arial"/>
                  <w:sz w:val="24"/>
                  <w:szCs w:val="24"/>
                  <w:lang w:val="es-ES"/>
                </w:rPr>
                <w:t>Se eliminó un reclamo del sistema.</w:t>
              </w:r>
            </w:ins>
          </w:p>
        </w:tc>
      </w:tr>
      <w:tr w:rsidR="003003BF" w:rsidRPr="00EC5FEE" w14:paraId="6EBCB2F3" w14:textId="77777777" w:rsidTr="004E0B3C">
        <w:trPr>
          <w:ins w:id="1306" w:author="Javier Kachuka" w:date="2019-11-05T22:47:00Z"/>
        </w:trPr>
        <w:tc>
          <w:tcPr>
            <w:tcW w:w="8828" w:type="dxa"/>
            <w:gridSpan w:val="3"/>
            <w:shd w:val="clear" w:color="auto" w:fill="9CC2E5" w:themeFill="accent1" w:themeFillTint="99"/>
          </w:tcPr>
          <w:p w14:paraId="499B87FC" w14:textId="77777777" w:rsidR="003003BF" w:rsidRPr="00EC5FEE" w:rsidRDefault="003003BF" w:rsidP="004E0B3C">
            <w:pPr>
              <w:jc w:val="center"/>
              <w:rPr>
                <w:ins w:id="1307" w:author="Javier Kachuka" w:date="2019-11-05T22:47:00Z"/>
                <w:rFonts w:cs="Arial"/>
                <w:b/>
                <w:sz w:val="24"/>
                <w:szCs w:val="24"/>
                <w:lang w:val="es-ES"/>
              </w:rPr>
            </w:pPr>
            <w:ins w:id="1308" w:author="Javier Kachuka" w:date="2019-11-05T22:47:00Z">
              <w:r w:rsidRPr="00EC5FEE">
                <w:rPr>
                  <w:rFonts w:cs="Arial"/>
                  <w:b/>
                  <w:sz w:val="24"/>
                  <w:szCs w:val="24"/>
                  <w:lang w:val="es-ES"/>
                </w:rPr>
                <w:lastRenderedPageBreak/>
                <w:t>Curso Típico de Eventos</w:t>
              </w:r>
            </w:ins>
          </w:p>
        </w:tc>
      </w:tr>
      <w:tr w:rsidR="003003BF" w:rsidRPr="00576F7E" w14:paraId="220DE9FF" w14:textId="77777777" w:rsidTr="004E0B3C">
        <w:trPr>
          <w:ins w:id="1309" w:author="Javier Kachuka" w:date="2019-11-05T22:47:00Z"/>
        </w:trPr>
        <w:tc>
          <w:tcPr>
            <w:tcW w:w="4414" w:type="dxa"/>
            <w:gridSpan w:val="2"/>
          </w:tcPr>
          <w:p w14:paraId="5829FD67" w14:textId="4EA93AFA" w:rsidR="003003BF" w:rsidRPr="00A51454" w:rsidRDefault="003003BF" w:rsidP="003003BF">
            <w:pPr>
              <w:pStyle w:val="Prrafodelista"/>
              <w:numPr>
                <w:ilvl w:val="0"/>
                <w:numId w:val="26"/>
              </w:numPr>
              <w:jc w:val="both"/>
              <w:rPr>
                <w:ins w:id="1310" w:author="Javier Kachuka" w:date="2019-11-05T22:47:00Z"/>
                <w:rFonts w:cs="Arial"/>
                <w:sz w:val="24"/>
                <w:szCs w:val="24"/>
                <w:lang w:val="es-ES"/>
              </w:rPr>
            </w:pPr>
            <w:ins w:id="1311" w:author="Javier Kachuka" w:date="2019-11-05T22:47:00Z">
              <w:r w:rsidRPr="00A51454">
                <w:rPr>
                  <w:rFonts w:cs="Arial"/>
                  <w:sz w:val="24"/>
                  <w:szCs w:val="24"/>
                  <w:lang w:val="es-ES"/>
                </w:rPr>
                <w:t xml:space="preserve">El caso de uso comienza cuando el oficinista o administrador </w:t>
              </w:r>
            </w:ins>
            <w:ins w:id="1312" w:author="Javier Kachuka" w:date="2019-11-05T22:51:00Z">
              <w:r>
                <w:rPr>
                  <w:rFonts w:cs="Arial"/>
                  <w:sz w:val="24"/>
                  <w:szCs w:val="24"/>
                  <w:lang w:val="es-ES"/>
                </w:rPr>
                <w:t>solicita eliminar reclamo.</w:t>
              </w:r>
            </w:ins>
          </w:p>
        </w:tc>
        <w:tc>
          <w:tcPr>
            <w:tcW w:w="4414" w:type="dxa"/>
          </w:tcPr>
          <w:p w14:paraId="5DEB2C43" w14:textId="77777777" w:rsidR="003003BF" w:rsidRPr="00EC5FEE" w:rsidRDefault="003003BF" w:rsidP="004E0B3C">
            <w:pPr>
              <w:jc w:val="both"/>
              <w:rPr>
                <w:ins w:id="1313" w:author="Javier Kachuka" w:date="2019-11-05T22:47:00Z"/>
                <w:rFonts w:cs="Arial"/>
                <w:sz w:val="24"/>
                <w:szCs w:val="24"/>
                <w:lang w:val="es-ES"/>
              </w:rPr>
            </w:pPr>
          </w:p>
        </w:tc>
      </w:tr>
      <w:tr w:rsidR="003003BF" w:rsidRPr="00576F7E" w14:paraId="758D970F" w14:textId="77777777" w:rsidTr="004E0B3C">
        <w:trPr>
          <w:ins w:id="1314" w:author="Javier Kachuka" w:date="2019-11-05T22:47:00Z"/>
        </w:trPr>
        <w:tc>
          <w:tcPr>
            <w:tcW w:w="4414" w:type="dxa"/>
            <w:gridSpan w:val="2"/>
          </w:tcPr>
          <w:p w14:paraId="0AD6A572" w14:textId="77777777" w:rsidR="003003BF" w:rsidRPr="00EC5FEE" w:rsidRDefault="003003BF" w:rsidP="004E0B3C">
            <w:pPr>
              <w:jc w:val="both"/>
              <w:rPr>
                <w:ins w:id="1315" w:author="Javier Kachuka" w:date="2019-11-05T22:47:00Z"/>
                <w:rFonts w:cs="Arial"/>
                <w:sz w:val="24"/>
                <w:szCs w:val="24"/>
                <w:lang w:val="es-ES"/>
              </w:rPr>
            </w:pPr>
          </w:p>
        </w:tc>
        <w:tc>
          <w:tcPr>
            <w:tcW w:w="4414" w:type="dxa"/>
          </w:tcPr>
          <w:p w14:paraId="6795B6AA" w14:textId="23752698" w:rsidR="003003BF" w:rsidRPr="00A51454" w:rsidRDefault="003003BF" w:rsidP="003003BF">
            <w:pPr>
              <w:pStyle w:val="Prrafodelista"/>
              <w:numPr>
                <w:ilvl w:val="0"/>
                <w:numId w:val="26"/>
              </w:numPr>
              <w:jc w:val="both"/>
              <w:rPr>
                <w:ins w:id="1316" w:author="Javier Kachuka" w:date="2019-11-05T22:47:00Z"/>
                <w:rFonts w:cs="Arial"/>
                <w:sz w:val="24"/>
                <w:szCs w:val="24"/>
                <w:lang w:val="es-ES"/>
              </w:rPr>
            </w:pPr>
            <w:ins w:id="1317" w:author="Javier Kachuka" w:date="2019-11-05T22:47:00Z">
              <w:r w:rsidRPr="00A51454">
                <w:rPr>
                  <w:rFonts w:cs="Arial"/>
                  <w:sz w:val="24"/>
                  <w:szCs w:val="24"/>
                  <w:lang w:val="es-ES"/>
                </w:rPr>
                <w:t xml:space="preserve">El sistema </w:t>
              </w:r>
            </w:ins>
            <w:ins w:id="1318" w:author="Javier Kachuka" w:date="2019-11-05T22:51:00Z">
              <w:r>
                <w:rPr>
                  <w:rFonts w:cs="Arial"/>
                  <w:sz w:val="24"/>
                  <w:szCs w:val="24"/>
                  <w:lang w:val="es-ES"/>
                </w:rPr>
                <w:t xml:space="preserve">comprueba que el reclamo no tenga un </w:t>
              </w:r>
            </w:ins>
            <w:ins w:id="1319" w:author="Javier Kachuka" w:date="2019-11-05T22:52:00Z">
              <w:r>
                <w:rPr>
                  <w:rFonts w:cs="Arial"/>
                  <w:sz w:val="24"/>
                  <w:szCs w:val="24"/>
                  <w:lang w:val="es-ES"/>
                </w:rPr>
                <w:t>tratamiento.</w:t>
              </w:r>
            </w:ins>
          </w:p>
        </w:tc>
      </w:tr>
      <w:tr w:rsidR="003003BF" w:rsidRPr="00576F7E" w14:paraId="60DD60B6" w14:textId="77777777" w:rsidTr="004E0B3C">
        <w:trPr>
          <w:ins w:id="1320" w:author="Javier Kachuka" w:date="2019-11-05T22:47:00Z"/>
        </w:trPr>
        <w:tc>
          <w:tcPr>
            <w:tcW w:w="4414" w:type="dxa"/>
            <w:gridSpan w:val="2"/>
          </w:tcPr>
          <w:p w14:paraId="53E90B97" w14:textId="77777777" w:rsidR="003003BF" w:rsidRPr="009F649C" w:rsidRDefault="003003BF" w:rsidP="004E0B3C">
            <w:pPr>
              <w:jc w:val="both"/>
              <w:rPr>
                <w:ins w:id="1321" w:author="Javier Kachuka" w:date="2019-11-05T22:47:00Z"/>
                <w:rFonts w:cs="Arial"/>
                <w:sz w:val="24"/>
                <w:szCs w:val="24"/>
                <w:lang w:val="es-ES"/>
              </w:rPr>
            </w:pPr>
          </w:p>
        </w:tc>
        <w:tc>
          <w:tcPr>
            <w:tcW w:w="4414" w:type="dxa"/>
          </w:tcPr>
          <w:p w14:paraId="2E6E847C" w14:textId="094DF104" w:rsidR="003003BF" w:rsidRPr="009F649C" w:rsidRDefault="003003BF" w:rsidP="003003BF">
            <w:pPr>
              <w:pStyle w:val="Prrafodelista"/>
              <w:numPr>
                <w:ilvl w:val="0"/>
                <w:numId w:val="26"/>
              </w:numPr>
              <w:jc w:val="both"/>
              <w:rPr>
                <w:ins w:id="1322" w:author="Javier Kachuka" w:date="2019-11-05T22:47:00Z"/>
                <w:rFonts w:cs="Arial"/>
                <w:sz w:val="24"/>
                <w:szCs w:val="24"/>
                <w:lang w:val="es-ES"/>
              </w:rPr>
            </w:pPr>
            <w:ins w:id="1323" w:author="Javier Kachuka" w:date="2019-11-05T22:52:00Z">
              <w:r>
                <w:rPr>
                  <w:rFonts w:cs="Arial"/>
                  <w:sz w:val="24"/>
                  <w:szCs w:val="24"/>
                  <w:lang w:val="es-ES"/>
                </w:rPr>
                <w:t>El sistema elimina el reclamo y finaliza el caso de uso.</w:t>
              </w:r>
            </w:ins>
          </w:p>
        </w:tc>
      </w:tr>
      <w:tr w:rsidR="003003BF" w:rsidRPr="00EC5FEE" w14:paraId="0E0BC947" w14:textId="77777777" w:rsidTr="004E0B3C">
        <w:trPr>
          <w:ins w:id="1324" w:author="Javier Kachuka" w:date="2019-11-05T22:47:00Z"/>
        </w:trPr>
        <w:tc>
          <w:tcPr>
            <w:tcW w:w="8828" w:type="dxa"/>
            <w:gridSpan w:val="3"/>
            <w:shd w:val="clear" w:color="auto" w:fill="9CC2E5" w:themeFill="accent1" w:themeFillTint="99"/>
          </w:tcPr>
          <w:p w14:paraId="27D413E4" w14:textId="77777777" w:rsidR="003003BF" w:rsidRPr="00EC5FEE" w:rsidRDefault="003003BF" w:rsidP="004E0B3C">
            <w:pPr>
              <w:jc w:val="center"/>
              <w:rPr>
                <w:ins w:id="1325" w:author="Javier Kachuka" w:date="2019-11-05T22:47:00Z"/>
                <w:rFonts w:cs="Arial"/>
                <w:sz w:val="24"/>
                <w:szCs w:val="24"/>
                <w:lang w:val="es-ES"/>
              </w:rPr>
            </w:pPr>
            <w:ins w:id="1326" w:author="Javier Kachuka" w:date="2019-11-05T22:47:00Z">
              <w:r>
                <w:rPr>
                  <w:rFonts w:cs="Arial"/>
                  <w:b/>
                  <w:sz w:val="24"/>
                  <w:szCs w:val="24"/>
                  <w:lang w:val="es-ES"/>
                </w:rPr>
                <w:t>C</w:t>
              </w:r>
              <w:r w:rsidRPr="00EC5FEE">
                <w:rPr>
                  <w:rFonts w:cs="Arial"/>
                  <w:b/>
                  <w:sz w:val="24"/>
                  <w:szCs w:val="24"/>
                  <w:lang w:val="es-ES"/>
                </w:rPr>
                <w:t>urso Alternativo de Eventos</w:t>
              </w:r>
            </w:ins>
          </w:p>
        </w:tc>
      </w:tr>
      <w:tr w:rsidR="003003BF" w:rsidRPr="00576F7E" w14:paraId="44A3A105" w14:textId="77777777" w:rsidTr="004E0B3C">
        <w:trPr>
          <w:ins w:id="1327" w:author="Javier Kachuka" w:date="2019-11-05T22:47:00Z"/>
        </w:trPr>
        <w:tc>
          <w:tcPr>
            <w:tcW w:w="4414" w:type="dxa"/>
            <w:gridSpan w:val="2"/>
          </w:tcPr>
          <w:p w14:paraId="75356C27" w14:textId="77777777" w:rsidR="003003BF" w:rsidRPr="00EC5FEE" w:rsidRDefault="003003BF" w:rsidP="004E0B3C">
            <w:pPr>
              <w:jc w:val="center"/>
              <w:rPr>
                <w:ins w:id="1328" w:author="Javier Kachuka" w:date="2019-11-05T22:47:00Z"/>
                <w:rFonts w:cs="Arial"/>
                <w:b/>
                <w:sz w:val="24"/>
                <w:szCs w:val="24"/>
                <w:lang w:val="es-ES"/>
              </w:rPr>
            </w:pPr>
          </w:p>
        </w:tc>
        <w:tc>
          <w:tcPr>
            <w:tcW w:w="4414" w:type="dxa"/>
          </w:tcPr>
          <w:p w14:paraId="1D82F953" w14:textId="37E677EF" w:rsidR="003003BF" w:rsidRPr="00EC5FEE" w:rsidRDefault="003003BF" w:rsidP="004E0B3C">
            <w:pPr>
              <w:rPr>
                <w:ins w:id="1329" w:author="Javier Kachuka" w:date="2019-11-05T22:47:00Z"/>
                <w:rFonts w:cs="Arial"/>
                <w:sz w:val="24"/>
                <w:szCs w:val="24"/>
                <w:lang w:val="es-ES"/>
              </w:rPr>
            </w:pPr>
            <w:ins w:id="1330" w:author="Javier Kachuka" w:date="2019-11-05T22:52:00Z">
              <w:r>
                <w:rPr>
                  <w:rFonts w:cs="Arial"/>
                  <w:sz w:val="24"/>
                  <w:szCs w:val="24"/>
                  <w:lang w:val="es-ES"/>
                </w:rPr>
                <w:t xml:space="preserve">2.1 Si el reclamo tiene un tratamiento </w:t>
              </w:r>
            </w:ins>
            <w:ins w:id="1331" w:author="Javier Kachuka" w:date="2019-11-05T22:53:00Z">
              <w:r>
                <w:rPr>
                  <w:rFonts w:cs="Arial"/>
                  <w:sz w:val="24"/>
                  <w:szCs w:val="24"/>
                  <w:lang w:val="es-ES"/>
                </w:rPr>
                <w:t>el sistema cancela la operación y finaliza el caso de uso.</w:t>
              </w:r>
            </w:ins>
          </w:p>
        </w:tc>
      </w:tr>
    </w:tbl>
    <w:p w14:paraId="0811740B" w14:textId="209D8B43" w:rsidR="003003BF" w:rsidRDefault="003003BF" w:rsidP="00431D6D">
      <w:pPr>
        <w:rPr>
          <w:ins w:id="1332" w:author="Javier Kachuka" w:date="2019-11-05T22:47:00Z"/>
          <w:lang w:val="es-ES"/>
        </w:rPr>
      </w:pPr>
    </w:p>
    <w:tbl>
      <w:tblPr>
        <w:tblStyle w:val="Tablaconcuadrcula"/>
        <w:tblW w:w="0" w:type="auto"/>
        <w:tblLook w:val="04A0" w:firstRow="1" w:lastRow="0" w:firstColumn="1" w:lastColumn="0" w:noHBand="0" w:noVBand="1"/>
      </w:tblPr>
      <w:tblGrid>
        <w:gridCol w:w="2391"/>
        <w:gridCol w:w="2149"/>
        <w:gridCol w:w="4288"/>
      </w:tblGrid>
      <w:tr w:rsidR="00E61519" w:rsidRPr="00576F7E" w14:paraId="6AB07AF3" w14:textId="77777777" w:rsidTr="004E0B3C">
        <w:trPr>
          <w:ins w:id="1333" w:author="Javier Kachuka" w:date="2019-11-05T22:57:00Z"/>
        </w:trPr>
        <w:tc>
          <w:tcPr>
            <w:tcW w:w="2391" w:type="dxa"/>
            <w:shd w:val="clear" w:color="auto" w:fill="9CC2E5" w:themeFill="accent1" w:themeFillTint="99"/>
          </w:tcPr>
          <w:p w14:paraId="2FCBB5B8" w14:textId="7BF0E611" w:rsidR="00E61519" w:rsidRPr="00EC5FEE" w:rsidRDefault="00E61519" w:rsidP="00E61519">
            <w:pPr>
              <w:rPr>
                <w:ins w:id="1334" w:author="Javier Kachuka" w:date="2019-11-05T22:57:00Z"/>
                <w:rFonts w:cs="Arial"/>
                <w:b/>
                <w:sz w:val="24"/>
                <w:szCs w:val="24"/>
                <w:lang w:val="es-ES"/>
              </w:rPr>
            </w:pPr>
            <w:ins w:id="1335" w:author="Javier Kachuka" w:date="2019-11-05T22:58:00Z">
              <w:r w:rsidRPr="00EC5FEE">
                <w:rPr>
                  <w:rFonts w:cs="Arial"/>
                  <w:b/>
                  <w:sz w:val="24"/>
                  <w:szCs w:val="24"/>
                  <w:lang w:val="es-ES"/>
                </w:rPr>
                <w:t>Caso de uso</w:t>
              </w:r>
            </w:ins>
          </w:p>
        </w:tc>
        <w:tc>
          <w:tcPr>
            <w:tcW w:w="6437" w:type="dxa"/>
            <w:gridSpan w:val="2"/>
          </w:tcPr>
          <w:p w14:paraId="35070DFD" w14:textId="522765B0" w:rsidR="00E61519" w:rsidRPr="00EC5FEE" w:rsidRDefault="00E61519" w:rsidP="00E61519">
            <w:pPr>
              <w:rPr>
                <w:ins w:id="1336" w:author="Javier Kachuka" w:date="2019-11-05T22:57:00Z"/>
                <w:rFonts w:cs="Arial"/>
                <w:sz w:val="24"/>
                <w:szCs w:val="24"/>
                <w:lang w:val="es-ES"/>
              </w:rPr>
            </w:pPr>
            <w:ins w:id="1337" w:author="Javier Kachuka" w:date="2019-11-05T22:58:00Z">
              <w:r w:rsidRPr="00EC5FEE">
                <w:rPr>
                  <w:rFonts w:cs="Arial"/>
                  <w:sz w:val="24"/>
                  <w:szCs w:val="24"/>
                  <w:lang w:val="es-ES"/>
                </w:rPr>
                <w:t>Cargar</w:t>
              </w:r>
              <w:r>
                <w:rPr>
                  <w:rFonts w:cs="Arial"/>
                  <w:sz w:val="24"/>
                  <w:szCs w:val="24"/>
                  <w:lang w:val="es-ES"/>
                </w:rPr>
                <w:t xml:space="preserve"> Tipo de</w:t>
              </w:r>
              <w:r w:rsidRPr="00EC5FEE">
                <w:rPr>
                  <w:rFonts w:cs="Arial"/>
                  <w:sz w:val="24"/>
                  <w:szCs w:val="24"/>
                  <w:lang w:val="es-ES"/>
                </w:rPr>
                <w:t xml:space="preserve"> Reclamo</w:t>
              </w:r>
              <w:r>
                <w:rPr>
                  <w:rFonts w:cs="Arial"/>
                  <w:sz w:val="24"/>
                  <w:szCs w:val="24"/>
                  <w:lang w:val="es-ES"/>
                </w:rPr>
                <w:t xml:space="preserve"> (ABM de Tipo de Reclamo)</w:t>
              </w:r>
            </w:ins>
          </w:p>
        </w:tc>
      </w:tr>
      <w:tr w:rsidR="00E61519" w:rsidRPr="00A51454" w14:paraId="502E267C" w14:textId="77777777" w:rsidTr="004E0B3C">
        <w:trPr>
          <w:ins w:id="1338" w:author="Javier Kachuka" w:date="2019-11-05T22:57:00Z"/>
        </w:trPr>
        <w:tc>
          <w:tcPr>
            <w:tcW w:w="2391" w:type="dxa"/>
            <w:shd w:val="clear" w:color="auto" w:fill="9CC2E5" w:themeFill="accent1" w:themeFillTint="99"/>
          </w:tcPr>
          <w:p w14:paraId="0F69A687" w14:textId="3DF213DC" w:rsidR="00E61519" w:rsidRPr="00EC5FEE" w:rsidRDefault="00E61519" w:rsidP="00E61519">
            <w:pPr>
              <w:rPr>
                <w:ins w:id="1339" w:author="Javier Kachuka" w:date="2019-11-05T22:57:00Z"/>
                <w:rFonts w:cs="Arial"/>
                <w:b/>
                <w:sz w:val="24"/>
                <w:szCs w:val="24"/>
                <w:lang w:val="es-ES"/>
              </w:rPr>
            </w:pPr>
            <w:ins w:id="1340" w:author="Javier Kachuka" w:date="2019-11-05T22:58:00Z">
              <w:r w:rsidRPr="00EC5FEE">
                <w:rPr>
                  <w:rFonts w:cs="Arial"/>
                  <w:b/>
                  <w:sz w:val="24"/>
                  <w:szCs w:val="24"/>
                  <w:lang w:val="es-ES"/>
                </w:rPr>
                <w:t>Actor</w:t>
              </w:r>
            </w:ins>
          </w:p>
        </w:tc>
        <w:tc>
          <w:tcPr>
            <w:tcW w:w="6437" w:type="dxa"/>
            <w:gridSpan w:val="2"/>
          </w:tcPr>
          <w:p w14:paraId="6326523F" w14:textId="030D69F8" w:rsidR="00E61519" w:rsidRPr="00EC5FEE" w:rsidRDefault="00E61519" w:rsidP="00E61519">
            <w:pPr>
              <w:rPr>
                <w:ins w:id="1341" w:author="Javier Kachuka" w:date="2019-11-05T22:57:00Z"/>
                <w:rFonts w:cs="Arial"/>
                <w:sz w:val="24"/>
                <w:szCs w:val="24"/>
                <w:lang w:val="es-ES"/>
              </w:rPr>
            </w:pPr>
            <w:ins w:id="1342" w:author="Javier Kachuka" w:date="2019-11-05T22:58:00Z">
              <w:r>
                <w:rPr>
                  <w:rFonts w:cs="Arial"/>
                  <w:sz w:val="24"/>
                  <w:szCs w:val="24"/>
                  <w:lang w:val="es-ES"/>
                </w:rPr>
                <w:t>O</w:t>
              </w:r>
              <w:r w:rsidRPr="00EC5FEE">
                <w:rPr>
                  <w:rFonts w:cs="Arial"/>
                  <w:sz w:val="24"/>
                  <w:szCs w:val="24"/>
                  <w:lang w:val="es-ES"/>
                </w:rPr>
                <w:t>ficinista</w:t>
              </w:r>
              <w:r>
                <w:rPr>
                  <w:rFonts w:cs="Arial"/>
                  <w:sz w:val="24"/>
                  <w:szCs w:val="24"/>
                  <w:lang w:val="es-ES"/>
                </w:rPr>
                <w:t>, administrador</w:t>
              </w:r>
            </w:ins>
          </w:p>
        </w:tc>
      </w:tr>
      <w:tr w:rsidR="00E61519" w:rsidRPr="00576F7E" w14:paraId="4239334A" w14:textId="77777777" w:rsidTr="004E0B3C">
        <w:trPr>
          <w:ins w:id="1343" w:author="Javier Kachuka" w:date="2019-11-05T22:57:00Z"/>
        </w:trPr>
        <w:tc>
          <w:tcPr>
            <w:tcW w:w="2391" w:type="dxa"/>
            <w:shd w:val="clear" w:color="auto" w:fill="9CC2E5" w:themeFill="accent1" w:themeFillTint="99"/>
          </w:tcPr>
          <w:p w14:paraId="15873698" w14:textId="059BF268" w:rsidR="00E61519" w:rsidRPr="00EC5FEE" w:rsidRDefault="00E61519" w:rsidP="00E61519">
            <w:pPr>
              <w:rPr>
                <w:ins w:id="1344" w:author="Javier Kachuka" w:date="2019-11-05T22:57:00Z"/>
                <w:rFonts w:cs="Arial"/>
                <w:b/>
                <w:sz w:val="24"/>
                <w:szCs w:val="24"/>
                <w:lang w:val="es-ES"/>
              </w:rPr>
            </w:pPr>
            <w:ins w:id="1345" w:author="Javier Kachuka" w:date="2019-11-05T22:58:00Z">
              <w:r w:rsidRPr="00EC5FEE">
                <w:rPr>
                  <w:rFonts w:cs="Arial"/>
                  <w:b/>
                  <w:sz w:val="24"/>
                  <w:szCs w:val="24"/>
                  <w:lang w:val="es-ES"/>
                </w:rPr>
                <w:t xml:space="preserve">Descripción </w:t>
              </w:r>
            </w:ins>
          </w:p>
        </w:tc>
        <w:tc>
          <w:tcPr>
            <w:tcW w:w="6437" w:type="dxa"/>
            <w:gridSpan w:val="2"/>
          </w:tcPr>
          <w:p w14:paraId="7F462CFF" w14:textId="4C5EF50B" w:rsidR="00E61519" w:rsidRPr="00EC5FEE" w:rsidRDefault="00E61519" w:rsidP="00E61519">
            <w:pPr>
              <w:rPr>
                <w:ins w:id="1346" w:author="Javier Kachuka" w:date="2019-11-05T22:57:00Z"/>
                <w:rFonts w:cs="Arial"/>
                <w:sz w:val="24"/>
                <w:szCs w:val="24"/>
                <w:lang w:val="es-ES"/>
              </w:rPr>
            </w:pPr>
            <w:ins w:id="1347" w:author="Javier Kachuka" w:date="2019-11-05T22:58:00Z">
              <w:r>
                <w:rPr>
                  <w:rFonts w:cs="Arial"/>
                  <w:sz w:val="24"/>
                  <w:szCs w:val="24"/>
                  <w:lang w:val="es-ES"/>
                </w:rPr>
                <w:t xml:space="preserve">El </w:t>
              </w:r>
              <w:r w:rsidRPr="00EC5FEE">
                <w:rPr>
                  <w:rFonts w:cs="Arial"/>
                  <w:sz w:val="24"/>
                  <w:szCs w:val="24"/>
                  <w:lang w:val="es-ES"/>
                </w:rPr>
                <w:t>oficinista</w:t>
              </w:r>
              <w:r>
                <w:rPr>
                  <w:rFonts w:cs="Arial"/>
                  <w:sz w:val="24"/>
                  <w:szCs w:val="24"/>
                  <w:lang w:val="es-ES"/>
                </w:rPr>
                <w:t xml:space="preserve"> o administrador</w:t>
              </w:r>
              <w:r w:rsidRPr="00EC5FEE">
                <w:rPr>
                  <w:rFonts w:cs="Arial"/>
                  <w:sz w:val="24"/>
                  <w:szCs w:val="24"/>
                  <w:lang w:val="es-ES"/>
                </w:rPr>
                <w:t xml:space="preserve"> regis</w:t>
              </w:r>
              <w:r>
                <w:rPr>
                  <w:rFonts w:cs="Arial"/>
                  <w:sz w:val="24"/>
                  <w:szCs w:val="24"/>
                  <w:lang w:val="es-ES"/>
                </w:rPr>
                <w:t>tra un nuevo tipo de reclamo el cual puede corresponder o no a un trabajo.</w:t>
              </w:r>
            </w:ins>
          </w:p>
        </w:tc>
      </w:tr>
      <w:tr w:rsidR="00E61519" w:rsidRPr="00EC5FEE" w14:paraId="4E487CE8" w14:textId="77777777" w:rsidTr="004E0B3C">
        <w:trPr>
          <w:ins w:id="1348" w:author="Javier Kachuka" w:date="2019-11-05T22:57:00Z"/>
        </w:trPr>
        <w:tc>
          <w:tcPr>
            <w:tcW w:w="2391" w:type="dxa"/>
            <w:shd w:val="clear" w:color="auto" w:fill="9CC2E5" w:themeFill="accent1" w:themeFillTint="99"/>
          </w:tcPr>
          <w:p w14:paraId="27717314" w14:textId="72FF604F" w:rsidR="00E61519" w:rsidRPr="00EC5FEE" w:rsidRDefault="00E61519" w:rsidP="00E61519">
            <w:pPr>
              <w:rPr>
                <w:ins w:id="1349" w:author="Javier Kachuka" w:date="2019-11-05T22:57:00Z"/>
                <w:rFonts w:cs="Arial"/>
                <w:b/>
                <w:sz w:val="24"/>
                <w:szCs w:val="24"/>
                <w:lang w:val="es-ES"/>
              </w:rPr>
            </w:pPr>
            <w:ins w:id="1350" w:author="Javier Kachuka" w:date="2019-11-05T22:58:00Z">
              <w:r w:rsidRPr="00EC5FEE">
                <w:rPr>
                  <w:rFonts w:cs="Arial"/>
                  <w:b/>
                  <w:sz w:val="24"/>
                  <w:szCs w:val="24"/>
                  <w:lang w:val="es-ES"/>
                </w:rPr>
                <w:t>Referencia Cruzada</w:t>
              </w:r>
            </w:ins>
          </w:p>
        </w:tc>
        <w:tc>
          <w:tcPr>
            <w:tcW w:w="6437" w:type="dxa"/>
            <w:gridSpan w:val="2"/>
          </w:tcPr>
          <w:p w14:paraId="46588DE6" w14:textId="13FD3477" w:rsidR="00E61519" w:rsidRPr="00EC5FEE" w:rsidRDefault="00E61519" w:rsidP="00E61519">
            <w:pPr>
              <w:rPr>
                <w:ins w:id="1351" w:author="Javier Kachuka" w:date="2019-11-05T22:57:00Z"/>
                <w:rFonts w:cs="Arial"/>
                <w:sz w:val="24"/>
                <w:szCs w:val="24"/>
                <w:lang w:val="es-ES"/>
              </w:rPr>
            </w:pPr>
            <w:ins w:id="1352" w:author="Javier Kachuka" w:date="2019-11-05T22:58:00Z">
              <w:r w:rsidRPr="00EC5FEE">
                <w:rPr>
                  <w:rFonts w:cs="Arial"/>
                  <w:sz w:val="24"/>
                  <w:szCs w:val="24"/>
                  <w:lang w:val="es-ES"/>
                </w:rPr>
                <w:t>RF1.</w:t>
              </w:r>
              <w:r>
                <w:rPr>
                  <w:rFonts w:cs="Arial"/>
                  <w:sz w:val="24"/>
                  <w:szCs w:val="24"/>
                  <w:lang w:val="es-ES"/>
                </w:rPr>
                <w:t>5</w:t>
              </w:r>
            </w:ins>
          </w:p>
        </w:tc>
      </w:tr>
      <w:tr w:rsidR="00E61519" w:rsidRPr="00EC5FEE" w14:paraId="054D7314" w14:textId="77777777" w:rsidTr="004E0B3C">
        <w:trPr>
          <w:ins w:id="1353" w:author="Javier Kachuka" w:date="2019-11-05T22:57:00Z"/>
        </w:trPr>
        <w:tc>
          <w:tcPr>
            <w:tcW w:w="2391" w:type="dxa"/>
            <w:shd w:val="clear" w:color="auto" w:fill="9CC2E5" w:themeFill="accent1" w:themeFillTint="99"/>
          </w:tcPr>
          <w:p w14:paraId="4DECADA4" w14:textId="77777777" w:rsidR="00E61519" w:rsidRPr="00EC5FEE" w:rsidRDefault="00E61519" w:rsidP="004E0B3C">
            <w:pPr>
              <w:rPr>
                <w:ins w:id="1354" w:author="Javier Kachuka" w:date="2019-11-05T22:57:00Z"/>
                <w:rFonts w:cs="Arial"/>
                <w:b/>
                <w:sz w:val="24"/>
                <w:szCs w:val="24"/>
                <w:lang w:val="es-ES"/>
              </w:rPr>
            </w:pPr>
            <w:ins w:id="1355" w:author="Javier Kachuka" w:date="2019-11-05T22:57:00Z">
              <w:r w:rsidRPr="00EC5FEE">
                <w:rPr>
                  <w:rFonts w:cs="Arial"/>
                  <w:b/>
                  <w:sz w:val="24"/>
                  <w:szCs w:val="24"/>
                  <w:lang w:val="es-ES"/>
                </w:rPr>
                <w:t xml:space="preserve">Precondición </w:t>
              </w:r>
            </w:ins>
          </w:p>
        </w:tc>
        <w:tc>
          <w:tcPr>
            <w:tcW w:w="6437" w:type="dxa"/>
            <w:gridSpan w:val="2"/>
          </w:tcPr>
          <w:p w14:paraId="0BCE52DC" w14:textId="77777777" w:rsidR="00E61519" w:rsidRPr="00EC5FEE" w:rsidRDefault="00E61519" w:rsidP="004E0B3C">
            <w:pPr>
              <w:rPr>
                <w:ins w:id="1356" w:author="Javier Kachuka" w:date="2019-11-05T22:57:00Z"/>
                <w:rFonts w:cs="Arial"/>
                <w:sz w:val="24"/>
                <w:szCs w:val="24"/>
                <w:lang w:val="es-ES"/>
              </w:rPr>
            </w:pPr>
          </w:p>
        </w:tc>
      </w:tr>
      <w:tr w:rsidR="00E61519" w:rsidRPr="00576F7E" w14:paraId="193C804F" w14:textId="77777777" w:rsidTr="004E0B3C">
        <w:trPr>
          <w:ins w:id="1357" w:author="Javier Kachuka" w:date="2019-11-05T22:57:00Z"/>
        </w:trPr>
        <w:tc>
          <w:tcPr>
            <w:tcW w:w="2391" w:type="dxa"/>
            <w:shd w:val="clear" w:color="auto" w:fill="9CC2E5" w:themeFill="accent1" w:themeFillTint="99"/>
          </w:tcPr>
          <w:p w14:paraId="07447FBD" w14:textId="77777777" w:rsidR="00E61519" w:rsidRPr="00EC5FEE" w:rsidRDefault="00E61519" w:rsidP="004E0B3C">
            <w:pPr>
              <w:rPr>
                <w:ins w:id="1358" w:author="Javier Kachuka" w:date="2019-11-05T22:57:00Z"/>
                <w:rFonts w:cs="Arial"/>
                <w:b/>
                <w:sz w:val="24"/>
                <w:szCs w:val="24"/>
                <w:lang w:val="es-ES"/>
              </w:rPr>
            </w:pPr>
            <w:ins w:id="1359" w:author="Javier Kachuka" w:date="2019-11-05T22:57:00Z">
              <w:r w:rsidRPr="00EC5FEE">
                <w:rPr>
                  <w:rFonts w:cs="Arial"/>
                  <w:b/>
                  <w:sz w:val="24"/>
                  <w:szCs w:val="24"/>
                  <w:lang w:val="es-ES"/>
                </w:rPr>
                <w:t xml:space="preserve">Poscondición </w:t>
              </w:r>
            </w:ins>
          </w:p>
        </w:tc>
        <w:tc>
          <w:tcPr>
            <w:tcW w:w="6437" w:type="dxa"/>
            <w:gridSpan w:val="2"/>
          </w:tcPr>
          <w:p w14:paraId="69E53559" w14:textId="75B70CC9" w:rsidR="00E61519" w:rsidRPr="00EC5FEE" w:rsidRDefault="00E61519" w:rsidP="004E0B3C">
            <w:pPr>
              <w:rPr>
                <w:ins w:id="1360" w:author="Javier Kachuka" w:date="2019-11-05T22:57:00Z"/>
                <w:rFonts w:cs="Arial"/>
                <w:sz w:val="24"/>
                <w:szCs w:val="24"/>
                <w:lang w:val="es-ES"/>
              </w:rPr>
            </w:pPr>
            <w:ins w:id="1361" w:author="Javier Kachuka" w:date="2019-11-05T22:57:00Z">
              <w:r>
                <w:rPr>
                  <w:rFonts w:cs="Arial"/>
                  <w:sz w:val="24"/>
                  <w:szCs w:val="24"/>
                  <w:lang w:val="es-ES"/>
                </w:rPr>
                <w:t xml:space="preserve">Se registró un nuevo </w:t>
              </w:r>
            </w:ins>
            <w:ins w:id="1362" w:author="Javier Kachuka" w:date="2019-11-05T22:58:00Z">
              <w:r>
                <w:rPr>
                  <w:rFonts w:cs="Arial"/>
                  <w:sz w:val="24"/>
                  <w:szCs w:val="24"/>
                  <w:lang w:val="es-ES"/>
                </w:rPr>
                <w:t xml:space="preserve">tipo de </w:t>
              </w:r>
            </w:ins>
            <w:ins w:id="1363" w:author="Javier Kachuka" w:date="2019-11-05T22:57:00Z">
              <w:r>
                <w:rPr>
                  <w:rFonts w:cs="Arial"/>
                  <w:sz w:val="24"/>
                  <w:szCs w:val="24"/>
                  <w:lang w:val="es-ES"/>
                </w:rPr>
                <w:t>reclamo</w:t>
              </w:r>
            </w:ins>
          </w:p>
        </w:tc>
      </w:tr>
      <w:tr w:rsidR="00E61519" w:rsidRPr="00EC5FEE" w14:paraId="153A7256" w14:textId="77777777" w:rsidTr="004E0B3C">
        <w:trPr>
          <w:ins w:id="1364" w:author="Javier Kachuka" w:date="2019-11-05T22:57:00Z"/>
        </w:trPr>
        <w:tc>
          <w:tcPr>
            <w:tcW w:w="8828" w:type="dxa"/>
            <w:gridSpan w:val="3"/>
            <w:shd w:val="clear" w:color="auto" w:fill="9CC2E5" w:themeFill="accent1" w:themeFillTint="99"/>
          </w:tcPr>
          <w:p w14:paraId="41131C88" w14:textId="77777777" w:rsidR="00E61519" w:rsidRPr="00EC5FEE" w:rsidRDefault="00E61519" w:rsidP="004E0B3C">
            <w:pPr>
              <w:jc w:val="center"/>
              <w:rPr>
                <w:ins w:id="1365" w:author="Javier Kachuka" w:date="2019-11-05T22:57:00Z"/>
                <w:rFonts w:cs="Arial"/>
                <w:b/>
                <w:sz w:val="24"/>
                <w:szCs w:val="24"/>
                <w:lang w:val="es-ES"/>
              </w:rPr>
            </w:pPr>
            <w:ins w:id="1366" w:author="Javier Kachuka" w:date="2019-11-05T22:57:00Z">
              <w:r w:rsidRPr="00EC5FEE">
                <w:rPr>
                  <w:rFonts w:cs="Arial"/>
                  <w:b/>
                  <w:sz w:val="24"/>
                  <w:szCs w:val="24"/>
                  <w:lang w:val="es-ES"/>
                </w:rPr>
                <w:t>Curso Típico de Eventos</w:t>
              </w:r>
            </w:ins>
          </w:p>
        </w:tc>
      </w:tr>
      <w:tr w:rsidR="00E61519" w:rsidRPr="00576F7E" w14:paraId="5605D5EA" w14:textId="77777777" w:rsidTr="004E0B3C">
        <w:trPr>
          <w:ins w:id="1367" w:author="Javier Kachuka" w:date="2019-11-05T22:57:00Z"/>
        </w:trPr>
        <w:tc>
          <w:tcPr>
            <w:tcW w:w="4540" w:type="dxa"/>
            <w:gridSpan w:val="2"/>
          </w:tcPr>
          <w:p w14:paraId="7E411A6A" w14:textId="6243F5F6" w:rsidR="00E61519" w:rsidRPr="00EC5FEE" w:rsidRDefault="00E61519">
            <w:pPr>
              <w:pStyle w:val="Prrafodelista"/>
              <w:numPr>
                <w:ilvl w:val="0"/>
                <w:numId w:val="27"/>
              </w:numPr>
              <w:jc w:val="both"/>
              <w:rPr>
                <w:ins w:id="1368" w:author="Javier Kachuka" w:date="2019-11-05T22:57:00Z"/>
                <w:rFonts w:cs="Arial"/>
                <w:sz w:val="24"/>
                <w:szCs w:val="24"/>
                <w:lang w:val="es-ES"/>
              </w:rPr>
            </w:pPr>
            <w:ins w:id="1369" w:author="Javier Kachuka" w:date="2019-11-05T22:57:00Z">
              <w:r>
                <w:rPr>
                  <w:rFonts w:cs="Arial"/>
                  <w:sz w:val="24"/>
                  <w:szCs w:val="24"/>
                  <w:lang w:val="es-ES"/>
                </w:rPr>
                <w:t>El caso de uso comienza cuando el</w:t>
              </w:r>
              <w:commentRangeStart w:id="1370"/>
              <w:r>
                <w:rPr>
                  <w:rFonts w:cs="Arial"/>
                  <w:sz w:val="24"/>
                  <w:szCs w:val="24"/>
                  <w:lang w:val="es-ES"/>
                </w:rPr>
                <w:t xml:space="preserve"> oficinista</w:t>
              </w:r>
              <w:commentRangeEnd w:id="1370"/>
              <w:r>
                <w:rPr>
                  <w:rFonts w:cs="Arial"/>
                  <w:sz w:val="24"/>
                  <w:szCs w:val="24"/>
                  <w:lang w:val="es-ES"/>
                </w:rPr>
                <w:t xml:space="preserve"> o administrador</w:t>
              </w:r>
              <w:r>
                <w:rPr>
                  <w:rStyle w:val="Refdecomentario"/>
                </w:rPr>
                <w:commentReference w:id="1370"/>
              </w:r>
              <w:r>
                <w:rPr>
                  <w:rFonts w:cs="Arial"/>
                  <w:sz w:val="24"/>
                  <w:szCs w:val="24"/>
                  <w:lang w:val="es-ES"/>
                </w:rPr>
                <w:t xml:space="preserve"> solicita cargar un </w:t>
              </w:r>
            </w:ins>
            <w:ins w:id="1371" w:author="Javier Kachuka" w:date="2019-11-05T22:58:00Z">
              <w:r>
                <w:rPr>
                  <w:rFonts w:cs="Arial"/>
                  <w:sz w:val="24"/>
                  <w:szCs w:val="24"/>
                  <w:lang w:val="es-ES"/>
                </w:rPr>
                <w:t xml:space="preserve">tipo de </w:t>
              </w:r>
            </w:ins>
            <w:ins w:id="1372" w:author="Javier Kachuka" w:date="2019-11-05T22:57:00Z">
              <w:r>
                <w:rPr>
                  <w:rFonts w:cs="Arial"/>
                  <w:sz w:val="24"/>
                  <w:szCs w:val="24"/>
                  <w:lang w:val="es-ES"/>
                </w:rPr>
                <w:t>reclamo.</w:t>
              </w:r>
            </w:ins>
          </w:p>
        </w:tc>
        <w:tc>
          <w:tcPr>
            <w:tcW w:w="4288" w:type="dxa"/>
          </w:tcPr>
          <w:p w14:paraId="229F5829" w14:textId="77777777" w:rsidR="00E61519" w:rsidRPr="00EC5FEE" w:rsidRDefault="00E61519" w:rsidP="004E0B3C">
            <w:pPr>
              <w:jc w:val="both"/>
              <w:rPr>
                <w:ins w:id="1373" w:author="Javier Kachuka" w:date="2019-11-05T22:57:00Z"/>
                <w:rFonts w:cs="Arial"/>
                <w:sz w:val="24"/>
                <w:szCs w:val="24"/>
                <w:lang w:val="es-ES"/>
              </w:rPr>
            </w:pPr>
          </w:p>
        </w:tc>
      </w:tr>
      <w:tr w:rsidR="00E61519" w:rsidRPr="00576F7E" w14:paraId="3570B476" w14:textId="77777777" w:rsidTr="004E0B3C">
        <w:trPr>
          <w:ins w:id="1374" w:author="Javier Kachuka" w:date="2019-11-05T22:57:00Z"/>
        </w:trPr>
        <w:tc>
          <w:tcPr>
            <w:tcW w:w="4540" w:type="dxa"/>
            <w:gridSpan w:val="2"/>
          </w:tcPr>
          <w:p w14:paraId="38EC549D" w14:textId="77777777" w:rsidR="00E61519" w:rsidRPr="00EC5FEE" w:rsidRDefault="00E61519" w:rsidP="004E0B3C">
            <w:pPr>
              <w:jc w:val="both"/>
              <w:rPr>
                <w:ins w:id="1375" w:author="Javier Kachuka" w:date="2019-11-05T22:57:00Z"/>
                <w:rFonts w:cs="Arial"/>
                <w:sz w:val="24"/>
                <w:szCs w:val="24"/>
                <w:lang w:val="es-ES"/>
              </w:rPr>
            </w:pPr>
          </w:p>
        </w:tc>
        <w:tc>
          <w:tcPr>
            <w:tcW w:w="4288" w:type="dxa"/>
          </w:tcPr>
          <w:p w14:paraId="5D76E65F" w14:textId="1BFA54BF" w:rsidR="00E61519" w:rsidRPr="00EC5FEE" w:rsidRDefault="00E61519">
            <w:pPr>
              <w:pStyle w:val="Prrafodelista"/>
              <w:numPr>
                <w:ilvl w:val="0"/>
                <w:numId w:val="27"/>
              </w:numPr>
              <w:jc w:val="both"/>
              <w:rPr>
                <w:ins w:id="1376" w:author="Javier Kachuka" w:date="2019-11-05T22:57:00Z"/>
                <w:rFonts w:cs="Arial"/>
                <w:sz w:val="24"/>
                <w:szCs w:val="24"/>
                <w:lang w:val="es-ES"/>
              </w:rPr>
            </w:pPr>
            <w:ins w:id="1377" w:author="Javier Kachuka" w:date="2019-11-05T22:57:00Z">
              <w:r>
                <w:rPr>
                  <w:rFonts w:cs="Arial"/>
                  <w:sz w:val="24"/>
                  <w:szCs w:val="24"/>
                  <w:lang w:val="es-ES"/>
                </w:rPr>
                <w:t xml:space="preserve">El sistema solicita que se ingresen el nombre, </w:t>
              </w:r>
            </w:ins>
            <w:ins w:id="1378" w:author="Javier Kachuka" w:date="2019-11-05T22:59:00Z">
              <w:r>
                <w:rPr>
                  <w:rFonts w:cs="Arial"/>
                  <w:sz w:val="24"/>
                  <w:szCs w:val="24"/>
                  <w:lang w:val="es-ES"/>
                </w:rPr>
                <w:t xml:space="preserve">que prioridad </w:t>
              </w:r>
            </w:ins>
            <w:ins w:id="1379" w:author="Javier Kachuka" w:date="2019-11-05T23:00:00Z">
              <w:r>
                <w:rPr>
                  <w:rFonts w:cs="Arial"/>
                  <w:sz w:val="24"/>
                  <w:szCs w:val="24"/>
                  <w:lang w:val="es-ES"/>
                </w:rPr>
                <w:t>tendrá</w:t>
              </w:r>
            </w:ins>
            <w:ins w:id="1380" w:author="Javier Kachuka" w:date="2019-11-05T22:59:00Z">
              <w:r>
                <w:rPr>
                  <w:rFonts w:cs="Arial"/>
                  <w:sz w:val="24"/>
                  <w:szCs w:val="24"/>
                  <w:lang w:val="es-ES"/>
                </w:rPr>
                <w:t xml:space="preserve"> </w:t>
              </w:r>
            </w:ins>
            <w:ins w:id="1381" w:author="Javier Kachuka" w:date="2019-11-05T23:00:00Z">
              <w:r>
                <w:rPr>
                  <w:rFonts w:cs="Arial"/>
                  <w:sz w:val="24"/>
                  <w:szCs w:val="24"/>
                  <w:lang w:val="es-ES"/>
                </w:rPr>
                <w:t>el reclamo y que requisitos son necesarios.</w:t>
              </w:r>
            </w:ins>
          </w:p>
        </w:tc>
      </w:tr>
      <w:tr w:rsidR="00E61519" w:rsidRPr="00576F7E" w14:paraId="550C1CF4" w14:textId="77777777" w:rsidTr="004E0B3C">
        <w:trPr>
          <w:ins w:id="1382" w:author="Javier Kachuka" w:date="2019-11-05T22:57:00Z"/>
        </w:trPr>
        <w:tc>
          <w:tcPr>
            <w:tcW w:w="4540" w:type="dxa"/>
            <w:gridSpan w:val="2"/>
          </w:tcPr>
          <w:p w14:paraId="3FC7E690" w14:textId="65E0F643" w:rsidR="00E61519" w:rsidRPr="00EC5FEE" w:rsidRDefault="00E61519">
            <w:pPr>
              <w:pStyle w:val="Prrafodelista"/>
              <w:numPr>
                <w:ilvl w:val="0"/>
                <w:numId w:val="27"/>
              </w:numPr>
              <w:jc w:val="both"/>
              <w:rPr>
                <w:ins w:id="1383" w:author="Javier Kachuka" w:date="2019-11-05T22:57:00Z"/>
                <w:rFonts w:cs="Arial"/>
                <w:sz w:val="24"/>
                <w:szCs w:val="24"/>
                <w:lang w:val="es-ES"/>
              </w:rPr>
            </w:pPr>
            <w:ins w:id="1384" w:author="Javier Kachuka" w:date="2019-11-05T22:57:00Z">
              <w:r>
                <w:rPr>
                  <w:rFonts w:cs="Arial"/>
                  <w:sz w:val="24"/>
                  <w:szCs w:val="24"/>
                  <w:lang w:val="es-ES"/>
                </w:rPr>
                <w:t>El oficinista o administrador ingresa los datos correspondientes.</w:t>
              </w:r>
            </w:ins>
          </w:p>
        </w:tc>
        <w:tc>
          <w:tcPr>
            <w:tcW w:w="4288" w:type="dxa"/>
          </w:tcPr>
          <w:p w14:paraId="72E4F807" w14:textId="77777777" w:rsidR="00E61519" w:rsidRPr="00EC5FEE" w:rsidRDefault="00E61519" w:rsidP="004E0B3C">
            <w:pPr>
              <w:jc w:val="both"/>
              <w:rPr>
                <w:ins w:id="1385" w:author="Javier Kachuka" w:date="2019-11-05T22:57:00Z"/>
                <w:rFonts w:cs="Arial"/>
                <w:sz w:val="24"/>
                <w:szCs w:val="24"/>
                <w:lang w:val="es-ES"/>
              </w:rPr>
            </w:pPr>
          </w:p>
        </w:tc>
      </w:tr>
      <w:tr w:rsidR="00E61519" w:rsidRPr="00576F7E" w14:paraId="64CAC532" w14:textId="77777777" w:rsidTr="004E0B3C">
        <w:trPr>
          <w:ins w:id="1386" w:author="Javier Kachuka" w:date="2019-11-05T22:57:00Z"/>
        </w:trPr>
        <w:tc>
          <w:tcPr>
            <w:tcW w:w="4540" w:type="dxa"/>
            <w:gridSpan w:val="2"/>
          </w:tcPr>
          <w:p w14:paraId="09C8F26F" w14:textId="77777777" w:rsidR="00E61519" w:rsidRPr="00456A0E" w:rsidRDefault="00E61519" w:rsidP="004E0B3C">
            <w:pPr>
              <w:jc w:val="both"/>
              <w:rPr>
                <w:ins w:id="1387" w:author="Javier Kachuka" w:date="2019-11-05T22:57:00Z"/>
                <w:rFonts w:cs="Arial"/>
                <w:sz w:val="24"/>
                <w:szCs w:val="24"/>
                <w:lang w:val="es-ES"/>
              </w:rPr>
            </w:pPr>
          </w:p>
        </w:tc>
        <w:tc>
          <w:tcPr>
            <w:tcW w:w="4288" w:type="dxa"/>
          </w:tcPr>
          <w:p w14:paraId="7D0931DC" w14:textId="77777777" w:rsidR="00E61519" w:rsidRPr="00456A0E" w:rsidRDefault="00E61519" w:rsidP="00E61519">
            <w:pPr>
              <w:pStyle w:val="Prrafodelista"/>
              <w:numPr>
                <w:ilvl w:val="0"/>
                <w:numId w:val="27"/>
              </w:numPr>
              <w:jc w:val="both"/>
              <w:rPr>
                <w:ins w:id="1388" w:author="Javier Kachuka" w:date="2019-11-05T22:57:00Z"/>
                <w:rFonts w:cs="Arial"/>
                <w:sz w:val="24"/>
                <w:szCs w:val="24"/>
                <w:lang w:val="es-ES"/>
              </w:rPr>
            </w:pPr>
            <w:ins w:id="1389" w:author="Javier Kachuka" w:date="2019-11-05T22:57:00Z">
              <w:r>
                <w:rPr>
                  <w:rFonts w:cs="Arial"/>
                  <w:sz w:val="24"/>
                  <w:szCs w:val="24"/>
                  <w:lang w:val="es-ES"/>
                </w:rPr>
                <w:t>El sistema comprueba los datos, guarda el reclamo y finaliza el caso de uso.</w:t>
              </w:r>
            </w:ins>
          </w:p>
        </w:tc>
      </w:tr>
      <w:tr w:rsidR="00E61519" w:rsidRPr="00EC5FEE" w14:paraId="4DB85CE4" w14:textId="77777777" w:rsidTr="004E0B3C">
        <w:trPr>
          <w:ins w:id="1390" w:author="Javier Kachuka" w:date="2019-11-05T22:57:00Z"/>
        </w:trPr>
        <w:tc>
          <w:tcPr>
            <w:tcW w:w="8828" w:type="dxa"/>
            <w:gridSpan w:val="3"/>
            <w:shd w:val="clear" w:color="auto" w:fill="9CC2E5" w:themeFill="accent1" w:themeFillTint="99"/>
          </w:tcPr>
          <w:p w14:paraId="51FC0E2B" w14:textId="77777777" w:rsidR="00E61519" w:rsidRPr="00EC5FEE" w:rsidRDefault="00E61519" w:rsidP="004E0B3C">
            <w:pPr>
              <w:jc w:val="center"/>
              <w:rPr>
                <w:ins w:id="1391" w:author="Javier Kachuka" w:date="2019-11-05T22:57:00Z"/>
                <w:rFonts w:cs="Arial"/>
                <w:sz w:val="24"/>
                <w:szCs w:val="24"/>
                <w:lang w:val="es-ES"/>
              </w:rPr>
            </w:pPr>
            <w:ins w:id="1392" w:author="Javier Kachuka" w:date="2019-11-05T22:57:00Z">
              <w:r w:rsidRPr="00EC5FEE">
                <w:rPr>
                  <w:rFonts w:cs="Arial"/>
                  <w:b/>
                  <w:sz w:val="24"/>
                  <w:szCs w:val="24"/>
                  <w:lang w:val="es-ES"/>
                </w:rPr>
                <w:t>Curso Alternativo de Eventos</w:t>
              </w:r>
            </w:ins>
          </w:p>
        </w:tc>
      </w:tr>
      <w:tr w:rsidR="00E61519" w:rsidRPr="00576F7E" w14:paraId="79FE3688" w14:textId="77777777" w:rsidTr="004E0B3C">
        <w:trPr>
          <w:ins w:id="1393" w:author="Javier Kachuka" w:date="2019-11-05T22:57:00Z"/>
        </w:trPr>
        <w:tc>
          <w:tcPr>
            <w:tcW w:w="4540" w:type="dxa"/>
            <w:gridSpan w:val="2"/>
          </w:tcPr>
          <w:p w14:paraId="34D0656E" w14:textId="77777777" w:rsidR="00E61519" w:rsidRPr="00EC5FEE" w:rsidRDefault="00E61519" w:rsidP="004E0B3C">
            <w:pPr>
              <w:jc w:val="center"/>
              <w:rPr>
                <w:ins w:id="1394" w:author="Javier Kachuka" w:date="2019-11-05T22:57:00Z"/>
                <w:rFonts w:cs="Arial"/>
                <w:b/>
                <w:sz w:val="24"/>
                <w:szCs w:val="24"/>
                <w:lang w:val="es-ES"/>
              </w:rPr>
            </w:pPr>
          </w:p>
        </w:tc>
        <w:tc>
          <w:tcPr>
            <w:tcW w:w="4288" w:type="dxa"/>
          </w:tcPr>
          <w:p w14:paraId="39CFF531" w14:textId="53E15C43" w:rsidR="00E61519" w:rsidRPr="00EC5FEE" w:rsidRDefault="00E61519">
            <w:pPr>
              <w:jc w:val="both"/>
              <w:rPr>
                <w:ins w:id="1395" w:author="Javier Kachuka" w:date="2019-11-05T22:57:00Z"/>
                <w:rFonts w:cs="Arial"/>
                <w:sz w:val="24"/>
                <w:szCs w:val="24"/>
                <w:lang w:val="es-ES"/>
              </w:rPr>
              <w:pPrChange w:id="1396" w:author="Javier Kachuka" w:date="2019-11-05T23:03:00Z">
                <w:pPr/>
              </w:pPrChange>
            </w:pPr>
            <w:ins w:id="1397" w:author="Javier Kachuka" w:date="2019-11-05T23:00:00Z">
              <w:r>
                <w:rPr>
                  <w:rFonts w:cs="Arial"/>
                  <w:sz w:val="24"/>
                  <w:szCs w:val="24"/>
                  <w:lang w:val="es-ES"/>
                </w:rPr>
                <w:t>4</w:t>
              </w:r>
            </w:ins>
            <w:ins w:id="1398" w:author="Javier Kachuka" w:date="2019-11-05T22:57:00Z">
              <w:r>
                <w:rPr>
                  <w:rFonts w:cs="Arial"/>
                  <w:sz w:val="24"/>
                  <w:szCs w:val="24"/>
                  <w:lang w:val="es-ES"/>
                </w:rPr>
                <w:t>.1 Si los datos no son correctos el sistema solicita que se vuelvan a ingresar.</w:t>
              </w:r>
            </w:ins>
          </w:p>
        </w:tc>
      </w:tr>
    </w:tbl>
    <w:p w14:paraId="56F444D5" w14:textId="41B1D23A" w:rsidR="003003BF" w:rsidRDefault="003003BF" w:rsidP="00431D6D">
      <w:pPr>
        <w:rPr>
          <w:ins w:id="1399" w:author="Javier Kachuka" w:date="2019-11-05T23:02:00Z"/>
          <w:lang w:val="es-ES"/>
        </w:rPr>
      </w:pPr>
    </w:p>
    <w:p w14:paraId="5DDADEE0" w14:textId="30A50F1E" w:rsidR="00154D87" w:rsidRDefault="00154D87" w:rsidP="00431D6D">
      <w:pPr>
        <w:rPr>
          <w:ins w:id="1400" w:author="Javier Kachuka" w:date="2019-11-05T23:02:00Z"/>
          <w:lang w:val="es-ES"/>
        </w:rPr>
      </w:pPr>
    </w:p>
    <w:p w14:paraId="4741C046" w14:textId="77777777" w:rsidR="00154D87" w:rsidRDefault="00154D87" w:rsidP="00431D6D">
      <w:pPr>
        <w:rPr>
          <w:ins w:id="1401" w:author="Javier Kachuka" w:date="2019-11-05T22:57:00Z"/>
          <w:lang w:val="es-ES"/>
        </w:rPr>
      </w:pPr>
    </w:p>
    <w:tbl>
      <w:tblPr>
        <w:tblStyle w:val="Tablaconcuadrcula"/>
        <w:tblW w:w="0" w:type="auto"/>
        <w:tblLook w:val="04A0" w:firstRow="1" w:lastRow="0" w:firstColumn="1" w:lastColumn="0" w:noHBand="0" w:noVBand="1"/>
      </w:tblPr>
      <w:tblGrid>
        <w:gridCol w:w="2122"/>
        <w:gridCol w:w="2292"/>
        <w:gridCol w:w="4414"/>
      </w:tblGrid>
      <w:tr w:rsidR="00154D87" w:rsidRPr="00576F7E" w14:paraId="474B1AE9" w14:textId="77777777" w:rsidTr="004E0B3C">
        <w:trPr>
          <w:ins w:id="1402" w:author="Javier Kachuka" w:date="2019-11-05T23:02:00Z"/>
        </w:trPr>
        <w:tc>
          <w:tcPr>
            <w:tcW w:w="2122" w:type="dxa"/>
            <w:shd w:val="clear" w:color="auto" w:fill="9CC2E5" w:themeFill="accent1" w:themeFillTint="99"/>
          </w:tcPr>
          <w:p w14:paraId="11C353AD" w14:textId="7C2459E1" w:rsidR="00154D87" w:rsidRPr="00EC5FEE" w:rsidRDefault="00154D87" w:rsidP="00154D87">
            <w:pPr>
              <w:rPr>
                <w:ins w:id="1403" w:author="Javier Kachuka" w:date="2019-11-05T23:02:00Z"/>
                <w:rFonts w:cs="Arial"/>
                <w:b/>
                <w:sz w:val="24"/>
                <w:szCs w:val="24"/>
                <w:lang w:val="es-ES"/>
              </w:rPr>
            </w:pPr>
            <w:ins w:id="1404" w:author="Javier Kachuka" w:date="2019-11-05T23:02:00Z">
              <w:r w:rsidRPr="00EC5FEE">
                <w:rPr>
                  <w:rFonts w:cs="Arial"/>
                  <w:b/>
                  <w:sz w:val="24"/>
                  <w:szCs w:val="24"/>
                  <w:lang w:val="es-ES"/>
                </w:rPr>
                <w:lastRenderedPageBreak/>
                <w:t>Caso de uso</w:t>
              </w:r>
            </w:ins>
          </w:p>
        </w:tc>
        <w:tc>
          <w:tcPr>
            <w:tcW w:w="6706" w:type="dxa"/>
            <w:gridSpan w:val="2"/>
          </w:tcPr>
          <w:p w14:paraId="0D6DC5D4" w14:textId="2A1684A0" w:rsidR="00154D87" w:rsidRPr="00EC5FEE" w:rsidRDefault="00154D87" w:rsidP="00154D87">
            <w:pPr>
              <w:rPr>
                <w:ins w:id="1405" w:author="Javier Kachuka" w:date="2019-11-05T23:02:00Z"/>
                <w:rFonts w:cs="Arial"/>
                <w:sz w:val="24"/>
                <w:szCs w:val="24"/>
                <w:lang w:val="es-ES"/>
              </w:rPr>
            </w:pPr>
            <w:ins w:id="1406" w:author="Javier Kachuka" w:date="2019-11-05T23:02:00Z">
              <w:r w:rsidRPr="00EC5FEE">
                <w:rPr>
                  <w:rFonts w:cs="Arial"/>
                  <w:sz w:val="24"/>
                  <w:szCs w:val="24"/>
                  <w:lang w:val="es-ES"/>
                </w:rPr>
                <w:t xml:space="preserve">Modificar </w:t>
              </w:r>
              <w:r>
                <w:rPr>
                  <w:rFonts w:cs="Arial"/>
                  <w:sz w:val="24"/>
                  <w:szCs w:val="24"/>
                  <w:lang w:val="es-ES"/>
                </w:rPr>
                <w:t xml:space="preserve">Tipo de </w:t>
              </w:r>
              <w:r w:rsidRPr="00EC5FEE">
                <w:rPr>
                  <w:rFonts w:cs="Arial"/>
                  <w:sz w:val="24"/>
                  <w:szCs w:val="24"/>
                  <w:lang w:val="es-ES"/>
                </w:rPr>
                <w:t>Reclamo</w:t>
              </w:r>
              <w:r>
                <w:rPr>
                  <w:rFonts w:cs="Arial"/>
                  <w:sz w:val="24"/>
                  <w:szCs w:val="24"/>
                  <w:lang w:val="es-ES"/>
                </w:rPr>
                <w:t xml:space="preserve"> (ABM de Tipo de Reclamo)</w:t>
              </w:r>
            </w:ins>
          </w:p>
        </w:tc>
      </w:tr>
      <w:tr w:rsidR="00154D87" w:rsidRPr="00EC5FEE" w14:paraId="53B92224" w14:textId="77777777" w:rsidTr="004E0B3C">
        <w:trPr>
          <w:ins w:id="1407" w:author="Javier Kachuka" w:date="2019-11-05T23:02:00Z"/>
        </w:trPr>
        <w:tc>
          <w:tcPr>
            <w:tcW w:w="2122" w:type="dxa"/>
            <w:shd w:val="clear" w:color="auto" w:fill="9CC2E5" w:themeFill="accent1" w:themeFillTint="99"/>
          </w:tcPr>
          <w:p w14:paraId="27544A61" w14:textId="1473B283" w:rsidR="00154D87" w:rsidRPr="00EC5FEE" w:rsidRDefault="00154D87" w:rsidP="00154D87">
            <w:pPr>
              <w:rPr>
                <w:ins w:id="1408" w:author="Javier Kachuka" w:date="2019-11-05T23:02:00Z"/>
                <w:rFonts w:cs="Arial"/>
                <w:b/>
                <w:sz w:val="24"/>
                <w:szCs w:val="24"/>
                <w:lang w:val="es-ES"/>
              </w:rPr>
            </w:pPr>
            <w:ins w:id="1409" w:author="Javier Kachuka" w:date="2019-11-05T23:02:00Z">
              <w:r w:rsidRPr="00EC5FEE">
                <w:rPr>
                  <w:rFonts w:cs="Arial"/>
                  <w:b/>
                  <w:sz w:val="24"/>
                  <w:szCs w:val="24"/>
                  <w:lang w:val="es-ES"/>
                </w:rPr>
                <w:t>Actor</w:t>
              </w:r>
            </w:ins>
          </w:p>
        </w:tc>
        <w:tc>
          <w:tcPr>
            <w:tcW w:w="6706" w:type="dxa"/>
            <w:gridSpan w:val="2"/>
          </w:tcPr>
          <w:p w14:paraId="67B6326B" w14:textId="3685E1C6" w:rsidR="00154D87" w:rsidRPr="00EC5FEE" w:rsidRDefault="00154D87" w:rsidP="00154D87">
            <w:pPr>
              <w:rPr>
                <w:ins w:id="1410" w:author="Javier Kachuka" w:date="2019-11-05T23:02:00Z"/>
                <w:rFonts w:cs="Arial"/>
                <w:sz w:val="24"/>
                <w:szCs w:val="24"/>
                <w:lang w:val="es-ES"/>
              </w:rPr>
            </w:pPr>
            <w:ins w:id="1411" w:author="Javier Kachuka" w:date="2019-11-05T23:02:00Z">
              <w:r>
                <w:rPr>
                  <w:rFonts w:cs="Arial"/>
                  <w:sz w:val="24"/>
                  <w:szCs w:val="24"/>
                  <w:lang w:val="es-ES"/>
                </w:rPr>
                <w:t>O</w:t>
              </w:r>
              <w:r w:rsidRPr="00EC5FEE">
                <w:rPr>
                  <w:rFonts w:cs="Arial"/>
                  <w:sz w:val="24"/>
                  <w:szCs w:val="24"/>
                  <w:lang w:val="es-ES"/>
                </w:rPr>
                <w:t>ficinista</w:t>
              </w:r>
              <w:r>
                <w:rPr>
                  <w:rFonts w:cs="Arial"/>
                  <w:sz w:val="24"/>
                  <w:szCs w:val="24"/>
                  <w:lang w:val="es-ES"/>
                </w:rPr>
                <w:t xml:space="preserve"> , administrador</w:t>
              </w:r>
            </w:ins>
          </w:p>
        </w:tc>
      </w:tr>
      <w:tr w:rsidR="00154D87" w:rsidRPr="00576F7E" w14:paraId="3BFC4526" w14:textId="77777777" w:rsidTr="004E0B3C">
        <w:trPr>
          <w:ins w:id="1412" w:author="Javier Kachuka" w:date="2019-11-05T23:02:00Z"/>
        </w:trPr>
        <w:tc>
          <w:tcPr>
            <w:tcW w:w="2122" w:type="dxa"/>
            <w:shd w:val="clear" w:color="auto" w:fill="9CC2E5" w:themeFill="accent1" w:themeFillTint="99"/>
          </w:tcPr>
          <w:p w14:paraId="005F8ECE" w14:textId="4AD53C6F" w:rsidR="00154D87" w:rsidRPr="00EC5FEE" w:rsidRDefault="00154D87" w:rsidP="00154D87">
            <w:pPr>
              <w:rPr>
                <w:ins w:id="1413" w:author="Javier Kachuka" w:date="2019-11-05T23:02:00Z"/>
                <w:rFonts w:cs="Arial"/>
                <w:b/>
                <w:sz w:val="24"/>
                <w:szCs w:val="24"/>
                <w:lang w:val="es-ES"/>
              </w:rPr>
            </w:pPr>
            <w:ins w:id="1414" w:author="Javier Kachuka" w:date="2019-11-05T23:02:00Z">
              <w:r w:rsidRPr="00EC5FEE">
                <w:rPr>
                  <w:rFonts w:cs="Arial"/>
                  <w:b/>
                  <w:sz w:val="24"/>
                  <w:szCs w:val="24"/>
                  <w:lang w:val="es-ES"/>
                </w:rPr>
                <w:t xml:space="preserve">Descripción </w:t>
              </w:r>
            </w:ins>
          </w:p>
        </w:tc>
        <w:tc>
          <w:tcPr>
            <w:tcW w:w="6706" w:type="dxa"/>
            <w:gridSpan w:val="2"/>
          </w:tcPr>
          <w:p w14:paraId="6CF63280" w14:textId="346476A8" w:rsidR="00154D87" w:rsidRPr="00EC5FEE" w:rsidRDefault="00154D87" w:rsidP="00154D87">
            <w:pPr>
              <w:rPr>
                <w:ins w:id="1415" w:author="Javier Kachuka" w:date="2019-11-05T23:02:00Z"/>
                <w:rFonts w:cs="Arial"/>
                <w:sz w:val="24"/>
                <w:szCs w:val="24"/>
                <w:lang w:val="es-ES"/>
              </w:rPr>
            </w:pPr>
            <w:ins w:id="1416" w:author="Javier Kachuka" w:date="2019-11-05T23:02:00Z">
              <w:r w:rsidRPr="00EC5FEE">
                <w:rPr>
                  <w:rFonts w:cs="Arial"/>
                  <w:sz w:val="24"/>
                  <w:szCs w:val="24"/>
                  <w:lang w:val="es-ES"/>
                </w:rPr>
                <w:t>El oficinista</w:t>
              </w:r>
              <w:r>
                <w:rPr>
                  <w:rFonts w:cs="Arial"/>
                  <w:sz w:val="24"/>
                  <w:szCs w:val="24"/>
                  <w:lang w:val="es-ES"/>
                </w:rPr>
                <w:t xml:space="preserve"> o el administrador</w:t>
              </w:r>
              <w:r w:rsidRPr="00EC5FEE">
                <w:rPr>
                  <w:rFonts w:cs="Arial"/>
                  <w:sz w:val="24"/>
                  <w:szCs w:val="24"/>
                  <w:lang w:val="es-ES"/>
                </w:rPr>
                <w:t xml:space="preserve"> modifica los detalles </w:t>
              </w:r>
              <w:r>
                <w:rPr>
                  <w:rFonts w:cs="Arial"/>
                  <w:sz w:val="24"/>
                  <w:szCs w:val="24"/>
                  <w:lang w:val="es-ES"/>
                </w:rPr>
                <w:t>de un tipo de reclamo</w:t>
              </w:r>
            </w:ins>
          </w:p>
        </w:tc>
      </w:tr>
      <w:tr w:rsidR="00154D87" w:rsidRPr="00EC5FEE" w14:paraId="0BC53D34" w14:textId="77777777" w:rsidTr="004E0B3C">
        <w:trPr>
          <w:ins w:id="1417" w:author="Javier Kachuka" w:date="2019-11-05T23:02:00Z"/>
        </w:trPr>
        <w:tc>
          <w:tcPr>
            <w:tcW w:w="2122" w:type="dxa"/>
            <w:shd w:val="clear" w:color="auto" w:fill="9CC2E5" w:themeFill="accent1" w:themeFillTint="99"/>
          </w:tcPr>
          <w:p w14:paraId="57F59334" w14:textId="7309A5E4" w:rsidR="00154D87" w:rsidRPr="00EC5FEE" w:rsidRDefault="00154D87" w:rsidP="00154D87">
            <w:pPr>
              <w:rPr>
                <w:ins w:id="1418" w:author="Javier Kachuka" w:date="2019-11-05T23:02:00Z"/>
                <w:rFonts w:cs="Arial"/>
                <w:b/>
                <w:sz w:val="24"/>
                <w:szCs w:val="24"/>
                <w:lang w:val="es-ES"/>
              </w:rPr>
            </w:pPr>
            <w:ins w:id="1419" w:author="Javier Kachuka" w:date="2019-11-05T23:02:00Z">
              <w:r w:rsidRPr="00EC5FEE">
                <w:rPr>
                  <w:rFonts w:cs="Arial"/>
                  <w:b/>
                  <w:sz w:val="24"/>
                  <w:szCs w:val="24"/>
                  <w:lang w:val="es-ES"/>
                </w:rPr>
                <w:t>Referencia Cruzada</w:t>
              </w:r>
            </w:ins>
          </w:p>
        </w:tc>
        <w:tc>
          <w:tcPr>
            <w:tcW w:w="6706" w:type="dxa"/>
            <w:gridSpan w:val="2"/>
          </w:tcPr>
          <w:p w14:paraId="031D07EA" w14:textId="05B18AC8" w:rsidR="00154D87" w:rsidRPr="00EC5FEE" w:rsidRDefault="00154D87" w:rsidP="00154D87">
            <w:pPr>
              <w:rPr>
                <w:ins w:id="1420" w:author="Javier Kachuka" w:date="2019-11-05T23:02:00Z"/>
                <w:rFonts w:cs="Arial"/>
                <w:sz w:val="24"/>
                <w:szCs w:val="24"/>
                <w:lang w:val="es-ES"/>
              </w:rPr>
            </w:pPr>
            <w:ins w:id="1421" w:author="Javier Kachuka" w:date="2019-11-05T23:02:00Z">
              <w:r w:rsidRPr="00EC5FEE">
                <w:rPr>
                  <w:rFonts w:cs="Arial"/>
                  <w:sz w:val="24"/>
                  <w:szCs w:val="24"/>
                  <w:lang w:val="es-ES"/>
                </w:rPr>
                <w:t>RF1.</w:t>
              </w:r>
              <w:r>
                <w:rPr>
                  <w:rFonts w:cs="Arial"/>
                  <w:sz w:val="24"/>
                  <w:szCs w:val="24"/>
                  <w:lang w:val="es-ES"/>
                </w:rPr>
                <w:t>6</w:t>
              </w:r>
            </w:ins>
          </w:p>
        </w:tc>
      </w:tr>
      <w:tr w:rsidR="00154D87" w:rsidRPr="00EC5FEE" w14:paraId="690A53DE" w14:textId="77777777" w:rsidTr="004E0B3C">
        <w:trPr>
          <w:ins w:id="1422" w:author="Javier Kachuka" w:date="2019-11-05T23:02:00Z"/>
        </w:trPr>
        <w:tc>
          <w:tcPr>
            <w:tcW w:w="2122" w:type="dxa"/>
            <w:shd w:val="clear" w:color="auto" w:fill="9CC2E5" w:themeFill="accent1" w:themeFillTint="99"/>
          </w:tcPr>
          <w:p w14:paraId="28C9B947" w14:textId="77777777" w:rsidR="00154D87" w:rsidRPr="00EC5FEE" w:rsidRDefault="00154D87" w:rsidP="004E0B3C">
            <w:pPr>
              <w:rPr>
                <w:ins w:id="1423" w:author="Javier Kachuka" w:date="2019-11-05T23:02:00Z"/>
                <w:rFonts w:cs="Arial"/>
                <w:b/>
                <w:sz w:val="24"/>
                <w:szCs w:val="24"/>
                <w:lang w:val="es-ES"/>
              </w:rPr>
            </w:pPr>
            <w:ins w:id="1424" w:author="Javier Kachuka" w:date="2019-11-05T23:02:00Z">
              <w:r w:rsidRPr="00EC5FEE">
                <w:rPr>
                  <w:rFonts w:cs="Arial"/>
                  <w:b/>
                  <w:sz w:val="24"/>
                  <w:szCs w:val="24"/>
                  <w:lang w:val="es-ES"/>
                </w:rPr>
                <w:t xml:space="preserve">Precondición </w:t>
              </w:r>
            </w:ins>
          </w:p>
        </w:tc>
        <w:tc>
          <w:tcPr>
            <w:tcW w:w="6706" w:type="dxa"/>
            <w:gridSpan w:val="2"/>
          </w:tcPr>
          <w:p w14:paraId="5DD5AAE7" w14:textId="77777777" w:rsidR="00154D87" w:rsidRPr="00EC5FEE" w:rsidRDefault="00154D87" w:rsidP="004E0B3C">
            <w:pPr>
              <w:rPr>
                <w:ins w:id="1425" w:author="Javier Kachuka" w:date="2019-11-05T23:02:00Z"/>
                <w:rFonts w:cs="Arial"/>
                <w:sz w:val="24"/>
                <w:szCs w:val="24"/>
                <w:lang w:val="es-ES"/>
              </w:rPr>
            </w:pPr>
          </w:p>
        </w:tc>
      </w:tr>
      <w:tr w:rsidR="00154D87" w:rsidRPr="00576F7E" w14:paraId="19A5E61C" w14:textId="77777777" w:rsidTr="004E0B3C">
        <w:trPr>
          <w:ins w:id="1426" w:author="Javier Kachuka" w:date="2019-11-05T23:02:00Z"/>
        </w:trPr>
        <w:tc>
          <w:tcPr>
            <w:tcW w:w="2122" w:type="dxa"/>
            <w:shd w:val="clear" w:color="auto" w:fill="9CC2E5" w:themeFill="accent1" w:themeFillTint="99"/>
          </w:tcPr>
          <w:p w14:paraId="4C405C0A" w14:textId="77777777" w:rsidR="00154D87" w:rsidRPr="00EC5FEE" w:rsidRDefault="00154D87" w:rsidP="004E0B3C">
            <w:pPr>
              <w:rPr>
                <w:ins w:id="1427" w:author="Javier Kachuka" w:date="2019-11-05T23:02:00Z"/>
                <w:rFonts w:cs="Arial"/>
                <w:b/>
                <w:sz w:val="24"/>
                <w:szCs w:val="24"/>
                <w:lang w:val="es-ES"/>
              </w:rPr>
            </w:pPr>
            <w:ins w:id="1428" w:author="Javier Kachuka" w:date="2019-11-05T23:02:00Z">
              <w:r w:rsidRPr="00EC5FEE">
                <w:rPr>
                  <w:rFonts w:cs="Arial"/>
                  <w:b/>
                  <w:sz w:val="24"/>
                  <w:szCs w:val="24"/>
                  <w:lang w:val="es-ES"/>
                </w:rPr>
                <w:t xml:space="preserve">Poscondición </w:t>
              </w:r>
            </w:ins>
          </w:p>
        </w:tc>
        <w:tc>
          <w:tcPr>
            <w:tcW w:w="6706" w:type="dxa"/>
            <w:gridSpan w:val="2"/>
          </w:tcPr>
          <w:p w14:paraId="5C17D727" w14:textId="521F9338" w:rsidR="00154D87" w:rsidRPr="00EC5FEE" w:rsidRDefault="00154D87">
            <w:pPr>
              <w:rPr>
                <w:ins w:id="1429" w:author="Javier Kachuka" w:date="2019-11-05T23:02:00Z"/>
                <w:rFonts w:cs="Arial"/>
                <w:sz w:val="24"/>
                <w:szCs w:val="24"/>
                <w:lang w:val="es-ES"/>
              </w:rPr>
            </w:pPr>
            <w:ins w:id="1430" w:author="Javier Kachuka" w:date="2019-11-05T23:02:00Z">
              <w:r>
                <w:rPr>
                  <w:rFonts w:cs="Arial"/>
                  <w:sz w:val="24"/>
                  <w:szCs w:val="24"/>
                  <w:lang w:val="es-ES"/>
                </w:rPr>
                <w:t xml:space="preserve">Se modificaron los detalles de un tipo de reclamo. </w:t>
              </w:r>
            </w:ins>
          </w:p>
        </w:tc>
      </w:tr>
      <w:tr w:rsidR="00154D87" w:rsidRPr="00A51454" w14:paraId="2DFF8ED1" w14:textId="77777777" w:rsidTr="004E0B3C">
        <w:trPr>
          <w:ins w:id="1431" w:author="Javier Kachuka" w:date="2019-11-05T23:02:00Z"/>
        </w:trPr>
        <w:tc>
          <w:tcPr>
            <w:tcW w:w="8828" w:type="dxa"/>
            <w:gridSpan w:val="3"/>
            <w:shd w:val="clear" w:color="auto" w:fill="9CC2E5" w:themeFill="accent1" w:themeFillTint="99"/>
          </w:tcPr>
          <w:p w14:paraId="0C798C14" w14:textId="77777777" w:rsidR="00154D87" w:rsidRPr="00EC5FEE" w:rsidRDefault="00154D87" w:rsidP="004E0B3C">
            <w:pPr>
              <w:jc w:val="center"/>
              <w:rPr>
                <w:ins w:id="1432" w:author="Javier Kachuka" w:date="2019-11-05T23:02:00Z"/>
                <w:rFonts w:cs="Arial"/>
                <w:b/>
                <w:sz w:val="24"/>
                <w:szCs w:val="24"/>
                <w:lang w:val="es-ES"/>
              </w:rPr>
            </w:pPr>
            <w:ins w:id="1433" w:author="Javier Kachuka" w:date="2019-11-05T23:02:00Z">
              <w:r w:rsidRPr="00EC5FEE">
                <w:rPr>
                  <w:rFonts w:cs="Arial"/>
                  <w:b/>
                  <w:sz w:val="24"/>
                  <w:szCs w:val="24"/>
                  <w:lang w:val="es-ES"/>
                </w:rPr>
                <w:t>Curso Típico de Eventos</w:t>
              </w:r>
            </w:ins>
          </w:p>
        </w:tc>
      </w:tr>
      <w:tr w:rsidR="00154D87" w:rsidRPr="00576F7E" w14:paraId="7595C583" w14:textId="77777777" w:rsidTr="004E0B3C">
        <w:trPr>
          <w:ins w:id="1434" w:author="Javier Kachuka" w:date="2019-11-05T23:02:00Z"/>
        </w:trPr>
        <w:tc>
          <w:tcPr>
            <w:tcW w:w="4414" w:type="dxa"/>
            <w:gridSpan w:val="2"/>
          </w:tcPr>
          <w:p w14:paraId="4016C091" w14:textId="39866BE2" w:rsidR="00154D87" w:rsidRPr="00EC5FEE" w:rsidRDefault="00154D87" w:rsidP="00154D87">
            <w:pPr>
              <w:pStyle w:val="Prrafodelista"/>
              <w:numPr>
                <w:ilvl w:val="0"/>
                <w:numId w:val="28"/>
              </w:numPr>
              <w:jc w:val="both"/>
              <w:rPr>
                <w:ins w:id="1435" w:author="Javier Kachuka" w:date="2019-11-05T23:02:00Z"/>
                <w:rFonts w:cs="Arial"/>
                <w:sz w:val="24"/>
                <w:szCs w:val="24"/>
                <w:lang w:val="es-ES"/>
              </w:rPr>
            </w:pPr>
            <w:ins w:id="1436" w:author="Javier Kachuka" w:date="2019-11-05T23:02:00Z">
              <w:r>
                <w:rPr>
                  <w:rFonts w:cs="Arial"/>
                  <w:sz w:val="24"/>
                  <w:szCs w:val="24"/>
                  <w:lang w:val="es-ES"/>
                </w:rPr>
                <w:t>El caso de uso comienza cuando el oficinista o administrador solicita modificar un tipo de reclamo.</w:t>
              </w:r>
            </w:ins>
          </w:p>
        </w:tc>
        <w:tc>
          <w:tcPr>
            <w:tcW w:w="4414" w:type="dxa"/>
          </w:tcPr>
          <w:p w14:paraId="43E64FF2" w14:textId="77777777" w:rsidR="00154D87" w:rsidRPr="00EC5FEE" w:rsidRDefault="00154D87" w:rsidP="004E0B3C">
            <w:pPr>
              <w:jc w:val="both"/>
              <w:rPr>
                <w:ins w:id="1437" w:author="Javier Kachuka" w:date="2019-11-05T23:02:00Z"/>
                <w:rFonts w:cs="Arial"/>
                <w:sz w:val="24"/>
                <w:szCs w:val="24"/>
                <w:lang w:val="es-ES"/>
              </w:rPr>
            </w:pPr>
          </w:p>
        </w:tc>
      </w:tr>
      <w:tr w:rsidR="00154D87" w:rsidRPr="00576F7E" w14:paraId="5FE6F0B3" w14:textId="77777777" w:rsidTr="004E0B3C">
        <w:trPr>
          <w:ins w:id="1438" w:author="Javier Kachuka" w:date="2019-11-05T23:02:00Z"/>
        </w:trPr>
        <w:tc>
          <w:tcPr>
            <w:tcW w:w="4414" w:type="dxa"/>
            <w:gridSpan w:val="2"/>
          </w:tcPr>
          <w:p w14:paraId="06A49A29" w14:textId="77777777" w:rsidR="00154D87" w:rsidRPr="00572E70" w:rsidRDefault="00154D87" w:rsidP="004E0B3C">
            <w:pPr>
              <w:jc w:val="both"/>
              <w:rPr>
                <w:ins w:id="1439" w:author="Javier Kachuka" w:date="2019-11-05T23:02:00Z"/>
                <w:rFonts w:cs="Arial"/>
                <w:sz w:val="24"/>
                <w:szCs w:val="24"/>
                <w:lang w:val="es-ES"/>
              </w:rPr>
            </w:pPr>
          </w:p>
        </w:tc>
        <w:tc>
          <w:tcPr>
            <w:tcW w:w="4414" w:type="dxa"/>
          </w:tcPr>
          <w:p w14:paraId="73BACA11" w14:textId="77777777" w:rsidR="00154D87" w:rsidRPr="00572E70" w:rsidRDefault="00154D87" w:rsidP="00154D87">
            <w:pPr>
              <w:pStyle w:val="Prrafodelista"/>
              <w:numPr>
                <w:ilvl w:val="0"/>
                <w:numId w:val="28"/>
              </w:numPr>
              <w:jc w:val="both"/>
              <w:rPr>
                <w:ins w:id="1440" w:author="Javier Kachuka" w:date="2019-11-05T23:02:00Z"/>
                <w:rFonts w:cs="Arial"/>
                <w:sz w:val="24"/>
                <w:szCs w:val="24"/>
                <w:lang w:val="es-ES"/>
              </w:rPr>
            </w:pPr>
            <w:ins w:id="1441" w:author="Javier Kachuka" w:date="2019-11-05T23:02:00Z">
              <w:r>
                <w:rPr>
                  <w:rFonts w:cs="Arial"/>
                  <w:sz w:val="24"/>
                  <w:szCs w:val="24"/>
                  <w:lang w:val="es-ES"/>
                </w:rPr>
                <w:t>El sistema muestra todos los datos correspondientes a ese reclamo.</w:t>
              </w:r>
            </w:ins>
          </w:p>
        </w:tc>
      </w:tr>
      <w:tr w:rsidR="00154D87" w:rsidRPr="00576F7E" w14:paraId="68A9358F" w14:textId="77777777" w:rsidTr="004E0B3C">
        <w:trPr>
          <w:ins w:id="1442" w:author="Javier Kachuka" w:date="2019-11-05T23:02:00Z"/>
        </w:trPr>
        <w:tc>
          <w:tcPr>
            <w:tcW w:w="4414" w:type="dxa"/>
            <w:gridSpan w:val="2"/>
          </w:tcPr>
          <w:p w14:paraId="39ACED0D" w14:textId="5B58B01B" w:rsidR="00154D87" w:rsidRPr="00572E70" w:rsidRDefault="00154D87">
            <w:pPr>
              <w:pStyle w:val="Prrafodelista"/>
              <w:numPr>
                <w:ilvl w:val="0"/>
                <w:numId w:val="28"/>
              </w:numPr>
              <w:jc w:val="both"/>
              <w:rPr>
                <w:ins w:id="1443" w:author="Javier Kachuka" w:date="2019-11-05T23:02:00Z"/>
                <w:rFonts w:cs="Arial"/>
                <w:sz w:val="24"/>
                <w:szCs w:val="24"/>
                <w:lang w:val="es-ES"/>
              </w:rPr>
            </w:pPr>
            <w:ins w:id="1444" w:author="Javier Kachuka" w:date="2019-11-05T23:02:00Z">
              <w:r>
                <w:rPr>
                  <w:rFonts w:cs="Arial"/>
                  <w:sz w:val="24"/>
                  <w:szCs w:val="24"/>
                  <w:lang w:val="es-ES"/>
                </w:rPr>
                <w:t>El oficinista</w:t>
              </w:r>
            </w:ins>
            <w:ins w:id="1445" w:author="Javier Kachuka" w:date="2019-11-06T00:05:00Z">
              <w:r w:rsidR="00074280">
                <w:rPr>
                  <w:rFonts w:cs="Arial"/>
                  <w:sz w:val="24"/>
                  <w:szCs w:val="24"/>
                  <w:lang w:val="es-ES"/>
                </w:rPr>
                <w:t xml:space="preserve"> o administrador</w:t>
              </w:r>
            </w:ins>
            <w:ins w:id="1446" w:author="Javier Kachuka" w:date="2019-11-05T23:02:00Z">
              <w:r>
                <w:rPr>
                  <w:rFonts w:cs="Arial"/>
                  <w:sz w:val="24"/>
                  <w:szCs w:val="24"/>
                  <w:lang w:val="es-ES"/>
                </w:rPr>
                <w:t xml:space="preserve"> modifica los datos correspondientes.</w:t>
              </w:r>
            </w:ins>
          </w:p>
        </w:tc>
        <w:tc>
          <w:tcPr>
            <w:tcW w:w="4414" w:type="dxa"/>
          </w:tcPr>
          <w:p w14:paraId="3A0EE663" w14:textId="77777777" w:rsidR="00154D87" w:rsidRPr="00572E70" w:rsidRDefault="00154D87" w:rsidP="004E0B3C">
            <w:pPr>
              <w:jc w:val="both"/>
              <w:rPr>
                <w:ins w:id="1447" w:author="Javier Kachuka" w:date="2019-11-05T23:02:00Z"/>
                <w:rFonts w:cs="Arial"/>
                <w:sz w:val="24"/>
                <w:szCs w:val="24"/>
                <w:lang w:val="es-ES"/>
              </w:rPr>
            </w:pPr>
          </w:p>
        </w:tc>
      </w:tr>
      <w:tr w:rsidR="00154D87" w:rsidRPr="00576F7E" w14:paraId="47C3EA52" w14:textId="77777777" w:rsidTr="004E0B3C">
        <w:trPr>
          <w:ins w:id="1448" w:author="Javier Kachuka" w:date="2019-11-05T23:02:00Z"/>
        </w:trPr>
        <w:tc>
          <w:tcPr>
            <w:tcW w:w="4414" w:type="dxa"/>
            <w:gridSpan w:val="2"/>
          </w:tcPr>
          <w:p w14:paraId="3E78A7BC" w14:textId="77777777" w:rsidR="00154D87" w:rsidRPr="00572E70" w:rsidRDefault="00154D87" w:rsidP="004E0B3C">
            <w:pPr>
              <w:jc w:val="both"/>
              <w:rPr>
                <w:ins w:id="1449" w:author="Javier Kachuka" w:date="2019-11-05T23:02:00Z"/>
                <w:rFonts w:cs="Arial"/>
                <w:sz w:val="24"/>
                <w:szCs w:val="24"/>
                <w:lang w:val="es-ES"/>
              </w:rPr>
            </w:pPr>
          </w:p>
        </w:tc>
        <w:tc>
          <w:tcPr>
            <w:tcW w:w="4414" w:type="dxa"/>
          </w:tcPr>
          <w:p w14:paraId="35C7A9A5" w14:textId="5D8F9AA2" w:rsidR="00154D87" w:rsidRPr="00572E70" w:rsidRDefault="00154D87" w:rsidP="00154D87">
            <w:pPr>
              <w:pStyle w:val="Prrafodelista"/>
              <w:numPr>
                <w:ilvl w:val="0"/>
                <w:numId w:val="28"/>
              </w:numPr>
              <w:jc w:val="both"/>
              <w:rPr>
                <w:ins w:id="1450" w:author="Javier Kachuka" w:date="2019-11-05T23:02:00Z"/>
                <w:rFonts w:cs="Arial"/>
                <w:sz w:val="24"/>
                <w:szCs w:val="24"/>
                <w:lang w:val="es-ES"/>
              </w:rPr>
            </w:pPr>
            <w:ins w:id="1451" w:author="Javier Kachuka" w:date="2019-11-05T23:02:00Z">
              <w:r>
                <w:rPr>
                  <w:rFonts w:cs="Arial"/>
                  <w:sz w:val="24"/>
                  <w:szCs w:val="24"/>
                  <w:lang w:val="es-ES"/>
                </w:rPr>
                <w:t xml:space="preserve">El sistema </w:t>
              </w:r>
            </w:ins>
            <w:ins w:id="1452" w:author="Javier Kachuka" w:date="2019-11-05T23:03:00Z">
              <w:r>
                <w:rPr>
                  <w:rFonts w:cs="Arial"/>
                  <w:sz w:val="24"/>
                  <w:szCs w:val="24"/>
                  <w:lang w:val="es-ES"/>
                </w:rPr>
                <w:t xml:space="preserve">comprueba los datos, </w:t>
              </w:r>
            </w:ins>
            <w:ins w:id="1453" w:author="Javier Kachuka" w:date="2019-11-05T23:02:00Z">
              <w:r>
                <w:rPr>
                  <w:rFonts w:cs="Arial"/>
                  <w:sz w:val="24"/>
                  <w:szCs w:val="24"/>
                  <w:lang w:val="es-ES"/>
                </w:rPr>
                <w:t>guarda los cambios y finaliza el caso de uso.</w:t>
              </w:r>
            </w:ins>
          </w:p>
        </w:tc>
      </w:tr>
      <w:tr w:rsidR="00154D87" w:rsidRPr="00EC5FEE" w14:paraId="3F80B502" w14:textId="77777777" w:rsidTr="004E0B3C">
        <w:trPr>
          <w:ins w:id="1454" w:author="Javier Kachuka" w:date="2019-11-05T23:02:00Z"/>
        </w:trPr>
        <w:tc>
          <w:tcPr>
            <w:tcW w:w="8828" w:type="dxa"/>
            <w:gridSpan w:val="3"/>
            <w:shd w:val="clear" w:color="auto" w:fill="9CC2E5" w:themeFill="accent1" w:themeFillTint="99"/>
          </w:tcPr>
          <w:p w14:paraId="42011B4A" w14:textId="77777777" w:rsidR="00154D87" w:rsidRPr="00EC5FEE" w:rsidRDefault="00154D87" w:rsidP="004E0B3C">
            <w:pPr>
              <w:jc w:val="center"/>
              <w:rPr>
                <w:ins w:id="1455" w:author="Javier Kachuka" w:date="2019-11-05T23:02:00Z"/>
                <w:rFonts w:cs="Arial"/>
                <w:sz w:val="24"/>
                <w:szCs w:val="24"/>
                <w:lang w:val="es-ES"/>
              </w:rPr>
            </w:pPr>
            <w:ins w:id="1456" w:author="Javier Kachuka" w:date="2019-11-05T23:02:00Z">
              <w:r>
                <w:rPr>
                  <w:rFonts w:cs="Arial"/>
                  <w:b/>
                  <w:sz w:val="24"/>
                  <w:szCs w:val="24"/>
                  <w:lang w:val="es-ES"/>
                </w:rPr>
                <w:t>C</w:t>
              </w:r>
              <w:r w:rsidRPr="00EC5FEE">
                <w:rPr>
                  <w:rFonts w:cs="Arial"/>
                  <w:b/>
                  <w:sz w:val="24"/>
                  <w:szCs w:val="24"/>
                  <w:lang w:val="es-ES"/>
                </w:rPr>
                <w:t>urso Alternativo de Eventos</w:t>
              </w:r>
            </w:ins>
          </w:p>
        </w:tc>
      </w:tr>
      <w:tr w:rsidR="00154D87" w:rsidRPr="00576F7E" w14:paraId="0353B539" w14:textId="77777777" w:rsidTr="004E0B3C">
        <w:trPr>
          <w:ins w:id="1457" w:author="Javier Kachuka" w:date="2019-11-05T23:02:00Z"/>
        </w:trPr>
        <w:tc>
          <w:tcPr>
            <w:tcW w:w="4414" w:type="dxa"/>
            <w:gridSpan w:val="2"/>
          </w:tcPr>
          <w:p w14:paraId="47ACE05F" w14:textId="77777777" w:rsidR="00154D87" w:rsidRPr="00EC5FEE" w:rsidRDefault="00154D87" w:rsidP="004E0B3C">
            <w:pPr>
              <w:jc w:val="both"/>
              <w:rPr>
                <w:ins w:id="1458" w:author="Javier Kachuka" w:date="2019-11-05T23:02:00Z"/>
                <w:rFonts w:cs="Arial"/>
                <w:b/>
                <w:sz w:val="24"/>
                <w:szCs w:val="24"/>
                <w:lang w:val="es-ES"/>
              </w:rPr>
            </w:pPr>
          </w:p>
        </w:tc>
        <w:tc>
          <w:tcPr>
            <w:tcW w:w="4414" w:type="dxa"/>
          </w:tcPr>
          <w:p w14:paraId="4E2883C3" w14:textId="4C01C18B" w:rsidR="00154D87" w:rsidRPr="00EC5FEE" w:rsidRDefault="00154D87" w:rsidP="004E0B3C">
            <w:pPr>
              <w:jc w:val="both"/>
              <w:rPr>
                <w:ins w:id="1459" w:author="Javier Kachuka" w:date="2019-11-05T23:02:00Z"/>
                <w:rFonts w:cs="Arial"/>
                <w:sz w:val="24"/>
                <w:szCs w:val="24"/>
                <w:lang w:val="es-ES"/>
              </w:rPr>
            </w:pPr>
            <w:ins w:id="1460" w:author="Javier Kachuka" w:date="2019-11-05T23:03:00Z">
              <w:r>
                <w:rPr>
                  <w:rFonts w:cs="Arial"/>
                  <w:sz w:val="24"/>
                  <w:szCs w:val="24"/>
                  <w:lang w:val="es-ES"/>
                </w:rPr>
                <w:t>4.1 Si los datos no son correctos el sistema solicita que se vuelvan a ingresar.</w:t>
              </w:r>
            </w:ins>
          </w:p>
        </w:tc>
      </w:tr>
    </w:tbl>
    <w:p w14:paraId="496C9232" w14:textId="14579FC6" w:rsidR="00E61519" w:rsidRDefault="00E61519" w:rsidP="00431D6D">
      <w:pPr>
        <w:rPr>
          <w:ins w:id="1461" w:author="Javier Kachuka" w:date="2019-11-05T23:02:00Z"/>
          <w:lang w:val="es-ES"/>
        </w:rPr>
      </w:pPr>
    </w:p>
    <w:tbl>
      <w:tblPr>
        <w:tblStyle w:val="Tablaconcuadrcula"/>
        <w:tblW w:w="0" w:type="auto"/>
        <w:tblLook w:val="04A0" w:firstRow="1" w:lastRow="0" w:firstColumn="1" w:lastColumn="0" w:noHBand="0" w:noVBand="1"/>
      </w:tblPr>
      <w:tblGrid>
        <w:gridCol w:w="2122"/>
        <w:gridCol w:w="2292"/>
        <w:gridCol w:w="4414"/>
      </w:tblGrid>
      <w:tr w:rsidR="00E559C5" w:rsidRPr="00576F7E" w14:paraId="4B9A718F" w14:textId="77777777" w:rsidTr="004E0B3C">
        <w:trPr>
          <w:ins w:id="1462" w:author="Javier Kachuka" w:date="2019-11-05T23:04:00Z"/>
        </w:trPr>
        <w:tc>
          <w:tcPr>
            <w:tcW w:w="2122" w:type="dxa"/>
            <w:shd w:val="clear" w:color="auto" w:fill="9CC2E5" w:themeFill="accent1" w:themeFillTint="99"/>
          </w:tcPr>
          <w:p w14:paraId="0F669621" w14:textId="60A78610" w:rsidR="00E559C5" w:rsidRPr="00EC5FEE" w:rsidRDefault="00E559C5" w:rsidP="00E559C5">
            <w:pPr>
              <w:rPr>
                <w:ins w:id="1463" w:author="Javier Kachuka" w:date="2019-11-05T23:04:00Z"/>
                <w:rFonts w:cs="Arial"/>
                <w:b/>
                <w:sz w:val="24"/>
                <w:szCs w:val="24"/>
                <w:lang w:val="es-ES"/>
              </w:rPr>
            </w:pPr>
            <w:ins w:id="1464" w:author="Javier Kachuka" w:date="2019-11-05T23:04:00Z">
              <w:r w:rsidRPr="00EC5FEE">
                <w:rPr>
                  <w:rFonts w:cs="Arial"/>
                  <w:b/>
                  <w:sz w:val="24"/>
                  <w:szCs w:val="24"/>
                  <w:lang w:val="es-ES"/>
                </w:rPr>
                <w:t>Caso de uso</w:t>
              </w:r>
            </w:ins>
          </w:p>
        </w:tc>
        <w:tc>
          <w:tcPr>
            <w:tcW w:w="6706" w:type="dxa"/>
            <w:gridSpan w:val="2"/>
          </w:tcPr>
          <w:p w14:paraId="6D9A1813" w14:textId="4CF4BF5A" w:rsidR="00E559C5" w:rsidRPr="00EC5FEE" w:rsidRDefault="00E559C5" w:rsidP="00E559C5">
            <w:pPr>
              <w:rPr>
                <w:ins w:id="1465" w:author="Javier Kachuka" w:date="2019-11-05T23:04:00Z"/>
                <w:rFonts w:cs="Arial"/>
                <w:sz w:val="24"/>
                <w:szCs w:val="24"/>
                <w:lang w:val="es-ES"/>
              </w:rPr>
            </w:pPr>
            <w:ins w:id="1466" w:author="Javier Kachuka" w:date="2019-11-05T23:04:00Z">
              <w:r>
                <w:rPr>
                  <w:rFonts w:cs="Arial"/>
                  <w:sz w:val="24"/>
                  <w:szCs w:val="24"/>
                  <w:lang w:val="es-ES"/>
                </w:rPr>
                <w:t>Eliminar Tipo de Reclamo (ABM de Tipo de Reclamo)</w:t>
              </w:r>
            </w:ins>
          </w:p>
        </w:tc>
      </w:tr>
      <w:tr w:rsidR="00E559C5" w:rsidRPr="00A51454" w14:paraId="5EDD17B1" w14:textId="77777777" w:rsidTr="004E0B3C">
        <w:trPr>
          <w:ins w:id="1467" w:author="Javier Kachuka" w:date="2019-11-05T23:04:00Z"/>
        </w:trPr>
        <w:tc>
          <w:tcPr>
            <w:tcW w:w="2122" w:type="dxa"/>
            <w:shd w:val="clear" w:color="auto" w:fill="9CC2E5" w:themeFill="accent1" w:themeFillTint="99"/>
          </w:tcPr>
          <w:p w14:paraId="7F036113" w14:textId="7B6425C6" w:rsidR="00E559C5" w:rsidRPr="00EC5FEE" w:rsidRDefault="00E559C5" w:rsidP="00E559C5">
            <w:pPr>
              <w:rPr>
                <w:ins w:id="1468" w:author="Javier Kachuka" w:date="2019-11-05T23:04:00Z"/>
                <w:rFonts w:cs="Arial"/>
                <w:b/>
                <w:sz w:val="24"/>
                <w:szCs w:val="24"/>
                <w:lang w:val="es-ES"/>
              </w:rPr>
            </w:pPr>
            <w:ins w:id="1469" w:author="Javier Kachuka" w:date="2019-11-05T23:04:00Z">
              <w:r w:rsidRPr="00EC5FEE">
                <w:rPr>
                  <w:rFonts w:cs="Arial"/>
                  <w:b/>
                  <w:sz w:val="24"/>
                  <w:szCs w:val="24"/>
                  <w:lang w:val="es-ES"/>
                </w:rPr>
                <w:t>Actor</w:t>
              </w:r>
            </w:ins>
          </w:p>
        </w:tc>
        <w:tc>
          <w:tcPr>
            <w:tcW w:w="6706" w:type="dxa"/>
            <w:gridSpan w:val="2"/>
          </w:tcPr>
          <w:p w14:paraId="3FB005D8" w14:textId="50374444" w:rsidR="00E559C5" w:rsidRPr="00EC5FEE" w:rsidRDefault="00E559C5" w:rsidP="00E559C5">
            <w:pPr>
              <w:rPr>
                <w:ins w:id="1470" w:author="Javier Kachuka" w:date="2019-11-05T23:04:00Z"/>
                <w:rFonts w:cs="Arial"/>
                <w:sz w:val="24"/>
                <w:szCs w:val="24"/>
                <w:lang w:val="es-ES"/>
              </w:rPr>
            </w:pPr>
            <w:ins w:id="1471" w:author="Javier Kachuka" w:date="2019-11-05T23:04:00Z">
              <w:r w:rsidRPr="002410FA">
                <w:rPr>
                  <w:rFonts w:cs="Arial"/>
                  <w:sz w:val="24"/>
                  <w:szCs w:val="24"/>
                  <w:lang w:val="es-ES"/>
                </w:rPr>
                <w:t>Oficinista</w:t>
              </w:r>
              <w:r>
                <w:rPr>
                  <w:rFonts w:cs="Arial"/>
                  <w:sz w:val="24"/>
                  <w:szCs w:val="24"/>
                  <w:lang w:val="es-ES"/>
                </w:rPr>
                <w:t>, administrador</w:t>
              </w:r>
            </w:ins>
          </w:p>
        </w:tc>
      </w:tr>
      <w:tr w:rsidR="00E559C5" w:rsidRPr="00576F7E" w14:paraId="391D4913" w14:textId="77777777" w:rsidTr="004E0B3C">
        <w:trPr>
          <w:ins w:id="1472" w:author="Javier Kachuka" w:date="2019-11-05T23:04:00Z"/>
        </w:trPr>
        <w:tc>
          <w:tcPr>
            <w:tcW w:w="2122" w:type="dxa"/>
            <w:shd w:val="clear" w:color="auto" w:fill="9CC2E5" w:themeFill="accent1" w:themeFillTint="99"/>
          </w:tcPr>
          <w:p w14:paraId="62E2D48A" w14:textId="6654C0F9" w:rsidR="00E559C5" w:rsidRPr="00EC5FEE" w:rsidRDefault="00E559C5" w:rsidP="00E559C5">
            <w:pPr>
              <w:rPr>
                <w:ins w:id="1473" w:author="Javier Kachuka" w:date="2019-11-05T23:04:00Z"/>
                <w:rFonts w:cs="Arial"/>
                <w:b/>
                <w:sz w:val="24"/>
                <w:szCs w:val="24"/>
                <w:lang w:val="es-ES"/>
              </w:rPr>
            </w:pPr>
            <w:ins w:id="1474" w:author="Javier Kachuka" w:date="2019-11-05T23:04:00Z">
              <w:r w:rsidRPr="00EC5FEE">
                <w:rPr>
                  <w:rFonts w:cs="Arial"/>
                  <w:b/>
                  <w:sz w:val="24"/>
                  <w:szCs w:val="24"/>
                  <w:lang w:val="es-ES"/>
                </w:rPr>
                <w:t xml:space="preserve">Descripción </w:t>
              </w:r>
            </w:ins>
          </w:p>
        </w:tc>
        <w:tc>
          <w:tcPr>
            <w:tcW w:w="6706" w:type="dxa"/>
            <w:gridSpan w:val="2"/>
          </w:tcPr>
          <w:p w14:paraId="330099E9" w14:textId="7F724768" w:rsidR="00E559C5" w:rsidRPr="00EC5FEE" w:rsidRDefault="00E559C5" w:rsidP="00E559C5">
            <w:pPr>
              <w:rPr>
                <w:ins w:id="1475" w:author="Javier Kachuka" w:date="2019-11-05T23:04:00Z"/>
                <w:rFonts w:cs="Arial"/>
                <w:sz w:val="24"/>
                <w:szCs w:val="24"/>
                <w:lang w:val="es-ES"/>
              </w:rPr>
            </w:pPr>
            <w:ins w:id="1476" w:author="Javier Kachuka" w:date="2019-11-05T23:04:00Z">
              <w:r w:rsidRPr="00EC5FEE">
                <w:rPr>
                  <w:rFonts w:cs="Arial"/>
                  <w:sz w:val="24"/>
                  <w:szCs w:val="24"/>
                  <w:lang w:val="es-ES"/>
                </w:rPr>
                <w:t>El</w:t>
              </w:r>
              <w:r>
                <w:rPr>
                  <w:rFonts w:cs="Arial"/>
                  <w:sz w:val="24"/>
                  <w:szCs w:val="24"/>
                  <w:lang w:val="es-ES"/>
                </w:rPr>
                <w:t xml:space="preserve"> oficinista o administrador</w:t>
              </w:r>
              <w:r w:rsidRPr="00EC5FEE">
                <w:rPr>
                  <w:rFonts w:cs="Arial"/>
                  <w:sz w:val="24"/>
                  <w:szCs w:val="24"/>
                  <w:lang w:val="es-ES"/>
                </w:rPr>
                <w:t xml:space="preserve"> puede </w:t>
              </w:r>
              <w:r>
                <w:rPr>
                  <w:rFonts w:cs="Arial"/>
                  <w:sz w:val="24"/>
                  <w:szCs w:val="24"/>
                  <w:lang w:val="es-ES"/>
                </w:rPr>
                <w:t>dar de baja un tipo reclamo del sistema</w:t>
              </w:r>
            </w:ins>
          </w:p>
        </w:tc>
      </w:tr>
      <w:tr w:rsidR="00E559C5" w:rsidRPr="00EC5FEE" w14:paraId="20943E9E" w14:textId="77777777" w:rsidTr="004E0B3C">
        <w:trPr>
          <w:ins w:id="1477" w:author="Javier Kachuka" w:date="2019-11-05T23:04:00Z"/>
        </w:trPr>
        <w:tc>
          <w:tcPr>
            <w:tcW w:w="2122" w:type="dxa"/>
            <w:shd w:val="clear" w:color="auto" w:fill="9CC2E5" w:themeFill="accent1" w:themeFillTint="99"/>
          </w:tcPr>
          <w:p w14:paraId="3389380B" w14:textId="1850B278" w:rsidR="00E559C5" w:rsidRPr="00EC5FEE" w:rsidRDefault="00E559C5" w:rsidP="00E559C5">
            <w:pPr>
              <w:rPr>
                <w:ins w:id="1478" w:author="Javier Kachuka" w:date="2019-11-05T23:04:00Z"/>
                <w:rFonts w:cs="Arial"/>
                <w:b/>
                <w:sz w:val="24"/>
                <w:szCs w:val="24"/>
                <w:lang w:val="es-ES"/>
              </w:rPr>
            </w:pPr>
            <w:ins w:id="1479" w:author="Javier Kachuka" w:date="2019-11-05T23:04:00Z">
              <w:r w:rsidRPr="00EC5FEE">
                <w:rPr>
                  <w:rFonts w:cs="Arial"/>
                  <w:b/>
                  <w:sz w:val="24"/>
                  <w:szCs w:val="24"/>
                  <w:lang w:val="es-ES"/>
                </w:rPr>
                <w:t>Referencia Cruzada</w:t>
              </w:r>
            </w:ins>
          </w:p>
        </w:tc>
        <w:tc>
          <w:tcPr>
            <w:tcW w:w="6706" w:type="dxa"/>
            <w:gridSpan w:val="2"/>
          </w:tcPr>
          <w:p w14:paraId="3237C52E" w14:textId="7EAE36E3" w:rsidR="00E559C5" w:rsidRPr="00EC5FEE" w:rsidRDefault="00E559C5" w:rsidP="00E559C5">
            <w:pPr>
              <w:rPr>
                <w:ins w:id="1480" w:author="Javier Kachuka" w:date="2019-11-05T23:04:00Z"/>
                <w:rFonts w:cs="Arial"/>
                <w:sz w:val="24"/>
                <w:szCs w:val="24"/>
                <w:lang w:val="es-ES"/>
              </w:rPr>
            </w:pPr>
            <w:ins w:id="1481" w:author="Javier Kachuka" w:date="2019-11-05T23:04:00Z">
              <w:r w:rsidRPr="00EC5FEE">
                <w:rPr>
                  <w:rFonts w:cs="Arial"/>
                  <w:sz w:val="24"/>
                  <w:szCs w:val="24"/>
                  <w:lang w:val="es-ES"/>
                </w:rPr>
                <w:t>RF1.</w:t>
              </w:r>
              <w:r>
                <w:rPr>
                  <w:rFonts w:cs="Arial"/>
                  <w:sz w:val="24"/>
                  <w:szCs w:val="24"/>
                  <w:lang w:val="es-ES"/>
                </w:rPr>
                <w:t>7</w:t>
              </w:r>
            </w:ins>
          </w:p>
        </w:tc>
      </w:tr>
      <w:tr w:rsidR="00154D87" w:rsidRPr="00576F7E" w14:paraId="1B11239B" w14:textId="77777777" w:rsidTr="004E0B3C">
        <w:trPr>
          <w:ins w:id="1482" w:author="Javier Kachuka" w:date="2019-11-05T23:04:00Z"/>
        </w:trPr>
        <w:tc>
          <w:tcPr>
            <w:tcW w:w="2122" w:type="dxa"/>
            <w:shd w:val="clear" w:color="auto" w:fill="9CC2E5" w:themeFill="accent1" w:themeFillTint="99"/>
          </w:tcPr>
          <w:p w14:paraId="7233031F" w14:textId="77777777" w:rsidR="00154D87" w:rsidRPr="00EC5FEE" w:rsidRDefault="00154D87" w:rsidP="004E0B3C">
            <w:pPr>
              <w:rPr>
                <w:ins w:id="1483" w:author="Javier Kachuka" w:date="2019-11-05T23:04:00Z"/>
                <w:rFonts w:cs="Arial"/>
                <w:b/>
                <w:sz w:val="24"/>
                <w:szCs w:val="24"/>
                <w:lang w:val="es-ES"/>
              </w:rPr>
            </w:pPr>
            <w:ins w:id="1484" w:author="Javier Kachuka" w:date="2019-11-05T23:04:00Z">
              <w:r w:rsidRPr="00EC5FEE">
                <w:rPr>
                  <w:rFonts w:cs="Arial"/>
                  <w:b/>
                  <w:sz w:val="24"/>
                  <w:szCs w:val="24"/>
                  <w:lang w:val="es-ES"/>
                </w:rPr>
                <w:t xml:space="preserve">Precondición </w:t>
              </w:r>
            </w:ins>
          </w:p>
        </w:tc>
        <w:tc>
          <w:tcPr>
            <w:tcW w:w="6706" w:type="dxa"/>
            <w:gridSpan w:val="2"/>
          </w:tcPr>
          <w:p w14:paraId="2A0BA04B" w14:textId="38A19856" w:rsidR="00154D87" w:rsidRPr="00EC5FEE" w:rsidRDefault="00154D87" w:rsidP="004E0B3C">
            <w:pPr>
              <w:rPr>
                <w:ins w:id="1485" w:author="Javier Kachuka" w:date="2019-11-05T23:04:00Z"/>
                <w:rFonts w:cs="Arial"/>
                <w:sz w:val="24"/>
                <w:szCs w:val="24"/>
                <w:lang w:val="es-ES"/>
              </w:rPr>
            </w:pPr>
            <w:ins w:id="1486" w:author="Javier Kachuka" w:date="2019-11-05T23:04:00Z">
              <w:r>
                <w:rPr>
                  <w:rFonts w:cs="Arial"/>
                  <w:sz w:val="24"/>
                  <w:szCs w:val="24"/>
                  <w:lang w:val="es-ES"/>
                </w:rPr>
                <w:t>Debe existir un</w:t>
              </w:r>
            </w:ins>
            <w:ins w:id="1487" w:author="Javier Kachuka" w:date="2019-11-05T23:05:00Z">
              <w:r w:rsidR="00E559C5">
                <w:rPr>
                  <w:rFonts w:cs="Arial"/>
                  <w:sz w:val="24"/>
                  <w:szCs w:val="24"/>
                  <w:lang w:val="es-ES"/>
                </w:rPr>
                <w:t xml:space="preserve"> tipo de</w:t>
              </w:r>
            </w:ins>
            <w:ins w:id="1488" w:author="Javier Kachuka" w:date="2019-11-05T23:04:00Z">
              <w:r>
                <w:rPr>
                  <w:rFonts w:cs="Arial"/>
                  <w:sz w:val="24"/>
                  <w:szCs w:val="24"/>
                  <w:lang w:val="es-ES"/>
                </w:rPr>
                <w:t xml:space="preserve"> reclamo.</w:t>
              </w:r>
            </w:ins>
          </w:p>
        </w:tc>
      </w:tr>
      <w:tr w:rsidR="00154D87" w:rsidRPr="00576F7E" w14:paraId="662D0A62" w14:textId="77777777" w:rsidTr="004E0B3C">
        <w:trPr>
          <w:ins w:id="1489" w:author="Javier Kachuka" w:date="2019-11-05T23:04:00Z"/>
        </w:trPr>
        <w:tc>
          <w:tcPr>
            <w:tcW w:w="2122" w:type="dxa"/>
            <w:shd w:val="clear" w:color="auto" w:fill="9CC2E5" w:themeFill="accent1" w:themeFillTint="99"/>
          </w:tcPr>
          <w:p w14:paraId="7B8FBA49" w14:textId="77777777" w:rsidR="00154D87" w:rsidRPr="00EC5FEE" w:rsidRDefault="00154D87" w:rsidP="004E0B3C">
            <w:pPr>
              <w:rPr>
                <w:ins w:id="1490" w:author="Javier Kachuka" w:date="2019-11-05T23:04:00Z"/>
                <w:rFonts w:cs="Arial"/>
                <w:b/>
                <w:sz w:val="24"/>
                <w:szCs w:val="24"/>
                <w:lang w:val="es-ES"/>
              </w:rPr>
            </w:pPr>
            <w:ins w:id="1491" w:author="Javier Kachuka" w:date="2019-11-05T23:04:00Z">
              <w:r w:rsidRPr="00EC5FEE">
                <w:rPr>
                  <w:rFonts w:cs="Arial"/>
                  <w:b/>
                  <w:sz w:val="24"/>
                  <w:szCs w:val="24"/>
                  <w:lang w:val="es-ES"/>
                </w:rPr>
                <w:t xml:space="preserve">Poscondición </w:t>
              </w:r>
            </w:ins>
          </w:p>
        </w:tc>
        <w:tc>
          <w:tcPr>
            <w:tcW w:w="6706" w:type="dxa"/>
            <w:gridSpan w:val="2"/>
          </w:tcPr>
          <w:p w14:paraId="53EA7F93" w14:textId="666C705A" w:rsidR="00154D87" w:rsidRPr="003003BF" w:rsidRDefault="00154D87" w:rsidP="004E0B3C">
            <w:pPr>
              <w:rPr>
                <w:ins w:id="1492" w:author="Javier Kachuka" w:date="2019-11-05T23:04:00Z"/>
                <w:rFonts w:cs="Arial"/>
                <w:sz w:val="24"/>
                <w:szCs w:val="24"/>
                <w:lang w:val="es-ES"/>
              </w:rPr>
            </w:pPr>
            <w:ins w:id="1493" w:author="Javier Kachuka" w:date="2019-11-05T23:04:00Z">
              <w:r>
                <w:rPr>
                  <w:rFonts w:cs="Arial"/>
                  <w:sz w:val="24"/>
                  <w:szCs w:val="24"/>
                  <w:lang w:val="es-ES"/>
                </w:rPr>
                <w:t>Se eliminó un</w:t>
              </w:r>
            </w:ins>
            <w:ins w:id="1494" w:author="Javier Kachuka" w:date="2019-11-05T23:05:00Z">
              <w:r w:rsidR="00E559C5">
                <w:rPr>
                  <w:rFonts w:cs="Arial"/>
                  <w:sz w:val="24"/>
                  <w:szCs w:val="24"/>
                  <w:lang w:val="es-ES"/>
                </w:rPr>
                <w:t xml:space="preserve"> tipo de</w:t>
              </w:r>
            </w:ins>
            <w:ins w:id="1495" w:author="Javier Kachuka" w:date="2019-11-05T23:04:00Z">
              <w:r>
                <w:rPr>
                  <w:rFonts w:cs="Arial"/>
                  <w:sz w:val="24"/>
                  <w:szCs w:val="24"/>
                  <w:lang w:val="es-ES"/>
                </w:rPr>
                <w:t xml:space="preserve"> reclamo del sistema.</w:t>
              </w:r>
            </w:ins>
          </w:p>
        </w:tc>
      </w:tr>
      <w:tr w:rsidR="00154D87" w:rsidRPr="00EC5FEE" w14:paraId="7E1E9296" w14:textId="77777777" w:rsidTr="004E0B3C">
        <w:trPr>
          <w:ins w:id="1496" w:author="Javier Kachuka" w:date="2019-11-05T23:04:00Z"/>
        </w:trPr>
        <w:tc>
          <w:tcPr>
            <w:tcW w:w="8828" w:type="dxa"/>
            <w:gridSpan w:val="3"/>
            <w:shd w:val="clear" w:color="auto" w:fill="9CC2E5" w:themeFill="accent1" w:themeFillTint="99"/>
          </w:tcPr>
          <w:p w14:paraId="68F44597" w14:textId="77777777" w:rsidR="00154D87" w:rsidRPr="00EC5FEE" w:rsidRDefault="00154D87" w:rsidP="004E0B3C">
            <w:pPr>
              <w:jc w:val="center"/>
              <w:rPr>
                <w:ins w:id="1497" w:author="Javier Kachuka" w:date="2019-11-05T23:04:00Z"/>
                <w:rFonts w:cs="Arial"/>
                <w:b/>
                <w:sz w:val="24"/>
                <w:szCs w:val="24"/>
                <w:lang w:val="es-ES"/>
              </w:rPr>
            </w:pPr>
            <w:ins w:id="1498" w:author="Javier Kachuka" w:date="2019-11-05T23:04:00Z">
              <w:r w:rsidRPr="00EC5FEE">
                <w:rPr>
                  <w:rFonts w:cs="Arial"/>
                  <w:b/>
                  <w:sz w:val="24"/>
                  <w:szCs w:val="24"/>
                  <w:lang w:val="es-ES"/>
                </w:rPr>
                <w:t>Curso Típico de Eventos</w:t>
              </w:r>
            </w:ins>
          </w:p>
        </w:tc>
      </w:tr>
      <w:tr w:rsidR="00154D87" w:rsidRPr="00576F7E" w14:paraId="5511988C" w14:textId="77777777" w:rsidTr="004E0B3C">
        <w:trPr>
          <w:ins w:id="1499" w:author="Javier Kachuka" w:date="2019-11-05T23:04:00Z"/>
        </w:trPr>
        <w:tc>
          <w:tcPr>
            <w:tcW w:w="4414" w:type="dxa"/>
            <w:gridSpan w:val="2"/>
          </w:tcPr>
          <w:p w14:paraId="75EA716F" w14:textId="6CA9708B" w:rsidR="00154D87" w:rsidRPr="00A51454" w:rsidRDefault="00154D87" w:rsidP="00154D87">
            <w:pPr>
              <w:pStyle w:val="Prrafodelista"/>
              <w:numPr>
                <w:ilvl w:val="0"/>
                <w:numId w:val="29"/>
              </w:numPr>
              <w:jc w:val="both"/>
              <w:rPr>
                <w:ins w:id="1500" w:author="Javier Kachuka" w:date="2019-11-05T23:04:00Z"/>
                <w:rFonts w:cs="Arial"/>
                <w:sz w:val="24"/>
                <w:szCs w:val="24"/>
                <w:lang w:val="es-ES"/>
              </w:rPr>
            </w:pPr>
            <w:ins w:id="1501" w:author="Javier Kachuka" w:date="2019-11-05T23:04:00Z">
              <w:r w:rsidRPr="00A51454">
                <w:rPr>
                  <w:rFonts w:cs="Arial"/>
                  <w:sz w:val="24"/>
                  <w:szCs w:val="24"/>
                  <w:lang w:val="es-ES"/>
                </w:rPr>
                <w:t xml:space="preserve">El caso de uso comienza cuando el oficinista o administrador </w:t>
              </w:r>
              <w:r>
                <w:rPr>
                  <w:rFonts w:cs="Arial"/>
                  <w:sz w:val="24"/>
                  <w:szCs w:val="24"/>
                  <w:lang w:val="es-ES"/>
                </w:rPr>
                <w:t xml:space="preserve">solicita eliminar </w:t>
              </w:r>
            </w:ins>
            <w:ins w:id="1502" w:author="Javier Kachuka" w:date="2019-11-05T23:05:00Z">
              <w:r w:rsidR="00E559C5">
                <w:rPr>
                  <w:rFonts w:cs="Arial"/>
                  <w:sz w:val="24"/>
                  <w:szCs w:val="24"/>
                  <w:lang w:val="es-ES"/>
                </w:rPr>
                <w:t xml:space="preserve">un tipo de </w:t>
              </w:r>
            </w:ins>
            <w:ins w:id="1503" w:author="Javier Kachuka" w:date="2019-11-05T23:04:00Z">
              <w:r>
                <w:rPr>
                  <w:rFonts w:cs="Arial"/>
                  <w:sz w:val="24"/>
                  <w:szCs w:val="24"/>
                  <w:lang w:val="es-ES"/>
                </w:rPr>
                <w:t>reclamo.</w:t>
              </w:r>
            </w:ins>
          </w:p>
        </w:tc>
        <w:tc>
          <w:tcPr>
            <w:tcW w:w="4414" w:type="dxa"/>
          </w:tcPr>
          <w:p w14:paraId="3E0EB3B9" w14:textId="77777777" w:rsidR="00154D87" w:rsidRPr="00EC5FEE" w:rsidRDefault="00154D87" w:rsidP="004E0B3C">
            <w:pPr>
              <w:jc w:val="both"/>
              <w:rPr>
                <w:ins w:id="1504" w:author="Javier Kachuka" w:date="2019-11-05T23:04:00Z"/>
                <w:rFonts w:cs="Arial"/>
                <w:sz w:val="24"/>
                <w:szCs w:val="24"/>
                <w:lang w:val="es-ES"/>
              </w:rPr>
            </w:pPr>
          </w:p>
        </w:tc>
      </w:tr>
      <w:tr w:rsidR="00154D87" w:rsidRPr="00576F7E" w14:paraId="05CC59C8" w14:textId="77777777" w:rsidTr="004E0B3C">
        <w:trPr>
          <w:ins w:id="1505" w:author="Javier Kachuka" w:date="2019-11-05T23:04:00Z"/>
        </w:trPr>
        <w:tc>
          <w:tcPr>
            <w:tcW w:w="4414" w:type="dxa"/>
            <w:gridSpan w:val="2"/>
          </w:tcPr>
          <w:p w14:paraId="1F16129F" w14:textId="77777777" w:rsidR="00154D87" w:rsidRPr="00EC5FEE" w:rsidRDefault="00154D87" w:rsidP="004E0B3C">
            <w:pPr>
              <w:jc w:val="both"/>
              <w:rPr>
                <w:ins w:id="1506" w:author="Javier Kachuka" w:date="2019-11-05T23:04:00Z"/>
                <w:rFonts w:cs="Arial"/>
                <w:sz w:val="24"/>
                <w:szCs w:val="24"/>
                <w:lang w:val="es-ES"/>
              </w:rPr>
            </w:pPr>
          </w:p>
        </w:tc>
        <w:tc>
          <w:tcPr>
            <w:tcW w:w="4414" w:type="dxa"/>
          </w:tcPr>
          <w:p w14:paraId="2CD5167C" w14:textId="7A5A06D4" w:rsidR="00154D87" w:rsidRPr="00A51454" w:rsidRDefault="00154D87">
            <w:pPr>
              <w:pStyle w:val="Prrafodelista"/>
              <w:numPr>
                <w:ilvl w:val="0"/>
                <w:numId w:val="29"/>
              </w:numPr>
              <w:jc w:val="both"/>
              <w:rPr>
                <w:ins w:id="1507" w:author="Javier Kachuka" w:date="2019-11-05T23:04:00Z"/>
                <w:rFonts w:cs="Arial"/>
                <w:sz w:val="24"/>
                <w:szCs w:val="24"/>
                <w:lang w:val="es-ES"/>
              </w:rPr>
            </w:pPr>
            <w:ins w:id="1508" w:author="Javier Kachuka" w:date="2019-11-05T23:04:00Z">
              <w:r w:rsidRPr="00A51454">
                <w:rPr>
                  <w:rFonts w:cs="Arial"/>
                  <w:sz w:val="24"/>
                  <w:szCs w:val="24"/>
                  <w:lang w:val="es-ES"/>
                </w:rPr>
                <w:t xml:space="preserve">El sistema </w:t>
              </w:r>
              <w:r>
                <w:rPr>
                  <w:rFonts w:cs="Arial"/>
                  <w:sz w:val="24"/>
                  <w:szCs w:val="24"/>
                  <w:lang w:val="es-ES"/>
                </w:rPr>
                <w:t xml:space="preserve">comprueba que el </w:t>
              </w:r>
            </w:ins>
            <w:ins w:id="1509" w:author="Javier Kachuka" w:date="2019-11-05T23:05:00Z">
              <w:r w:rsidR="00E559C5">
                <w:rPr>
                  <w:rFonts w:cs="Arial"/>
                  <w:sz w:val="24"/>
                  <w:szCs w:val="24"/>
                  <w:lang w:val="es-ES"/>
                </w:rPr>
                <w:t xml:space="preserve">tipo de </w:t>
              </w:r>
            </w:ins>
            <w:ins w:id="1510" w:author="Javier Kachuka" w:date="2019-11-05T23:04:00Z">
              <w:r>
                <w:rPr>
                  <w:rFonts w:cs="Arial"/>
                  <w:sz w:val="24"/>
                  <w:szCs w:val="24"/>
                  <w:lang w:val="es-ES"/>
                </w:rPr>
                <w:t xml:space="preserve">reclamo no </w:t>
              </w:r>
            </w:ins>
            <w:ins w:id="1511" w:author="Javier Kachuka" w:date="2019-11-05T23:05:00Z">
              <w:r w:rsidR="00E559C5">
                <w:rPr>
                  <w:rFonts w:cs="Arial"/>
                  <w:sz w:val="24"/>
                  <w:szCs w:val="24"/>
                  <w:lang w:val="es-ES"/>
                </w:rPr>
                <w:t>tenga reclamos asociados.</w:t>
              </w:r>
            </w:ins>
          </w:p>
        </w:tc>
      </w:tr>
      <w:tr w:rsidR="00154D87" w:rsidRPr="00576F7E" w14:paraId="4251D054" w14:textId="77777777" w:rsidTr="004E0B3C">
        <w:trPr>
          <w:ins w:id="1512" w:author="Javier Kachuka" w:date="2019-11-05T23:04:00Z"/>
        </w:trPr>
        <w:tc>
          <w:tcPr>
            <w:tcW w:w="4414" w:type="dxa"/>
            <w:gridSpan w:val="2"/>
          </w:tcPr>
          <w:p w14:paraId="0B9D131E" w14:textId="77777777" w:rsidR="00154D87" w:rsidRPr="009F649C" w:rsidRDefault="00154D87" w:rsidP="004E0B3C">
            <w:pPr>
              <w:jc w:val="both"/>
              <w:rPr>
                <w:ins w:id="1513" w:author="Javier Kachuka" w:date="2019-11-05T23:04:00Z"/>
                <w:rFonts w:cs="Arial"/>
                <w:sz w:val="24"/>
                <w:szCs w:val="24"/>
                <w:lang w:val="es-ES"/>
              </w:rPr>
            </w:pPr>
          </w:p>
        </w:tc>
        <w:tc>
          <w:tcPr>
            <w:tcW w:w="4414" w:type="dxa"/>
          </w:tcPr>
          <w:p w14:paraId="23F327FD" w14:textId="3809FC07" w:rsidR="00154D87" w:rsidRPr="009F649C" w:rsidRDefault="00154D87" w:rsidP="00154D87">
            <w:pPr>
              <w:pStyle w:val="Prrafodelista"/>
              <w:numPr>
                <w:ilvl w:val="0"/>
                <w:numId w:val="29"/>
              </w:numPr>
              <w:jc w:val="both"/>
              <w:rPr>
                <w:ins w:id="1514" w:author="Javier Kachuka" w:date="2019-11-05T23:04:00Z"/>
                <w:rFonts w:cs="Arial"/>
                <w:sz w:val="24"/>
                <w:szCs w:val="24"/>
                <w:lang w:val="es-ES"/>
              </w:rPr>
            </w:pPr>
            <w:ins w:id="1515" w:author="Javier Kachuka" w:date="2019-11-05T23:04:00Z">
              <w:r>
                <w:rPr>
                  <w:rFonts w:cs="Arial"/>
                  <w:sz w:val="24"/>
                  <w:szCs w:val="24"/>
                  <w:lang w:val="es-ES"/>
                </w:rPr>
                <w:t xml:space="preserve">El sistema elimina el </w:t>
              </w:r>
            </w:ins>
            <w:ins w:id="1516" w:author="Javier Kachuka" w:date="2019-11-05T23:06:00Z">
              <w:r w:rsidR="00E559C5">
                <w:rPr>
                  <w:rFonts w:cs="Arial"/>
                  <w:sz w:val="24"/>
                  <w:szCs w:val="24"/>
                  <w:lang w:val="es-ES"/>
                </w:rPr>
                <w:t xml:space="preserve">tipo de </w:t>
              </w:r>
            </w:ins>
            <w:ins w:id="1517" w:author="Javier Kachuka" w:date="2019-11-05T23:04:00Z">
              <w:r>
                <w:rPr>
                  <w:rFonts w:cs="Arial"/>
                  <w:sz w:val="24"/>
                  <w:szCs w:val="24"/>
                  <w:lang w:val="es-ES"/>
                </w:rPr>
                <w:t>reclamo y finaliza el caso de uso.</w:t>
              </w:r>
            </w:ins>
          </w:p>
        </w:tc>
      </w:tr>
      <w:tr w:rsidR="00154D87" w:rsidRPr="00EC5FEE" w14:paraId="6300D203" w14:textId="77777777" w:rsidTr="004E0B3C">
        <w:trPr>
          <w:ins w:id="1518" w:author="Javier Kachuka" w:date="2019-11-05T23:04:00Z"/>
        </w:trPr>
        <w:tc>
          <w:tcPr>
            <w:tcW w:w="8828" w:type="dxa"/>
            <w:gridSpan w:val="3"/>
            <w:shd w:val="clear" w:color="auto" w:fill="9CC2E5" w:themeFill="accent1" w:themeFillTint="99"/>
          </w:tcPr>
          <w:p w14:paraId="57B201ED" w14:textId="77777777" w:rsidR="00154D87" w:rsidRPr="00EC5FEE" w:rsidRDefault="00154D87" w:rsidP="004E0B3C">
            <w:pPr>
              <w:jc w:val="center"/>
              <w:rPr>
                <w:ins w:id="1519" w:author="Javier Kachuka" w:date="2019-11-05T23:04:00Z"/>
                <w:rFonts w:cs="Arial"/>
                <w:sz w:val="24"/>
                <w:szCs w:val="24"/>
                <w:lang w:val="es-ES"/>
              </w:rPr>
            </w:pPr>
            <w:ins w:id="1520" w:author="Javier Kachuka" w:date="2019-11-05T23:04:00Z">
              <w:r>
                <w:rPr>
                  <w:rFonts w:cs="Arial"/>
                  <w:b/>
                  <w:sz w:val="24"/>
                  <w:szCs w:val="24"/>
                  <w:lang w:val="es-ES"/>
                </w:rPr>
                <w:t>C</w:t>
              </w:r>
              <w:r w:rsidRPr="00EC5FEE">
                <w:rPr>
                  <w:rFonts w:cs="Arial"/>
                  <w:b/>
                  <w:sz w:val="24"/>
                  <w:szCs w:val="24"/>
                  <w:lang w:val="es-ES"/>
                </w:rPr>
                <w:t>urso Alternativo de Eventos</w:t>
              </w:r>
            </w:ins>
          </w:p>
        </w:tc>
      </w:tr>
      <w:tr w:rsidR="00154D87" w:rsidRPr="00576F7E" w14:paraId="22DCE0BE" w14:textId="77777777" w:rsidTr="004E0B3C">
        <w:trPr>
          <w:ins w:id="1521" w:author="Javier Kachuka" w:date="2019-11-05T23:04:00Z"/>
        </w:trPr>
        <w:tc>
          <w:tcPr>
            <w:tcW w:w="4414" w:type="dxa"/>
            <w:gridSpan w:val="2"/>
          </w:tcPr>
          <w:p w14:paraId="3185B307" w14:textId="77777777" w:rsidR="00154D87" w:rsidRPr="00EC5FEE" w:rsidRDefault="00154D87" w:rsidP="004E0B3C">
            <w:pPr>
              <w:jc w:val="center"/>
              <w:rPr>
                <w:ins w:id="1522" w:author="Javier Kachuka" w:date="2019-11-05T23:04:00Z"/>
                <w:rFonts w:cs="Arial"/>
                <w:b/>
                <w:sz w:val="24"/>
                <w:szCs w:val="24"/>
                <w:lang w:val="es-ES"/>
              </w:rPr>
            </w:pPr>
          </w:p>
        </w:tc>
        <w:tc>
          <w:tcPr>
            <w:tcW w:w="4414" w:type="dxa"/>
          </w:tcPr>
          <w:p w14:paraId="7131E9A2" w14:textId="122FC562" w:rsidR="00154D87" w:rsidRPr="00EC5FEE" w:rsidRDefault="00154D87">
            <w:pPr>
              <w:jc w:val="both"/>
              <w:rPr>
                <w:ins w:id="1523" w:author="Javier Kachuka" w:date="2019-11-05T23:04:00Z"/>
                <w:rFonts w:cs="Arial"/>
                <w:sz w:val="24"/>
                <w:szCs w:val="24"/>
                <w:lang w:val="es-ES"/>
              </w:rPr>
              <w:pPrChange w:id="1524" w:author="Javier Kachuka" w:date="2019-11-05T23:06:00Z">
                <w:pPr/>
              </w:pPrChange>
            </w:pPr>
            <w:ins w:id="1525" w:author="Javier Kachuka" w:date="2019-11-05T23:04:00Z">
              <w:r>
                <w:rPr>
                  <w:rFonts w:cs="Arial"/>
                  <w:sz w:val="24"/>
                  <w:szCs w:val="24"/>
                  <w:lang w:val="es-ES"/>
                </w:rPr>
                <w:t xml:space="preserve">2.1 Si el </w:t>
              </w:r>
            </w:ins>
            <w:ins w:id="1526" w:author="Javier Kachuka" w:date="2019-11-05T23:06:00Z">
              <w:r w:rsidR="00E559C5">
                <w:rPr>
                  <w:rFonts w:cs="Arial"/>
                  <w:sz w:val="24"/>
                  <w:szCs w:val="24"/>
                  <w:lang w:val="es-ES"/>
                </w:rPr>
                <w:t xml:space="preserve">tipo de </w:t>
              </w:r>
            </w:ins>
            <w:ins w:id="1527" w:author="Javier Kachuka" w:date="2019-11-05T23:04:00Z">
              <w:r>
                <w:rPr>
                  <w:rFonts w:cs="Arial"/>
                  <w:sz w:val="24"/>
                  <w:szCs w:val="24"/>
                  <w:lang w:val="es-ES"/>
                </w:rPr>
                <w:t>reclamo tiene</w:t>
              </w:r>
            </w:ins>
            <w:ins w:id="1528" w:author="Javier Kachuka" w:date="2019-11-05T23:06:00Z">
              <w:r w:rsidR="00E559C5">
                <w:rPr>
                  <w:rFonts w:cs="Arial"/>
                  <w:sz w:val="24"/>
                  <w:szCs w:val="24"/>
                  <w:lang w:val="es-ES"/>
                </w:rPr>
                <w:t xml:space="preserve"> reclamos asociados</w:t>
              </w:r>
            </w:ins>
            <w:ins w:id="1529" w:author="Javier Kachuka" w:date="2019-11-05T23:04:00Z">
              <w:r>
                <w:rPr>
                  <w:rFonts w:cs="Arial"/>
                  <w:sz w:val="24"/>
                  <w:szCs w:val="24"/>
                  <w:lang w:val="es-ES"/>
                </w:rPr>
                <w:t xml:space="preserve"> el sistema cancela la operación y finaliza el caso de uso.</w:t>
              </w:r>
            </w:ins>
          </w:p>
        </w:tc>
      </w:tr>
    </w:tbl>
    <w:p w14:paraId="00993CEF" w14:textId="2505CF9C" w:rsidR="00154D87" w:rsidRDefault="00154D87" w:rsidP="00431D6D">
      <w:pPr>
        <w:rPr>
          <w:ins w:id="1530" w:author="Javier Kachuka" w:date="2019-11-05T23:35:00Z"/>
          <w:lang w:val="es-ES"/>
        </w:rPr>
      </w:pPr>
    </w:p>
    <w:tbl>
      <w:tblPr>
        <w:tblStyle w:val="Tablaconcuadrcula"/>
        <w:tblW w:w="0" w:type="auto"/>
        <w:tblLook w:val="04A0" w:firstRow="1" w:lastRow="0" w:firstColumn="1" w:lastColumn="0" w:noHBand="0" w:noVBand="1"/>
      </w:tblPr>
      <w:tblGrid>
        <w:gridCol w:w="2391"/>
        <w:gridCol w:w="2149"/>
        <w:gridCol w:w="4288"/>
      </w:tblGrid>
      <w:tr w:rsidR="00555FC6" w:rsidRPr="00576F7E" w14:paraId="3C5D4BA8" w14:textId="77777777" w:rsidTr="004E0B3C">
        <w:trPr>
          <w:ins w:id="1531" w:author="Javier Kachuka" w:date="2019-11-05T23:35:00Z"/>
        </w:trPr>
        <w:tc>
          <w:tcPr>
            <w:tcW w:w="2391" w:type="dxa"/>
            <w:shd w:val="clear" w:color="auto" w:fill="9CC2E5" w:themeFill="accent1" w:themeFillTint="99"/>
          </w:tcPr>
          <w:p w14:paraId="22C3FDB9" w14:textId="501354CE" w:rsidR="00555FC6" w:rsidRPr="00EC5FEE" w:rsidRDefault="00555FC6" w:rsidP="00555FC6">
            <w:pPr>
              <w:rPr>
                <w:ins w:id="1532" w:author="Javier Kachuka" w:date="2019-11-05T23:35:00Z"/>
                <w:rFonts w:cs="Arial"/>
                <w:b/>
                <w:sz w:val="24"/>
                <w:szCs w:val="24"/>
                <w:lang w:val="es-ES"/>
              </w:rPr>
            </w:pPr>
            <w:ins w:id="1533" w:author="Javier Kachuka" w:date="2019-11-05T23:36:00Z">
              <w:r w:rsidRPr="00EC5FEE">
                <w:rPr>
                  <w:rFonts w:cs="Arial"/>
                  <w:b/>
                  <w:sz w:val="24"/>
                  <w:szCs w:val="24"/>
                  <w:lang w:val="es-ES"/>
                </w:rPr>
                <w:t>Caso de uso</w:t>
              </w:r>
            </w:ins>
          </w:p>
        </w:tc>
        <w:tc>
          <w:tcPr>
            <w:tcW w:w="6437" w:type="dxa"/>
            <w:gridSpan w:val="2"/>
          </w:tcPr>
          <w:p w14:paraId="53E96890" w14:textId="261F1584" w:rsidR="00555FC6" w:rsidRPr="00EC5FEE" w:rsidRDefault="00555FC6" w:rsidP="00555FC6">
            <w:pPr>
              <w:rPr>
                <w:ins w:id="1534" w:author="Javier Kachuka" w:date="2019-11-05T23:35:00Z"/>
                <w:rFonts w:cs="Arial"/>
                <w:sz w:val="24"/>
                <w:szCs w:val="24"/>
                <w:lang w:val="es-ES"/>
              </w:rPr>
            </w:pPr>
            <w:ins w:id="1535" w:author="Javier Kachuka" w:date="2019-11-05T23:36:00Z">
              <w:r w:rsidRPr="00EC5FEE">
                <w:rPr>
                  <w:rFonts w:cs="Arial"/>
                  <w:sz w:val="24"/>
                  <w:szCs w:val="24"/>
                  <w:lang w:val="es-ES"/>
                </w:rPr>
                <w:t>Cargar</w:t>
              </w:r>
              <w:r>
                <w:rPr>
                  <w:rFonts w:cs="Arial"/>
                  <w:sz w:val="24"/>
                  <w:szCs w:val="24"/>
                  <w:lang w:val="es-ES"/>
                </w:rPr>
                <w:t xml:space="preserve"> Requisito (ABM de Requisito)</w:t>
              </w:r>
            </w:ins>
          </w:p>
        </w:tc>
      </w:tr>
      <w:tr w:rsidR="00555FC6" w:rsidRPr="00A51454" w14:paraId="7F00AC8D" w14:textId="77777777" w:rsidTr="004E0B3C">
        <w:trPr>
          <w:ins w:id="1536" w:author="Javier Kachuka" w:date="2019-11-05T23:35:00Z"/>
        </w:trPr>
        <w:tc>
          <w:tcPr>
            <w:tcW w:w="2391" w:type="dxa"/>
            <w:shd w:val="clear" w:color="auto" w:fill="9CC2E5" w:themeFill="accent1" w:themeFillTint="99"/>
          </w:tcPr>
          <w:p w14:paraId="622C42B9" w14:textId="55480BCB" w:rsidR="00555FC6" w:rsidRPr="00EC5FEE" w:rsidRDefault="00555FC6" w:rsidP="00555FC6">
            <w:pPr>
              <w:rPr>
                <w:ins w:id="1537" w:author="Javier Kachuka" w:date="2019-11-05T23:35:00Z"/>
                <w:rFonts w:cs="Arial"/>
                <w:b/>
                <w:sz w:val="24"/>
                <w:szCs w:val="24"/>
                <w:lang w:val="es-ES"/>
              </w:rPr>
            </w:pPr>
            <w:ins w:id="1538" w:author="Javier Kachuka" w:date="2019-11-05T23:36:00Z">
              <w:r w:rsidRPr="00EC5FEE">
                <w:rPr>
                  <w:rFonts w:cs="Arial"/>
                  <w:b/>
                  <w:sz w:val="24"/>
                  <w:szCs w:val="24"/>
                  <w:lang w:val="es-ES"/>
                </w:rPr>
                <w:t>Actor</w:t>
              </w:r>
            </w:ins>
          </w:p>
        </w:tc>
        <w:tc>
          <w:tcPr>
            <w:tcW w:w="6437" w:type="dxa"/>
            <w:gridSpan w:val="2"/>
          </w:tcPr>
          <w:p w14:paraId="5708931D" w14:textId="4DAE05D4" w:rsidR="00555FC6" w:rsidRPr="00EC5FEE" w:rsidRDefault="00555FC6" w:rsidP="00555FC6">
            <w:pPr>
              <w:rPr>
                <w:ins w:id="1539" w:author="Javier Kachuka" w:date="2019-11-05T23:35:00Z"/>
                <w:rFonts w:cs="Arial"/>
                <w:sz w:val="24"/>
                <w:szCs w:val="24"/>
                <w:lang w:val="es-ES"/>
              </w:rPr>
            </w:pPr>
            <w:ins w:id="1540" w:author="Javier Kachuka" w:date="2019-11-05T23:36:00Z">
              <w:r>
                <w:rPr>
                  <w:rFonts w:cs="Arial"/>
                  <w:sz w:val="24"/>
                  <w:szCs w:val="24"/>
                  <w:lang w:val="es-ES"/>
                </w:rPr>
                <w:t>O</w:t>
              </w:r>
              <w:r w:rsidRPr="00EC5FEE">
                <w:rPr>
                  <w:rFonts w:cs="Arial"/>
                  <w:sz w:val="24"/>
                  <w:szCs w:val="24"/>
                  <w:lang w:val="es-ES"/>
                </w:rPr>
                <w:t>ficinista</w:t>
              </w:r>
              <w:r>
                <w:rPr>
                  <w:rFonts w:cs="Arial"/>
                  <w:sz w:val="24"/>
                  <w:szCs w:val="24"/>
                  <w:lang w:val="es-ES"/>
                </w:rPr>
                <w:t>, administrador</w:t>
              </w:r>
            </w:ins>
          </w:p>
        </w:tc>
      </w:tr>
      <w:tr w:rsidR="00555FC6" w:rsidRPr="00576F7E" w14:paraId="7F792E1F" w14:textId="77777777" w:rsidTr="004E0B3C">
        <w:trPr>
          <w:ins w:id="1541" w:author="Javier Kachuka" w:date="2019-11-05T23:35:00Z"/>
        </w:trPr>
        <w:tc>
          <w:tcPr>
            <w:tcW w:w="2391" w:type="dxa"/>
            <w:shd w:val="clear" w:color="auto" w:fill="9CC2E5" w:themeFill="accent1" w:themeFillTint="99"/>
          </w:tcPr>
          <w:p w14:paraId="57E8A870" w14:textId="4E859B12" w:rsidR="00555FC6" w:rsidRPr="00EC5FEE" w:rsidRDefault="00555FC6" w:rsidP="00555FC6">
            <w:pPr>
              <w:rPr>
                <w:ins w:id="1542" w:author="Javier Kachuka" w:date="2019-11-05T23:35:00Z"/>
                <w:rFonts w:cs="Arial"/>
                <w:b/>
                <w:sz w:val="24"/>
                <w:szCs w:val="24"/>
                <w:lang w:val="es-ES"/>
              </w:rPr>
            </w:pPr>
            <w:ins w:id="1543" w:author="Javier Kachuka" w:date="2019-11-05T23:36:00Z">
              <w:r w:rsidRPr="00EC5FEE">
                <w:rPr>
                  <w:rFonts w:cs="Arial"/>
                  <w:b/>
                  <w:sz w:val="24"/>
                  <w:szCs w:val="24"/>
                  <w:lang w:val="es-ES"/>
                </w:rPr>
                <w:t xml:space="preserve">Descripción </w:t>
              </w:r>
            </w:ins>
          </w:p>
        </w:tc>
        <w:tc>
          <w:tcPr>
            <w:tcW w:w="6437" w:type="dxa"/>
            <w:gridSpan w:val="2"/>
          </w:tcPr>
          <w:p w14:paraId="1392BD69" w14:textId="5F3C69A0" w:rsidR="00555FC6" w:rsidRPr="00EC5FEE" w:rsidRDefault="00555FC6" w:rsidP="00555FC6">
            <w:pPr>
              <w:rPr>
                <w:ins w:id="1544" w:author="Javier Kachuka" w:date="2019-11-05T23:35:00Z"/>
                <w:rFonts w:cs="Arial"/>
                <w:sz w:val="24"/>
                <w:szCs w:val="24"/>
                <w:lang w:val="es-ES"/>
              </w:rPr>
            </w:pPr>
            <w:ins w:id="1545" w:author="Javier Kachuka" w:date="2019-11-05T23:36:00Z">
              <w:r>
                <w:rPr>
                  <w:rFonts w:cs="Arial"/>
                  <w:sz w:val="24"/>
                  <w:szCs w:val="24"/>
                  <w:lang w:val="es-ES"/>
                </w:rPr>
                <w:t xml:space="preserve">El </w:t>
              </w:r>
              <w:r w:rsidRPr="00EC5FEE">
                <w:rPr>
                  <w:rFonts w:cs="Arial"/>
                  <w:sz w:val="24"/>
                  <w:szCs w:val="24"/>
                  <w:lang w:val="es-ES"/>
                </w:rPr>
                <w:t>oficinista</w:t>
              </w:r>
              <w:r>
                <w:rPr>
                  <w:rFonts w:cs="Arial"/>
                  <w:sz w:val="24"/>
                  <w:szCs w:val="24"/>
                  <w:lang w:val="es-ES"/>
                </w:rPr>
                <w:t xml:space="preserve"> o administrador</w:t>
              </w:r>
              <w:r w:rsidRPr="00EC5FEE">
                <w:rPr>
                  <w:rFonts w:cs="Arial"/>
                  <w:sz w:val="24"/>
                  <w:szCs w:val="24"/>
                  <w:lang w:val="es-ES"/>
                </w:rPr>
                <w:t xml:space="preserve"> regis</w:t>
              </w:r>
              <w:r>
                <w:rPr>
                  <w:rFonts w:cs="Arial"/>
                  <w:sz w:val="24"/>
                  <w:szCs w:val="24"/>
                  <w:lang w:val="es-ES"/>
                </w:rPr>
                <w:t>tra un nuevo requisito que será necesario para un tipo de reclamo</w:t>
              </w:r>
            </w:ins>
          </w:p>
        </w:tc>
      </w:tr>
      <w:tr w:rsidR="00555FC6" w:rsidRPr="00EC5FEE" w14:paraId="6064B8C5" w14:textId="77777777" w:rsidTr="004E0B3C">
        <w:trPr>
          <w:ins w:id="1546" w:author="Javier Kachuka" w:date="2019-11-05T23:35:00Z"/>
        </w:trPr>
        <w:tc>
          <w:tcPr>
            <w:tcW w:w="2391" w:type="dxa"/>
            <w:shd w:val="clear" w:color="auto" w:fill="9CC2E5" w:themeFill="accent1" w:themeFillTint="99"/>
          </w:tcPr>
          <w:p w14:paraId="66EB5851" w14:textId="2A1C3C43" w:rsidR="00555FC6" w:rsidRPr="00EC5FEE" w:rsidRDefault="00555FC6" w:rsidP="00555FC6">
            <w:pPr>
              <w:rPr>
                <w:ins w:id="1547" w:author="Javier Kachuka" w:date="2019-11-05T23:35:00Z"/>
                <w:rFonts w:cs="Arial"/>
                <w:b/>
                <w:sz w:val="24"/>
                <w:szCs w:val="24"/>
                <w:lang w:val="es-ES"/>
              </w:rPr>
            </w:pPr>
            <w:ins w:id="1548" w:author="Javier Kachuka" w:date="2019-11-05T23:36:00Z">
              <w:r w:rsidRPr="00EC5FEE">
                <w:rPr>
                  <w:rFonts w:cs="Arial"/>
                  <w:b/>
                  <w:sz w:val="24"/>
                  <w:szCs w:val="24"/>
                  <w:lang w:val="es-ES"/>
                </w:rPr>
                <w:t>Referencia Cruzada</w:t>
              </w:r>
            </w:ins>
          </w:p>
        </w:tc>
        <w:tc>
          <w:tcPr>
            <w:tcW w:w="6437" w:type="dxa"/>
            <w:gridSpan w:val="2"/>
          </w:tcPr>
          <w:p w14:paraId="6DA7FB68" w14:textId="79D6A191" w:rsidR="00555FC6" w:rsidRPr="00EC5FEE" w:rsidRDefault="00555FC6" w:rsidP="00555FC6">
            <w:pPr>
              <w:rPr>
                <w:ins w:id="1549" w:author="Javier Kachuka" w:date="2019-11-05T23:35:00Z"/>
                <w:rFonts w:cs="Arial"/>
                <w:sz w:val="24"/>
                <w:szCs w:val="24"/>
                <w:lang w:val="es-ES"/>
              </w:rPr>
            </w:pPr>
            <w:ins w:id="1550" w:author="Javier Kachuka" w:date="2019-11-05T23:36:00Z">
              <w:r w:rsidRPr="00EC5FEE">
                <w:rPr>
                  <w:rFonts w:cs="Arial"/>
                  <w:sz w:val="24"/>
                  <w:szCs w:val="24"/>
                  <w:lang w:val="es-ES"/>
                </w:rPr>
                <w:t>RF1.</w:t>
              </w:r>
              <w:r>
                <w:rPr>
                  <w:rFonts w:cs="Arial"/>
                  <w:sz w:val="24"/>
                  <w:szCs w:val="24"/>
                  <w:lang w:val="es-ES"/>
                </w:rPr>
                <w:t>8</w:t>
              </w:r>
            </w:ins>
          </w:p>
        </w:tc>
      </w:tr>
      <w:tr w:rsidR="00555FC6" w:rsidRPr="00EC5FEE" w14:paraId="0426E37A" w14:textId="77777777" w:rsidTr="004E0B3C">
        <w:trPr>
          <w:ins w:id="1551" w:author="Javier Kachuka" w:date="2019-11-05T23:35:00Z"/>
        </w:trPr>
        <w:tc>
          <w:tcPr>
            <w:tcW w:w="2391" w:type="dxa"/>
            <w:shd w:val="clear" w:color="auto" w:fill="9CC2E5" w:themeFill="accent1" w:themeFillTint="99"/>
          </w:tcPr>
          <w:p w14:paraId="13113E4D" w14:textId="77777777" w:rsidR="00555FC6" w:rsidRPr="00EC5FEE" w:rsidRDefault="00555FC6" w:rsidP="004E0B3C">
            <w:pPr>
              <w:rPr>
                <w:ins w:id="1552" w:author="Javier Kachuka" w:date="2019-11-05T23:35:00Z"/>
                <w:rFonts w:cs="Arial"/>
                <w:b/>
                <w:sz w:val="24"/>
                <w:szCs w:val="24"/>
                <w:lang w:val="es-ES"/>
              </w:rPr>
            </w:pPr>
            <w:ins w:id="1553" w:author="Javier Kachuka" w:date="2019-11-05T23:35:00Z">
              <w:r w:rsidRPr="00EC5FEE">
                <w:rPr>
                  <w:rFonts w:cs="Arial"/>
                  <w:b/>
                  <w:sz w:val="24"/>
                  <w:szCs w:val="24"/>
                  <w:lang w:val="es-ES"/>
                </w:rPr>
                <w:t xml:space="preserve">Precondición </w:t>
              </w:r>
            </w:ins>
          </w:p>
        </w:tc>
        <w:tc>
          <w:tcPr>
            <w:tcW w:w="6437" w:type="dxa"/>
            <w:gridSpan w:val="2"/>
          </w:tcPr>
          <w:p w14:paraId="178FD68F" w14:textId="77777777" w:rsidR="00555FC6" w:rsidRPr="00EC5FEE" w:rsidRDefault="00555FC6" w:rsidP="004E0B3C">
            <w:pPr>
              <w:rPr>
                <w:ins w:id="1554" w:author="Javier Kachuka" w:date="2019-11-05T23:35:00Z"/>
                <w:rFonts w:cs="Arial"/>
                <w:sz w:val="24"/>
                <w:szCs w:val="24"/>
                <w:lang w:val="es-ES"/>
              </w:rPr>
            </w:pPr>
          </w:p>
        </w:tc>
      </w:tr>
      <w:tr w:rsidR="00555FC6" w:rsidRPr="00576F7E" w14:paraId="3E6CABAE" w14:textId="77777777" w:rsidTr="004E0B3C">
        <w:trPr>
          <w:ins w:id="1555" w:author="Javier Kachuka" w:date="2019-11-05T23:35:00Z"/>
        </w:trPr>
        <w:tc>
          <w:tcPr>
            <w:tcW w:w="2391" w:type="dxa"/>
            <w:shd w:val="clear" w:color="auto" w:fill="9CC2E5" w:themeFill="accent1" w:themeFillTint="99"/>
          </w:tcPr>
          <w:p w14:paraId="62F16349" w14:textId="77777777" w:rsidR="00555FC6" w:rsidRPr="00EC5FEE" w:rsidRDefault="00555FC6" w:rsidP="004E0B3C">
            <w:pPr>
              <w:rPr>
                <w:ins w:id="1556" w:author="Javier Kachuka" w:date="2019-11-05T23:35:00Z"/>
                <w:rFonts w:cs="Arial"/>
                <w:b/>
                <w:sz w:val="24"/>
                <w:szCs w:val="24"/>
                <w:lang w:val="es-ES"/>
              </w:rPr>
            </w:pPr>
            <w:ins w:id="1557" w:author="Javier Kachuka" w:date="2019-11-05T23:35:00Z">
              <w:r w:rsidRPr="00EC5FEE">
                <w:rPr>
                  <w:rFonts w:cs="Arial"/>
                  <w:b/>
                  <w:sz w:val="24"/>
                  <w:szCs w:val="24"/>
                  <w:lang w:val="es-ES"/>
                </w:rPr>
                <w:t xml:space="preserve">Poscondición </w:t>
              </w:r>
            </w:ins>
          </w:p>
        </w:tc>
        <w:tc>
          <w:tcPr>
            <w:tcW w:w="6437" w:type="dxa"/>
            <w:gridSpan w:val="2"/>
          </w:tcPr>
          <w:p w14:paraId="617AC88D" w14:textId="4433F799" w:rsidR="00555FC6" w:rsidRPr="00EC5FEE" w:rsidRDefault="00555FC6">
            <w:pPr>
              <w:rPr>
                <w:ins w:id="1558" w:author="Javier Kachuka" w:date="2019-11-05T23:35:00Z"/>
                <w:rFonts w:cs="Arial"/>
                <w:sz w:val="24"/>
                <w:szCs w:val="24"/>
                <w:lang w:val="es-ES"/>
              </w:rPr>
            </w:pPr>
            <w:ins w:id="1559" w:author="Javier Kachuka" w:date="2019-11-05T23:35:00Z">
              <w:r>
                <w:rPr>
                  <w:rFonts w:cs="Arial"/>
                  <w:sz w:val="24"/>
                  <w:szCs w:val="24"/>
                  <w:lang w:val="es-ES"/>
                </w:rPr>
                <w:t xml:space="preserve">Se registró un nuevo </w:t>
              </w:r>
            </w:ins>
            <w:ins w:id="1560" w:author="Javier Kachuka" w:date="2019-11-05T23:36:00Z">
              <w:r>
                <w:rPr>
                  <w:rFonts w:cs="Arial"/>
                  <w:sz w:val="24"/>
                  <w:szCs w:val="24"/>
                  <w:lang w:val="es-ES"/>
                </w:rPr>
                <w:t>requisito</w:t>
              </w:r>
            </w:ins>
          </w:p>
        </w:tc>
      </w:tr>
      <w:tr w:rsidR="00555FC6" w:rsidRPr="00EC5FEE" w14:paraId="1014F5DE" w14:textId="77777777" w:rsidTr="004E0B3C">
        <w:trPr>
          <w:ins w:id="1561" w:author="Javier Kachuka" w:date="2019-11-05T23:35:00Z"/>
        </w:trPr>
        <w:tc>
          <w:tcPr>
            <w:tcW w:w="8828" w:type="dxa"/>
            <w:gridSpan w:val="3"/>
            <w:shd w:val="clear" w:color="auto" w:fill="9CC2E5" w:themeFill="accent1" w:themeFillTint="99"/>
          </w:tcPr>
          <w:p w14:paraId="6A02FF9C" w14:textId="77777777" w:rsidR="00555FC6" w:rsidRPr="00EC5FEE" w:rsidRDefault="00555FC6" w:rsidP="004E0B3C">
            <w:pPr>
              <w:jc w:val="center"/>
              <w:rPr>
                <w:ins w:id="1562" w:author="Javier Kachuka" w:date="2019-11-05T23:35:00Z"/>
                <w:rFonts w:cs="Arial"/>
                <w:b/>
                <w:sz w:val="24"/>
                <w:szCs w:val="24"/>
                <w:lang w:val="es-ES"/>
              </w:rPr>
            </w:pPr>
            <w:ins w:id="1563" w:author="Javier Kachuka" w:date="2019-11-05T23:35:00Z">
              <w:r w:rsidRPr="00EC5FEE">
                <w:rPr>
                  <w:rFonts w:cs="Arial"/>
                  <w:b/>
                  <w:sz w:val="24"/>
                  <w:szCs w:val="24"/>
                  <w:lang w:val="es-ES"/>
                </w:rPr>
                <w:t>Curso Típico de Eventos</w:t>
              </w:r>
            </w:ins>
          </w:p>
        </w:tc>
      </w:tr>
      <w:tr w:rsidR="00555FC6" w:rsidRPr="00576F7E" w14:paraId="5A7EB90E" w14:textId="77777777" w:rsidTr="004E0B3C">
        <w:trPr>
          <w:ins w:id="1564" w:author="Javier Kachuka" w:date="2019-11-05T23:35:00Z"/>
        </w:trPr>
        <w:tc>
          <w:tcPr>
            <w:tcW w:w="4540" w:type="dxa"/>
            <w:gridSpan w:val="2"/>
          </w:tcPr>
          <w:p w14:paraId="0F28F23C" w14:textId="0862897E" w:rsidR="00555FC6" w:rsidRPr="00EC5FEE" w:rsidRDefault="00555FC6">
            <w:pPr>
              <w:pStyle w:val="Prrafodelista"/>
              <w:numPr>
                <w:ilvl w:val="0"/>
                <w:numId w:val="30"/>
              </w:numPr>
              <w:jc w:val="both"/>
              <w:rPr>
                <w:ins w:id="1565" w:author="Javier Kachuka" w:date="2019-11-05T23:35:00Z"/>
                <w:rFonts w:cs="Arial"/>
                <w:sz w:val="24"/>
                <w:szCs w:val="24"/>
                <w:lang w:val="es-ES"/>
              </w:rPr>
            </w:pPr>
            <w:ins w:id="1566" w:author="Javier Kachuka" w:date="2019-11-05T23:35:00Z">
              <w:r>
                <w:rPr>
                  <w:rFonts w:cs="Arial"/>
                  <w:sz w:val="24"/>
                  <w:szCs w:val="24"/>
                  <w:lang w:val="es-ES"/>
                </w:rPr>
                <w:t>El caso de uso comienza cuando el</w:t>
              </w:r>
              <w:commentRangeStart w:id="1567"/>
              <w:r>
                <w:rPr>
                  <w:rFonts w:cs="Arial"/>
                  <w:sz w:val="24"/>
                  <w:szCs w:val="24"/>
                  <w:lang w:val="es-ES"/>
                </w:rPr>
                <w:t xml:space="preserve"> oficinista</w:t>
              </w:r>
              <w:commentRangeEnd w:id="1567"/>
              <w:r>
                <w:rPr>
                  <w:rFonts w:cs="Arial"/>
                  <w:sz w:val="24"/>
                  <w:szCs w:val="24"/>
                  <w:lang w:val="es-ES"/>
                </w:rPr>
                <w:t xml:space="preserve"> o administrador</w:t>
              </w:r>
              <w:r>
                <w:rPr>
                  <w:rStyle w:val="Refdecomentario"/>
                </w:rPr>
                <w:commentReference w:id="1567"/>
              </w:r>
              <w:r>
                <w:rPr>
                  <w:rFonts w:cs="Arial"/>
                  <w:sz w:val="24"/>
                  <w:szCs w:val="24"/>
                  <w:lang w:val="es-ES"/>
                </w:rPr>
                <w:t xml:space="preserve"> solicita cargar un</w:t>
              </w:r>
            </w:ins>
            <w:ins w:id="1568" w:author="Javier Kachuka" w:date="2019-11-05T23:36:00Z">
              <w:r>
                <w:rPr>
                  <w:rFonts w:cs="Arial"/>
                  <w:sz w:val="24"/>
                  <w:szCs w:val="24"/>
                  <w:lang w:val="es-ES"/>
                </w:rPr>
                <w:t xml:space="preserve"> nuevo requisito</w:t>
              </w:r>
            </w:ins>
            <w:ins w:id="1569" w:author="Javier Kachuka" w:date="2019-11-05T23:35:00Z">
              <w:r>
                <w:rPr>
                  <w:rFonts w:cs="Arial"/>
                  <w:sz w:val="24"/>
                  <w:szCs w:val="24"/>
                  <w:lang w:val="es-ES"/>
                </w:rPr>
                <w:t>.</w:t>
              </w:r>
            </w:ins>
          </w:p>
        </w:tc>
        <w:tc>
          <w:tcPr>
            <w:tcW w:w="4288" w:type="dxa"/>
          </w:tcPr>
          <w:p w14:paraId="30E19E32" w14:textId="77777777" w:rsidR="00555FC6" w:rsidRPr="00EC5FEE" w:rsidRDefault="00555FC6" w:rsidP="004E0B3C">
            <w:pPr>
              <w:jc w:val="both"/>
              <w:rPr>
                <w:ins w:id="1570" w:author="Javier Kachuka" w:date="2019-11-05T23:35:00Z"/>
                <w:rFonts w:cs="Arial"/>
                <w:sz w:val="24"/>
                <w:szCs w:val="24"/>
                <w:lang w:val="es-ES"/>
              </w:rPr>
            </w:pPr>
          </w:p>
        </w:tc>
      </w:tr>
      <w:tr w:rsidR="00555FC6" w:rsidRPr="00576F7E" w14:paraId="6C3E0C3C" w14:textId="77777777" w:rsidTr="004E0B3C">
        <w:trPr>
          <w:ins w:id="1571" w:author="Javier Kachuka" w:date="2019-11-05T23:35:00Z"/>
        </w:trPr>
        <w:tc>
          <w:tcPr>
            <w:tcW w:w="4540" w:type="dxa"/>
            <w:gridSpan w:val="2"/>
          </w:tcPr>
          <w:p w14:paraId="4A8E4692" w14:textId="77777777" w:rsidR="00555FC6" w:rsidRPr="00EC5FEE" w:rsidRDefault="00555FC6" w:rsidP="004E0B3C">
            <w:pPr>
              <w:jc w:val="both"/>
              <w:rPr>
                <w:ins w:id="1572" w:author="Javier Kachuka" w:date="2019-11-05T23:35:00Z"/>
                <w:rFonts w:cs="Arial"/>
                <w:sz w:val="24"/>
                <w:szCs w:val="24"/>
                <w:lang w:val="es-ES"/>
              </w:rPr>
            </w:pPr>
          </w:p>
        </w:tc>
        <w:tc>
          <w:tcPr>
            <w:tcW w:w="4288" w:type="dxa"/>
          </w:tcPr>
          <w:p w14:paraId="4F362BE0" w14:textId="2E67A2B5" w:rsidR="00555FC6" w:rsidRPr="00EC5FEE" w:rsidRDefault="00555FC6">
            <w:pPr>
              <w:pStyle w:val="Prrafodelista"/>
              <w:numPr>
                <w:ilvl w:val="0"/>
                <w:numId w:val="30"/>
              </w:numPr>
              <w:jc w:val="both"/>
              <w:rPr>
                <w:ins w:id="1573" w:author="Javier Kachuka" w:date="2019-11-05T23:35:00Z"/>
                <w:rFonts w:cs="Arial"/>
                <w:sz w:val="24"/>
                <w:szCs w:val="24"/>
                <w:lang w:val="es-ES"/>
              </w:rPr>
            </w:pPr>
            <w:ins w:id="1574" w:author="Javier Kachuka" w:date="2019-11-05T23:35:00Z">
              <w:r>
                <w:rPr>
                  <w:rFonts w:cs="Arial"/>
                  <w:sz w:val="24"/>
                  <w:szCs w:val="24"/>
                  <w:lang w:val="es-ES"/>
                </w:rPr>
                <w:t>El sistema solicita que se ingrese el nombre</w:t>
              </w:r>
            </w:ins>
            <w:ins w:id="1575" w:author="Javier Kachuka" w:date="2019-11-05T23:36:00Z">
              <w:r>
                <w:rPr>
                  <w:rFonts w:cs="Arial"/>
                  <w:sz w:val="24"/>
                  <w:szCs w:val="24"/>
                  <w:lang w:val="es-ES"/>
                </w:rPr>
                <w:t xml:space="preserve"> del requisito.</w:t>
              </w:r>
            </w:ins>
          </w:p>
        </w:tc>
      </w:tr>
      <w:tr w:rsidR="00555FC6" w:rsidRPr="00576F7E" w14:paraId="43C2BC05" w14:textId="77777777" w:rsidTr="004E0B3C">
        <w:trPr>
          <w:ins w:id="1576" w:author="Javier Kachuka" w:date="2019-11-05T23:35:00Z"/>
        </w:trPr>
        <w:tc>
          <w:tcPr>
            <w:tcW w:w="4540" w:type="dxa"/>
            <w:gridSpan w:val="2"/>
          </w:tcPr>
          <w:p w14:paraId="23684E2A" w14:textId="2D77C3D7" w:rsidR="00555FC6" w:rsidRPr="00EC5FEE" w:rsidRDefault="00555FC6">
            <w:pPr>
              <w:pStyle w:val="Prrafodelista"/>
              <w:numPr>
                <w:ilvl w:val="0"/>
                <w:numId w:val="30"/>
              </w:numPr>
              <w:jc w:val="both"/>
              <w:rPr>
                <w:ins w:id="1577" w:author="Javier Kachuka" w:date="2019-11-05T23:35:00Z"/>
                <w:rFonts w:cs="Arial"/>
                <w:sz w:val="24"/>
                <w:szCs w:val="24"/>
                <w:lang w:val="es-ES"/>
              </w:rPr>
            </w:pPr>
            <w:ins w:id="1578" w:author="Javier Kachuka" w:date="2019-11-05T23:35:00Z">
              <w:r>
                <w:rPr>
                  <w:rFonts w:cs="Arial"/>
                  <w:sz w:val="24"/>
                  <w:szCs w:val="24"/>
                  <w:lang w:val="es-ES"/>
                </w:rPr>
                <w:t xml:space="preserve">El oficinista o administrador ingresa </w:t>
              </w:r>
            </w:ins>
            <w:ins w:id="1579" w:author="Javier Kachuka" w:date="2019-11-05T23:38:00Z">
              <w:r>
                <w:rPr>
                  <w:rFonts w:cs="Arial"/>
                  <w:sz w:val="24"/>
                  <w:szCs w:val="24"/>
                  <w:lang w:val="es-ES"/>
                </w:rPr>
                <w:t>el nombre del nuevo requisito.</w:t>
              </w:r>
            </w:ins>
          </w:p>
        </w:tc>
        <w:tc>
          <w:tcPr>
            <w:tcW w:w="4288" w:type="dxa"/>
          </w:tcPr>
          <w:p w14:paraId="738B582D" w14:textId="77777777" w:rsidR="00555FC6" w:rsidRPr="00EC5FEE" w:rsidRDefault="00555FC6" w:rsidP="004E0B3C">
            <w:pPr>
              <w:jc w:val="both"/>
              <w:rPr>
                <w:ins w:id="1580" w:author="Javier Kachuka" w:date="2019-11-05T23:35:00Z"/>
                <w:rFonts w:cs="Arial"/>
                <w:sz w:val="24"/>
                <w:szCs w:val="24"/>
                <w:lang w:val="es-ES"/>
              </w:rPr>
            </w:pPr>
          </w:p>
        </w:tc>
      </w:tr>
      <w:tr w:rsidR="00555FC6" w:rsidRPr="00576F7E" w14:paraId="4A92D328" w14:textId="77777777" w:rsidTr="004E0B3C">
        <w:trPr>
          <w:ins w:id="1581" w:author="Javier Kachuka" w:date="2019-11-05T23:35:00Z"/>
        </w:trPr>
        <w:tc>
          <w:tcPr>
            <w:tcW w:w="4540" w:type="dxa"/>
            <w:gridSpan w:val="2"/>
          </w:tcPr>
          <w:p w14:paraId="20B3E775" w14:textId="77777777" w:rsidR="00555FC6" w:rsidRPr="00456A0E" w:rsidRDefault="00555FC6" w:rsidP="004E0B3C">
            <w:pPr>
              <w:jc w:val="both"/>
              <w:rPr>
                <w:ins w:id="1582" w:author="Javier Kachuka" w:date="2019-11-05T23:35:00Z"/>
                <w:rFonts w:cs="Arial"/>
                <w:sz w:val="24"/>
                <w:szCs w:val="24"/>
                <w:lang w:val="es-ES"/>
              </w:rPr>
            </w:pPr>
          </w:p>
        </w:tc>
        <w:tc>
          <w:tcPr>
            <w:tcW w:w="4288" w:type="dxa"/>
          </w:tcPr>
          <w:p w14:paraId="30C32C9A" w14:textId="201C70D5" w:rsidR="00555FC6" w:rsidRPr="00456A0E" w:rsidRDefault="00555FC6">
            <w:pPr>
              <w:pStyle w:val="Prrafodelista"/>
              <w:numPr>
                <w:ilvl w:val="0"/>
                <w:numId w:val="30"/>
              </w:numPr>
              <w:jc w:val="both"/>
              <w:rPr>
                <w:ins w:id="1583" w:author="Javier Kachuka" w:date="2019-11-05T23:35:00Z"/>
                <w:rFonts w:cs="Arial"/>
                <w:sz w:val="24"/>
                <w:szCs w:val="24"/>
                <w:lang w:val="es-ES"/>
              </w:rPr>
            </w:pPr>
            <w:ins w:id="1584" w:author="Javier Kachuka" w:date="2019-11-05T23:35:00Z">
              <w:r>
                <w:rPr>
                  <w:rFonts w:cs="Arial"/>
                  <w:sz w:val="24"/>
                  <w:szCs w:val="24"/>
                  <w:lang w:val="es-ES"/>
                </w:rPr>
                <w:t xml:space="preserve">El sistema comprueba los datos, guarda el </w:t>
              </w:r>
            </w:ins>
            <w:ins w:id="1585" w:author="Javier Kachuka" w:date="2019-11-05T23:39:00Z">
              <w:r>
                <w:rPr>
                  <w:rFonts w:cs="Arial"/>
                  <w:sz w:val="24"/>
                  <w:szCs w:val="24"/>
                  <w:lang w:val="es-ES"/>
                </w:rPr>
                <w:t>requisito</w:t>
              </w:r>
            </w:ins>
            <w:ins w:id="1586" w:author="Javier Kachuka" w:date="2019-11-05T23:35:00Z">
              <w:r>
                <w:rPr>
                  <w:rFonts w:cs="Arial"/>
                  <w:sz w:val="24"/>
                  <w:szCs w:val="24"/>
                  <w:lang w:val="es-ES"/>
                </w:rPr>
                <w:t xml:space="preserve"> y finaliza el caso de uso.</w:t>
              </w:r>
            </w:ins>
          </w:p>
        </w:tc>
      </w:tr>
      <w:tr w:rsidR="00555FC6" w:rsidRPr="00EC5FEE" w14:paraId="1CAD95B6" w14:textId="77777777" w:rsidTr="004E0B3C">
        <w:trPr>
          <w:ins w:id="1587" w:author="Javier Kachuka" w:date="2019-11-05T23:35:00Z"/>
        </w:trPr>
        <w:tc>
          <w:tcPr>
            <w:tcW w:w="8828" w:type="dxa"/>
            <w:gridSpan w:val="3"/>
            <w:shd w:val="clear" w:color="auto" w:fill="9CC2E5" w:themeFill="accent1" w:themeFillTint="99"/>
          </w:tcPr>
          <w:p w14:paraId="7DBB7CBF" w14:textId="77777777" w:rsidR="00555FC6" w:rsidRPr="00EC5FEE" w:rsidRDefault="00555FC6" w:rsidP="004E0B3C">
            <w:pPr>
              <w:jc w:val="center"/>
              <w:rPr>
                <w:ins w:id="1588" w:author="Javier Kachuka" w:date="2019-11-05T23:35:00Z"/>
                <w:rFonts w:cs="Arial"/>
                <w:sz w:val="24"/>
                <w:szCs w:val="24"/>
                <w:lang w:val="es-ES"/>
              </w:rPr>
            </w:pPr>
            <w:ins w:id="1589" w:author="Javier Kachuka" w:date="2019-11-05T23:35:00Z">
              <w:r w:rsidRPr="00EC5FEE">
                <w:rPr>
                  <w:rFonts w:cs="Arial"/>
                  <w:b/>
                  <w:sz w:val="24"/>
                  <w:szCs w:val="24"/>
                  <w:lang w:val="es-ES"/>
                </w:rPr>
                <w:t>Curso Alternativo de Eventos</w:t>
              </w:r>
            </w:ins>
          </w:p>
        </w:tc>
      </w:tr>
      <w:tr w:rsidR="00555FC6" w:rsidRPr="00576F7E" w14:paraId="404F7C3C" w14:textId="77777777" w:rsidTr="004E0B3C">
        <w:trPr>
          <w:ins w:id="1590" w:author="Javier Kachuka" w:date="2019-11-05T23:35:00Z"/>
        </w:trPr>
        <w:tc>
          <w:tcPr>
            <w:tcW w:w="4540" w:type="dxa"/>
            <w:gridSpan w:val="2"/>
          </w:tcPr>
          <w:p w14:paraId="4A55375D" w14:textId="77777777" w:rsidR="00555FC6" w:rsidRPr="00EC5FEE" w:rsidRDefault="00555FC6" w:rsidP="004E0B3C">
            <w:pPr>
              <w:jc w:val="center"/>
              <w:rPr>
                <w:ins w:id="1591" w:author="Javier Kachuka" w:date="2019-11-05T23:35:00Z"/>
                <w:rFonts w:cs="Arial"/>
                <w:b/>
                <w:sz w:val="24"/>
                <w:szCs w:val="24"/>
                <w:lang w:val="es-ES"/>
              </w:rPr>
            </w:pPr>
          </w:p>
        </w:tc>
        <w:tc>
          <w:tcPr>
            <w:tcW w:w="4288" w:type="dxa"/>
          </w:tcPr>
          <w:p w14:paraId="4239D93B" w14:textId="77777777" w:rsidR="00555FC6" w:rsidRPr="00EC5FEE" w:rsidRDefault="00555FC6" w:rsidP="004E0B3C">
            <w:pPr>
              <w:jc w:val="both"/>
              <w:rPr>
                <w:ins w:id="1592" w:author="Javier Kachuka" w:date="2019-11-05T23:35:00Z"/>
                <w:rFonts w:cs="Arial"/>
                <w:sz w:val="24"/>
                <w:szCs w:val="24"/>
                <w:lang w:val="es-ES"/>
              </w:rPr>
            </w:pPr>
            <w:ins w:id="1593" w:author="Javier Kachuka" w:date="2019-11-05T23:35:00Z">
              <w:r>
                <w:rPr>
                  <w:rFonts w:cs="Arial"/>
                  <w:sz w:val="24"/>
                  <w:szCs w:val="24"/>
                  <w:lang w:val="es-ES"/>
                </w:rPr>
                <w:t>4.1 Si los datos no son correctos el sistema solicita que se vuelvan a ingresar.</w:t>
              </w:r>
            </w:ins>
          </w:p>
        </w:tc>
      </w:tr>
    </w:tbl>
    <w:p w14:paraId="6AFA6365" w14:textId="777F7B2F" w:rsidR="00555FC6" w:rsidRDefault="00555FC6" w:rsidP="00431D6D">
      <w:pPr>
        <w:rPr>
          <w:ins w:id="1594" w:author="Javier Kachuka" w:date="2019-11-05T23:41:00Z"/>
          <w:lang w:val="es-ES"/>
        </w:rPr>
      </w:pPr>
    </w:p>
    <w:tbl>
      <w:tblPr>
        <w:tblStyle w:val="Tablaconcuadrcula"/>
        <w:tblW w:w="0" w:type="auto"/>
        <w:tblLook w:val="04A0" w:firstRow="1" w:lastRow="0" w:firstColumn="1" w:lastColumn="0" w:noHBand="0" w:noVBand="1"/>
      </w:tblPr>
      <w:tblGrid>
        <w:gridCol w:w="2122"/>
        <w:gridCol w:w="2292"/>
        <w:gridCol w:w="4414"/>
      </w:tblGrid>
      <w:tr w:rsidR="00555FC6" w:rsidRPr="00576F7E" w14:paraId="76EA4452" w14:textId="77777777" w:rsidTr="004E0B3C">
        <w:trPr>
          <w:ins w:id="1595" w:author="Javier Kachuka" w:date="2019-11-05T23:41:00Z"/>
        </w:trPr>
        <w:tc>
          <w:tcPr>
            <w:tcW w:w="2122" w:type="dxa"/>
            <w:shd w:val="clear" w:color="auto" w:fill="9CC2E5" w:themeFill="accent1" w:themeFillTint="99"/>
          </w:tcPr>
          <w:p w14:paraId="1D8F6E15" w14:textId="7F6E19BD" w:rsidR="00555FC6" w:rsidRPr="00EC5FEE" w:rsidRDefault="00555FC6" w:rsidP="00555FC6">
            <w:pPr>
              <w:rPr>
                <w:ins w:id="1596" w:author="Javier Kachuka" w:date="2019-11-05T23:41:00Z"/>
                <w:rFonts w:cs="Arial"/>
                <w:b/>
                <w:sz w:val="24"/>
                <w:szCs w:val="24"/>
                <w:lang w:val="es-ES"/>
              </w:rPr>
            </w:pPr>
            <w:ins w:id="1597" w:author="Javier Kachuka" w:date="2019-11-05T23:42:00Z">
              <w:r w:rsidRPr="00EC5FEE">
                <w:rPr>
                  <w:rFonts w:cs="Arial"/>
                  <w:b/>
                  <w:sz w:val="24"/>
                  <w:szCs w:val="24"/>
                  <w:lang w:val="es-ES"/>
                </w:rPr>
                <w:t>Caso de uso</w:t>
              </w:r>
            </w:ins>
          </w:p>
        </w:tc>
        <w:tc>
          <w:tcPr>
            <w:tcW w:w="6706" w:type="dxa"/>
            <w:gridSpan w:val="2"/>
          </w:tcPr>
          <w:p w14:paraId="227ED626" w14:textId="12AE8A85" w:rsidR="00555FC6" w:rsidRPr="00EC5FEE" w:rsidRDefault="00555FC6" w:rsidP="00555FC6">
            <w:pPr>
              <w:rPr>
                <w:ins w:id="1598" w:author="Javier Kachuka" w:date="2019-11-05T23:41:00Z"/>
                <w:rFonts w:cs="Arial"/>
                <w:sz w:val="24"/>
                <w:szCs w:val="24"/>
                <w:lang w:val="es-ES"/>
              </w:rPr>
            </w:pPr>
            <w:ins w:id="1599" w:author="Javier Kachuka" w:date="2019-11-05T23:42:00Z">
              <w:r w:rsidRPr="00EC5FEE">
                <w:rPr>
                  <w:rFonts w:cs="Arial"/>
                  <w:sz w:val="24"/>
                  <w:szCs w:val="24"/>
                  <w:lang w:val="es-ES"/>
                </w:rPr>
                <w:t>Modificar</w:t>
              </w:r>
              <w:r>
                <w:rPr>
                  <w:rFonts w:cs="Arial"/>
                  <w:sz w:val="24"/>
                  <w:szCs w:val="24"/>
                  <w:lang w:val="es-ES"/>
                </w:rPr>
                <w:t xml:space="preserve"> Requisito (ABM de Requisito)</w:t>
              </w:r>
            </w:ins>
          </w:p>
        </w:tc>
      </w:tr>
      <w:tr w:rsidR="00555FC6" w:rsidRPr="00EC5FEE" w14:paraId="3721354C" w14:textId="77777777" w:rsidTr="004E0B3C">
        <w:trPr>
          <w:ins w:id="1600" w:author="Javier Kachuka" w:date="2019-11-05T23:41:00Z"/>
        </w:trPr>
        <w:tc>
          <w:tcPr>
            <w:tcW w:w="2122" w:type="dxa"/>
            <w:shd w:val="clear" w:color="auto" w:fill="9CC2E5" w:themeFill="accent1" w:themeFillTint="99"/>
          </w:tcPr>
          <w:p w14:paraId="144BF9CC" w14:textId="4E02AFF3" w:rsidR="00555FC6" w:rsidRPr="00EC5FEE" w:rsidRDefault="00555FC6" w:rsidP="00555FC6">
            <w:pPr>
              <w:rPr>
                <w:ins w:id="1601" w:author="Javier Kachuka" w:date="2019-11-05T23:41:00Z"/>
                <w:rFonts w:cs="Arial"/>
                <w:b/>
                <w:sz w:val="24"/>
                <w:szCs w:val="24"/>
                <w:lang w:val="es-ES"/>
              </w:rPr>
            </w:pPr>
            <w:ins w:id="1602" w:author="Javier Kachuka" w:date="2019-11-05T23:42:00Z">
              <w:r w:rsidRPr="00EC5FEE">
                <w:rPr>
                  <w:rFonts w:cs="Arial"/>
                  <w:b/>
                  <w:sz w:val="24"/>
                  <w:szCs w:val="24"/>
                  <w:lang w:val="es-ES"/>
                </w:rPr>
                <w:t>Actor</w:t>
              </w:r>
            </w:ins>
          </w:p>
        </w:tc>
        <w:tc>
          <w:tcPr>
            <w:tcW w:w="6706" w:type="dxa"/>
            <w:gridSpan w:val="2"/>
          </w:tcPr>
          <w:p w14:paraId="41BAD243" w14:textId="0A2DFF8F" w:rsidR="00555FC6" w:rsidRPr="00EC5FEE" w:rsidRDefault="00555FC6" w:rsidP="00555FC6">
            <w:pPr>
              <w:rPr>
                <w:ins w:id="1603" w:author="Javier Kachuka" w:date="2019-11-05T23:41:00Z"/>
                <w:rFonts w:cs="Arial"/>
                <w:sz w:val="24"/>
                <w:szCs w:val="24"/>
                <w:lang w:val="es-ES"/>
              </w:rPr>
            </w:pPr>
            <w:ins w:id="1604" w:author="Javier Kachuka" w:date="2019-11-05T23:42:00Z">
              <w:r>
                <w:rPr>
                  <w:rFonts w:cs="Arial"/>
                  <w:sz w:val="24"/>
                  <w:szCs w:val="24"/>
                  <w:lang w:val="es-ES"/>
                </w:rPr>
                <w:t>O</w:t>
              </w:r>
              <w:r w:rsidRPr="00EC5FEE">
                <w:rPr>
                  <w:rFonts w:cs="Arial"/>
                  <w:sz w:val="24"/>
                  <w:szCs w:val="24"/>
                  <w:lang w:val="es-ES"/>
                </w:rPr>
                <w:t>ficinista</w:t>
              </w:r>
              <w:r>
                <w:rPr>
                  <w:rFonts w:cs="Arial"/>
                  <w:sz w:val="24"/>
                  <w:szCs w:val="24"/>
                  <w:lang w:val="es-ES"/>
                </w:rPr>
                <w:t xml:space="preserve"> , administrador</w:t>
              </w:r>
            </w:ins>
          </w:p>
        </w:tc>
      </w:tr>
      <w:tr w:rsidR="00555FC6" w:rsidRPr="00576F7E" w14:paraId="4722D5C3" w14:textId="77777777" w:rsidTr="004E0B3C">
        <w:trPr>
          <w:ins w:id="1605" w:author="Javier Kachuka" w:date="2019-11-05T23:41:00Z"/>
        </w:trPr>
        <w:tc>
          <w:tcPr>
            <w:tcW w:w="2122" w:type="dxa"/>
            <w:shd w:val="clear" w:color="auto" w:fill="9CC2E5" w:themeFill="accent1" w:themeFillTint="99"/>
          </w:tcPr>
          <w:p w14:paraId="1006801A" w14:textId="3B845E60" w:rsidR="00555FC6" w:rsidRPr="00EC5FEE" w:rsidRDefault="00555FC6" w:rsidP="00555FC6">
            <w:pPr>
              <w:rPr>
                <w:ins w:id="1606" w:author="Javier Kachuka" w:date="2019-11-05T23:41:00Z"/>
                <w:rFonts w:cs="Arial"/>
                <w:b/>
                <w:sz w:val="24"/>
                <w:szCs w:val="24"/>
                <w:lang w:val="es-ES"/>
              </w:rPr>
            </w:pPr>
            <w:ins w:id="1607" w:author="Javier Kachuka" w:date="2019-11-05T23:42:00Z">
              <w:r w:rsidRPr="00EC5FEE">
                <w:rPr>
                  <w:rFonts w:cs="Arial"/>
                  <w:b/>
                  <w:sz w:val="24"/>
                  <w:szCs w:val="24"/>
                  <w:lang w:val="es-ES"/>
                </w:rPr>
                <w:t xml:space="preserve">Descripción </w:t>
              </w:r>
            </w:ins>
          </w:p>
        </w:tc>
        <w:tc>
          <w:tcPr>
            <w:tcW w:w="6706" w:type="dxa"/>
            <w:gridSpan w:val="2"/>
          </w:tcPr>
          <w:p w14:paraId="646D109A" w14:textId="4476C32F" w:rsidR="00555FC6" w:rsidRPr="00EC5FEE" w:rsidRDefault="00555FC6" w:rsidP="00555FC6">
            <w:pPr>
              <w:rPr>
                <w:ins w:id="1608" w:author="Javier Kachuka" w:date="2019-11-05T23:41:00Z"/>
                <w:rFonts w:cs="Arial"/>
                <w:sz w:val="24"/>
                <w:szCs w:val="24"/>
                <w:lang w:val="es-ES"/>
              </w:rPr>
            </w:pPr>
            <w:ins w:id="1609" w:author="Javier Kachuka" w:date="2019-11-05T23:42:00Z">
              <w:r w:rsidRPr="00EC5FEE">
                <w:rPr>
                  <w:rFonts w:cs="Arial"/>
                  <w:sz w:val="24"/>
                  <w:szCs w:val="24"/>
                  <w:lang w:val="es-ES"/>
                </w:rPr>
                <w:t>El oficinista</w:t>
              </w:r>
              <w:r>
                <w:rPr>
                  <w:rFonts w:cs="Arial"/>
                  <w:sz w:val="24"/>
                  <w:szCs w:val="24"/>
                  <w:lang w:val="es-ES"/>
                </w:rPr>
                <w:t xml:space="preserve"> o el administrador</w:t>
              </w:r>
              <w:r w:rsidRPr="00EC5FEE">
                <w:rPr>
                  <w:rFonts w:cs="Arial"/>
                  <w:sz w:val="24"/>
                  <w:szCs w:val="24"/>
                  <w:lang w:val="es-ES"/>
                </w:rPr>
                <w:t xml:space="preserve"> modifica los detalles </w:t>
              </w:r>
              <w:r>
                <w:rPr>
                  <w:rFonts w:cs="Arial"/>
                  <w:sz w:val="24"/>
                  <w:szCs w:val="24"/>
                  <w:lang w:val="es-ES"/>
                </w:rPr>
                <w:t>de requisito</w:t>
              </w:r>
            </w:ins>
          </w:p>
        </w:tc>
      </w:tr>
      <w:tr w:rsidR="00555FC6" w:rsidRPr="00EC5FEE" w14:paraId="562F3969" w14:textId="77777777" w:rsidTr="004E0B3C">
        <w:trPr>
          <w:ins w:id="1610" w:author="Javier Kachuka" w:date="2019-11-05T23:41:00Z"/>
        </w:trPr>
        <w:tc>
          <w:tcPr>
            <w:tcW w:w="2122" w:type="dxa"/>
            <w:shd w:val="clear" w:color="auto" w:fill="9CC2E5" w:themeFill="accent1" w:themeFillTint="99"/>
          </w:tcPr>
          <w:p w14:paraId="1E6F704F" w14:textId="50C2C54A" w:rsidR="00555FC6" w:rsidRPr="00EC5FEE" w:rsidRDefault="00555FC6" w:rsidP="00555FC6">
            <w:pPr>
              <w:rPr>
                <w:ins w:id="1611" w:author="Javier Kachuka" w:date="2019-11-05T23:41:00Z"/>
                <w:rFonts w:cs="Arial"/>
                <w:b/>
                <w:sz w:val="24"/>
                <w:szCs w:val="24"/>
                <w:lang w:val="es-ES"/>
              </w:rPr>
            </w:pPr>
            <w:ins w:id="1612" w:author="Javier Kachuka" w:date="2019-11-05T23:42:00Z">
              <w:r w:rsidRPr="00EC5FEE">
                <w:rPr>
                  <w:rFonts w:cs="Arial"/>
                  <w:b/>
                  <w:sz w:val="24"/>
                  <w:szCs w:val="24"/>
                  <w:lang w:val="es-ES"/>
                </w:rPr>
                <w:t>Referencia Cruzada</w:t>
              </w:r>
            </w:ins>
          </w:p>
        </w:tc>
        <w:tc>
          <w:tcPr>
            <w:tcW w:w="6706" w:type="dxa"/>
            <w:gridSpan w:val="2"/>
          </w:tcPr>
          <w:p w14:paraId="343451B4" w14:textId="3919CD84" w:rsidR="00555FC6" w:rsidRPr="00EC5FEE" w:rsidRDefault="00555FC6" w:rsidP="00555FC6">
            <w:pPr>
              <w:rPr>
                <w:ins w:id="1613" w:author="Javier Kachuka" w:date="2019-11-05T23:41:00Z"/>
                <w:rFonts w:cs="Arial"/>
                <w:sz w:val="24"/>
                <w:szCs w:val="24"/>
                <w:lang w:val="es-ES"/>
              </w:rPr>
            </w:pPr>
            <w:ins w:id="1614" w:author="Javier Kachuka" w:date="2019-11-05T23:42:00Z">
              <w:r w:rsidRPr="00EC5FEE">
                <w:rPr>
                  <w:rFonts w:cs="Arial"/>
                  <w:sz w:val="24"/>
                  <w:szCs w:val="24"/>
                  <w:lang w:val="es-ES"/>
                </w:rPr>
                <w:t>RF1.</w:t>
              </w:r>
              <w:r>
                <w:rPr>
                  <w:rFonts w:cs="Arial"/>
                  <w:sz w:val="24"/>
                  <w:szCs w:val="24"/>
                  <w:lang w:val="es-ES"/>
                </w:rPr>
                <w:t>9</w:t>
              </w:r>
            </w:ins>
          </w:p>
        </w:tc>
      </w:tr>
      <w:tr w:rsidR="00555FC6" w:rsidRPr="00EC5FEE" w14:paraId="77C81273" w14:textId="77777777" w:rsidTr="004E0B3C">
        <w:trPr>
          <w:ins w:id="1615" w:author="Javier Kachuka" w:date="2019-11-05T23:41:00Z"/>
        </w:trPr>
        <w:tc>
          <w:tcPr>
            <w:tcW w:w="2122" w:type="dxa"/>
            <w:shd w:val="clear" w:color="auto" w:fill="9CC2E5" w:themeFill="accent1" w:themeFillTint="99"/>
          </w:tcPr>
          <w:p w14:paraId="6CBA54DF" w14:textId="77777777" w:rsidR="00555FC6" w:rsidRPr="00EC5FEE" w:rsidRDefault="00555FC6" w:rsidP="004E0B3C">
            <w:pPr>
              <w:rPr>
                <w:ins w:id="1616" w:author="Javier Kachuka" w:date="2019-11-05T23:41:00Z"/>
                <w:rFonts w:cs="Arial"/>
                <w:b/>
                <w:sz w:val="24"/>
                <w:szCs w:val="24"/>
                <w:lang w:val="es-ES"/>
              </w:rPr>
            </w:pPr>
            <w:ins w:id="1617" w:author="Javier Kachuka" w:date="2019-11-05T23:41:00Z">
              <w:r w:rsidRPr="00EC5FEE">
                <w:rPr>
                  <w:rFonts w:cs="Arial"/>
                  <w:b/>
                  <w:sz w:val="24"/>
                  <w:szCs w:val="24"/>
                  <w:lang w:val="es-ES"/>
                </w:rPr>
                <w:t xml:space="preserve">Precondición </w:t>
              </w:r>
            </w:ins>
          </w:p>
        </w:tc>
        <w:tc>
          <w:tcPr>
            <w:tcW w:w="6706" w:type="dxa"/>
            <w:gridSpan w:val="2"/>
          </w:tcPr>
          <w:p w14:paraId="4356E626" w14:textId="77777777" w:rsidR="00555FC6" w:rsidRPr="00EC5FEE" w:rsidRDefault="00555FC6" w:rsidP="004E0B3C">
            <w:pPr>
              <w:rPr>
                <w:ins w:id="1618" w:author="Javier Kachuka" w:date="2019-11-05T23:41:00Z"/>
                <w:rFonts w:cs="Arial"/>
                <w:sz w:val="24"/>
                <w:szCs w:val="24"/>
                <w:lang w:val="es-ES"/>
              </w:rPr>
            </w:pPr>
          </w:p>
        </w:tc>
      </w:tr>
      <w:tr w:rsidR="00555FC6" w:rsidRPr="00576F7E" w14:paraId="2385501A" w14:textId="77777777" w:rsidTr="004E0B3C">
        <w:trPr>
          <w:ins w:id="1619" w:author="Javier Kachuka" w:date="2019-11-05T23:41:00Z"/>
        </w:trPr>
        <w:tc>
          <w:tcPr>
            <w:tcW w:w="2122" w:type="dxa"/>
            <w:shd w:val="clear" w:color="auto" w:fill="9CC2E5" w:themeFill="accent1" w:themeFillTint="99"/>
          </w:tcPr>
          <w:p w14:paraId="5178AD07" w14:textId="77777777" w:rsidR="00555FC6" w:rsidRPr="00EC5FEE" w:rsidRDefault="00555FC6" w:rsidP="004E0B3C">
            <w:pPr>
              <w:rPr>
                <w:ins w:id="1620" w:author="Javier Kachuka" w:date="2019-11-05T23:41:00Z"/>
                <w:rFonts w:cs="Arial"/>
                <w:b/>
                <w:sz w:val="24"/>
                <w:szCs w:val="24"/>
                <w:lang w:val="es-ES"/>
              </w:rPr>
            </w:pPr>
            <w:ins w:id="1621" w:author="Javier Kachuka" w:date="2019-11-05T23:41:00Z">
              <w:r w:rsidRPr="00EC5FEE">
                <w:rPr>
                  <w:rFonts w:cs="Arial"/>
                  <w:b/>
                  <w:sz w:val="24"/>
                  <w:szCs w:val="24"/>
                  <w:lang w:val="es-ES"/>
                </w:rPr>
                <w:t xml:space="preserve">Poscondición </w:t>
              </w:r>
            </w:ins>
          </w:p>
        </w:tc>
        <w:tc>
          <w:tcPr>
            <w:tcW w:w="6706" w:type="dxa"/>
            <w:gridSpan w:val="2"/>
          </w:tcPr>
          <w:p w14:paraId="1D92CB13" w14:textId="759D8224" w:rsidR="00555FC6" w:rsidRPr="00EC5FEE" w:rsidRDefault="00555FC6">
            <w:pPr>
              <w:rPr>
                <w:ins w:id="1622" w:author="Javier Kachuka" w:date="2019-11-05T23:41:00Z"/>
                <w:rFonts w:cs="Arial"/>
                <w:sz w:val="24"/>
                <w:szCs w:val="24"/>
                <w:lang w:val="es-ES"/>
              </w:rPr>
            </w:pPr>
            <w:ins w:id="1623" w:author="Javier Kachuka" w:date="2019-11-05T23:41:00Z">
              <w:r>
                <w:rPr>
                  <w:rFonts w:cs="Arial"/>
                  <w:sz w:val="24"/>
                  <w:szCs w:val="24"/>
                  <w:lang w:val="es-ES"/>
                </w:rPr>
                <w:t>Se modificaron los detalles de un</w:t>
              </w:r>
            </w:ins>
            <w:ins w:id="1624" w:author="Javier Kachuka" w:date="2019-11-05T23:42:00Z">
              <w:r>
                <w:rPr>
                  <w:rFonts w:cs="Arial"/>
                  <w:sz w:val="24"/>
                  <w:szCs w:val="24"/>
                  <w:lang w:val="es-ES"/>
                </w:rPr>
                <w:t xml:space="preserve"> requisito</w:t>
              </w:r>
            </w:ins>
            <w:ins w:id="1625" w:author="Javier Kachuka" w:date="2019-11-05T23:41:00Z">
              <w:r>
                <w:rPr>
                  <w:rFonts w:cs="Arial"/>
                  <w:sz w:val="24"/>
                  <w:szCs w:val="24"/>
                  <w:lang w:val="es-ES"/>
                </w:rPr>
                <w:t xml:space="preserve">. </w:t>
              </w:r>
            </w:ins>
          </w:p>
        </w:tc>
      </w:tr>
      <w:tr w:rsidR="00555FC6" w:rsidRPr="00A51454" w14:paraId="67D66825" w14:textId="77777777" w:rsidTr="004E0B3C">
        <w:trPr>
          <w:ins w:id="1626" w:author="Javier Kachuka" w:date="2019-11-05T23:41:00Z"/>
        </w:trPr>
        <w:tc>
          <w:tcPr>
            <w:tcW w:w="8828" w:type="dxa"/>
            <w:gridSpan w:val="3"/>
            <w:shd w:val="clear" w:color="auto" w:fill="9CC2E5" w:themeFill="accent1" w:themeFillTint="99"/>
          </w:tcPr>
          <w:p w14:paraId="4C5EB1C3" w14:textId="77777777" w:rsidR="00555FC6" w:rsidRPr="00EC5FEE" w:rsidRDefault="00555FC6" w:rsidP="004E0B3C">
            <w:pPr>
              <w:jc w:val="center"/>
              <w:rPr>
                <w:ins w:id="1627" w:author="Javier Kachuka" w:date="2019-11-05T23:41:00Z"/>
                <w:rFonts w:cs="Arial"/>
                <w:b/>
                <w:sz w:val="24"/>
                <w:szCs w:val="24"/>
                <w:lang w:val="es-ES"/>
              </w:rPr>
            </w:pPr>
            <w:ins w:id="1628" w:author="Javier Kachuka" w:date="2019-11-05T23:41:00Z">
              <w:r w:rsidRPr="00EC5FEE">
                <w:rPr>
                  <w:rFonts w:cs="Arial"/>
                  <w:b/>
                  <w:sz w:val="24"/>
                  <w:szCs w:val="24"/>
                  <w:lang w:val="es-ES"/>
                </w:rPr>
                <w:t>Curso Típico de Eventos</w:t>
              </w:r>
            </w:ins>
          </w:p>
        </w:tc>
      </w:tr>
      <w:tr w:rsidR="00555FC6" w:rsidRPr="00576F7E" w14:paraId="513670E9" w14:textId="77777777" w:rsidTr="004E0B3C">
        <w:trPr>
          <w:ins w:id="1629" w:author="Javier Kachuka" w:date="2019-11-05T23:41:00Z"/>
        </w:trPr>
        <w:tc>
          <w:tcPr>
            <w:tcW w:w="4414" w:type="dxa"/>
            <w:gridSpan w:val="2"/>
          </w:tcPr>
          <w:p w14:paraId="27663945" w14:textId="672419CB" w:rsidR="00555FC6" w:rsidRPr="00EC5FEE" w:rsidRDefault="00555FC6">
            <w:pPr>
              <w:pStyle w:val="Prrafodelista"/>
              <w:numPr>
                <w:ilvl w:val="0"/>
                <w:numId w:val="31"/>
              </w:numPr>
              <w:jc w:val="both"/>
              <w:rPr>
                <w:ins w:id="1630" w:author="Javier Kachuka" w:date="2019-11-05T23:41:00Z"/>
                <w:rFonts w:cs="Arial"/>
                <w:sz w:val="24"/>
                <w:szCs w:val="24"/>
                <w:lang w:val="es-ES"/>
              </w:rPr>
            </w:pPr>
            <w:ins w:id="1631" w:author="Javier Kachuka" w:date="2019-11-05T23:41:00Z">
              <w:r>
                <w:rPr>
                  <w:rFonts w:cs="Arial"/>
                  <w:sz w:val="24"/>
                  <w:szCs w:val="24"/>
                  <w:lang w:val="es-ES"/>
                </w:rPr>
                <w:lastRenderedPageBreak/>
                <w:t>El caso de uso comienza cuando el oficinista o administrador solicita modificar un</w:t>
              </w:r>
            </w:ins>
            <w:ins w:id="1632" w:author="Javier Kachuka" w:date="2019-11-05T23:42:00Z">
              <w:r>
                <w:rPr>
                  <w:rFonts w:cs="Arial"/>
                  <w:sz w:val="24"/>
                  <w:szCs w:val="24"/>
                  <w:lang w:val="es-ES"/>
                </w:rPr>
                <w:t xml:space="preserve"> requisito</w:t>
              </w:r>
            </w:ins>
            <w:ins w:id="1633" w:author="Javier Kachuka" w:date="2019-11-05T23:41:00Z">
              <w:r>
                <w:rPr>
                  <w:rFonts w:cs="Arial"/>
                  <w:sz w:val="24"/>
                  <w:szCs w:val="24"/>
                  <w:lang w:val="es-ES"/>
                </w:rPr>
                <w:t>.</w:t>
              </w:r>
            </w:ins>
          </w:p>
        </w:tc>
        <w:tc>
          <w:tcPr>
            <w:tcW w:w="4414" w:type="dxa"/>
          </w:tcPr>
          <w:p w14:paraId="17AFE024" w14:textId="77777777" w:rsidR="00555FC6" w:rsidRPr="00EC5FEE" w:rsidRDefault="00555FC6" w:rsidP="004E0B3C">
            <w:pPr>
              <w:jc w:val="both"/>
              <w:rPr>
                <w:ins w:id="1634" w:author="Javier Kachuka" w:date="2019-11-05T23:41:00Z"/>
                <w:rFonts w:cs="Arial"/>
                <w:sz w:val="24"/>
                <w:szCs w:val="24"/>
                <w:lang w:val="es-ES"/>
              </w:rPr>
            </w:pPr>
          </w:p>
        </w:tc>
      </w:tr>
      <w:tr w:rsidR="00555FC6" w:rsidRPr="00576F7E" w14:paraId="2F0E91B1" w14:textId="77777777" w:rsidTr="004E0B3C">
        <w:trPr>
          <w:ins w:id="1635" w:author="Javier Kachuka" w:date="2019-11-05T23:41:00Z"/>
        </w:trPr>
        <w:tc>
          <w:tcPr>
            <w:tcW w:w="4414" w:type="dxa"/>
            <w:gridSpan w:val="2"/>
          </w:tcPr>
          <w:p w14:paraId="30967E73" w14:textId="77777777" w:rsidR="00555FC6" w:rsidRPr="00572E70" w:rsidRDefault="00555FC6" w:rsidP="004E0B3C">
            <w:pPr>
              <w:jc w:val="both"/>
              <w:rPr>
                <w:ins w:id="1636" w:author="Javier Kachuka" w:date="2019-11-05T23:41:00Z"/>
                <w:rFonts w:cs="Arial"/>
                <w:sz w:val="24"/>
                <w:szCs w:val="24"/>
                <w:lang w:val="es-ES"/>
              </w:rPr>
            </w:pPr>
          </w:p>
        </w:tc>
        <w:tc>
          <w:tcPr>
            <w:tcW w:w="4414" w:type="dxa"/>
          </w:tcPr>
          <w:p w14:paraId="187DD985" w14:textId="3E2DA824" w:rsidR="00555FC6" w:rsidRPr="00572E70" w:rsidRDefault="00555FC6">
            <w:pPr>
              <w:pStyle w:val="Prrafodelista"/>
              <w:numPr>
                <w:ilvl w:val="0"/>
                <w:numId w:val="31"/>
              </w:numPr>
              <w:jc w:val="both"/>
              <w:rPr>
                <w:ins w:id="1637" w:author="Javier Kachuka" w:date="2019-11-05T23:41:00Z"/>
                <w:rFonts w:cs="Arial"/>
                <w:sz w:val="24"/>
                <w:szCs w:val="24"/>
                <w:lang w:val="es-ES"/>
              </w:rPr>
            </w:pPr>
            <w:ins w:id="1638" w:author="Javier Kachuka" w:date="2019-11-05T23:41:00Z">
              <w:r>
                <w:rPr>
                  <w:rFonts w:cs="Arial"/>
                  <w:sz w:val="24"/>
                  <w:szCs w:val="24"/>
                  <w:lang w:val="es-ES"/>
                </w:rPr>
                <w:t>El sistema muestra todos los datos correspondientes a ese</w:t>
              </w:r>
            </w:ins>
            <w:ins w:id="1639" w:author="Javier Kachuka" w:date="2019-11-05T23:42:00Z">
              <w:r>
                <w:rPr>
                  <w:rFonts w:cs="Arial"/>
                  <w:sz w:val="24"/>
                  <w:szCs w:val="24"/>
                  <w:lang w:val="es-ES"/>
                </w:rPr>
                <w:t xml:space="preserve"> requisito</w:t>
              </w:r>
            </w:ins>
            <w:ins w:id="1640" w:author="Javier Kachuka" w:date="2019-11-05T23:41:00Z">
              <w:r>
                <w:rPr>
                  <w:rFonts w:cs="Arial"/>
                  <w:sz w:val="24"/>
                  <w:szCs w:val="24"/>
                  <w:lang w:val="es-ES"/>
                </w:rPr>
                <w:t>.</w:t>
              </w:r>
            </w:ins>
          </w:p>
        </w:tc>
      </w:tr>
      <w:tr w:rsidR="00555FC6" w:rsidRPr="00576F7E" w14:paraId="1B999E5C" w14:textId="77777777" w:rsidTr="004E0B3C">
        <w:trPr>
          <w:ins w:id="1641" w:author="Javier Kachuka" w:date="2019-11-05T23:41:00Z"/>
        </w:trPr>
        <w:tc>
          <w:tcPr>
            <w:tcW w:w="4414" w:type="dxa"/>
            <w:gridSpan w:val="2"/>
          </w:tcPr>
          <w:p w14:paraId="5CF80CFD" w14:textId="68AEADA9" w:rsidR="00555FC6" w:rsidRPr="00572E70" w:rsidRDefault="00555FC6">
            <w:pPr>
              <w:pStyle w:val="Prrafodelista"/>
              <w:numPr>
                <w:ilvl w:val="0"/>
                <w:numId w:val="31"/>
              </w:numPr>
              <w:jc w:val="both"/>
              <w:rPr>
                <w:ins w:id="1642" w:author="Javier Kachuka" w:date="2019-11-05T23:41:00Z"/>
                <w:rFonts w:cs="Arial"/>
                <w:sz w:val="24"/>
                <w:szCs w:val="24"/>
                <w:lang w:val="es-ES"/>
              </w:rPr>
            </w:pPr>
            <w:ins w:id="1643" w:author="Javier Kachuka" w:date="2019-11-05T23:41:00Z">
              <w:r>
                <w:rPr>
                  <w:rFonts w:cs="Arial"/>
                  <w:sz w:val="24"/>
                  <w:szCs w:val="24"/>
                  <w:lang w:val="es-ES"/>
                </w:rPr>
                <w:t>El oficinista</w:t>
              </w:r>
            </w:ins>
            <w:ins w:id="1644" w:author="Javier Kachuka" w:date="2019-11-06T00:04:00Z">
              <w:r w:rsidR="00074280">
                <w:rPr>
                  <w:rFonts w:cs="Arial"/>
                  <w:sz w:val="24"/>
                  <w:szCs w:val="24"/>
                  <w:lang w:val="es-ES"/>
                </w:rPr>
                <w:t xml:space="preserve"> o administrador</w:t>
              </w:r>
            </w:ins>
            <w:ins w:id="1645" w:author="Javier Kachuka" w:date="2019-11-05T23:41:00Z">
              <w:r>
                <w:rPr>
                  <w:rFonts w:cs="Arial"/>
                  <w:sz w:val="24"/>
                  <w:szCs w:val="24"/>
                  <w:lang w:val="es-ES"/>
                </w:rPr>
                <w:t xml:space="preserve"> modifica los datos correspondientes.</w:t>
              </w:r>
            </w:ins>
          </w:p>
        </w:tc>
        <w:tc>
          <w:tcPr>
            <w:tcW w:w="4414" w:type="dxa"/>
          </w:tcPr>
          <w:p w14:paraId="33173002" w14:textId="77777777" w:rsidR="00555FC6" w:rsidRPr="00572E70" w:rsidRDefault="00555FC6" w:rsidP="004E0B3C">
            <w:pPr>
              <w:jc w:val="both"/>
              <w:rPr>
                <w:ins w:id="1646" w:author="Javier Kachuka" w:date="2019-11-05T23:41:00Z"/>
                <w:rFonts w:cs="Arial"/>
                <w:sz w:val="24"/>
                <w:szCs w:val="24"/>
                <w:lang w:val="es-ES"/>
              </w:rPr>
            </w:pPr>
          </w:p>
        </w:tc>
      </w:tr>
      <w:tr w:rsidR="00555FC6" w:rsidRPr="00576F7E" w14:paraId="1A520999" w14:textId="77777777" w:rsidTr="004E0B3C">
        <w:trPr>
          <w:ins w:id="1647" w:author="Javier Kachuka" w:date="2019-11-05T23:41:00Z"/>
        </w:trPr>
        <w:tc>
          <w:tcPr>
            <w:tcW w:w="4414" w:type="dxa"/>
            <w:gridSpan w:val="2"/>
          </w:tcPr>
          <w:p w14:paraId="6F5CFCE5" w14:textId="77777777" w:rsidR="00555FC6" w:rsidRPr="00572E70" w:rsidRDefault="00555FC6" w:rsidP="004E0B3C">
            <w:pPr>
              <w:jc w:val="both"/>
              <w:rPr>
                <w:ins w:id="1648" w:author="Javier Kachuka" w:date="2019-11-05T23:41:00Z"/>
                <w:rFonts w:cs="Arial"/>
                <w:sz w:val="24"/>
                <w:szCs w:val="24"/>
                <w:lang w:val="es-ES"/>
              </w:rPr>
            </w:pPr>
          </w:p>
        </w:tc>
        <w:tc>
          <w:tcPr>
            <w:tcW w:w="4414" w:type="dxa"/>
          </w:tcPr>
          <w:p w14:paraId="5D5ED659" w14:textId="77777777" w:rsidR="00555FC6" w:rsidRPr="00572E70" w:rsidRDefault="00555FC6" w:rsidP="00555FC6">
            <w:pPr>
              <w:pStyle w:val="Prrafodelista"/>
              <w:numPr>
                <w:ilvl w:val="0"/>
                <w:numId w:val="31"/>
              </w:numPr>
              <w:jc w:val="both"/>
              <w:rPr>
                <w:ins w:id="1649" w:author="Javier Kachuka" w:date="2019-11-05T23:41:00Z"/>
                <w:rFonts w:cs="Arial"/>
                <w:sz w:val="24"/>
                <w:szCs w:val="24"/>
                <w:lang w:val="es-ES"/>
              </w:rPr>
            </w:pPr>
            <w:ins w:id="1650" w:author="Javier Kachuka" w:date="2019-11-05T23:41:00Z">
              <w:r>
                <w:rPr>
                  <w:rFonts w:cs="Arial"/>
                  <w:sz w:val="24"/>
                  <w:szCs w:val="24"/>
                  <w:lang w:val="es-ES"/>
                </w:rPr>
                <w:t>El sistema comprueba los datos, guarda los cambios y finaliza el caso de uso.</w:t>
              </w:r>
            </w:ins>
          </w:p>
        </w:tc>
      </w:tr>
      <w:tr w:rsidR="00555FC6" w:rsidRPr="00EC5FEE" w14:paraId="347E6D68" w14:textId="77777777" w:rsidTr="004E0B3C">
        <w:trPr>
          <w:ins w:id="1651" w:author="Javier Kachuka" w:date="2019-11-05T23:41:00Z"/>
        </w:trPr>
        <w:tc>
          <w:tcPr>
            <w:tcW w:w="8828" w:type="dxa"/>
            <w:gridSpan w:val="3"/>
            <w:shd w:val="clear" w:color="auto" w:fill="9CC2E5" w:themeFill="accent1" w:themeFillTint="99"/>
          </w:tcPr>
          <w:p w14:paraId="5846F052" w14:textId="77777777" w:rsidR="00555FC6" w:rsidRPr="00EC5FEE" w:rsidRDefault="00555FC6" w:rsidP="004E0B3C">
            <w:pPr>
              <w:jc w:val="center"/>
              <w:rPr>
                <w:ins w:id="1652" w:author="Javier Kachuka" w:date="2019-11-05T23:41:00Z"/>
                <w:rFonts w:cs="Arial"/>
                <w:sz w:val="24"/>
                <w:szCs w:val="24"/>
                <w:lang w:val="es-ES"/>
              </w:rPr>
            </w:pPr>
            <w:ins w:id="1653" w:author="Javier Kachuka" w:date="2019-11-05T23:41:00Z">
              <w:r>
                <w:rPr>
                  <w:rFonts w:cs="Arial"/>
                  <w:b/>
                  <w:sz w:val="24"/>
                  <w:szCs w:val="24"/>
                  <w:lang w:val="es-ES"/>
                </w:rPr>
                <w:t>C</w:t>
              </w:r>
              <w:r w:rsidRPr="00EC5FEE">
                <w:rPr>
                  <w:rFonts w:cs="Arial"/>
                  <w:b/>
                  <w:sz w:val="24"/>
                  <w:szCs w:val="24"/>
                  <w:lang w:val="es-ES"/>
                </w:rPr>
                <w:t>urso Alternativo de Eventos</w:t>
              </w:r>
            </w:ins>
          </w:p>
        </w:tc>
      </w:tr>
      <w:tr w:rsidR="00555FC6" w:rsidRPr="00576F7E" w14:paraId="76396B91" w14:textId="77777777" w:rsidTr="004E0B3C">
        <w:trPr>
          <w:ins w:id="1654" w:author="Javier Kachuka" w:date="2019-11-05T23:41:00Z"/>
        </w:trPr>
        <w:tc>
          <w:tcPr>
            <w:tcW w:w="4414" w:type="dxa"/>
            <w:gridSpan w:val="2"/>
          </w:tcPr>
          <w:p w14:paraId="7137ECAB" w14:textId="77777777" w:rsidR="00555FC6" w:rsidRPr="00EC5FEE" w:rsidRDefault="00555FC6" w:rsidP="004E0B3C">
            <w:pPr>
              <w:jc w:val="both"/>
              <w:rPr>
                <w:ins w:id="1655" w:author="Javier Kachuka" w:date="2019-11-05T23:41:00Z"/>
                <w:rFonts w:cs="Arial"/>
                <w:b/>
                <w:sz w:val="24"/>
                <w:szCs w:val="24"/>
                <w:lang w:val="es-ES"/>
              </w:rPr>
            </w:pPr>
          </w:p>
        </w:tc>
        <w:tc>
          <w:tcPr>
            <w:tcW w:w="4414" w:type="dxa"/>
          </w:tcPr>
          <w:p w14:paraId="097F5DAD" w14:textId="77777777" w:rsidR="00555FC6" w:rsidRPr="00EC5FEE" w:rsidRDefault="00555FC6" w:rsidP="004E0B3C">
            <w:pPr>
              <w:jc w:val="both"/>
              <w:rPr>
                <w:ins w:id="1656" w:author="Javier Kachuka" w:date="2019-11-05T23:41:00Z"/>
                <w:rFonts w:cs="Arial"/>
                <w:sz w:val="24"/>
                <w:szCs w:val="24"/>
                <w:lang w:val="es-ES"/>
              </w:rPr>
            </w:pPr>
            <w:ins w:id="1657" w:author="Javier Kachuka" w:date="2019-11-05T23:41:00Z">
              <w:r>
                <w:rPr>
                  <w:rFonts w:cs="Arial"/>
                  <w:sz w:val="24"/>
                  <w:szCs w:val="24"/>
                  <w:lang w:val="es-ES"/>
                </w:rPr>
                <w:t>4.1 Si los datos no son correctos el sistema solicita que se vuelvan a ingresar.</w:t>
              </w:r>
            </w:ins>
          </w:p>
        </w:tc>
      </w:tr>
    </w:tbl>
    <w:p w14:paraId="70A5A3F2" w14:textId="77777777" w:rsidR="00555FC6" w:rsidRDefault="00555FC6" w:rsidP="00431D6D">
      <w:pPr>
        <w:rPr>
          <w:ins w:id="1658" w:author="Javier Kachuka" w:date="2019-11-05T23:04:00Z"/>
          <w:lang w:val="es-ES"/>
        </w:rPr>
      </w:pPr>
    </w:p>
    <w:tbl>
      <w:tblPr>
        <w:tblStyle w:val="Tablaconcuadrcula"/>
        <w:tblW w:w="0" w:type="auto"/>
        <w:tblLook w:val="04A0" w:firstRow="1" w:lastRow="0" w:firstColumn="1" w:lastColumn="0" w:noHBand="0" w:noVBand="1"/>
      </w:tblPr>
      <w:tblGrid>
        <w:gridCol w:w="2122"/>
        <w:gridCol w:w="2292"/>
        <w:gridCol w:w="4414"/>
      </w:tblGrid>
      <w:tr w:rsidR="00F61EFB" w:rsidRPr="00576F7E" w14:paraId="62E69148" w14:textId="77777777" w:rsidTr="004E0B3C">
        <w:trPr>
          <w:ins w:id="1659" w:author="Javier Kachuka" w:date="2019-11-05T23:50:00Z"/>
        </w:trPr>
        <w:tc>
          <w:tcPr>
            <w:tcW w:w="2122" w:type="dxa"/>
            <w:shd w:val="clear" w:color="auto" w:fill="9CC2E5" w:themeFill="accent1" w:themeFillTint="99"/>
          </w:tcPr>
          <w:p w14:paraId="4C4E225D" w14:textId="5D3D3E8D" w:rsidR="00F61EFB" w:rsidRPr="00EC5FEE" w:rsidRDefault="00F61EFB" w:rsidP="00F61EFB">
            <w:pPr>
              <w:rPr>
                <w:ins w:id="1660" w:author="Javier Kachuka" w:date="2019-11-05T23:50:00Z"/>
                <w:rFonts w:cs="Arial"/>
                <w:b/>
                <w:sz w:val="24"/>
                <w:szCs w:val="24"/>
                <w:lang w:val="es-ES"/>
              </w:rPr>
            </w:pPr>
            <w:ins w:id="1661" w:author="Javier Kachuka" w:date="2019-11-05T23:50:00Z">
              <w:r w:rsidRPr="00EC5FEE">
                <w:rPr>
                  <w:rFonts w:cs="Arial"/>
                  <w:b/>
                  <w:sz w:val="24"/>
                  <w:szCs w:val="24"/>
                  <w:lang w:val="es-ES"/>
                </w:rPr>
                <w:t>Caso de uso</w:t>
              </w:r>
            </w:ins>
          </w:p>
        </w:tc>
        <w:tc>
          <w:tcPr>
            <w:tcW w:w="6706" w:type="dxa"/>
            <w:gridSpan w:val="2"/>
          </w:tcPr>
          <w:p w14:paraId="6C891B3B" w14:textId="51C286F1" w:rsidR="00F61EFB" w:rsidRPr="00EC5FEE" w:rsidRDefault="00F61EFB" w:rsidP="00F61EFB">
            <w:pPr>
              <w:rPr>
                <w:ins w:id="1662" w:author="Javier Kachuka" w:date="2019-11-05T23:50:00Z"/>
                <w:rFonts w:cs="Arial"/>
                <w:sz w:val="24"/>
                <w:szCs w:val="24"/>
                <w:lang w:val="es-ES"/>
              </w:rPr>
            </w:pPr>
            <w:ins w:id="1663" w:author="Javier Kachuka" w:date="2019-11-05T23:50:00Z">
              <w:r>
                <w:rPr>
                  <w:rFonts w:cs="Arial"/>
                  <w:sz w:val="24"/>
                  <w:szCs w:val="24"/>
                  <w:lang w:val="es-ES"/>
                </w:rPr>
                <w:t>Eliminar Requisito (ABM de Requisito)</w:t>
              </w:r>
            </w:ins>
          </w:p>
        </w:tc>
      </w:tr>
      <w:tr w:rsidR="00F61EFB" w:rsidRPr="00A51454" w14:paraId="23CE5EC7" w14:textId="77777777" w:rsidTr="004E0B3C">
        <w:trPr>
          <w:ins w:id="1664" w:author="Javier Kachuka" w:date="2019-11-05T23:50:00Z"/>
        </w:trPr>
        <w:tc>
          <w:tcPr>
            <w:tcW w:w="2122" w:type="dxa"/>
            <w:shd w:val="clear" w:color="auto" w:fill="9CC2E5" w:themeFill="accent1" w:themeFillTint="99"/>
          </w:tcPr>
          <w:p w14:paraId="426051E5" w14:textId="0C9FB7D1" w:rsidR="00F61EFB" w:rsidRPr="00EC5FEE" w:rsidRDefault="00F61EFB" w:rsidP="00F61EFB">
            <w:pPr>
              <w:rPr>
                <w:ins w:id="1665" w:author="Javier Kachuka" w:date="2019-11-05T23:50:00Z"/>
                <w:rFonts w:cs="Arial"/>
                <w:b/>
                <w:sz w:val="24"/>
                <w:szCs w:val="24"/>
                <w:lang w:val="es-ES"/>
              </w:rPr>
            </w:pPr>
            <w:ins w:id="1666" w:author="Javier Kachuka" w:date="2019-11-05T23:50:00Z">
              <w:r w:rsidRPr="00EC5FEE">
                <w:rPr>
                  <w:rFonts w:cs="Arial"/>
                  <w:b/>
                  <w:sz w:val="24"/>
                  <w:szCs w:val="24"/>
                  <w:lang w:val="es-ES"/>
                </w:rPr>
                <w:t>Actor</w:t>
              </w:r>
            </w:ins>
          </w:p>
        </w:tc>
        <w:tc>
          <w:tcPr>
            <w:tcW w:w="6706" w:type="dxa"/>
            <w:gridSpan w:val="2"/>
          </w:tcPr>
          <w:p w14:paraId="043296C3" w14:textId="7D347A24" w:rsidR="00F61EFB" w:rsidRPr="00EC5FEE" w:rsidRDefault="00F61EFB" w:rsidP="00F61EFB">
            <w:pPr>
              <w:rPr>
                <w:ins w:id="1667" w:author="Javier Kachuka" w:date="2019-11-05T23:50:00Z"/>
                <w:rFonts w:cs="Arial"/>
                <w:sz w:val="24"/>
                <w:szCs w:val="24"/>
                <w:lang w:val="es-ES"/>
              </w:rPr>
            </w:pPr>
            <w:ins w:id="1668" w:author="Javier Kachuka" w:date="2019-11-05T23:50:00Z">
              <w:r w:rsidRPr="002410FA">
                <w:rPr>
                  <w:rFonts w:cs="Arial"/>
                  <w:sz w:val="24"/>
                  <w:szCs w:val="24"/>
                  <w:lang w:val="es-ES"/>
                </w:rPr>
                <w:t>Oficinista</w:t>
              </w:r>
              <w:r>
                <w:rPr>
                  <w:rFonts w:cs="Arial"/>
                  <w:sz w:val="24"/>
                  <w:szCs w:val="24"/>
                  <w:lang w:val="es-ES"/>
                </w:rPr>
                <w:t>, administrador</w:t>
              </w:r>
            </w:ins>
          </w:p>
        </w:tc>
      </w:tr>
      <w:tr w:rsidR="00F61EFB" w:rsidRPr="00576F7E" w14:paraId="3D1F57F5" w14:textId="77777777" w:rsidTr="004E0B3C">
        <w:trPr>
          <w:ins w:id="1669" w:author="Javier Kachuka" w:date="2019-11-05T23:50:00Z"/>
        </w:trPr>
        <w:tc>
          <w:tcPr>
            <w:tcW w:w="2122" w:type="dxa"/>
            <w:shd w:val="clear" w:color="auto" w:fill="9CC2E5" w:themeFill="accent1" w:themeFillTint="99"/>
          </w:tcPr>
          <w:p w14:paraId="3F16CB04" w14:textId="3D6EDDE3" w:rsidR="00F61EFB" w:rsidRPr="00EC5FEE" w:rsidRDefault="00F61EFB" w:rsidP="00F61EFB">
            <w:pPr>
              <w:rPr>
                <w:ins w:id="1670" w:author="Javier Kachuka" w:date="2019-11-05T23:50:00Z"/>
                <w:rFonts w:cs="Arial"/>
                <w:b/>
                <w:sz w:val="24"/>
                <w:szCs w:val="24"/>
                <w:lang w:val="es-ES"/>
              </w:rPr>
            </w:pPr>
            <w:ins w:id="1671" w:author="Javier Kachuka" w:date="2019-11-05T23:50:00Z">
              <w:r w:rsidRPr="00EC5FEE">
                <w:rPr>
                  <w:rFonts w:cs="Arial"/>
                  <w:b/>
                  <w:sz w:val="24"/>
                  <w:szCs w:val="24"/>
                  <w:lang w:val="es-ES"/>
                </w:rPr>
                <w:t xml:space="preserve">Descripción </w:t>
              </w:r>
            </w:ins>
          </w:p>
        </w:tc>
        <w:tc>
          <w:tcPr>
            <w:tcW w:w="6706" w:type="dxa"/>
            <w:gridSpan w:val="2"/>
          </w:tcPr>
          <w:p w14:paraId="6877204F" w14:textId="0A4B28D9" w:rsidR="00F61EFB" w:rsidRPr="00EC5FEE" w:rsidRDefault="00F61EFB" w:rsidP="00F61EFB">
            <w:pPr>
              <w:rPr>
                <w:ins w:id="1672" w:author="Javier Kachuka" w:date="2019-11-05T23:50:00Z"/>
                <w:rFonts w:cs="Arial"/>
                <w:sz w:val="24"/>
                <w:szCs w:val="24"/>
                <w:lang w:val="es-ES"/>
              </w:rPr>
            </w:pPr>
            <w:ins w:id="1673" w:author="Javier Kachuka" w:date="2019-11-05T23:50:00Z">
              <w:r w:rsidRPr="00EC5FEE">
                <w:rPr>
                  <w:rFonts w:cs="Arial"/>
                  <w:sz w:val="24"/>
                  <w:szCs w:val="24"/>
                  <w:lang w:val="es-ES"/>
                </w:rPr>
                <w:t>El</w:t>
              </w:r>
              <w:r>
                <w:rPr>
                  <w:rFonts w:cs="Arial"/>
                  <w:sz w:val="24"/>
                  <w:szCs w:val="24"/>
                  <w:lang w:val="es-ES"/>
                </w:rPr>
                <w:t xml:space="preserve"> oficinista o administrador</w:t>
              </w:r>
              <w:r w:rsidRPr="00EC5FEE">
                <w:rPr>
                  <w:rFonts w:cs="Arial"/>
                  <w:sz w:val="24"/>
                  <w:szCs w:val="24"/>
                  <w:lang w:val="es-ES"/>
                </w:rPr>
                <w:t xml:space="preserve"> puede </w:t>
              </w:r>
              <w:r>
                <w:rPr>
                  <w:rFonts w:cs="Arial"/>
                  <w:sz w:val="24"/>
                  <w:szCs w:val="24"/>
                  <w:lang w:val="es-ES"/>
                </w:rPr>
                <w:t>dar de baja un requisito del sistema</w:t>
              </w:r>
            </w:ins>
          </w:p>
        </w:tc>
      </w:tr>
      <w:tr w:rsidR="00F61EFB" w:rsidRPr="00EC5FEE" w14:paraId="1EF6A25F" w14:textId="77777777" w:rsidTr="004E0B3C">
        <w:trPr>
          <w:ins w:id="1674" w:author="Javier Kachuka" w:date="2019-11-05T23:50:00Z"/>
        </w:trPr>
        <w:tc>
          <w:tcPr>
            <w:tcW w:w="2122" w:type="dxa"/>
            <w:shd w:val="clear" w:color="auto" w:fill="9CC2E5" w:themeFill="accent1" w:themeFillTint="99"/>
          </w:tcPr>
          <w:p w14:paraId="767E2300" w14:textId="189FFC8C" w:rsidR="00F61EFB" w:rsidRPr="00EC5FEE" w:rsidRDefault="00F61EFB" w:rsidP="00F61EFB">
            <w:pPr>
              <w:rPr>
                <w:ins w:id="1675" w:author="Javier Kachuka" w:date="2019-11-05T23:50:00Z"/>
                <w:rFonts w:cs="Arial"/>
                <w:b/>
                <w:sz w:val="24"/>
                <w:szCs w:val="24"/>
                <w:lang w:val="es-ES"/>
              </w:rPr>
            </w:pPr>
            <w:ins w:id="1676" w:author="Javier Kachuka" w:date="2019-11-05T23:50:00Z">
              <w:r w:rsidRPr="00EC5FEE">
                <w:rPr>
                  <w:rFonts w:cs="Arial"/>
                  <w:b/>
                  <w:sz w:val="24"/>
                  <w:szCs w:val="24"/>
                  <w:lang w:val="es-ES"/>
                </w:rPr>
                <w:t>Referencia Cruzada</w:t>
              </w:r>
            </w:ins>
          </w:p>
        </w:tc>
        <w:tc>
          <w:tcPr>
            <w:tcW w:w="6706" w:type="dxa"/>
            <w:gridSpan w:val="2"/>
          </w:tcPr>
          <w:p w14:paraId="60119E66" w14:textId="7BF116BD" w:rsidR="00F61EFB" w:rsidRPr="00EC5FEE" w:rsidRDefault="00F61EFB" w:rsidP="00F61EFB">
            <w:pPr>
              <w:rPr>
                <w:ins w:id="1677" w:author="Javier Kachuka" w:date="2019-11-05T23:50:00Z"/>
                <w:rFonts w:cs="Arial"/>
                <w:sz w:val="24"/>
                <w:szCs w:val="24"/>
                <w:lang w:val="es-ES"/>
              </w:rPr>
            </w:pPr>
            <w:ins w:id="1678" w:author="Javier Kachuka" w:date="2019-11-05T23:50:00Z">
              <w:r w:rsidRPr="00EC5FEE">
                <w:rPr>
                  <w:rFonts w:cs="Arial"/>
                  <w:sz w:val="24"/>
                  <w:szCs w:val="24"/>
                  <w:lang w:val="es-ES"/>
                </w:rPr>
                <w:t>RF</w:t>
              </w:r>
              <w:r>
                <w:rPr>
                  <w:rFonts w:cs="Arial"/>
                  <w:sz w:val="24"/>
                  <w:szCs w:val="24"/>
                  <w:lang w:val="es-ES"/>
                </w:rPr>
                <w:t>2.0</w:t>
              </w:r>
            </w:ins>
          </w:p>
        </w:tc>
      </w:tr>
      <w:tr w:rsidR="00F61EFB" w:rsidRPr="00A51454" w14:paraId="7E0A5516" w14:textId="77777777" w:rsidTr="004E0B3C">
        <w:trPr>
          <w:ins w:id="1679" w:author="Javier Kachuka" w:date="2019-11-05T23:50:00Z"/>
        </w:trPr>
        <w:tc>
          <w:tcPr>
            <w:tcW w:w="2122" w:type="dxa"/>
            <w:shd w:val="clear" w:color="auto" w:fill="9CC2E5" w:themeFill="accent1" w:themeFillTint="99"/>
          </w:tcPr>
          <w:p w14:paraId="76BFDEE4" w14:textId="77777777" w:rsidR="00F61EFB" w:rsidRPr="00EC5FEE" w:rsidRDefault="00F61EFB" w:rsidP="004E0B3C">
            <w:pPr>
              <w:rPr>
                <w:ins w:id="1680" w:author="Javier Kachuka" w:date="2019-11-05T23:50:00Z"/>
                <w:rFonts w:cs="Arial"/>
                <w:b/>
                <w:sz w:val="24"/>
                <w:szCs w:val="24"/>
                <w:lang w:val="es-ES"/>
              </w:rPr>
            </w:pPr>
            <w:ins w:id="1681" w:author="Javier Kachuka" w:date="2019-11-05T23:50:00Z">
              <w:r w:rsidRPr="00EC5FEE">
                <w:rPr>
                  <w:rFonts w:cs="Arial"/>
                  <w:b/>
                  <w:sz w:val="24"/>
                  <w:szCs w:val="24"/>
                  <w:lang w:val="es-ES"/>
                </w:rPr>
                <w:t xml:space="preserve">Precondición </w:t>
              </w:r>
            </w:ins>
          </w:p>
        </w:tc>
        <w:tc>
          <w:tcPr>
            <w:tcW w:w="6706" w:type="dxa"/>
            <w:gridSpan w:val="2"/>
          </w:tcPr>
          <w:p w14:paraId="39D6BC80" w14:textId="7813DEDB" w:rsidR="00F61EFB" w:rsidRPr="00EC5FEE" w:rsidRDefault="00F61EFB">
            <w:pPr>
              <w:rPr>
                <w:ins w:id="1682" w:author="Javier Kachuka" w:date="2019-11-05T23:50:00Z"/>
                <w:rFonts w:cs="Arial"/>
                <w:sz w:val="24"/>
                <w:szCs w:val="24"/>
                <w:lang w:val="es-ES"/>
              </w:rPr>
            </w:pPr>
            <w:ins w:id="1683" w:author="Javier Kachuka" w:date="2019-11-05T23:50:00Z">
              <w:r>
                <w:rPr>
                  <w:rFonts w:cs="Arial"/>
                  <w:sz w:val="24"/>
                  <w:szCs w:val="24"/>
                  <w:lang w:val="es-ES"/>
                </w:rPr>
                <w:t>Debe existir un requisito.</w:t>
              </w:r>
            </w:ins>
          </w:p>
        </w:tc>
      </w:tr>
      <w:tr w:rsidR="00F61EFB" w:rsidRPr="00576F7E" w14:paraId="16F4FB68" w14:textId="77777777" w:rsidTr="004E0B3C">
        <w:trPr>
          <w:ins w:id="1684" w:author="Javier Kachuka" w:date="2019-11-05T23:50:00Z"/>
        </w:trPr>
        <w:tc>
          <w:tcPr>
            <w:tcW w:w="2122" w:type="dxa"/>
            <w:shd w:val="clear" w:color="auto" w:fill="9CC2E5" w:themeFill="accent1" w:themeFillTint="99"/>
          </w:tcPr>
          <w:p w14:paraId="6D6F1DFB" w14:textId="77777777" w:rsidR="00F61EFB" w:rsidRPr="00EC5FEE" w:rsidRDefault="00F61EFB" w:rsidP="004E0B3C">
            <w:pPr>
              <w:rPr>
                <w:ins w:id="1685" w:author="Javier Kachuka" w:date="2019-11-05T23:50:00Z"/>
                <w:rFonts w:cs="Arial"/>
                <w:b/>
                <w:sz w:val="24"/>
                <w:szCs w:val="24"/>
                <w:lang w:val="es-ES"/>
              </w:rPr>
            </w:pPr>
            <w:ins w:id="1686" w:author="Javier Kachuka" w:date="2019-11-05T23:50:00Z">
              <w:r w:rsidRPr="00EC5FEE">
                <w:rPr>
                  <w:rFonts w:cs="Arial"/>
                  <w:b/>
                  <w:sz w:val="24"/>
                  <w:szCs w:val="24"/>
                  <w:lang w:val="es-ES"/>
                </w:rPr>
                <w:t xml:space="preserve">Poscondición </w:t>
              </w:r>
            </w:ins>
          </w:p>
        </w:tc>
        <w:tc>
          <w:tcPr>
            <w:tcW w:w="6706" w:type="dxa"/>
            <w:gridSpan w:val="2"/>
          </w:tcPr>
          <w:p w14:paraId="5ADE2316" w14:textId="325069E7" w:rsidR="00F61EFB" w:rsidRPr="003003BF" w:rsidRDefault="00F61EFB">
            <w:pPr>
              <w:rPr>
                <w:ins w:id="1687" w:author="Javier Kachuka" w:date="2019-11-05T23:50:00Z"/>
                <w:rFonts w:cs="Arial"/>
                <w:sz w:val="24"/>
                <w:szCs w:val="24"/>
                <w:lang w:val="es-ES"/>
              </w:rPr>
            </w:pPr>
            <w:ins w:id="1688" w:author="Javier Kachuka" w:date="2019-11-05T23:50:00Z">
              <w:r>
                <w:rPr>
                  <w:rFonts w:cs="Arial"/>
                  <w:sz w:val="24"/>
                  <w:szCs w:val="24"/>
                  <w:lang w:val="es-ES"/>
                </w:rPr>
                <w:t xml:space="preserve">Se eliminó un </w:t>
              </w:r>
            </w:ins>
            <w:ins w:id="1689" w:author="Javier Kachuka" w:date="2019-11-05T23:51:00Z">
              <w:r>
                <w:rPr>
                  <w:rFonts w:cs="Arial"/>
                  <w:sz w:val="24"/>
                  <w:szCs w:val="24"/>
                  <w:lang w:val="es-ES"/>
                </w:rPr>
                <w:t xml:space="preserve">requisito </w:t>
              </w:r>
            </w:ins>
            <w:ins w:id="1690" w:author="Javier Kachuka" w:date="2019-11-05T23:50:00Z">
              <w:r>
                <w:rPr>
                  <w:rFonts w:cs="Arial"/>
                  <w:sz w:val="24"/>
                  <w:szCs w:val="24"/>
                  <w:lang w:val="es-ES"/>
                </w:rPr>
                <w:t>del sistema.</w:t>
              </w:r>
            </w:ins>
          </w:p>
        </w:tc>
      </w:tr>
      <w:tr w:rsidR="00F61EFB" w:rsidRPr="00EC5FEE" w14:paraId="4F42F481" w14:textId="77777777" w:rsidTr="004E0B3C">
        <w:trPr>
          <w:ins w:id="1691" w:author="Javier Kachuka" w:date="2019-11-05T23:50:00Z"/>
        </w:trPr>
        <w:tc>
          <w:tcPr>
            <w:tcW w:w="8828" w:type="dxa"/>
            <w:gridSpan w:val="3"/>
            <w:shd w:val="clear" w:color="auto" w:fill="9CC2E5" w:themeFill="accent1" w:themeFillTint="99"/>
          </w:tcPr>
          <w:p w14:paraId="4F5D7449" w14:textId="77777777" w:rsidR="00F61EFB" w:rsidRPr="00EC5FEE" w:rsidRDefault="00F61EFB" w:rsidP="004E0B3C">
            <w:pPr>
              <w:jc w:val="center"/>
              <w:rPr>
                <w:ins w:id="1692" w:author="Javier Kachuka" w:date="2019-11-05T23:50:00Z"/>
                <w:rFonts w:cs="Arial"/>
                <w:b/>
                <w:sz w:val="24"/>
                <w:szCs w:val="24"/>
                <w:lang w:val="es-ES"/>
              </w:rPr>
            </w:pPr>
            <w:ins w:id="1693" w:author="Javier Kachuka" w:date="2019-11-05T23:50:00Z">
              <w:r w:rsidRPr="00EC5FEE">
                <w:rPr>
                  <w:rFonts w:cs="Arial"/>
                  <w:b/>
                  <w:sz w:val="24"/>
                  <w:szCs w:val="24"/>
                  <w:lang w:val="es-ES"/>
                </w:rPr>
                <w:t>Curso Típico de Eventos</w:t>
              </w:r>
            </w:ins>
          </w:p>
        </w:tc>
      </w:tr>
      <w:tr w:rsidR="00F61EFB" w:rsidRPr="00576F7E" w14:paraId="00F97407" w14:textId="77777777" w:rsidTr="004E0B3C">
        <w:trPr>
          <w:ins w:id="1694" w:author="Javier Kachuka" w:date="2019-11-05T23:50:00Z"/>
        </w:trPr>
        <w:tc>
          <w:tcPr>
            <w:tcW w:w="4414" w:type="dxa"/>
            <w:gridSpan w:val="2"/>
          </w:tcPr>
          <w:p w14:paraId="56AAC67D" w14:textId="2E4A264E" w:rsidR="00F61EFB" w:rsidRPr="00A51454" w:rsidRDefault="00F61EFB">
            <w:pPr>
              <w:pStyle w:val="Prrafodelista"/>
              <w:numPr>
                <w:ilvl w:val="0"/>
                <w:numId w:val="32"/>
              </w:numPr>
              <w:jc w:val="both"/>
              <w:rPr>
                <w:ins w:id="1695" w:author="Javier Kachuka" w:date="2019-11-05T23:50:00Z"/>
                <w:rFonts w:cs="Arial"/>
                <w:sz w:val="24"/>
                <w:szCs w:val="24"/>
                <w:lang w:val="es-ES"/>
              </w:rPr>
            </w:pPr>
            <w:ins w:id="1696" w:author="Javier Kachuka" w:date="2019-11-05T23:50:00Z">
              <w:r w:rsidRPr="00A51454">
                <w:rPr>
                  <w:rFonts w:cs="Arial"/>
                  <w:sz w:val="24"/>
                  <w:szCs w:val="24"/>
                  <w:lang w:val="es-ES"/>
                </w:rPr>
                <w:t xml:space="preserve">El caso de uso comienza cuando el oficinista o administrador </w:t>
              </w:r>
              <w:r>
                <w:rPr>
                  <w:rFonts w:cs="Arial"/>
                  <w:sz w:val="24"/>
                  <w:szCs w:val="24"/>
                  <w:lang w:val="es-ES"/>
                </w:rPr>
                <w:t>solicita eliminar un</w:t>
              </w:r>
            </w:ins>
            <w:ins w:id="1697" w:author="Javier Kachuka" w:date="2019-11-05T23:51:00Z">
              <w:r>
                <w:rPr>
                  <w:rFonts w:cs="Arial"/>
                  <w:sz w:val="24"/>
                  <w:szCs w:val="24"/>
                  <w:lang w:val="es-ES"/>
                </w:rPr>
                <w:t xml:space="preserve"> requisito</w:t>
              </w:r>
            </w:ins>
            <w:ins w:id="1698" w:author="Javier Kachuka" w:date="2019-11-05T23:50:00Z">
              <w:r>
                <w:rPr>
                  <w:rFonts w:cs="Arial"/>
                  <w:sz w:val="24"/>
                  <w:szCs w:val="24"/>
                  <w:lang w:val="es-ES"/>
                </w:rPr>
                <w:t>.</w:t>
              </w:r>
            </w:ins>
          </w:p>
        </w:tc>
        <w:tc>
          <w:tcPr>
            <w:tcW w:w="4414" w:type="dxa"/>
          </w:tcPr>
          <w:p w14:paraId="708D8A24" w14:textId="77777777" w:rsidR="00F61EFB" w:rsidRPr="00EC5FEE" w:rsidRDefault="00F61EFB" w:rsidP="004E0B3C">
            <w:pPr>
              <w:jc w:val="both"/>
              <w:rPr>
                <w:ins w:id="1699" w:author="Javier Kachuka" w:date="2019-11-05T23:50:00Z"/>
                <w:rFonts w:cs="Arial"/>
                <w:sz w:val="24"/>
                <w:szCs w:val="24"/>
                <w:lang w:val="es-ES"/>
              </w:rPr>
            </w:pPr>
          </w:p>
        </w:tc>
      </w:tr>
      <w:tr w:rsidR="00F61EFB" w:rsidRPr="00576F7E" w14:paraId="3A057B37" w14:textId="77777777" w:rsidTr="004E0B3C">
        <w:trPr>
          <w:ins w:id="1700" w:author="Javier Kachuka" w:date="2019-11-05T23:50:00Z"/>
        </w:trPr>
        <w:tc>
          <w:tcPr>
            <w:tcW w:w="4414" w:type="dxa"/>
            <w:gridSpan w:val="2"/>
          </w:tcPr>
          <w:p w14:paraId="7CE4E836" w14:textId="77777777" w:rsidR="00F61EFB" w:rsidRPr="00EC5FEE" w:rsidRDefault="00F61EFB" w:rsidP="004E0B3C">
            <w:pPr>
              <w:jc w:val="both"/>
              <w:rPr>
                <w:ins w:id="1701" w:author="Javier Kachuka" w:date="2019-11-05T23:50:00Z"/>
                <w:rFonts w:cs="Arial"/>
                <w:sz w:val="24"/>
                <w:szCs w:val="24"/>
                <w:lang w:val="es-ES"/>
              </w:rPr>
            </w:pPr>
          </w:p>
        </w:tc>
        <w:tc>
          <w:tcPr>
            <w:tcW w:w="4414" w:type="dxa"/>
          </w:tcPr>
          <w:p w14:paraId="74AD5E3F" w14:textId="52BCA490" w:rsidR="00F61EFB" w:rsidRPr="00A51454" w:rsidRDefault="00F61EFB">
            <w:pPr>
              <w:pStyle w:val="Prrafodelista"/>
              <w:numPr>
                <w:ilvl w:val="0"/>
                <w:numId w:val="32"/>
              </w:numPr>
              <w:jc w:val="both"/>
              <w:rPr>
                <w:ins w:id="1702" w:author="Javier Kachuka" w:date="2019-11-05T23:50:00Z"/>
                <w:rFonts w:cs="Arial"/>
                <w:sz w:val="24"/>
                <w:szCs w:val="24"/>
                <w:lang w:val="es-ES"/>
              </w:rPr>
            </w:pPr>
            <w:ins w:id="1703" w:author="Javier Kachuka" w:date="2019-11-05T23:50:00Z">
              <w:r w:rsidRPr="00A51454">
                <w:rPr>
                  <w:rFonts w:cs="Arial"/>
                  <w:sz w:val="24"/>
                  <w:szCs w:val="24"/>
                  <w:lang w:val="es-ES"/>
                </w:rPr>
                <w:t xml:space="preserve">El sistema </w:t>
              </w:r>
              <w:r>
                <w:rPr>
                  <w:rFonts w:cs="Arial"/>
                  <w:sz w:val="24"/>
                  <w:szCs w:val="24"/>
                  <w:lang w:val="es-ES"/>
                </w:rPr>
                <w:t>comprueba que el</w:t>
              </w:r>
            </w:ins>
            <w:ins w:id="1704" w:author="Javier Kachuka" w:date="2019-11-05T23:51:00Z">
              <w:r>
                <w:rPr>
                  <w:rFonts w:cs="Arial"/>
                  <w:sz w:val="24"/>
                  <w:szCs w:val="24"/>
                  <w:lang w:val="es-ES"/>
                </w:rPr>
                <w:t xml:space="preserve"> requisito</w:t>
              </w:r>
            </w:ins>
            <w:ins w:id="1705" w:author="Javier Kachuka" w:date="2019-11-05T23:50:00Z">
              <w:r>
                <w:rPr>
                  <w:rFonts w:cs="Arial"/>
                  <w:sz w:val="24"/>
                  <w:szCs w:val="24"/>
                  <w:lang w:val="es-ES"/>
                </w:rPr>
                <w:t xml:space="preserve"> no </w:t>
              </w:r>
            </w:ins>
            <w:ins w:id="1706" w:author="Javier Kachuka" w:date="2019-11-05T23:51:00Z">
              <w:r>
                <w:rPr>
                  <w:rFonts w:cs="Arial"/>
                  <w:sz w:val="24"/>
                  <w:szCs w:val="24"/>
                  <w:lang w:val="es-ES"/>
                </w:rPr>
                <w:t>este asociado a un tipo de reclamo.</w:t>
              </w:r>
            </w:ins>
          </w:p>
        </w:tc>
      </w:tr>
      <w:tr w:rsidR="00F61EFB" w:rsidRPr="00576F7E" w14:paraId="15AA05AA" w14:textId="77777777" w:rsidTr="004E0B3C">
        <w:trPr>
          <w:ins w:id="1707" w:author="Javier Kachuka" w:date="2019-11-05T23:50:00Z"/>
        </w:trPr>
        <w:tc>
          <w:tcPr>
            <w:tcW w:w="4414" w:type="dxa"/>
            <w:gridSpan w:val="2"/>
          </w:tcPr>
          <w:p w14:paraId="7F54CF35" w14:textId="77777777" w:rsidR="00F61EFB" w:rsidRPr="009F649C" w:rsidRDefault="00F61EFB" w:rsidP="004E0B3C">
            <w:pPr>
              <w:jc w:val="both"/>
              <w:rPr>
                <w:ins w:id="1708" w:author="Javier Kachuka" w:date="2019-11-05T23:50:00Z"/>
                <w:rFonts w:cs="Arial"/>
                <w:sz w:val="24"/>
                <w:szCs w:val="24"/>
                <w:lang w:val="es-ES"/>
              </w:rPr>
            </w:pPr>
          </w:p>
        </w:tc>
        <w:tc>
          <w:tcPr>
            <w:tcW w:w="4414" w:type="dxa"/>
          </w:tcPr>
          <w:p w14:paraId="739E2979" w14:textId="0C034A92" w:rsidR="00F61EFB" w:rsidRPr="009F649C" w:rsidRDefault="00F61EFB">
            <w:pPr>
              <w:pStyle w:val="Prrafodelista"/>
              <w:numPr>
                <w:ilvl w:val="0"/>
                <w:numId w:val="32"/>
              </w:numPr>
              <w:jc w:val="both"/>
              <w:rPr>
                <w:ins w:id="1709" w:author="Javier Kachuka" w:date="2019-11-05T23:50:00Z"/>
                <w:rFonts w:cs="Arial"/>
                <w:sz w:val="24"/>
                <w:szCs w:val="24"/>
                <w:lang w:val="es-ES"/>
              </w:rPr>
            </w:pPr>
            <w:ins w:id="1710" w:author="Javier Kachuka" w:date="2019-11-05T23:50:00Z">
              <w:r>
                <w:rPr>
                  <w:rFonts w:cs="Arial"/>
                  <w:sz w:val="24"/>
                  <w:szCs w:val="24"/>
                  <w:lang w:val="es-ES"/>
                </w:rPr>
                <w:t>El sistema elimina el</w:t>
              </w:r>
            </w:ins>
            <w:ins w:id="1711" w:author="Javier Kachuka" w:date="2019-11-05T23:51:00Z">
              <w:r>
                <w:rPr>
                  <w:rFonts w:cs="Arial"/>
                  <w:sz w:val="24"/>
                  <w:szCs w:val="24"/>
                  <w:lang w:val="es-ES"/>
                </w:rPr>
                <w:t xml:space="preserve"> requisito</w:t>
              </w:r>
            </w:ins>
            <w:ins w:id="1712" w:author="Javier Kachuka" w:date="2019-11-05T23:50:00Z">
              <w:r>
                <w:rPr>
                  <w:rFonts w:cs="Arial"/>
                  <w:sz w:val="24"/>
                  <w:szCs w:val="24"/>
                  <w:lang w:val="es-ES"/>
                </w:rPr>
                <w:t xml:space="preserve"> y finaliza el caso de uso.</w:t>
              </w:r>
            </w:ins>
          </w:p>
        </w:tc>
      </w:tr>
      <w:tr w:rsidR="00F61EFB" w:rsidRPr="00EC5FEE" w14:paraId="66B70B1F" w14:textId="77777777" w:rsidTr="004E0B3C">
        <w:trPr>
          <w:ins w:id="1713" w:author="Javier Kachuka" w:date="2019-11-05T23:50:00Z"/>
        </w:trPr>
        <w:tc>
          <w:tcPr>
            <w:tcW w:w="8828" w:type="dxa"/>
            <w:gridSpan w:val="3"/>
            <w:shd w:val="clear" w:color="auto" w:fill="9CC2E5" w:themeFill="accent1" w:themeFillTint="99"/>
          </w:tcPr>
          <w:p w14:paraId="36A8043B" w14:textId="77777777" w:rsidR="00F61EFB" w:rsidRPr="00EC5FEE" w:rsidRDefault="00F61EFB" w:rsidP="004E0B3C">
            <w:pPr>
              <w:jc w:val="center"/>
              <w:rPr>
                <w:ins w:id="1714" w:author="Javier Kachuka" w:date="2019-11-05T23:50:00Z"/>
                <w:rFonts w:cs="Arial"/>
                <w:sz w:val="24"/>
                <w:szCs w:val="24"/>
                <w:lang w:val="es-ES"/>
              </w:rPr>
            </w:pPr>
            <w:ins w:id="1715" w:author="Javier Kachuka" w:date="2019-11-05T23:50:00Z">
              <w:r>
                <w:rPr>
                  <w:rFonts w:cs="Arial"/>
                  <w:b/>
                  <w:sz w:val="24"/>
                  <w:szCs w:val="24"/>
                  <w:lang w:val="es-ES"/>
                </w:rPr>
                <w:t>C</w:t>
              </w:r>
              <w:r w:rsidRPr="00EC5FEE">
                <w:rPr>
                  <w:rFonts w:cs="Arial"/>
                  <w:b/>
                  <w:sz w:val="24"/>
                  <w:szCs w:val="24"/>
                  <w:lang w:val="es-ES"/>
                </w:rPr>
                <w:t>urso Alternativo de Eventos</w:t>
              </w:r>
            </w:ins>
          </w:p>
        </w:tc>
      </w:tr>
      <w:tr w:rsidR="00F61EFB" w:rsidRPr="00576F7E" w14:paraId="6E884F33" w14:textId="77777777" w:rsidTr="004E0B3C">
        <w:trPr>
          <w:ins w:id="1716" w:author="Javier Kachuka" w:date="2019-11-05T23:50:00Z"/>
        </w:trPr>
        <w:tc>
          <w:tcPr>
            <w:tcW w:w="4414" w:type="dxa"/>
            <w:gridSpan w:val="2"/>
          </w:tcPr>
          <w:p w14:paraId="17328D3D" w14:textId="77777777" w:rsidR="00F61EFB" w:rsidRPr="00EC5FEE" w:rsidRDefault="00F61EFB" w:rsidP="004E0B3C">
            <w:pPr>
              <w:jc w:val="center"/>
              <w:rPr>
                <w:ins w:id="1717" w:author="Javier Kachuka" w:date="2019-11-05T23:50:00Z"/>
                <w:rFonts w:cs="Arial"/>
                <w:b/>
                <w:sz w:val="24"/>
                <w:szCs w:val="24"/>
                <w:lang w:val="es-ES"/>
              </w:rPr>
            </w:pPr>
          </w:p>
        </w:tc>
        <w:tc>
          <w:tcPr>
            <w:tcW w:w="4414" w:type="dxa"/>
          </w:tcPr>
          <w:p w14:paraId="096122FF" w14:textId="11FEE6A4" w:rsidR="00F61EFB" w:rsidRPr="00EC5FEE" w:rsidRDefault="00F61EFB">
            <w:pPr>
              <w:jc w:val="both"/>
              <w:rPr>
                <w:ins w:id="1718" w:author="Javier Kachuka" w:date="2019-11-05T23:50:00Z"/>
                <w:rFonts w:cs="Arial"/>
                <w:sz w:val="24"/>
                <w:szCs w:val="24"/>
                <w:lang w:val="es-ES"/>
              </w:rPr>
            </w:pPr>
            <w:ins w:id="1719" w:author="Javier Kachuka" w:date="2019-11-05T23:50:00Z">
              <w:r>
                <w:rPr>
                  <w:rFonts w:cs="Arial"/>
                  <w:sz w:val="24"/>
                  <w:szCs w:val="24"/>
                  <w:lang w:val="es-ES"/>
                </w:rPr>
                <w:t>2.1 Si el</w:t>
              </w:r>
            </w:ins>
            <w:ins w:id="1720" w:author="Javier Kachuka" w:date="2019-11-05T23:52:00Z">
              <w:r>
                <w:rPr>
                  <w:rFonts w:cs="Arial"/>
                  <w:sz w:val="24"/>
                  <w:szCs w:val="24"/>
                  <w:lang w:val="es-ES"/>
                </w:rPr>
                <w:t xml:space="preserve"> requisito</w:t>
              </w:r>
            </w:ins>
            <w:ins w:id="1721" w:author="Javier Kachuka" w:date="2019-11-05T23:50:00Z">
              <w:r>
                <w:rPr>
                  <w:rFonts w:cs="Arial"/>
                  <w:sz w:val="24"/>
                  <w:szCs w:val="24"/>
                  <w:lang w:val="es-ES"/>
                </w:rPr>
                <w:t xml:space="preserve"> tiene</w:t>
              </w:r>
            </w:ins>
            <w:ins w:id="1722" w:author="Javier Kachuka" w:date="2019-11-05T23:52:00Z">
              <w:r>
                <w:rPr>
                  <w:rFonts w:cs="Arial"/>
                  <w:sz w:val="24"/>
                  <w:szCs w:val="24"/>
                  <w:lang w:val="es-ES"/>
                </w:rPr>
                <w:t xml:space="preserve"> tipos de</w:t>
              </w:r>
            </w:ins>
            <w:ins w:id="1723" w:author="Javier Kachuka" w:date="2019-11-05T23:50:00Z">
              <w:r>
                <w:rPr>
                  <w:rFonts w:cs="Arial"/>
                  <w:sz w:val="24"/>
                  <w:szCs w:val="24"/>
                  <w:lang w:val="es-ES"/>
                </w:rPr>
                <w:t xml:space="preserve"> reclamos asociados el sistema cancela la operación y finaliza el caso de uso.</w:t>
              </w:r>
            </w:ins>
          </w:p>
        </w:tc>
      </w:tr>
    </w:tbl>
    <w:p w14:paraId="6D5FCDC9" w14:textId="7B802B7E" w:rsidR="000B59E3" w:rsidRDefault="000B59E3" w:rsidP="00431D6D">
      <w:pPr>
        <w:rPr>
          <w:ins w:id="1724" w:author="Javier Kachuka" w:date="2019-11-06T10:56:00Z"/>
          <w:lang w:val="es-ES"/>
        </w:rPr>
      </w:pPr>
    </w:p>
    <w:p w14:paraId="6B677854" w14:textId="78074C6B" w:rsidR="00154D87" w:rsidRDefault="000B59E3" w:rsidP="00431D6D">
      <w:pPr>
        <w:rPr>
          <w:ins w:id="1725" w:author="Javier Kachuka" w:date="2019-11-05T23:52:00Z"/>
          <w:lang w:val="es-ES"/>
        </w:rPr>
      </w:pPr>
      <w:ins w:id="1726" w:author="Javier Kachuka" w:date="2019-11-06T10:56:00Z">
        <w:r>
          <w:rPr>
            <w:lang w:val="es-ES"/>
          </w:rPr>
          <w:br w:type="page"/>
        </w:r>
      </w:ins>
    </w:p>
    <w:tbl>
      <w:tblPr>
        <w:tblStyle w:val="Tablaconcuadrcula"/>
        <w:tblW w:w="0" w:type="auto"/>
        <w:tblLook w:val="04A0" w:firstRow="1" w:lastRow="0" w:firstColumn="1" w:lastColumn="0" w:noHBand="0" w:noVBand="1"/>
      </w:tblPr>
      <w:tblGrid>
        <w:gridCol w:w="2391"/>
        <w:gridCol w:w="2149"/>
        <w:gridCol w:w="4288"/>
      </w:tblGrid>
      <w:tr w:rsidR="004E0B3C" w:rsidRPr="00576F7E" w14:paraId="6AD459B0" w14:textId="77777777" w:rsidTr="004E0B3C">
        <w:trPr>
          <w:ins w:id="1727" w:author="Javier Kachuka" w:date="2019-11-05T23:52:00Z"/>
        </w:trPr>
        <w:tc>
          <w:tcPr>
            <w:tcW w:w="2391" w:type="dxa"/>
            <w:shd w:val="clear" w:color="auto" w:fill="9CC2E5" w:themeFill="accent1" w:themeFillTint="99"/>
          </w:tcPr>
          <w:p w14:paraId="271CEC6D" w14:textId="6F326C14" w:rsidR="004E0B3C" w:rsidRPr="00EC5FEE" w:rsidRDefault="004E0B3C" w:rsidP="004E0B3C">
            <w:pPr>
              <w:rPr>
                <w:ins w:id="1728" w:author="Javier Kachuka" w:date="2019-11-05T23:52:00Z"/>
                <w:rFonts w:cs="Arial"/>
                <w:b/>
                <w:sz w:val="24"/>
                <w:szCs w:val="24"/>
                <w:lang w:val="es-ES"/>
              </w:rPr>
            </w:pPr>
            <w:ins w:id="1729" w:author="Javier Kachuka" w:date="2019-11-05T23:53:00Z">
              <w:r w:rsidRPr="00EC5FEE">
                <w:rPr>
                  <w:rFonts w:cs="Arial"/>
                  <w:b/>
                  <w:sz w:val="24"/>
                  <w:szCs w:val="24"/>
                  <w:lang w:val="es-ES"/>
                </w:rPr>
                <w:lastRenderedPageBreak/>
                <w:t>Caso de uso</w:t>
              </w:r>
            </w:ins>
          </w:p>
        </w:tc>
        <w:tc>
          <w:tcPr>
            <w:tcW w:w="6437" w:type="dxa"/>
            <w:gridSpan w:val="2"/>
          </w:tcPr>
          <w:p w14:paraId="1BA6D8B5" w14:textId="60A628FC" w:rsidR="004E0B3C" w:rsidRPr="00EC5FEE" w:rsidRDefault="004E0B3C" w:rsidP="004E0B3C">
            <w:pPr>
              <w:rPr>
                <w:ins w:id="1730" w:author="Javier Kachuka" w:date="2019-11-05T23:52:00Z"/>
                <w:rFonts w:cs="Arial"/>
                <w:sz w:val="24"/>
                <w:szCs w:val="24"/>
                <w:lang w:val="es-ES"/>
              </w:rPr>
            </w:pPr>
            <w:ins w:id="1731" w:author="Javier Kachuka" w:date="2019-11-05T23:53:00Z">
              <w:r w:rsidRPr="00EC5FEE">
                <w:rPr>
                  <w:rFonts w:cs="Arial"/>
                  <w:sz w:val="24"/>
                  <w:szCs w:val="24"/>
                  <w:lang w:val="es-ES"/>
                </w:rPr>
                <w:t>Cargar</w:t>
              </w:r>
              <w:r>
                <w:rPr>
                  <w:rFonts w:cs="Arial"/>
                  <w:sz w:val="24"/>
                  <w:szCs w:val="24"/>
                  <w:lang w:val="es-ES"/>
                </w:rPr>
                <w:t xml:space="preserve"> Socio (ABM de Socio)</w:t>
              </w:r>
            </w:ins>
          </w:p>
        </w:tc>
      </w:tr>
      <w:tr w:rsidR="004E0B3C" w:rsidRPr="00A51454" w14:paraId="094522D6" w14:textId="77777777" w:rsidTr="004E0B3C">
        <w:trPr>
          <w:ins w:id="1732" w:author="Javier Kachuka" w:date="2019-11-05T23:52:00Z"/>
        </w:trPr>
        <w:tc>
          <w:tcPr>
            <w:tcW w:w="2391" w:type="dxa"/>
            <w:shd w:val="clear" w:color="auto" w:fill="9CC2E5" w:themeFill="accent1" w:themeFillTint="99"/>
          </w:tcPr>
          <w:p w14:paraId="6F81AF25" w14:textId="6950B007" w:rsidR="004E0B3C" w:rsidRPr="00EC5FEE" w:rsidRDefault="004E0B3C" w:rsidP="004E0B3C">
            <w:pPr>
              <w:rPr>
                <w:ins w:id="1733" w:author="Javier Kachuka" w:date="2019-11-05T23:52:00Z"/>
                <w:rFonts w:cs="Arial"/>
                <w:b/>
                <w:sz w:val="24"/>
                <w:szCs w:val="24"/>
                <w:lang w:val="es-ES"/>
              </w:rPr>
            </w:pPr>
            <w:ins w:id="1734" w:author="Javier Kachuka" w:date="2019-11-05T23:53:00Z">
              <w:r w:rsidRPr="00EC5FEE">
                <w:rPr>
                  <w:rFonts w:cs="Arial"/>
                  <w:b/>
                  <w:sz w:val="24"/>
                  <w:szCs w:val="24"/>
                  <w:lang w:val="es-ES"/>
                </w:rPr>
                <w:t>Actor</w:t>
              </w:r>
            </w:ins>
          </w:p>
        </w:tc>
        <w:tc>
          <w:tcPr>
            <w:tcW w:w="6437" w:type="dxa"/>
            <w:gridSpan w:val="2"/>
          </w:tcPr>
          <w:p w14:paraId="5D29022B" w14:textId="593E5647" w:rsidR="004E0B3C" w:rsidRPr="00EC5FEE" w:rsidRDefault="004E0B3C" w:rsidP="004E0B3C">
            <w:pPr>
              <w:rPr>
                <w:ins w:id="1735" w:author="Javier Kachuka" w:date="2019-11-05T23:52:00Z"/>
                <w:rFonts w:cs="Arial"/>
                <w:sz w:val="24"/>
                <w:szCs w:val="24"/>
                <w:lang w:val="es-ES"/>
              </w:rPr>
            </w:pPr>
            <w:ins w:id="1736" w:author="Javier Kachuka" w:date="2019-11-05T23:53:00Z">
              <w:r>
                <w:rPr>
                  <w:rFonts w:cs="Arial"/>
                  <w:sz w:val="24"/>
                  <w:szCs w:val="24"/>
                  <w:lang w:val="es-ES"/>
                </w:rPr>
                <w:t>O</w:t>
              </w:r>
              <w:r w:rsidRPr="00EC5FEE">
                <w:rPr>
                  <w:rFonts w:cs="Arial"/>
                  <w:sz w:val="24"/>
                  <w:szCs w:val="24"/>
                  <w:lang w:val="es-ES"/>
                </w:rPr>
                <w:t>ficinista</w:t>
              </w:r>
              <w:r>
                <w:rPr>
                  <w:rFonts w:cs="Arial"/>
                  <w:sz w:val="24"/>
                  <w:szCs w:val="24"/>
                  <w:lang w:val="es-ES"/>
                </w:rPr>
                <w:t>, administrador</w:t>
              </w:r>
            </w:ins>
          </w:p>
        </w:tc>
      </w:tr>
      <w:tr w:rsidR="004E0B3C" w:rsidRPr="00576F7E" w14:paraId="05E75665" w14:textId="77777777" w:rsidTr="004E0B3C">
        <w:trPr>
          <w:ins w:id="1737" w:author="Javier Kachuka" w:date="2019-11-05T23:52:00Z"/>
        </w:trPr>
        <w:tc>
          <w:tcPr>
            <w:tcW w:w="2391" w:type="dxa"/>
            <w:shd w:val="clear" w:color="auto" w:fill="9CC2E5" w:themeFill="accent1" w:themeFillTint="99"/>
          </w:tcPr>
          <w:p w14:paraId="3C561ED8" w14:textId="33A1E562" w:rsidR="004E0B3C" w:rsidRPr="00EC5FEE" w:rsidRDefault="004E0B3C" w:rsidP="004E0B3C">
            <w:pPr>
              <w:rPr>
                <w:ins w:id="1738" w:author="Javier Kachuka" w:date="2019-11-05T23:52:00Z"/>
                <w:rFonts w:cs="Arial"/>
                <w:b/>
                <w:sz w:val="24"/>
                <w:szCs w:val="24"/>
                <w:lang w:val="es-ES"/>
              </w:rPr>
            </w:pPr>
            <w:ins w:id="1739" w:author="Javier Kachuka" w:date="2019-11-05T23:53:00Z">
              <w:r w:rsidRPr="00EC5FEE">
                <w:rPr>
                  <w:rFonts w:cs="Arial"/>
                  <w:b/>
                  <w:sz w:val="24"/>
                  <w:szCs w:val="24"/>
                  <w:lang w:val="es-ES"/>
                </w:rPr>
                <w:t xml:space="preserve">Descripción </w:t>
              </w:r>
            </w:ins>
          </w:p>
        </w:tc>
        <w:tc>
          <w:tcPr>
            <w:tcW w:w="6437" w:type="dxa"/>
            <w:gridSpan w:val="2"/>
          </w:tcPr>
          <w:p w14:paraId="4EEA19A9" w14:textId="00C27FE2" w:rsidR="004E0B3C" w:rsidRPr="00EC5FEE" w:rsidRDefault="004E0B3C" w:rsidP="004E0B3C">
            <w:pPr>
              <w:rPr>
                <w:ins w:id="1740" w:author="Javier Kachuka" w:date="2019-11-05T23:52:00Z"/>
                <w:rFonts w:cs="Arial"/>
                <w:sz w:val="24"/>
                <w:szCs w:val="24"/>
                <w:lang w:val="es-ES"/>
              </w:rPr>
            </w:pPr>
            <w:ins w:id="1741" w:author="Javier Kachuka" w:date="2019-11-05T23:53:00Z">
              <w:r>
                <w:rPr>
                  <w:rFonts w:cs="Arial"/>
                  <w:sz w:val="24"/>
                  <w:szCs w:val="24"/>
                  <w:lang w:val="es-ES"/>
                </w:rPr>
                <w:t xml:space="preserve">El </w:t>
              </w:r>
              <w:r w:rsidRPr="00EC5FEE">
                <w:rPr>
                  <w:rFonts w:cs="Arial"/>
                  <w:sz w:val="24"/>
                  <w:szCs w:val="24"/>
                  <w:lang w:val="es-ES"/>
                </w:rPr>
                <w:t>oficinista</w:t>
              </w:r>
              <w:r>
                <w:rPr>
                  <w:rFonts w:cs="Arial"/>
                  <w:sz w:val="24"/>
                  <w:szCs w:val="24"/>
                  <w:lang w:val="es-ES"/>
                </w:rPr>
                <w:t xml:space="preserve"> o administrador</w:t>
              </w:r>
              <w:r w:rsidRPr="00EC5FEE">
                <w:rPr>
                  <w:rFonts w:cs="Arial"/>
                  <w:sz w:val="24"/>
                  <w:szCs w:val="24"/>
                  <w:lang w:val="es-ES"/>
                </w:rPr>
                <w:t xml:space="preserve"> regis</w:t>
              </w:r>
              <w:r>
                <w:rPr>
                  <w:rFonts w:cs="Arial"/>
                  <w:sz w:val="24"/>
                  <w:szCs w:val="24"/>
                  <w:lang w:val="es-ES"/>
                </w:rPr>
                <w:t>tra un nuevo socio al sistema</w:t>
              </w:r>
            </w:ins>
          </w:p>
        </w:tc>
      </w:tr>
      <w:tr w:rsidR="004E0B3C" w:rsidRPr="00EC5FEE" w14:paraId="7E14AD50" w14:textId="77777777" w:rsidTr="004E0B3C">
        <w:trPr>
          <w:ins w:id="1742" w:author="Javier Kachuka" w:date="2019-11-05T23:52:00Z"/>
        </w:trPr>
        <w:tc>
          <w:tcPr>
            <w:tcW w:w="2391" w:type="dxa"/>
            <w:shd w:val="clear" w:color="auto" w:fill="9CC2E5" w:themeFill="accent1" w:themeFillTint="99"/>
          </w:tcPr>
          <w:p w14:paraId="16EA06AF" w14:textId="54ADB337" w:rsidR="004E0B3C" w:rsidRPr="00EC5FEE" w:rsidRDefault="004E0B3C" w:rsidP="004E0B3C">
            <w:pPr>
              <w:rPr>
                <w:ins w:id="1743" w:author="Javier Kachuka" w:date="2019-11-05T23:52:00Z"/>
                <w:rFonts w:cs="Arial"/>
                <w:b/>
                <w:sz w:val="24"/>
                <w:szCs w:val="24"/>
                <w:lang w:val="es-ES"/>
              </w:rPr>
            </w:pPr>
            <w:ins w:id="1744" w:author="Javier Kachuka" w:date="2019-11-05T23:53:00Z">
              <w:r w:rsidRPr="00EC5FEE">
                <w:rPr>
                  <w:rFonts w:cs="Arial"/>
                  <w:b/>
                  <w:sz w:val="24"/>
                  <w:szCs w:val="24"/>
                  <w:lang w:val="es-ES"/>
                </w:rPr>
                <w:t>Referencia Cruzada</w:t>
              </w:r>
            </w:ins>
          </w:p>
        </w:tc>
        <w:tc>
          <w:tcPr>
            <w:tcW w:w="6437" w:type="dxa"/>
            <w:gridSpan w:val="2"/>
          </w:tcPr>
          <w:p w14:paraId="2B0F1E93" w14:textId="052DEDC9" w:rsidR="004E0B3C" w:rsidRPr="00EC5FEE" w:rsidRDefault="004E0B3C" w:rsidP="004E0B3C">
            <w:pPr>
              <w:rPr>
                <w:ins w:id="1745" w:author="Javier Kachuka" w:date="2019-11-05T23:52:00Z"/>
                <w:rFonts w:cs="Arial"/>
                <w:sz w:val="24"/>
                <w:szCs w:val="24"/>
                <w:lang w:val="es-ES"/>
              </w:rPr>
            </w:pPr>
            <w:ins w:id="1746" w:author="Javier Kachuka" w:date="2019-11-05T23:53:00Z">
              <w:r w:rsidRPr="00EC5FEE">
                <w:rPr>
                  <w:rFonts w:cs="Arial"/>
                  <w:sz w:val="24"/>
                  <w:szCs w:val="24"/>
                  <w:lang w:val="es-ES"/>
                </w:rPr>
                <w:t>RF</w:t>
              </w:r>
              <w:r>
                <w:rPr>
                  <w:rFonts w:cs="Arial"/>
                  <w:sz w:val="24"/>
                  <w:szCs w:val="24"/>
                  <w:lang w:val="es-ES"/>
                </w:rPr>
                <w:t>2.1</w:t>
              </w:r>
            </w:ins>
          </w:p>
        </w:tc>
      </w:tr>
      <w:tr w:rsidR="004E0B3C" w:rsidRPr="00EC5FEE" w14:paraId="333329BB" w14:textId="77777777" w:rsidTr="004E0B3C">
        <w:trPr>
          <w:ins w:id="1747" w:author="Javier Kachuka" w:date="2019-11-05T23:52:00Z"/>
        </w:trPr>
        <w:tc>
          <w:tcPr>
            <w:tcW w:w="2391" w:type="dxa"/>
            <w:shd w:val="clear" w:color="auto" w:fill="9CC2E5" w:themeFill="accent1" w:themeFillTint="99"/>
          </w:tcPr>
          <w:p w14:paraId="7A49D3F0" w14:textId="77777777" w:rsidR="004E0B3C" w:rsidRPr="00EC5FEE" w:rsidRDefault="004E0B3C" w:rsidP="004E0B3C">
            <w:pPr>
              <w:rPr>
                <w:ins w:id="1748" w:author="Javier Kachuka" w:date="2019-11-05T23:52:00Z"/>
                <w:rFonts w:cs="Arial"/>
                <w:b/>
                <w:sz w:val="24"/>
                <w:szCs w:val="24"/>
                <w:lang w:val="es-ES"/>
              </w:rPr>
            </w:pPr>
            <w:ins w:id="1749" w:author="Javier Kachuka" w:date="2019-11-05T23:52:00Z">
              <w:r w:rsidRPr="00EC5FEE">
                <w:rPr>
                  <w:rFonts w:cs="Arial"/>
                  <w:b/>
                  <w:sz w:val="24"/>
                  <w:szCs w:val="24"/>
                  <w:lang w:val="es-ES"/>
                </w:rPr>
                <w:t xml:space="preserve">Precondición </w:t>
              </w:r>
            </w:ins>
          </w:p>
        </w:tc>
        <w:tc>
          <w:tcPr>
            <w:tcW w:w="6437" w:type="dxa"/>
            <w:gridSpan w:val="2"/>
          </w:tcPr>
          <w:p w14:paraId="7D54A461" w14:textId="77777777" w:rsidR="004E0B3C" w:rsidRPr="00EC5FEE" w:rsidRDefault="004E0B3C" w:rsidP="004E0B3C">
            <w:pPr>
              <w:rPr>
                <w:ins w:id="1750" w:author="Javier Kachuka" w:date="2019-11-05T23:52:00Z"/>
                <w:rFonts w:cs="Arial"/>
                <w:sz w:val="24"/>
                <w:szCs w:val="24"/>
                <w:lang w:val="es-ES"/>
              </w:rPr>
            </w:pPr>
          </w:p>
        </w:tc>
      </w:tr>
      <w:tr w:rsidR="004E0B3C" w:rsidRPr="00576F7E" w14:paraId="6079E1F3" w14:textId="77777777" w:rsidTr="004E0B3C">
        <w:trPr>
          <w:ins w:id="1751" w:author="Javier Kachuka" w:date="2019-11-05T23:52:00Z"/>
        </w:trPr>
        <w:tc>
          <w:tcPr>
            <w:tcW w:w="2391" w:type="dxa"/>
            <w:shd w:val="clear" w:color="auto" w:fill="9CC2E5" w:themeFill="accent1" w:themeFillTint="99"/>
          </w:tcPr>
          <w:p w14:paraId="4CD4B496" w14:textId="77777777" w:rsidR="004E0B3C" w:rsidRPr="00EC5FEE" w:rsidRDefault="004E0B3C" w:rsidP="004E0B3C">
            <w:pPr>
              <w:rPr>
                <w:ins w:id="1752" w:author="Javier Kachuka" w:date="2019-11-05T23:52:00Z"/>
                <w:rFonts w:cs="Arial"/>
                <w:b/>
                <w:sz w:val="24"/>
                <w:szCs w:val="24"/>
                <w:lang w:val="es-ES"/>
              </w:rPr>
            </w:pPr>
            <w:ins w:id="1753" w:author="Javier Kachuka" w:date="2019-11-05T23:52:00Z">
              <w:r w:rsidRPr="00EC5FEE">
                <w:rPr>
                  <w:rFonts w:cs="Arial"/>
                  <w:b/>
                  <w:sz w:val="24"/>
                  <w:szCs w:val="24"/>
                  <w:lang w:val="es-ES"/>
                </w:rPr>
                <w:t xml:space="preserve">Poscondición </w:t>
              </w:r>
            </w:ins>
          </w:p>
        </w:tc>
        <w:tc>
          <w:tcPr>
            <w:tcW w:w="6437" w:type="dxa"/>
            <w:gridSpan w:val="2"/>
          </w:tcPr>
          <w:p w14:paraId="1720CD8A" w14:textId="5BA8DA93" w:rsidR="004E0B3C" w:rsidRPr="00EC5FEE" w:rsidRDefault="004E0B3C">
            <w:pPr>
              <w:rPr>
                <w:ins w:id="1754" w:author="Javier Kachuka" w:date="2019-11-05T23:52:00Z"/>
                <w:rFonts w:cs="Arial"/>
                <w:sz w:val="24"/>
                <w:szCs w:val="24"/>
                <w:lang w:val="es-ES"/>
              </w:rPr>
            </w:pPr>
            <w:ins w:id="1755" w:author="Javier Kachuka" w:date="2019-11-05T23:52:00Z">
              <w:r>
                <w:rPr>
                  <w:rFonts w:cs="Arial"/>
                  <w:sz w:val="24"/>
                  <w:szCs w:val="24"/>
                  <w:lang w:val="es-ES"/>
                </w:rPr>
                <w:t xml:space="preserve">Se registró un nuevo </w:t>
              </w:r>
            </w:ins>
            <w:ins w:id="1756" w:author="Javier Kachuka" w:date="2019-11-05T23:58:00Z">
              <w:r>
                <w:rPr>
                  <w:rFonts w:cs="Arial"/>
                  <w:sz w:val="24"/>
                  <w:szCs w:val="24"/>
                  <w:lang w:val="es-ES"/>
                </w:rPr>
                <w:t>socio.</w:t>
              </w:r>
            </w:ins>
          </w:p>
        </w:tc>
      </w:tr>
      <w:tr w:rsidR="004E0B3C" w:rsidRPr="00EC5FEE" w14:paraId="693EE6A4" w14:textId="77777777" w:rsidTr="004E0B3C">
        <w:trPr>
          <w:ins w:id="1757" w:author="Javier Kachuka" w:date="2019-11-05T23:52:00Z"/>
        </w:trPr>
        <w:tc>
          <w:tcPr>
            <w:tcW w:w="8828" w:type="dxa"/>
            <w:gridSpan w:val="3"/>
            <w:shd w:val="clear" w:color="auto" w:fill="9CC2E5" w:themeFill="accent1" w:themeFillTint="99"/>
          </w:tcPr>
          <w:p w14:paraId="3EDE17AC" w14:textId="77777777" w:rsidR="004E0B3C" w:rsidRPr="00EC5FEE" w:rsidRDefault="004E0B3C" w:rsidP="004E0B3C">
            <w:pPr>
              <w:jc w:val="center"/>
              <w:rPr>
                <w:ins w:id="1758" w:author="Javier Kachuka" w:date="2019-11-05T23:52:00Z"/>
                <w:rFonts w:cs="Arial"/>
                <w:b/>
                <w:sz w:val="24"/>
                <w:szCs w:val="24"/>
                <w:lang w:val="es-ES"/>
              </w:rPr>
            </w:pPr>
            <w:ins w:id="1759" w:author="Javier Kachuka" w:date="2019-11-05T23:52:00Z">
              <w:r w:rsidRPr="00EC5FEE">
                <w:rPr>
                  <w:rFonts w:cs="Arial"/>
                  <w:b/>
                  <w:sz w:val="24"/>
                  <w:szCs w:val="24"/>
                  <w:lang w:val="es-ES"/>
                </w:rPr>
                <w:t>Curso Típico de Eventos</w:t>
              </w:r>
            </w:ins>
          </w:p>
        </w:tc>
      </w:tr>
      <w:tr w:rsidR="004E0B3C" w:rsidRPr="00576F7E" w14:paraId="13E38443" w14:textId="77777777" w:rsidTr="004E0B3C">
        <w:trPr>
          <w:ins w:id="1760" w:author="Javier Kachuka" w:date="2019-11-05T23:52:00Z"/>
        </w:trPr>
        <w:tc>
          <w:tcPr>
            <w:tcW w:w="4540" w:type="dxa"/>
            <w:gridSpan w:val="2"/>
          </w:tcPr>
          <w:p w14:paraId="2D231485" w14:textId="0AD7AF62" w:rsidR="004E0B3C" w:rsidRPr="00EC5FEE" w:rsidRDefault="004E0B3C">
            <w:pPr>
              <w:pStyle w:val="Prrafodelista"/>
              <w:numPr>
                <w:ilvl w:val="0"/>
                <w:numId w:val="33"/>
              </w:numPr>
              <w:jc w:val="both"/>
              <w:rPr>
                <w:ins w:id="1761" w:author="Javier Kachuka" w:date="2019-11-05T23:52:00Z"/>
                <w:rFonts w:cs="Arial"/>
                <w:sz w:val="24"/>
                <w:szCs w:val="24"/>
                <w:lang w:val="es-ES"/>
              </w:rPr>
            </w:pPr>
            <w:ins w:id="1762" w:author="Javier Kachuka" w:date="2019-11-05T23:52:00Z">
              <w:r>
                <w:rPr>
                  <w:rFonts w:cs="Arial"/>
                  <w:sz w:val="24"/>
                  <w:szCs w:val="24"/>
                  <w:lang w:val="es-ES"/>
                </w:rPr>
                <w:t>El caso de uso comienza cuando el</w:t>
              </w:r>
              <w:commentRangeStart w:id="1763"/>
              <w:r>
                <w:rPr>
                  <w:rFonts w:cs="Arial"/>
                  <w:sz w:val="24"/>
                  <w:szCs w:val="24"/>
                  <w:lang w:val="es-ES"/>
                </w:rPr>
                <w:t xml:space="preserve"> oficinista</w:t>
              </w:r>
              <w:commentRangeEnd w:id="1763"/>
              <w:r>
                <w:rPr>
                  <w:rFonts w:cs="Arial"/>
                  <w:sz w:val="24"/>
                  <w:szCs w:val="24"/>
                  <w:lang w:val="es-ES"/>
                </w:rPr>
                <w:t xml:space="preserve"> o administrador</w:t>
              </w:r>
              <w:r>
                <w:rPr>
                  <w:rStyle w:val="Refdecomentario"/>
                </w:rPr>
                <w:commentReference w:id="1763"/>
              </w:r>
              <w:r>
                <w:rPr>
                  <w:rFonts w:cs="Arial"/>
                  <w:sz w:val="24"/>
                  <w:szCs w:val="24"/>
                  <w:lang w:val="es-ES"/>
                </w:rPr>
                <w:t xml:space="preserve"> solicita</w:t>
              </w:r>
            </w:ins>
            <w:ins w:id="1764" w:author="Javier Kachuka" w:date="2019-11-05T23:59:00Z">
              <w:r>
                <w:rPr>
                  <w:rFonts w:cs="Arial"/>
                  <w:sz w:val="24"/>
                  <w:szCs w:val="24"/>
                  <w:lang w:val="es-ES"/>
                </w:rPr>
                <w:t xml:space="preserve"> registrar un nuevo socio</w:t>
              </w:r>
            </w:ins>
            <w:ins w:id="1765" w:author="Javier Kachuka" w:date="2019-11-05T23:52:00Z">
              <w:r>
                <w:rPr>
                  <w:rFonts w:cs="Arial"/>
                  <w:sz w:val="24"/>
                  <w:szCs w:val="24"/>
                  <w:lang w:val="es-ES"/>
                </w:rPr>
                <w:t>.</w:t>
              </w:r>
            </w:ins>
          </w:p>
        </w:tc>
        <w:tc>
          <w:tcPr>
            <w:tcW w:w="4288" w:type="dxa"/>
          </w:tcPr>
          <w:p w14:paraId="35D6FE38" w14:textId="77777777" w:rsidR="004E0B3C" w:rsidRPr="00EC5FEE" w:rsidRDefault="004E0B3C" w:rsidP="004E0B3C">
            <w:pPr>
              <w:jc w:val="both"/>
              <w:rPr>
                <w:ins w:id="1766" w:author="Javier Kachuka" w:date="2019-11-05T23:52:00Z"/>
                <w:rFonts w:cs="Arial"/>
                <w:sz w:val="24"/>
                <w:szCs w:val="24"/>
                <w:lang w:val="es-ES"/>
              </w:rPr>
            </w:pPr>
          </w:p>
        </w:tc>
      </w:tr>
      <w:tr w:rsidR="004E0B3C" w:rsidRPr="00576F7E" w14:paraId="22ECD8B9" w14:textId="77777777" w:rsidTr="004E0B3C">
        <w:trPr>
          <w:ins w:id="1767" w:author="Javier Kachuka" w:date="2019-11-05T23:52:00Z"/>
        </w:trPr>
        <w:tc>
          <w:tcPr>
            <w:tcW w:w="4540" w:type="dxa"/>
            <w:gridSpan w:val="2"/>
          </w:tcPr>
          <w:p w14:paraId="1A55B09F" w14:textId="77777777" w:rsidR="004E0B3C" w:rsidRPr="00EC5FEE" w:rsidRDefault="004E0B3C" w:rsidP="004E0B3C">
            <w:pPr>
              <w:jc w:val="both"/>
              <w:rPr>
                <w:ins w:id="1768" w:author="Javier Kachuka" w:date="2019-11-05T23:52:00Z"/>
                <w:rFonts w:cs="Arial"/>
                <w:sz w:val="24"/>
                <w:szCs w:val="24"/>
                <w:lang w:val="es-ES"/>
              </w:rPr>
            </w:pPr>
          </w:p>
        </w:tc>
        <w:tc>
          <w:tcPr>
            <w:tcW w:w="4288" w:type="dxa"/>
          </w:tcPr>
          <w:p w14:paraId="646572AA" w14:textId="4312EE72" w:rsidR="004E0B3C" w:rsidRPr="00EC5FEE" w:rsidRDefault="004E0B3C">
            <w:pPr>
              <w:pStyle w:val="Prrafodelista"/>
              <w:numPr>
                <w:ilvl w:val="0"/>
                <w:numId w:val="33"/>
              </w:numPr>
              <w:jc w:val="both"/>
              <w:rPr>
                <w:ins w:id="1769" w:author="Javier Kachuka" w:date="2019-11-05T23:52:00Z"/>
                <w:rFonts w:cs="Arial"/>
                <w:sz w:val="24"/>
                <w:szCs w:val="24"/>
                <w:lang w:val="es-ES"/>
              </w:rPr>
            </w:pPr>
            <w:ins w:id="1770" w:author="Javier Kachuka" w:date="2019-11-05T23:52:00Z">
              <w:r>
                <w:rPr>
                  <w:rFonts w:cs="Arial"/>
                  <w:sz w:val="24"/>
                  <w:szCs w:val="24"/>
                  <w:lang w:val="es-ES"/>
                </w:rPr>
                <w:t>El sistema solicita que se ingrese</w:t>
              </w:r>
            </w:ins>
            <w:ins w:id="1771" w:author="Javier Kachuka" w:date="2019-11-06T00:00:00Z">
              <w:r>
                <w:rPr>
                  <w:rFonts w:cs="Arial"/>
                  <w:sz w:val="24"/>
                  <w:szCs w:val="24"/>
                  <w:lang w:val="es-ES"/>
                </w:rPr>
                <w:t xml:space="preserve"> los datos personales del socio y al menos una conexión</w:t>
              </w:r>
            </w:ins>
            <w:ins w:id="1772" w:author="Javier Kachuka" w:date="2019-11-05T23:52:00Z">
              <w:r>
                <w:rPr>
                  <w:rFonts w:cs="Arial"/>
                  <w:sz w:val="24"/>
                  <w:szCs w:val="24"/>
                  <w:lang w:val="es-ES"/>
                </w:rPr>
                <w:t>.</w:t>
              </w:r>
            </w:ins>
          </w:p>
        </w:tc>
      </w:tr>
      <w:tr w:rsidR="004E0B3C" w:rsidRPr="00576F7E" w14:paraId="13F0E111" w14:textId="77777777" w:rsidTr="004E0B3C">
        <w:trPr>
          <w:ins w:id="1773" w:author="Javier Kachuka" w:date="2019-11-05T23:52:00Z"/>
        </w:trPr>
        <w:tc>
          <w:tcPr>
            <w:tcW w:w="4540" w:type="dxa"/>
            <w:gridSpan w:val="2"/>
          </w:tcPr>
          <w:p w14:paraId="7342F96F" w14:textId="112F68CE" w:rsidR="004E0B3C" w:rsidRPr="00EC5FEE" w:rsidRDefault="004E0B3C">
            <w:pPr>
              <w:pStyle w:val="Prrafodelista"/>
              <w:numPr>
                <w:ilvl w:val="0"/>
                <w:numId w:val="33"/>
              </w:numPr>
              <w:jc w:val="both"/>
              <w:rPr>
                <w:ins w:id="1774" w:author="Javier Kachuka" w:date="2019-11-05T23:52:00Z"/>
                <w:rFonts w:cs="Arial"/>
                <w:sz w:val="24"/>
                <w:szCs w:val="24"/>
                <w:lang w:val="es-ES"/>
              </w:rPr>
            </w:pPr>
            <w:ins w:id="1775" w:author="Javier Kachuka" w:date="2019-11-05T23:52:00Z">
              <w:r>
                <w:rPr>
                  <w:rFonts w:cs="Arial"/>
                  <w:sz w:val="24"/>
                  <w:szCs w:val="24"/>
                  <w:lang w:val="es-ES"/>
                </w:rPr>
                <w:t>El oficinista o administrador ingresa</w:t>
              </w:r>
            </w:ins>
            <w:ins w:id="1776" w:author="Javier Kachuka" w:date="2019-11-06T00:01:00Z">
              <w:r>
                <w:rPr>
                  <w:rFonts w:cs="Arial"/>
                  <w:sz w:val="24"/>
                  <w:szCs w:val="24"/>
                  <w:lang w:val="es-ES"/>
                </w:rPr>
                <w:t xml:space="preserve"> los datos correspondientes</w:t>
              </w:r>
            </w:ins>
            <w:ins w:id="1777" w:author="Javier Kachuka" w:date="2019-11-05T23:52:00Z">
              <w:r>
                <w:rPr>
                  <w:rFonts w:cs="Arial"/>
                  <w:sz w:val="24"/>
                  <w:szCs w:val="24"/>
                  <w:lang w:val="es-ES"/>
                </w:rPr>
                <w:t>.</w:t>
              </w:r>
            </w:ins>
          </w:p>
        </w:tc>
        <w:tc>
          <w:tcPr>
            <w:tcW w:w="4288" w:type="dxa"/>
          </w:tcPr>
          <w:p w14:paraId="6B681B6C" w14:textId="77777777" w:rsidR="004E0B3C" w:rsidRPr="00EC5FEE" w:rsidRDefault="004E0B3C" w:rsidP="004E0B3C">
            <w:pPr>
              <w:jc w:val="both"/>
              <w:rPr>
                <w:ins w:id="1778" w:author="Javier Kachuka" w:date="2019-11-05T23:52:00Z"/>
                <w:rFonts w:cs="Arial"/>
                <w:sz w:val="24"/>
                <w:szCs w:val="24"/>
                <w:lang w:val="es-ES"/>
              </w:rPr>
            </w:pPr>
          </w:p>
        </w:tc>
      </w:tr>
      <w:tr w:rsidR="004E0B3C" w:rsidRPr="00576F7E" w14:paraId="6B615E1E" w14:textId="77777777" w:rsidTr="004E0B3C">
        <w:trPr>
          <w:ins w:id="1779" w:author="Javier Kachuka" w:date="2019-11-06T00:01:00Z"/>
        </w:trPr>
        <w:tc>
          <w:tcPr>
            <w:tcW w:w="4540" w:type="dxa"/>
            <w:gridSpan w:val="2"/>
          </w:tcPr>
          <w:p w14:paraId="1076F224" w14:textId="77777777" w:rsidR="004E0B3C" w:rsidRPr="004E0B3C" w:rsidRDefault="004E0B3C">
            <w:pPr>
              <w:jc w:val="both"/>
              <w:rPr>
                <w:ins w:id="1780" w:author="Javier Kachuka" w:date="2019-11-06T00:01:00Z"/>
                <w:rFonts w:cs="Arial"/>
                <w:sz w:val="24"/>
                <w:szCs w:val="24"/>
                <w:lang w:val="es-ES"/>
                <w:rPrChange w:id="1781" w:author="Javier Kachuka" w:date="2019-11-06T00:01:00Z">
                  <w:rPr>
                    <w:ins w:id="1782" w:author="Javier Kachuka" w:date="2019-11-06T00:01:00Z"/>
                    <w:lang w:val="es-ES"/>
                  </w:rPr>
                </w:rPrChange>
              </w:rPr>
              <w:pPrChange w:id="1783" w:author="Javier Kachuka" w:date="2019-11-06T00:01:00Z">
                <w:pPr>
                  <w:pStyle w:val="Prrafodelista"/>
                  <w:numPr>
                    <w:numId w:val="33"/>
                  </w:numPr>
                  <w:ind w:hanging="360"/>
                  <w:jc w:val="both"/>
                </w:pPr>
              </w:pPrChange>
            </w:pPr>
          </w:p>
        </w:tc>
        <w:tc>
          <w:tcPr>
            <w:tcW w:w="4288" w:type="dxa"/>
          </w:tcPr>
          <w:p w14:paraId="3E33FC43" w14:textId="34D5765D" w:rsidR="004E0B3C" w:rsidRPr="004E0B3C" w:rsidRDefault="004E0B3C">
            <w:pPr>
              <w:pStyle w:val="Prrafodelista"/>
              <w:numPr>
                <w:ilvl w:val="0"/>
                <w:numId w:val="33"/>
              </w:numPr>
              <w:jc w:val="both"/>
              <w:rPr>
                <w:ins w:id="1784" w:author="Javier Kachuka" w:date="2019-11-06T00:01:00Z"/>
                <w:rFonts w:cs="Arial"/>
                <w:sz w:val="24"/>
                <w:szCs w:val="24"/>
                <w:lang w:val="es-ES"/>
                <w:rPrChange w:id="1785" w:author="Javier Kachuka" w:date="2019-11-06T00:01:00Z">
                  <w:rPr>
                    <w:ins w:id="1786" w:author="Javier Kachuka" w:date="2019-11-06T00:01:00Z"/>
                    <w:lang w:val="es-ES"/>
                  </w:rPr>
                </w:rPrChange>
              </w:rPr>
              <w:pPrChange w:id="1787" w:author="Javier Kachuka" w:date="2019-11-06T00:01:00Z">
                <w:pPr>
                  <w:jc w:val="both"/>
                </w:pPr>
              </w:pPrChange>
            </w:pPr>
            <w:ins w:id="1788" w:author="Javier Kachuka" w:date="2019-11-06T00:01:00Z">
              <w:r>
                <w:rPr>
                  <w:rFonts w:cs="Arial"/>
                  <w:sz w:val="24"/>
                  <w:szCs w:val="24"/>
                  <w:lang w:val="es-ES"/>
                </w:rPr>
                <w:t>El sistema comprueba los datos del socio sean correctos.</w:t>
              </w:r>
            </w:ins>
          </w:p>
        </w:tc>
      </w:tr>
      <w:tr w:rsidR="004E0B3C" w:rsidRPr="00576F7E" w14:paraId="58654E31" w14:textId="77777777" w:rsidTr="004E0B3C">
        <w:trPr>
          <w:ins w:id="1789" w:author="Javier Kachuka" w:date="2019-11-05T23:52:00Z"/>
        </w:trPr>
        <w:tc>
          <w:tcPr>
            <w:tcW w:w="4540" w:type="dxa"/>
            <w:gridSpan w:val="2"/>
          </w:tcPr>
          <w:p w14:paraId="1AF71322" w14:textId="77777777" w:rsidR="004E0B3C" w:rsidRPr="00456A0E" w:rsidRDefault="004E0B3C" w:rsidP="004E0B3C">
            <w:pPr>
              <w:jc w:val="both"/>
              <w:rPr>
                <w:ins w:id="1790" w:author="Javier Kachuka" w:date="2019-11-05T23:52:00Z"/>
                <w:rFonts w:cs="Arial"/>
                <w:sz w:val="24"/>
                <w:szCs w:val="24"/>
                <w:lang w:val="es-ES"/>
              </w:rPr>
            </w:pPr>
          </w:p>
        </w:tc>
        <w:tc>
          <w:tcPr>
            <w:tcW w:w="4288" w:type="dxa"/>
          </w:tcPr>
          <w:p w14:paraId="13A5BD8C" w14:textId="0CFF457F" w:rsidR="004E0B3C" w:rsidRPr="00456A0E" w:rsidRDefault="004E0B3C">
            <w:pPr>
              <w:pStyle w:val="Prrafodelista"/>
              <w:numPr>
                <w:ilvl w:val="0"/>
                <w:numId w:val="33"/>
              </w:numPr>
              <w:jc w:val="both"/>
              <w:rPr>
                <w:ins w:id="1791" w:author="Javier Kachuka" w:date="2019-11-05T23:52:00Z"/>
                <w:rFonts w:cs="Arial"/>
                <w:sz w:val="24"/>
                <w:szCs w:val="24"/>
                <w:lang w:val="es-ES"/>
              </w:rPr>
            </w:pPr>
            <w:ins w:id="1792" w:author="Javier Kachuka" w:date="2019-11-06T00:02:00Z">
              <w:r>
                <w:rPr>
                  <w:rFonts w:cs="Arial"/>
                  <w:sz w:val="24"/>
                  <w:szCs w:val="24"/>
                  <w:lang w:val="es-ES"/>
                </w:rPr>
                <w:t>El sistema guarda los datos del nuevo socio y finaliza el caso de uso.</w:t>
              </w:r>
            </w:ins>
          </w:p>
        </w:tc>
      </w:tr>
      <w:tr w:rsidR="004E0B3C" w:rsidRPr="00EC5FEE" w14:paraId="587C26BC" w14:textId="77777777" w:rsidTr="004E0B3C">
        <w:trPr>
          <w:ins w:id="1793" w:author="Javier Kachuka" w:date="2019-11-05T23:52:00Z"/>
        </w:trPr>
        <w:tc>
          <w:tcPr>
            <w:tcW w:w="8828" w:type="dxa"/>
            <w:gridSpan w:val="3"/>
            <w:shd w:val="clear" w:color="auto" w:fill="9CC2E5" w:themeFill="accent1" w:themeFillTint="99"/>
          </w:tcPr>
          <w:p w14:paraId="41759FB1" w14:textId="77777777" w:rsidR="004E0B3C" w:rsidRPr="00EC5FEE" w:rsidRDefault="004E0B3C" w:rsidP="004E0B3C">
            <w:pPr>
              <w:jc w:val="center"/>
              <w:rPr>
                <w:ins w:id="1794" w:author="Javier Kachuka" w:date="2019-11-05T23:52:00Z"/>
                <w:rFonts w:cs="Arial"/>
                <w:sz w:val="24"/>
                <w:szCs w:val="24"/>
                <w:lang w:val="es-ES"/>
              </w:rPr>
            </w:pPr>
            <w:ins w:id="1795" w:author="Javier Kachuka" w:date="2019-11-05T23:52:00Z">
              <w:r w:rsidRPr="00EC5FEE">
                <w:rPr>
                  <w:rFonts w:cs="Arial"/>
                  <w:b/>
                  <w:sz w:val="24"/>
                  <w:szCs w:val="24"/>
                  <w:lang w:val="es-ES"/>
                </w:rPr>
                <w:t>Curso Alternativo de Eventos</w:t>
              </w:r>
            </w:ins>
          </w:p>
        </w:tc>
      </w:tr>
      <w:tr w:rsidR="004E0B3C" w:rsidRPr="00576F7E" w14:paraId="51091509" w14:textId="77777777" w:rsidTr="004E0B3C">
        <w:trPr>
          <w:ins w:id="1796" w:author="Javier Kachuka" w:date="2019-11-05T23:52:00Z"/>
        </w:trPr>
        <w:tc>
          <w:tcPr>
            <w:tcW w:w="4540" w:type="dxa"/>
            <w:gridSpan w:val="2"/>
          </w:tcPr>
          <w:p w14:paraId="2DE6E78B" w14:textId="77777777" w:rsidR="004E0B3C" w:rsidRPr="00EC5FEE" w:rsidRDefault="004E0B3C" w:rsidP="004E0B3C">
            <w:pPr>
              <w:jc w:val="center"/>
              <w:rPr>
                <w:ins w:id="1797" w:author="Javier Kachuka" w:date="2019-11-05T23:52:00Z"/>
                <w:rFonts w:cs="Arial"/>
                <w:b/>
                <w:sz w:val="24"/>
                <w:szCs w:val="24"/>
                <w:lang w:val="es-ES"/>
              </w:rPr>
            </w:pPr>
          </w:p>
        </w:tc>
        <w:tc>
          <w:tcPr>
            <w:tcW w:w="4288" w:type="dxa"/>
          </w:tcPr>
          <w:p w14:paraId="0E4D92E5" w14:textId="77777777" w:rsidR="004E0B3C" w:rsidRPr="00EC5FEE" w:rsidRDefault="004E0B3C" w:rsidP="004E0B3C">
            <w:pPr>
              <w:jc w:val="both"/>
              <w:rPr>
                <w:ins w:id="1798" w:author="Javier Kachuka" w:date="2019-11-05T23:52:00Z"/>
                <w:rFonts w:cs="Arial"/>
                <w:sz w:val="24"/>
                <w:szCs w:val="24"/>
                <w:lang w:val="es-ES"/>
              </w:rPr>
            </w:pPr>
            <w:ins w:id="1799" w:author="Javier Kachuka" w:date="2019-11-05T23:52:00Z">
              <w:r>
                <w:rPr>
                  <w:rFonts w:cs="Arial"/>
                  <w:sz w:val="24"/>
                  <w:szCs w:val="24"/>
                  <w:lang w:val="es-ES"/>
                </w:rPr>
                <w:t>4.1 Si los datos no son correctos el sistema solicita que se vuelvan a ingresar.</w:t>
              </w:r>
            </w:ins>
          </w:p>
        </w:tc>
      </w:tr>
    </w:tbl>
    <w:p w14:paraId="052993EF" w14:textId="77777777" w:rsidR="004E0B3C" w:rsidRDefault="004E0B3C" w:rsidP="00431D6D">
      <w:pPr>
        <w:rPr>
          <w:ins w:id="1800" w:author="Javier Kachuka" w:date="2019-11-05T23:50:00Z"/>
          <w:lang w:val="es-ES"/>
        </w:rPr>
      </w:pPr>
    </w:p>
    <w:tbl>
      <w:tblPr>
        <w:tblStyle w:val="Tablaconcuadrcula"/>
        <w:tblW w:w="0" w:type="auto"/>
        <w:tblLook w:val="04A0" w:firstRow="1" w:lastRow="0" w:firstColumn="1" w:lastColumn="0" w:noHBand="0" w:noVBand="1"/>
      </w:tblPr>
      <w:tblGrid>
        <w:gridCol w:w="2122"/>
        <w:gridCol w:w="2292"/>
        <w:gridCol w:w="4414"/>
      </w:tblGrid>
      <w:tr w:rsidR="007B60A2" w:rsidRPr="00576F7E" w14:paraId="7CA1A175" w14:textId="77777777" w:rsidTr="004E0B3C">
        <w:trPr>
          <w:ins w:id="1801" w:author="Javier Kachuka" w:date="2019-11-05T23:52:00Z"/>
        </w:trPr>
        <w:tc>
          <w:tcPr>
            <w:tcW w:w="2122" w:type="dxa"/>
            <w:shd w:val="clear" w:color="auto" w:fill="9CC2E5" w:themeFill="accent1" w:themeFillTint="99"/>
          </w:tcPr>
          <w:p w14:paraId="6D17CFC7" w14:textId="2D32DBB8" w:rsidR="007B60A2" w:rsidRPr="00EC5FEE" w:rsidRDefault="007B60A2" w:rsidP="007B60A2">
            <w:pPr>
              <w:rPr>
                <w:ins w:id="1802" w:author="Javier Kachuka" w:date="2019-11-05T23:52:00Z"/>
                <w:rFonts w:cs="Arial"/>
                <w:b/>
                <w:sz w:val="24"/>
                <w:szCs w:val="24"/>
                <w:lang w:val="es-ES"/>
              </w:rPr>
            </w:pPr>
            <w:ins w:id="1803" w:author="Javier Kachuka" w:date="2019-11-06T00:03:00Z">
              <w:r w:rsidRPr="00EC5FEE">
                <w:rPr>
                  <w:rFonts w:cs="Arial"/>
                  <w:b/>
                  <w:sz w:val="24"/>
                  <w:szCs w:val="24"/>
                  <w:lang w:val="es-ES"/>
                </w:rPr>
                <w:t>Caso de uso</w:t>
              </w:r>
            </w:ins>
          </w:p>
        </w:tc>
        <w:tc>
          <w:tcPr>
            <w:tcW w:w="6706" w:type="dxa"/>
            <w:gridSpan w:val="2"/>
          </w:tcPr>
          <w:p w14:paraId="458AE5E0" w14:textId="4B680322" w:rsidR="007B60A2" w:rsidRPr="00EC5FEE" w:rsidRDefault="007B60A2" w:rsidP="007B60A2">
            <w:pPr>
              <w:rPr>
                <w:ins w:id="1804" w:author="Javier Kachuka" w:date="2019-11-05T23:52:00Z"/>
                <w:rFonts w:cs="Arial"/>
                <w:sz w:val="24"/>
                <w:szCs w:val="24"/>
                <w:lang w:val="es-ES"/>
              </w:rPr>
            </w:pPr>
            <w:ins w:id="1805" w:author="Javier Kachuka" w:date="2019-11-06T00:03:00Z">
              <w:r w:rsidRPr="00EC5FEE">
                <w:rPr>
                  <w:rFonts w:cs="Arial"/>
                  <w:sz w:val="24"/>
                  <w:szCs w:val="24"/>
                  <w:lang w:val="es-ES"/>
                </w:rPr>
                <w:t>Modificar</w:t>
              </w:r>
              <w:r>
                <w:rPr>
                  <w:rFonts w:cs="Arial"/>
                  <w:sz w:val="24"/>
                  <w:szCs w:val="24"/>
                  <w:lang w:val="es-ES"/>
                </w:rPr>
                <w:t xml:space="preserve"> Socio (ABM de Socio)</w:t>
              </w:r>
            </w:ins>
          </w:p>
        </w:tc>
      </w:tr>
      <w:tr w:rsidR="007B60A2" w:rsidRPr="00EC5FEE" w14:paraId="43932EDE" w14:textId="77777777" w:rsidTr="004E0B3C">
        <w:trPr>
          <w:ins w:id="1806" w:author="Javier Kachuka" w:date="2019-11-05T23:52:00Z"/>
        </w:trPr>
        <w:tc>
          <w:tcPr>
            <w:tcW w:w="2122" w:type="dxa"/>
            <w:shd w:val="clear" w:color="auto" w:fill="9CC2E5" w:themeFill="accent1" w:themeFillTint="99"/>
          </w:tcPr>
          <w:p w14:paraId="5FBBF299" w14:textId="5729E5AD" w:rsidR="007B60A2" w:rsidRPr="00EC5FEE" w:rsidRDefault="007B60A2" w:rsidP="007B60A2">
            <w:pPr>
              <w:rPr>
                <w:ins w:id="1807" w:author="Javier Kachuka" w:date="2019-11-05T23:52:00Z"/>
                <w:rFonts w:cs="Arial"/>
                <w:b/>
                <w:sz w:val="24"/>
                <w:szCs w:val="24"/>
                <w:lang w:val="es-ES"/>
              </w:rPr>
            </w:pPr>
            <w:ins w:id="1808" w:author="Javier Kachuka" w:date="2019-11-06T00:03:00Z">
              <w:r w:rsidRPr="00EC5FEE">
                <w:rPr>
                  <w:rFonts w:cs="Arial"/>
                  <w:b/>
                  <w:sz w:val="24"/>
                  <w:szCs w:val="24"/>
                  <w:lang w:val="es-ES"/>
                </w:rPr>
                <w:t>Actor</w:t>
              </w:r>
            </w:ins>
          </w:p>
        </w:tc>
        <w:tc>
          <w:tcPr>
            <w:tcW w:w="6706" w:type="dxa"/>
            <w:gridSpan w:val="2"/>
          </w:tcPr>
          <w:p w14:paraId="4856C367" w14:textId="5983993A" w:rsidR="007B60A2" w:rsidRPr="00EC5FEE" w:rsidRDefault="007B60A2" w:rsidP="007B60A2">
            <w:pPr>
              <w:rPr>
                <w:ins w:id="1809" w:author="Javier Kachuka" w:date="2019-11-05T23:52:00Z"/>
                <w:rFonts w:cs="Arial"/>
                <w:sz w:val="24"/>
                <w:szCs w:val="24"/>
                <w:lang w:val="es-ES"/>
              </w:rPr>
            </w:pPr>
            <w:ins w:id="1810" w:author="Javier Kachuka" w:date="2019-11-06T00:03:00Z">
              <w:r>
                <w:rPr>
                  <w:rFonts w:cs="Arial"/>
                  <w:sz w:val="24"/>
                  <w:szCs w:val="24"/>
                  <w:lang w:val="es-ES"/>
                </w:rPr>
                <w:t>O</w:t>
              </w:r>
              <w:r w:rsidRPr="00EC5FEE">
                <w:rPr>
                  <w:rFonts w:cs="Arial"/>
                  <w:sz w:val="24"/>
                  <w:szCs w:val="24"/>
                  <w:lang w:val="es-ES"/>
                </w:rPr>
                <w:t>ficinista</w:t>
              </w:r>
              <w:r>
                <w:rPr>
                  <w:rFonts w:cs="Arial"/>
                  <w:sz w:val="24"/>
                  <w:szCs w:val="24"/>
                  <w:lang w:val="es-ES"/>
                </w:rPr>
                <w:t xml:space="preserve"> , administrador</w:t>
              </w:r>
            </w:ins>
          </w:p>
        </w:tc>
      </w:tr>
      <w:tr w:rsidR="007B60A2" w:rsidRPr="00576F7E" w14:paraId="4AC7846E" w14:textId="77777777" w:rsidTr="004E0B3C">
        <w:trPr>
          <w:ins w:id="1811" w:author="Javier Kachuka" w:date="2019-11-05T23:52:00Z"/>
        </w:trPr>
        <w:tc>
          <w:tcPr>
            <w:tcW w:w="2122" w:type="dxa"/>
            <w:shd w:val="clear" w:color="auto" w:fill="9CC2E5" w:themeFill="accent1" w:themeFillTint="99"/>
          </w:tcPr>
          <w:p w14:paraId="0079DC6F" w14:textId="3D6D8C4E" w:rsidR="007B60A2" w:rsidRPr="00EC5FEE" w:rsidRDefault="007B60A2" w:rsidP="007B60A2">
            <w:pPr>
              <w:rPr>
                <w:ins w:id="1812" w:author="Javier Kachuka" w:date="2019-11-05T23:52:00Z"/>
                <w:rFonts w:cs="Arial"/>
                <w:b/>
                <w:sz w:val="24"/>
                <w:szCs w:val="24"/>
                <w:lang w:val="es-ES"/>
              </w:rPr>
            </w:pPr>
            <w:ins w:id="1813" w:author="Javier Kachuka" w:date="2019-11-06T00:03:00Z">
              <w:r w:rsidRPr="00EC5FEE">
                <w:rPr>
                  <w:rFonts w:cs="Arial"/>
                  <w:b/>
                  <w:sz w:val="24"/>
                  <w:szCs w:val="24"/>
                  <w:lang w:val="es-ES"/>
                </w:rPr>
                <w:t xml:space="preserve">Descripción </w:t>
              </w:r>
            </w:ins>
          </w:p>
        </w:tc>
        <w:tc>
          <w:tcPr>
            <w:tcW w:w="6706" w:type="dxa"/>
            <w:gridSpan w:val="2"/>
          </w:tcPr>
          <w:p w14:paraId="5E0A435F" w14:textId="49C4CCB4" w:rsidR="007B60A2" w:rsidRPr="00EC5FEE" w:rsidRDefault="007B60A2" w:rsidP="007B60A2">
            <w:pPr>
              <w:rPr>
                <w:ins w:id="1814" w:author="Javier Kachuka" w:date="2019-11-05T23:52:00Z"/>
                <w:rFonts w:cs="Arial"/>
                <w:sz w:val="24"/>
                <w:szCs w:val="24"/>
                <w:lang w:val="es-ES"/>
              </w:rPr>
            </w:pPr>
            <w:ins w:id="1815" w:author="Javier Kachuka" w:date="2019-11-06T00:03:00Z">
              <w:r w:rsidRPr="00EC5FEE">
                <w:rPr>
                  <w:rFonts w:cs="Arial"/>
                  <w:sz w:val="24"/>
                  <w:szCs w:val="24"/>
                  <w:lang w:val="es-ES"/>
                </w:rPr>
                <w:t>El oficinista</w:t>
              </w:r>
              <w:r>
                <w:rPr>
                  <w:rFonts w:cs="Arial"/>
                  <w:sz w:val="24"/>
                  <w:szCs w:val="24"/>
                  <w:lang w:val="es-ES"/>
                </w:rPr>
                <w:t xml:space="preserve"> o el administrador</w:t>
              </w:r>
              <w:r w:rsidRPr="00EC5FEE">
                <w:rPr>
                  <w:rFonts w:cs="Arial"/>
                  <w:sz w:val="24"/>
                  <w:szCs w:val="24"/>
                  <w:lang w:val="es-ES"/>
                </w:rPr>
                <w:t xml:space="preserve"> modifica los detalles </w:t>
              </w:r>
              <w:r>
                <w:rPr>
                  <w:rFonts w:cs="Arial"/>
                  <w:sz w:val="24"/>
                  <w:szCs w:val="24"/>
                  <w:lang w:val="es-ES"/>
                </w:rPr>
                <w:t>de un socio del sistema</w:t>
              </w:r>
            </w:ins>
          </w:p>
        </w:tc>
      </w:tr>
      <w:tr w:rsidR="007B60A2" w:rsidRPr="00EC5FEE" w14:paraId="52947615" w14:textId="77777777" w:rsidTr="004E0B3C">
        <w:trPr>
          <w:ins w:id="1816" w:author="Javier Kachuka" w:date="2019-11-05T23:52:00Z"/>
        </w:trPr>
        <w:tc>
          <w:tcPr>
            <w:tcW w:w="2122" w:type="dxa"/>
            <w:shd w:val="clear" w:color="auto" w:fill="9CC2E5" w:themeFill="accent1" w:themeFillTint="99"/>
          </w:tcPr>
          <w:p w14:paraId="63304AFF" w14:textId="4E3E623D" w:rsidR="007B60A2" w:rsidRPr="00EC5FEE" w:rsidRDefault="007B60A2" w:rsidP="007B60A2">
            <w:pPr>
              <w:rPr>
                <w:ins w:id="1817" w:author="Javier Kachuka" w:date="2019-11-05T23:52:00Z"/>
                <w:rFonts w:cs="Arial"/>
                <w:b/>
                <w:sz w:val="24"/>
                <w:szCs w:val="24"/>
                <w:lang w:val="es-ES"/>
              </w:rPr>
            </w:pPr>
            <w:ins w:id="1818" w:author="Javier Kachuka" w:date="2019-11-06T00:03:00Z">
              <w:r w:rsidRPr="00EC5FEE">
                <w:rPr>
                  <w:rFonts w:cs="Arial"/>
                  <w:b/>
                  <w:sz w:val="24"/>
                  <w:szCs w:val="24"/>
                  <w:lang w:val="es-ES"/>
                </w:rPr>
                <w:t>Referencia Cruzada</w:t>
              </w:r>
            </w:ins>
          </w:p>
        </w:tc>
        <w:tc>
          <w:tcPr>
            <w:tcW w:w="6706" w:type="dxa"/>
            <w:gridSpan w:val="2"/>
          </w:tcPr>
          <w:p w14:paraId="4EBA0D13" w14:textId="055D9CAB" w:rsidR="007B60A2" w:rsidRPr="00EC5FEE" w:rsidRDefault="007B60A2" w:rsidP="007B60A2">
            <w:pPr>
              <w:rPr>
                <w:ins w:id="1819" w:author="Javier Kachuka" w:date="2019-11-05T23:52:00Z"/>
                <w:rFonts w:cs="Arial"/>
                <w:sz w:val="24"/>
                <w:szCs w:val="24"/>
                <w:lang w:val="es-ES"/>
              </w:rPr>
            </w:pPr>
            <w:ins w:id="1820" w:author="Javier Kachuka" w:date="2019-11-06T00:03:00Z">
              <w:r w:rsidRPr="00EC5FEE">
                <w:rPr>
                  <w:rFonts w:cs="Arial"/>
                  <w:sz w:val="24"/>
                  <w:szCs w:val="24"/>
                  <w:lang w:val="es-ES"/>
                </w:rPr>
                <w:t>RF</w:t>
              </w:r>
              <w:r>
                <w:rPr>
                  <w:rFonts w:cs="Arial"/>
                  <w:sz w:val="24"/>
                  <w:szCs w:val="24"/>
                  <w:lang w:val="es-ES"/>
                </w:rPr>
                <w:t>2.2</w:t>
              </w:r>
            </w:ins>
          </w:p>
        </w:tc>
      </w:tr>
      <w:tr w:rsidR="004E0B3C" w:rsidRPr="00EC5FEE" w14:paraId="63FD024A" w14:textId="77777777" w:rsidTr="004E0B3C">
        <w:trPr>
          <w:ins w:id="1821" w:author="Javier Kachuka" w:date="2019-11-05T23:52:00Z"/>
        </w:trPr>
        <w:tc>
          <w:tcPr>
            <w:tcW w:w="2122" w:type="dxa"/>
            <w:shd w:val="clear" w:color="auto" w:fill="9CC2E5" w:themeFill="accent1" w:themeFillTint="99"/>
          </w:tcPr>
          <w:p w14:paraId="2482D7DA" w14:textId="77777777" w:rsidR="004E0B3C" w:rsidRPr="00EC5FEE" w:rsidRDefault="004E0B3C" w:rsidP="004E0B3C">
            <w:pPr>
              <w:rPr>
                <w:ins w:id="1822" w:author="Javier Kachuka" w:date="2019-11-05T23:52:00Z"/>
                <w:rFonts w:cs="Arial"/>
                <w:b/>
                <w:sz w:val="24"/>
                <w:szCs w:val="24"/>
                <w:lang w:val="es-ES"/>
              </w:rPr>
            </w:pPr>
            <w:ins w:id="1823" w:author="Javier Kachuka" w:date="2019-11-05T23:52:00Z">
              <w:r w:rsidRPr="00EC5FEE">
                <w:rPr>
                  <w:rFonts w:cs="Arial"/>
                  <w:b/>
                  <w:sz w:val="24"/>
                  <w:szCs w:val="24"/>
                  <w:lang w:val="es-ES"/>
                </w:rPr>
                <w:t xml:space="preserve">Precondición </w:t>
              </w:r>
            </w:ins>
          </w:p>
        </w:tc>
        <w:tc>
          <w:tcPr>
            <w:tcW w:w="6706" w:type="dxa"/>
            <w:gridSpan w:val="2"/>
          </w:tcPr>
          <w:p w14:paraId="4A9F7FF7" w14:textId="77777777" w:rsidR="004E0B3C" w:rsidRPr="00EC5FEE" w:rsidRDefault="004E0B3C" w:rsidP="004E0B3C">
            <w:pPr>
              <w:rPr>
                <w:ins w:id="1824" w:author="Javier Kachuka" w:date="2019-11-05T23:52:00Z"/>
                <w:rFonts w:cs="Arial"/>
                <w:sz w:val="24"/>
                <w:szCs w:val="24"/>
                <w:lang w:val="es-ES"/>
              </w:rPr>
            </w:pPr>
          </w:p>
        </w:tc>
      </w:tr>
      <w:tr w:rsidR="004E0B3C" w:rsidRPr="00576F7E" w14:paraId="0EC1831E" w14:textId="77777777" w:rsidTr="004E0B3C">
        <w:trPr>
          <w:ins w:id="1825" w:author="Javier Kachuka" w:date="2019-11-05T23:52:00Z"/>
        </w:trPr>
        <w:tc>
          <w:tcPr>
            <w:tcW w:w="2122" w:type="dxa"/>
            <w:shd w:val="clear" w:color="auto" w:fill="9CC2E5" w:themeFill="accent1" w:themeFillTint="99"/>
          </w:tcPr>
          <w:p w14:paraId="7C4DCFBC" w14:textId="77777777" w:rsidR="004E0B3C" w:rsidRPr="00EC5FEE" w:rsidRDefault="004E0B3C" w:rsidP="004E0B3C">
            <w:pPr>
              <w:rPr>
                <w:ins w:id="1826" w:author="Javier Kachuka" w:date="2019-11-05T23:52:00Z"/>
                <w:rFonts w:cs="Arial"/>
                <w:b/>
                <w:sz w:val="24"/>
                <w:szCs w:val="24"/>
                <w:lang w:val="es-ES"/>
              </w:rPr>
            </w:pPr>
            <w:ins w:id="1827" w:author="Javier Kachuka" w:date="2019-11-05T23:52:00Z">
              <w:r w:rsidRPr="00EC5FEE">
                <w:rPr>
                  <w:rFonts w:cs="Arial"/>
                  <w:b/>
                  <w:sz w:val="24"/>
                  <w:szCs w:val="24"/>
                  <w:lang w:val="es-ES"/>
                </w:rPr>
                <w:t xml:space="preserve">Poscondición </w:t>
              </w:r>
            </w:ins>
          </w:p>
        </w:tc>
        <w:tc>
          <w:tcPr>
            <w:tcW w:w="6706" w:type="dxa"/>
            <w:gridSpan w:val="2"/>
          </w:tcPr>
          <w:p w14:paraId="50274CFE" w14:textId="096C76B4" w:rsidR="004E0B3C" w:rsidRPr="00EC5FEE" w:rsidRDefault="004E0B3C">
            <w:pPr>
              <w:rPr>
                <w:ins w:id="1828" w:author="Javier Kachuka" w:date="2019-11-05T23:52:00Z"/>
                <w:rFonts w:cs="Arial"/>
                <w:sz w:val="24"/>
                <w:szCs w:val="24"/>
                <w:lang w:val="es-ES"/>
              </w:rPr>
            </w:pPr>
            <w:ins w:id="1829" w:author="Javier Kachuka" w:date="2019-11-05T23:52:00Z">
              <w:r>
                <w:rPr>
                  <w:rFonts w:cs="Arial"/>
                  <w:sz w:val="24"/>
                  <w:szCs w:val="24"/>
                  <w:lang w:val="es-ES"/>
                </w:rPr>
                <w:t>Se modificaron los detalles de un</w:t>
              </w:r>
            </w:ins>
            <w:ins w:id="1830" w:author="Javier Kachuka" w:date="2019-11-06T00:03:00Z">
              <w:r w:rsidR="007B60A2">
                <w:rPr>
                  <w:rFonts w:cs="Arial"/>
                  <w:sz w:val="24"/>
                  <w:szCs w:val="24"/>
                  <w:lang w:val="es-ES"/>
                </w:rPr>
                <w:t xml:space="preserve"> socio</w:t>
              </w:r>
            </w:ins>
            <w:ins w:id="1831" w:author="Javier Kachuka" w:date="2019-11-05T23:52:00Z">
              <w:r>
                <w:rPr>
                  <w:rFonts w:cs="Arial"/>
                  <w:sz w:val="24"/>
                  <w:szCs w:val="24"/>
                  <w:lang w:val="es-ES"/>
                </w:rPr>
                <w:t xml:space="preserve">. </w:t>
              </w:r>
            </w:ins>
          </w:p>
        </w:tc>
      </w:tr>
      <w:tr w:rsidR="004E0B3C" w:rsidRPr="00A51454" w14:paraId="316CB705" w14:textId="77777777" w:rsidTr="004E0B3C">
        <w:trPr>
          <w:ins w:id="1832" w:author="Javier Kachuka" w:date="2019-11-05T23:52:00Z"/>
        </w:trPr>
        <w:tc>
          <w:tcPr>
            <w:tcW w:w="8828" w:type="dxa"/>
            <w:gridSpan w:val="3"/>
            <w:shd w:val="clear" w:color="auto" w:fill="9CC2E5" w:themeFill="accent1" w:themeFillTint="99"/>
          </w:tcPr>
          <w:p w14:paraId="30CFDD62" w14:textId="77777777" w:rsidR="004E0B3C" w:rsidRPr="00EC5FEE" w:rsidRDefault="004E0B3C" w:rsidP="004E0B3C">
            <w:pPr>
              <w:jc w:val="center"/>
              <w:rPr>
                <w:ins w:id="1833" w:author="Javier Kachuka" w:date="2019-11-05T23:52:00Z"/>
                <w:rFonts w:cs="Arial"/>
                <w:b/>
                <w:sz w:val="24"/>
                <w:szCs w:val="24"/>
                <w:lang w:val="es-ES"/>
              </w:rPr>
            </w:pPr>
            <w:ins w:id="1834" w:author="Javier Kachuka" w:date="2019-11-05T23:52:00Z">
              <w:r w:rsidRPr="00EC5FEE">
                <w:rPr>
                  <w:rFonts w:cs="Arial"/>
                  <w:b/>
                  <w:sz w:val="24"/>
                  <w:szCs w:val="24"/>
                  <w:lang w:val="es-ES"/>
                </w:rPr>
                <w:t>Curso Típico de Eventos</w:t>
              </w:r>
            </w:ins>
          </w:p>
        </w:tc>
      </w:tr>
      <w:tr w:rsidR="004E0B3C" w:rsidRPr="00576F7E" w14:paraId="59BDF598" w14:textId="77777777" w:rsidTr="004E0B3C">
        <w:trPr>
          <w:ins w:id="1835" w:author="Javier Kachuka" w:date="2019-11-05T23:52:00Z"/>
        </w:trPr>
        <w:tc>
          <w:tcPr>
            <w:tcW w:w="4414" w:type="dxa"/>
            <w:gridSpan w:val="2"/>
          </w:tcPr>
          <w:p w14:paraId="32B5FA0F" w14:textId="7B7E6C52" w:rsidR="004E0B3C" w:rsidRPr="00EC5FEE" w:rsidRDefault="004E0B3C">
            <w:pPr>
              <w:pStyle w:val="Prrafodelista"/>
              <w:numPr>
                <w:ilvl w:val="0"/>
                <w:numId w:val="34"/>
              </w:numPr>
              <w:jc w:val="both"/>
              <w:rPr>
                <w:ins w:id="1836" w:author="Javier Kachuka" w:date="2019-11-05T23:52:00Z"/>
                <w:rFonts w:cs="Arial"/>
                <w:sz w:val="24"/>
                <w:szCs w:val="24"/>
                <w:lang w:val="es-ES"/>
              </w:rPr>
            </w:pPr>
            <w:ins w:id="1837" w:author="Javier Kachuka" w:date="2019-11-05T23:52:00Z">
              <w:r>
                <w:rPr>
                  <w:rFonts w:cs="Arial"/>
                  <w:sz w:val="24"/>
                  <w:szCs w:val="24"/>
                  <w:lang w:val="es-ES"/>
                </w:rPr>
                <w:t>El caso de uso comienza cuando el oficinista o administrador solicita modificar un</w:t>
              </w:r>
            </w:ins>
            <w:ins w:id="1838" w:author="Javier Kachuka" w:date="2019-11-06T00:03:00Z">
              <w:r w:rsidR="007B60A2">
                <w:rPr>
                  <w:rFonts w:cs="Arial"/>
                  <w:sz w:val="24"/>
                  <w:szCs w:val="24"/>
                  <w:lang w:val="es-ES"/>
                </w:rPr>
                <w:t xml:space="preserve"> socio</w:t>
              </w:r>
            </w:ins>
            <w:ins w:id="1839" w:author="Javier Kachuka" w:date="2019-11-05T23:52:00Z">
              <w:r>
                <w:rPr>
                  <w:rFonts w:cs="Arial"/>
                  <w:sz w:val="24"/>
                  <w:szCs w:val="24"/>
                  <w:lang w:val="es-ES"/>
                </w:rPr>
                <w:t>.</w:t>
              </w:r>
            </w:ins>
          </w:p>
        </w:tc>
        <w:tc>
          <w:tcPr>
            <w:tcW w:w="4414" w:type="dxa"/>
          </w:tcPr>
          <w:p w14:paraId="0A46D09E" w14:textId="77777777" w:rsidR="004E0B3C" w:rsidRPr="00EC5FEE" w:rsidRDefault="004E0B3C" w:rsidP="004E0B3C">
            <w:pPr>
              <w:jc w:val="both"/>
              <w:rPr>
                <w:ins w:id="1840" w:author="Javier Kachuka" w:date="2019-11-05T23:52:00Z"/>
                <w:rFonts w:cs="Arial"/>
                <w:sz w:val="24"/>
                <w:szCs w:val="24"/>
                <w:lang w:val="es-ES"/>
              </w:rPr>
            </w:pPr>
          </w:p>
        </w:tc>
      </w:tr>
      <w:tr w:rsidR="004E0B3C" w:rsidRPr="00576F7E" w14:paraId="5379ACC0" w14:textId="77777777" w:rsidTr="004E0B3C">
        <w:trPr>
          <w:ins w:id="1841" w:author="Javier Kachuka" w:date="2019-11-05T23:52:00Z"/>
        </w:trPr>
        <w:tc>
          <w:tcPr>
            <w:tcW w:w="4414" w:type="dxa"/>
            <w:gridSpan w:val="2"/>
          </w:tcPr>
          <w:p w14:paraId="6783AAE6" w14:textId="77777777" w:rsidR="004E0B3C" w:rsidRPr="00572E70" w:rsidRDefault="004E0B3C" w:rsidP="004E0B3C">
            <w:pPr>
              <w:jc w:val="both"/>
              <w:rPr>
                <w:ins w:id="1842" w:author="Javier Kachuka" w:date="2019-11-05T23:52:00Z"/>
                <w:rFonts w:cs="Arial"/>
                <w:sz w:val="24"/>
                <w:szCs w:val="24"/>
                <w:lang w:val="es-ES"/>
              </w:rPr>
            </w:pPr>
          </w:p>
        </w:tc>
        <w:tc>
          <w:tcPr>
            <w:tcW w:w="4414" w:type="dxa"/>
          </w:tcPr>
          <w:p w14:paraId="41401BDC" w14:textId="12EEF300" w:rsidR="004E0B3C" w:rsidRPr="00572E70" w:rsidRDefault="004E0B3C">
            <w:pPr>
              <w:pStyle w:val="Prrafodelista"/>
              <w:numPr>
                <w:ilvl w:val="0"/>
                <w:numId w:val="34"/>
              </w:numPr>
              <w:jc w:val="both"/>
              <w:rPr>
                <w:ins w:id="1843" w:author="Javier Kachuka" w:date="2019-11-05T23:52:00Z"/>
                <w:rFonts w:cs="Arial"/>
                <w:sz w:val="24"/>
                <w:szCs w:val="24"/>
                <w:lang w:val="es-ES"/>
              </w:rPr>
            </w:pPr>
            <w:ins w:id="1844" w:author="Javier Kachuka" w:date="2019-11-05T23:52:00Z">
              <w:r>
                <w:rPr>
                  <w:rFonts w:cs="Arial"/>
                  <w:sz w:val="24"/>
                  <w:szCs w:val="24"/>
                  <w:lang w:val="es-ES"/>
                </w:rPr>
                <w:t>El sistema muestra todos los datos correspondientes a ese</w:t>
              </w:r>
            </w:ins>
            <w:ins w:id="1845" w:author="Javier Kachuka" w:date="2019-11-06T00:03:00Z">
              <w:r w:rsidR="00074280">
                <w:rPr>
                  <w:rFonts w:cs="Arial"/>
                  <w:sz w:val="24"/>
                  <w:szCs w:val="24"/>
                  <w:lang w:val="es-ES"/>
                </w:rPr>
                <w:t xml:space="preserve"> socio</w:t>
              </w:r>
            </w:ins>
            <w:ins w:id="1846" w:author="Javier Kachuka" w:date="2019-11-05T23:52:00Z">
              <w:r>
                <w:rPr>
                  <w:rFonts w:cs="Arial"/>
                  <w:sz w:val="24"/>
                  <w:szCs w:val="24"/>
                  <w:lang w:val="es-ES"/>
                </w:rPr>
                <w:t>.</w:t>
              </w:r>
            </w:ins>
          </w:p>
        </w:tc>
      </w:tr>
      <w:tr w:rsidR="004E0B3C" w:rsidRPr="00576F7E" w14:paraId="3190D7ED" w14:textId="77777777" w:rsidTr="004E0B3C">
        <w:trPr>
          <w:ins w:id="1847" w:author="Javier Kachuka" w:date="2019-11-05T23:52:00Z"/>
        </w:trPr>
        <w:tc>
          <w:tcPr>
            <w:tcW w:w="4414" w:type="dxa"/>
            <w:gridSpan w:val="2"/>
          </w:tcPr>
          <w:p w14:paraId="7DE515D1" w14:textId="13DD68B4" w:rsidR="004E0B3C" w:rsidRPr="00572E70" w:rsidRDefault="004E0B3C">
            <w:pPr>
              <w:pStyle w:val="Prrafodelista"/>
              <w:numPr>
                <w:ilvl w:val="0"/>
                <w:numId w:val="34"/>
              </w:numPr>
              <w:jc w:val="both"/>
              <w:rPr>
                <w:ins w:id="1848" w:author="Javier Kachuka" w:date="2019-11-05T23:52:00Z"/>
                <w:rFonts w:cs="Arial"/>
                <w:sz w:val="24"/>
                <w:szCs w:val="24"/>
                <w:lang w:val="es-ES"/>
              </w:rPr>
            </w:pPr>
            <w:ins w:id="1849" w:author="Javier Kachuka" w:date="2019-11-05T23:52:00Z">
              <w:r>
                <w:rPr>
                  <w:rFonts w:cs="Arial"/>
                  <w:sz w:val="24"/>
                  <w:szCs w:val="24"/>
                  <w:lang w:val="es-ES"/>
                </w:rPr>
                <w:lastRenderedPageBreak/>
                <w:t>El</w:t>
              </w:r>
            </w:ins>
            <w:ins w:id="1850" w:author="Javier Kachuka" w:date="2019-11-06T00:13:00Z">
              <w:r w:rsidR="007921DC">
                <w:rPr>
                  <w:rFonts w:cs="Arial"/>
                  <w:sz w:val="24"/>
                  <w:szCs w:val="24"/>
                  <w:lang w:val="es-ES"/>
                </w:rPr>
                <w:t xml:space="preserve"> oficinista o administrador</w:t>
              </w:r>
            </w:ins>
            <w:ins w:id="1851" w:author="Javier Kachuka" w:date="2019-11-05T23:52:00Z">
              <w:r>
                <w:rPr>
                  <w:rFonts w:cs="Arial"/>
                  <w:sz w:val="24"/>
                  <w:szCs w:val="24"/>
                  <w:lang w:val="es-ES"/>
                </w:rPr>
                <w:t xml:space="preserve"> modifica los datos correspondientes.</w:t>
              </w:r>
            </w:ins>
          </w:p>
        </w:tc>
        <w:tc>
          <w:tcPr>
            <w:tcW w:w="4414" w:type="dxa"/>
          </w:tcPr>
          <w:p w14:paraId="5882EB7C" w14:textId="77777777" w:rsidR="004E0B3C" w:rsidRPr="00572E70" w:rsidRDefault="004E0B3C" w:rsidP="004E0B3C">
            <w:pPr>
              <w:jc w:val="both"/>
              <w:rPr>
                <w:ins w:id="1852" w:author="Javier Kachuka" w:date="2019-11-05T23:52:00Z"/>
                <w:rFonts w:cs="Arial"/>
                <w:sz w:val="24"/>
                <w:szCs w:val="24"/>
                <w:lang w:val="es-ES"/>
              </w:rPr>
            </w:pPr>
          </w:p>
        </w:tc>
      </w:tr>
      <w:tr w:rsidR="004E0B3C" w:rsidRPr="00576F7E" w14:paraId="7EE59433" w14:textId="77777777" w:rsidTr="004E0B3C">
        <w:trPr>
          <w:ins w:id="1853" w:author="Javier Kachuka" w:date="2019-11-05T23:52:00Z"/>
        </w:trPr>
        <w:tc>
          <w:tcPr>
            <w:tcW w:w="4414" w:type="dxa"/>
            <w:gridSpan w:val="2"/>
          </w:tcPr>
          <w:p w14:paraId="1CB87DCF" w14:textId="77777777" w:rsidR="004E0B3C" w:rsidRPr="00572E70" w:rsidRDefault="004E0B3C" w:rsidP="004E0B3C">
            <w:pPr>
              <w:jc w:val="both"/>
              <w:rPr>
                <w:ins w:id="1854" w:author="Javier Kachuka" w:date="2019-11-05T23:52:00Z"/>
                <w:rFonts w:cs="Arial"/>
                <w:sz w:val="24"/>
                <w:szCs w:val="24"/>
                <w:lang w:val="es-ES"/>
              </w:rPr>
            </w:pPr>
          </w:p>
        </w:tc>
        <w:tc>
          <w:tcPr>
            <w:tcW w:w="4414" w:type="dxa"/>
          </w:tcPr>
          <w:p w14:paraId="6CBF3873" w14:textId="77777777" w:rsidR="004E0B3C" w:rsidRPr="00572E70" w:rsidRDefault="004E0B3C" w:rsidP="004E0B3C">
            <w:pPr>
              <w:pStyle w:val="Prrafodelista"/>
              <w:numPr>
                <w:ilvl w:val="0"/>
                <w:numId w:val="34"/>
              </w:numPr>
              <w:jc w:val="both"/>
              <w:rPr>
                <w:ins w:id="1855" w:author="Javier Kachuka" w:date="2019-11-05T23:52:00Z"/>
                <w:rFonts w:cs="Arial"/>
                <w:sz w:val="24"/>
                <w:szCs w:val="24"/>
                <w:lang w:val="es-ES"/>
              </w:rPr>
            </w:pPr>
            <w:ins w:id="1856" w:author="Javier Kachuka" w:date="2019-11-05T23:52:00Z">
              <w:r>
                <w:rPr>
                  <w:rFonts w:cs="Arial"/>
                  <w:sz w:val="24"/>
                  <w:szCs w:val="24"/>
                  <w:lang w:val="es-ES"/>
                </w:rPr>
                <w:t>El sistema comprueba los datos, guarda los cambios y finaliza el caso de uso.</w:t>
              </w:r>
            </w:ins>
          </w:p>
        </w:tc>
      </w:tr>
      <w:tr w:rsidR="004E0B3C" w:rsidRPr="00EC5FEE" w14:paraId="10740971" w14:textId="77777777" w:rsidTr="004E0B3C">
        <w:trPr>
          <w:ins w:id="1857" w:author="Javier Kachuka" w:date="2019-11-05T23:52:00Z"/>
        </w:trPr>
        <w:tc>
          <w:tcPr>
            <w:tcW w:w="8828" w:type="dxa"/>
            <w:gridSpan w:val="3"/>
            <w:shd w:val="clear" w:color="auto" w:fill="9CC2E5" w:themeFill="accent1" w:themeFillTint="99"/>
          </w:tcPr>
          <w:p w14:paraId="4873759E" w14:textId="77777777" w:rsidR="004E0B3C" w:rsidRPr="00EC5FEE" w:rsidRDefault="004E0B3C" w:rsidP="004E0B3C">
            <w:pPr>
              <w:jc w:val="center"/>
              <w:rPr>
                <w:ins w:id="1858" w:author="Javier Kachuka" w:date="2019-11-05T23:52:00Z"/>
                <w:rFonts w:cs="Arial"/>
                <w:sz w:val="24"/>
                <w:szCs w:val="24"/>
                <w:lang w:val="es-ES"/>
              </w:rPr>
            </w:pPr>
            <w:ins w:id="1859" w:author="Javier Kachuka" w:date="2019-11-05T23:52:00Z">
              <w:r>
                <w:rPr>
                  <w:rFonts w:cs="Arial"/>
                  <w:b/>
                  <w:sz w:val="24"/>
                  <w:szCs w:val="24"/>
                  <w:lang w:val="es-ES"/>
                </w:rPr>
                <w:t>C</w:t>
              </w:r>
              <w:r w:rsidRPr="00EC5FEE">
                <w:rPr>
                  <w:rFonts w:cs="Arial"/>
                  <w:b/>
                  <w:sz w:val="24"/>
                  <w:szCs w:val="24"/>
                  <w:lang w:val="es-ES"/>
                </w:rPr>
                <w:t>urso Alternativo de Eventos</w:t>
              </w:r>
            </w:ins>
          </w:p>
        </w:tc>
      </w:tr>
      <w:tr w:rsidR="004E0B3C" w:rsidRPr="00576F7E" w14:paraId="29ED100A" w14:textId="77777777" w:rsidTr="004E0B3C">
        <w:trPr>
          <w:ins w:id="1860" w:author="Javier Kachuka" w:date="2019-11-05T23:52:00Z"/>
        </w:trPr>
        <w:tc>
          <w:tcPr>
            <w:tcW w:w="4414" w:type="dxa"/>
            <w:gridSpan w:val="2"/>
          </w:tcPr>
          <w:p w14:paraId="4E9ADBC3" w14:textId="77777777" w:rsidR="004E0B3C" w:rsidRPr="00EC5FEE" w:rsidRDefault="004E0B3C" w:rsidP="004E0B3C">
            <w:pPr>
              <w:jc w:val="both"/>
              <w:rPr>
                <w:ins w:id="1861" w:author="Javier Kachuka" w:date="2019-11-05T23:52:00Z"/>
                <w:rFonts w:cs="Arial"/>
                <w:b/>
                <w:sz w:val="24"/>
                <w:szCs w:val="24"/>
                <w:lang w:val="es-ES"/>
              </w:rPr>
            </w:pPr>
          </w:p>
        </w:tc>
        <w:tc>
          <w:tcPr>
            <w:tcW w:w="4414" w:type="dxa"/>
          </w:tcPr>
          <w:p w14:paraId="25EDAC05" w14:textId="77777777" w:rsidR="004E0B3C" w:rsidRPr="00EC5FEE" w:rsidRDefault="004E0B3C" w:rsidP="004E0B3C">
            <w:pPr>
              <w:jc w:val="both"/>
              <w:rPr>
                <w:ins w:id="1862" w:author="Javier Kachuka" w:date="2019-11-05T23:52:00Z"/>
                <w:rFonts w:cs="Arial"/>
                <w:sz w:val="24"/>
                <w:szCs w:val="24"/>
                <w:lang w:val="es-ES"/>
              </w:rPr>
            </w:pPr>
            <w:ins w:id="1863" w:author="Javier Kachuka" w:date="2019-11-05T23:52:00Z">
              <w:r>
                <w:rPr>
                  <w:rFonts w:cs="Arial"/>
                  <w:sz w:val="24"/>
                  <w:szCs w:val="24"/>
                  <w:lang w:val="es-ES"/>
                </w:rPr>
                <w:t>4.1 Si los datos no son correctos el sistema solicita que se vuelvan a ingresar.</w:t>
              </w:r>
            </w:ins>
          </w:p>
        </w:tc>
      </w:tr>
    </w:tbl>
    <w:p w14:paraId="14D7D5CA" w14:textId="65F8B686" w:rsidR="004E0B3C" w:rsidRDefault="004E0B3C" w:rsidP="00431D6D">
      <w:pPr>
        <w:rPr>
          <w:ins w:id="1864" w:author="Javier Kachuka" w:date="2019-11-05T23:53:00Z"/>
          <w:lang w:val="es-ES"/>
        </w:rPr>
      </w:pPr>
    </w:p>
    <w:p w14:paraId="117F2E04" w14:textId="77777777" w:rsidR="00924F0F" w:rsidRDefault="00924F0F" w:rsidP="00431D6D">
      <w:pPr>
        <w:rPr>
          <w:ins w:id="1865" w:author="Javier Kachuka" w:date="2019-11-05T23:52:00Z"/>
          <w:lang w:val="es-ES"/>
        </w:rPr>
      </w:pPr>
    </w:p>
    <w:tbl>
      <w:tblPr>
        <w:tblStyle w:val="Tablaconcuadrcula"/>
        <w:tblW w:w="0" w:type="auto"/>
        <w:tblLook w:val="04A0" w:firstRow="1" w:lastRow="0" w:firstColumn="1" w:lastColumn="0" w:noHBand="0" w:noVBand="1"/>
      </w:tblPr>
      <w:tblGrid>
        <w:gridCol w:w="2122"/>
        <w:gridCol w:w="2292"/>
        <w:gridCol w:w="4414"/>
      </w:tblGrid>
      <w:tr w:rsidR="007921DC" w:rsidRPr="00576F7E" w14:paraId="702054EA" w14:textId="77777777" w:rsidTr="004E0B3C">
        <w:trPr>
          <w:ins w:id="1866" w:author="Javier Kachuka" w:date="2019-11-05T23:53:00Z"/>
        </w:trPr>
        <w:tc>
          <w:tcPr>
            <w:tcW w:w="2122" w:type="dxa"/>
            <w:shd w:val="clear" w:color="auto" w:fill="9CC2E5" w:themeFill="accent1" w:themeFillTint="99"/>
          </w:tcPr>
          <w:p w14:paraId="6711EB31" w14:textId="7C5DD0F8" w:rsidR="007921DC" w:rsidRPr="00EC5FEE" w:rsidRDefault="007921DC" w:rsidP="007921DC">
            <w:pPr>
              <w:rPr>
                <w:ins w:id="1867" w:author="Javier Kachuka" w:date="2019-11-05T23:53:00Z"/>
                <w:rFonts w:cs="Arial"/>
                <w:b/>
                <w:sz w:val="24"/>
                <w:szCs w:val="24"/>
                <w:lang w:val="es-ES"/>
              </w:rPr>
            </w:pPr>
            <w:ins w:id="1868" w:author="Javier Kachuka" w:date="2019-11-06T00:14:00Z">
              <w:r w:rsidRPr="00EC5FEE">
                <w:rPr>
                  <w:rFonts w:cs="Arial"/>
                  <w:b/>
                  <w:sz w:val="24"/>
                  <w:szCs w:val="24"/>
                  <w:lang w:val="es-ES"/>
                </w:rPr>
                <w:t>Caso de uso</w:t>
              </w:r>
            </w:ins>
          </w:p>
        </w:tc>
        <w:tc>
          <w:tcPr>
            <w:tcW w:w="6706" w:type="dxa"/>
            <w:gridSpan w:val="2"/>
          </w:tcPr>
          <w:p w14:paraId="3578A35F" w14:textId="05D45239" w:rsidR="007921DC" w:rsidRPr="00EC5FEE" w:rsidRDefault="007921DC" w:rsidP="007921DC">
            <w:pPr>
              <w:rPr>
                <w:ins w:id="1869" w:author="Javier Kachuka" w:date="2019-11-05T23:53:00Z"/>
                <w:rFonts w:cs="Arial"/>
                <w:sz w:val="24"/>
                <w:szCs w:val="24"/>
                <w:lang w:val="es-ES"/>
              </w:rPr>
            </w:pPr>
            <w:ins w:id="1870" w:author="Javier Kachuka" w:date="2019-11-06T00:14:00Z">
              <w:r>
                <w:rPr>
                  <w:rFonts w:cs="Arial"/>
                  <w:sz w:val="24"/>
                  <w:szCs w:val="24"/>
                  <w:lang w:val="es-ES"/>
                </w:rPr>
                <w:t>Eliminar Socio (ABM de Socio)</w:t>
              </w:r>
            </w:ins>
          </w:p>
        </w:tc>
      </w:tr>
      <w:tr w:rsidR="007921DC" w:rsidRPr="00A51454" w14:paraId="098992B6" w14:textId="77777777" w:rsidTr="004E0B3C">
        <w:trPr>
          <w:ins w:id="1871" w:author="Javier Kachuka" w:date="2019-11-05T23:53:00Z"/>
        </w:trPr>
        <w:tc>
          <w:tcPr>
            <w:tcW w:w="2122" w:type="dxa"/>
            <w:shd w:val="clear" w:color="auto" w:fill="9CC2E5" w:themeFill="accent1" w:themeFillTint="99"/>
          </w:tcPr>
          <w:p w14:paraId="23669A4F" w14:textId="1C5A57F2" w:rsidR="007921DC" w:rsidRPr="00EC5FEE" w:rsidRDefault="007921DC" w:rsidP="007921DC">
            <w:pPr>
              <w:rPr>
                <w:ins w:id="1872" w:author="Javier Kachuka" w:date="2019-11-05T23:53:00Z"/>
                <w:rFonts w:cs="Arial"/>
                <w:b/>
                <w:sz w:val="24"/>
                <w:szCs w:val="24"/>
                <w:lang w:val="es-ES"/>
              </w:rPr>
            </w:pPr>
            <w:ins w:id="1873" w:author="Javier Kachuka" w:date="2019-11-06T00:14:00Z">
              <w:r w:rsidRPr="00EC5FEE">
                <w:rPr>
                  <w:rFonts w:cs="Arial"/>
                  <w:b/>
                  <w:sz w:val="24"/>
                  <w:szCs w:val="24"/>
                  <w:lang w:val="es-ES"/>
                </w:rPr>
                <w:t>Actor</w:t>
              </w:r>
            </w:ins>
          </w:p>
        </w:tc>
        <w:tc>
          <w:tcPr>
            <w:tcW w:w="6706" w:type="dxa"/>
            <w:gridSpan w:val="2"/>
          </w:tcPr>
          <w:p w14:paraId="323A8192" w14:textId="2C0C2F9A" w:rsidR="007921DC" w:rsidRPr="00EC5FEE" w:rsidRDefault="007921DC" w:rsidP="007921DC">
            <w:pPr>
              <w:rPr>
                <w:ins w:id="1874" w:author="Javier Kachuka" w:date="2019-11-05T23:53:00Z"/>
                <w:rFonts w:cs="Arial"/>
                <w:sz w:val="24"/>
                <w:szCs w:val="24"/>
                <w:lang w:val="es-ES"/>
              </w:rPr>
            </w:pPr>
            <w:ins w:id="1875" w:author="Javier Kachuka" w:date="2019-11-06T00:14:00Z">
              <w:r w:rsidRPr="002410FA">
                <w:rPr>
                  <w:rFonts w:cs="Arial"/>
                  <w:sz w:val="24"/>
                  <w:szCs w:val="24"/>
                  <w:lang w:val="es-ES"/>
                </w:rPr>
                <w:t>Oficinista</w:t>
              </w:r>
              <w:r>
                <w:rPr>
                  <w:rFonts w:cs="Arial"/>
                  <w:sz w:val="24"/>
                  <w:szCs w:val="24"/>
                  <w:lang w:val="es-ES"/>
                </w:rPr>
                <w:t>, administrador</w:t>
              </w:r>
            </w:ins>
          </w:p>
        </w:tc>
      </w:tr>
      <w:tr w:rsidR="007921DC" w:rsidRPr="00576F7E" w14:paraId="5B665D01" w14:textId="77777777" w:rsidTr="004E0B3C">
        <w:trPr>
          <w:ins w:id="1876" w:author="Javier Kachuka" w:date="2019-11-05T23:53:00Z"/>
        </w:trPr>
        <w:tc>
          <w:tcPr>
            <w:tcW w:w="2122" w:type="dxa"/>
            <w:shd w:val="clear" w:color="auto" w:fill="9CC2E5" w:themeFill="accent1" w:themeFillTint="99"/>
          </w:tcPr>
          <w:p w14:paraId="7DCE0D55" w14:textId="6E965420" w:rsidR="007921DC" w:rsidRPr="00EC5FEE" w:rsidRDefault="007921DC" w:rsidP="007921DC">
            <w:pPr>
              <w:rPr>
                <w:ins w:id="1877" w:author="Javier Kachuka" w:date="2019-11-05T23:53:00Z"/>
                <w:rFonts w:cs="Arial"/>
                <w:b/>
                <w:sz w:val="24"/>
                <w:szCs w:val="24"/>
                <w:lang w:val="es-ES"/>
              </w:rPr>
            </w:pPr>
            <w:ins w:id="1878" w:author="Javier Kachuka" w:date="2019-11-06T00:14:00Z">
              <w:r w:rsidRPr="00EC5FEE">
                <w:rPr>
                  <w:rFonts w:cs="Arial"/>
                  <w:b/>
                  <w:sz w:val="24"/>
                  <w:szCs w:val="24"/>
                  <w:lang w:val="es-ES"/>
                </w:rPr>
                <w:t xml:space="preserve">Descripción </w:t>
              </w:r>
            </w:ins>
          </w:p>
        </w:tc>
        <w:tc>
          <w:tcPr>
            <w:tcW w:w="6706" w:type="dxa"/>
            <w:gridSpan w:val="2"/>
          </w:tcPr>
          <w:p w14:paraId="64E25F14" w14:textId="5F8D11C1" w:rsidR="007921DC" w:rsidRPr="00EC5FEE" w:rsidRDefault="007921DC" w:rsidP="007921DC">
            <w:pPr>
              <w:rPr>
                <w:ins w:id="1879" w:author="Javier Kachuka" w:date="2019-11-05T23:53:00Z"/>
                <w:rFonts w:cs="Arial"/>
                <w:sz w:val="24"/>
                <w:szCs w:val="24"/>
                <w:lang w:val="es-ES"/>
              </w:rPr>
            </w:pPr>
            <w:ins w:id="1880" w:author="Javier Kachuka" w:date="2019-11-06T00:14:00Z">
              <w:r w:rsidRPr="00EC5FEE">
                <w:rPr>
                  <w:rFonts w:cs="Arial"/>
                  <w:sz w:val="24"/>
                  <w:szCs w:val="24"/>
                  <w:lang w:val="es-ES"/>
                </w:rPr>
                <w:t>El</w:t>
              </w:r>
              <w:r>
                <w:rPr>
                  <w:rFonts w:cs="Arial"/>
                  <w:sz w:val="24"/>
                  <w:szCs w:val="24"/>
                  <w:lang w:val="es-ES"/>
                </w:rPr>
                <w:t xml:space="preserve"> oficinista o administrador</w:t>
              </w:r>
              <w:r w:rsidRPr="00EC5FEE">
                <w:rPr>
                  <w:rFonts w:cs="Arial"/>
                  <w:sz w:val="24"/>
                  <w:szCs w:val="24"/>
                  <w:lang w:val="es-ES"/>
                </w:rPr>
                <w:t xml:space="preserve"> puede </w:t>
              </w:r>
              <w:r>
                <w:rPr>
                  <w:rFonts w:cs="Arial"/>
                  <w:sz w:val="24"/>
                  <w:szCs w:val="24"/>
                  <w:lang w:val="es-ES"/>
                </w:rPr>
                <w:t>dar de baja un socio del sistema</w:t>
              </w:r>
            </w:ins>
          </w:p>
        </w:tc>
      </w:tr>
      <w:tr w:rsidR="007921DC" w:rsidRPr="00EC5FEE" w14:paraId="6CF6E28F" w14:textId="77777777" w:rsidTr="004E0B3C">
        <w:trPr>
          <w:ins w:id="1881" w:author="Javier Kachuka" w:date="2019-11-05T23:53:00Z"/>
        </w:trPr>
        <w:tc>
          <w:tcPr>
            <w:tcW w:w="2122" w:type="dxa"/>
            <w:shd w:val="clear" w:color="auto" w:fill="9CC2E5" w:themeFill="accent1" w:themeFillTint="99"/>
          </w:tcPr>
          <w:p w14:paraId="010AC7EF" w14:textId="36ABF4B7" w:rsidR="007921DC" w:rsidRPr="00EC5FEE" w:rsidRDefault="007921DC" w:rsidP="007921DC">
            <w:pPr>
              <w:rPr>
                <w:ins w:id="1882" w:author="Javier Kachuka" w:date="2019-11-05T23:53:00Z"/>
                <w:rFonts w:cs="Arial"/>
                <w:b/>
                <w:sz w:val="24"/>
                <w:szCs w:val="24"/>
                <w:lang w:val="es-ES"/>
              </w:rPr>
            </w:pPr>
            <w:ins w:id="1883" w:author="Javier Kachuka" w:date="2019-11-06T00:14:00Z">
              <w:r w:rsidRPr="00EC5FEE">
                <w:rPr>
                  <w:rFonts w:cs="Arial"/>
                  <w:b/>
                  <w:sz w:val="24"/>
                  <w:szCs w:val="24"/>
                  <w:lang w:val="es-ES"/>
                </w:rPr>
                <w:t>Referencia Cruzada</w:t>
              </w:r>
            </w:ins>
          </w:p>
        </w:tc>
        <w:tc>
          <w:tcPr>
            <w:tcW w:w="6706" w:type="dxa"/>
            <w:gridSpan w:val="2"/>
          </w:tcPr>
          <w:p w14:paraId="15A4C3C4" w14:textId="647D2785" w:rsidR="007921DC" w:rsidRPr="00EC5FEE" w:rsidRDefault="007921DC" w:rsidP="007921DC">
            <w:pPr>
              <w:rPr>
                <w:ins w:id="1884" w:author="Javier Kachuka" w:date="2019-11-05T23:53:00Z"/>
                <w:rFonts w:cs="Arial"/>
                <w:sz w:val="24"/>
                <w:szCs w:val="24"/>
                <w:lang w:val="es-ES"/>
              </w:rPr>
            </w:pPr>
            <w:ins w:id="1885" w:author="Javier Kachuka" w:date="2019-11-06T00:14:00Z">
              <w:r w:rsidRPr="00EC5FEE">
                <w:rPr>
                  <w:rFonts w:cs="Arial"/>
                  <w:sz w:val="24"/>
                  <w:szCs w:val="24"/>
                  <w:lang w:val="es-ES"/>
                </w:rPr>
                <w:t>RF</w:t>
              </w:r>
              <w:r>
                <w:rPr>
                  <w:rFonts w:cs="Arial"/>
                  <w:sz w:val="24"/>
                  <w:szCs w:val="24"/>
                  <w:lang w:val="es-ES"/>
                </w:rPr>
                <w:t>2.3</w:t>
              </w:r>
            </w:ins>
          </w:p>
        </w:tc>
      </w:tr>
      <w:tr w:rsidR="004E0B3C" w:rsidRPr="00A51454" w14:paraId="05E4C6C3" w14:textId="77777777" w:rsidTr="004E0B3C">
        <w:trPr>
          <w:ins w:id="1886" w:author="Javier Kachuka" w:date="2019-11-05T23:53:00Z"/>
        </w:trPr>
        <w:tc>
          <w:tcPr>
            <w:tcW w:w="2122" w:type="dxa"/>
            <w:shd w:val="clear" w:color="auto" w:fill="9CC2E5" w:themeFill="accent1" w:themeFillTint="99"/>
          </w:tcPr>
          <w:p w14:paraId="565E81AB" w14:textId="77777777" w:rsidR="004E0B3C" w:rsidRPr="00EC5FEE" w:rsidRDefault="004E0B3C" w:rsidP="004E0B3C">
            <w:pPr>
              <w:rPr>
                <w:ins w:id="1887" w:author="Javier Kachuka" w:date="2019-11-05T23:53:00Z"/>
                <w:rFonts w:cs="Arial"/>
                <w:b/>
                <w:sz w:val="24"/>
                <w:szCs w:val="24"/>
                <w:lang w:val="es-ES"/>
              </w:rPr>
            </w:pPr>
            <w:ins w:id="1888" w:author="Javier Kachuka" w:date="2019-11-05T23:53:00Z">
              <w:r w:rsidRPr="00EC5FEE">
                <w:rPr>
                  <w:rFonts w:cs="Arial"/>
                  <w:b/>
                  <w:sz w:val="24"/>
                  <w:szCs w:val="24"/>
                  <w:lang w:val="es-ES"/>
                </w:rPr>
                <w:t xml:space="preserve">Precondición </w:t>
              </w:r>
            </w:ins>
          </w:p>
        </w:tc>
        <w:tc>
          <w:tcPr>
            <w:tcW w:w="6706" w:type="dxa"/>
            <w:gridSpan w:val="2"/>
          </w:tcPr>
          <w:p w14:paraId="02A16D25" w14:textId="68746707" w:rsidR="004E0B3C" w:rsidRPr="00EC5FEE" w:rsidRDefault="007921DC">
            <w:pPr>
              <w:rPr>
                <w:ins w:id="1889" w:author="Javier Kachuka" w:date="2019-11-05T23:53:00Z"/>
                <w:rFonts w:cs="Arial"/>
                <w:sz w:val="24"/>
                <w:szCs w:val="24"/>
                <w:lang w:val="es-ES"/>
              </w:rPr>
            </w:pPr>
            <w:ins w:id="1890" w:author="Javier Kachuka" w:date="2019-11-05T23:53:00Z">
              <w:r>
                <w:rPr>
                  <w:rFonts w:cs="Arial"/>
                  <w:sz w:val="24"/>
                  <w:szCs w:val="24"/>
                  <w:lang w:val="es-ES"/>
                </w:rPr>
                <w:t>Debe existir un</w:t>
              </w:r>
            </w:ins>
            <w:ins w:id="1891" w:author="Javier Kachuka" w:date="2019-11-06T00:16:00Z">
              <w:r>
                <w:rPr>
                  <w:rFonts w:cs="Arial"/>
                  <w:sz w:val="24"/>
                  <w:szCs w:val="24"/>
                  <w:lang w:val="es-ES"/>
                </w:rPr>
                <w:t xml:space="preserve"> socio</w:t>
              </w:r>
            </w:ins>
            <w:ins w:id="1892" w:author="Javier Kachuka" w:date="2019-11-05T23:53:00Z">
              <w:r w:rsidR="004E0B3C">
                <w:rPr>
                  <w:rFonts w:cs="Arial"/>
                  <w:sz w:val="24"/>
                  <w:szCs w:val="24"/>
                  <w:lang w:val="es-ES"/>
                </w:rPr>
                <w:t>.</w:t>
              </w:r>
            </w:ins>
          </w:p>
        </w:tc>
      </w:tr>
      <w:tr w:rsidR="004E0B3C" w:rsidRPr="00576F7E" w14:paraId="47346914" w14:textId="77777777" w:rsidTr="004E0B3C">
        <w:trPr>
          <w:ins w:id="1893" w:author="Javier Kachuka" w:date="2019-11-05T23:53:00Z"/>
        </w:trPr>
        <w:tc>
          <w:tcPr>
            <w:tcW w:w="2122" w:type="dxa"/>
            <w:shd w:val="clear" w:color="auto" w:fill="9CC2E5" w:themeFill="accent1" w:themeFillTint="99"/>
          </w:tcPr>
          <w:p w14:paraId="34A9E1A9" w14:textId="77777777" w:rsidR="004E0B3C" w:rsidRPr="00EC5FEE" w:rsidRDefault="004E0B3C" w:rsidP="004E0B3C">
            <w:pPr>
              <w:rPr>
                <w:ins w:id="1894" w:author="Javier Kachuka" w:date="2019-11-05T23:53:00Z"/>
                <w:rFonts w:cs="Arial"/>
                <w:b/>
                <w:sz w:val="24"/>
                <w:szCs w:val="24"/>
                <w:lang w:val="es-ES"/>
              </w:rPr>
            </w:pPr>
            <w:ins w:id="1895" w:author="Javier Kachuka" w:date="2019-11-05T23:53:00Z">
              <w:r w:rsidRPr="00EC5FEE">
                <w:rPr>
                  <w:rFonts w:cs="Arial"/>
                  <w:b/>
                  <w:sz w:val="24"/>
                  <w:szCs w:val="24"/>
                  <w:lang w:val="es-ES"/>
                </w:rPr>
                <w:t xml:space="preserve">Poscondición </w:t>
              </w:r>
            </w:ins>
          </w:p>
        </w:tc>
        <w:tc>
          <w:tcPr>
            <w:tcW w:w="6706" w:type="dxa"/>
            <w:gridSpan w:val="2"/>
          </w:tcPr>
          <w:p w14:paraId="7442F16A" w14:textId="7B632996" w:rsidR="004E0B3C" w:rsidRPr="003003BF" w:rsidRDefault="004E0B3C">
            <w:pPr>
              <w:rPr>
                <w:ins w:id="1896" w:author="Javier Kachuka" w:date="2019-11-05T23:53:00Z"/>
                <w:rFonts w:cs="Arial"/>
                <w:sz w:val="24"/>
                <w:szCs w:val="24"/>
                <w:lang w:val="es-ES"/>
              </w:rPr>
            </w:pPr>
            <w:ins w:id="1897" w:author="Javier Kachuka" w:date="2019-11-05T23:53:00Z">
              <w:r>
                <w:rPr>
                  <w:rFonts w:cs="Arial"/>
                  <w:sz w:val="24"/>
                  <w:szCs w:val="24"/>
                  <w:lang w:val="es-ES"/>
                </w:rPr>
                <w:t>Se eliminó</w:t>
              </w:r>
            </w:ins>
            <w:ins w:id="1898" w:author="Javier Kachuka" w:date="2019-11-06T00:16:00Z">
              <w:r w:rsidR="007921DC">
                <w:rPr>
                  <w:rFonts w:cs="Arial"/>
                  <w:sz w:val="24"/>
                  <w:szCs w:val="24"/>
                  <w:lang w:val="es-ES"/>
                </w:rPr>
                <w:t xml:space="preserve"> un socio</w:t>
              </w:r>
            </w:ins>
            <w:ins w:id="1899" w:author="Javier Kachuka" w:date="2019-11-05T23:53:00Z">
              <w:r>
                <w:rPr>
                  <w:rFonts w:cs="Arial"/>
                  <w:sz w:val="24"/>
                  <w:szCs w:val="24"/>
                  <w:lang w:val="es-ES"/>
                </w:rPr>
                <w:t xml:space="preserve"> del sistema.</w:t>
              </w:r>
            </w:ins>
          </w:p>
        </w:tc>
      </w:tr>
      <w:tr w:rsidR="004E0B3C" w:rsidRPr="00EC5FEE" w14:paraId="3BF05541" w14:textId="77777777" w:rsidTr="004E0B3C">
        <w:trPr>
          <w:ins w:id="1900" w:author="Javier Kachuka" w:date="2019-11-05T23:53:00Z"/>
        </w:trPr>
        <w:tc>
          <w:tcPr>
            <w:tcW w:w="8828" w:type="dxa"/>
            <w:gridSpan w:val="3"/>
            <w:shd w:val="clear" w:color="auto" w:fill="9CC2E5" w:themeFill="accent1" w:themeFillTint="99"/>
          </w:tcPr>
          <w:p w14:paraId="40B00659" w14:textId="77777777" w:rsidR="004E0B3C" w:rsidRPr="00EC5FEE" w:rsidRDefault="004E0B3C" w:rsidP="004E0B3C">
            <w:pPr>
              <w:jc w:val="center"/>
              <w:rPr>
                <w:ins w:id="1901" w:author="Javier Kachuka" w:date="2019-11-05T23:53:00Z"/>
                <w:rFonts w:cs="Arial"/>
                <w:b/>
                <w:sz w:val="24"/>
                <w:szCs w:val="24"/>
                <w:lang w:val="es-ES"/>
              </w:rPr>
            </w:pPr>
            <w:ins w:id="1902" w:author="Javier Kachuka" w:date="2019-11-05T23:53:00Z">
              <w:r w:rsidRPr="00EC5FEE">
                <w:rPr>
                  <w:rFonts w:cs="Arial"/>
                  <w:b/>
                  <w:sz w:val="24"/>
                  <w:szCs w:val="24"/>
                  <w:lang w:val="es-ES"/>
                </w:rPr>
                <w:t>Curso Típico de Eventos</w:t>
              </w:r>
            </w:ins>
          </w:p>
        </w:tc>
      </w:tr>
      <w:tr w:rsidR="004E0B3C" w:rsidRPr="00576F7E" w14:paraId="713C2A54" w14:textId="77777777" w:rsidTr="004E0B3C">
        <w:trPr>
          <w:ins w:id="1903" w:author="Javier Kachuka" w:date="2019-11-05T23:53:00Z"/>
        </w:trPr>
        <w:tc>
          <w:tcPr>
            <w:tcW w:w="4414" w:type="dxa"/>
            <w:gridSpan w:val="2"/>
          </w:tcPr>
          <w:p w14:paraId="0E037F0D" w14:textId="537BB439" w:rsidR="004E0B3C" w:rsidRPr="00A51454" w:rsidRDefault="004E0B3C">
            <w:pPr>
              <w:pStyle w:val="Prrafodelista"/>
              <w:numPr>
                <w:ilvl w:val="0"/>
                <w:numId w:val="35"/>
              </w:numPr>
              <w:jc w:val="both"/>
              <w:rPr>
                <w:ins w:id="1904" w:author="Javier Kachuka" w:date="2019-11-05T23:53:00Z"/>
                <w:rFonts w:cs="Arial"/>
                <w:sz w:val="24"/>
                <w:szCs w:val="24"/>
                <w:lang w:val="es-ES"/>
              </w:rPr>
            </w:pPr>
            <w:ins w:id="1905" w:author="Javier Kachuka" w:date="2019-11-05T23:53:00Z">
              <w:r w:rsidRPr="00A51454">
                <w:rPr>
                  <w:rFonts w:cs="Arial"/>
                  <w:sz w:val="24"/>
                  <w:szCs w:val="24"/>
                  <w:lang w:val="es-ES"/>
                </w:rPr>
                <w:t xml:space="preserve">El caso de uso comienza cuando el oficinista o administrador </w:t>
              </w:r>
              <w:r>
                <w:rPr>
                  <w:rFonts w:cs="Arial"/>
                  <w:sz w:val="24"/>
                  <w:szCs w:val="24"/>
                  <w:lang w:val="es-ES"/>
                </w:rPr>
                <w:t>solicita eliminar un</w:t>
              </w:r>
            </w:ins>
            <w:ins w:id="1906" w:author="Javier Kachuka" w:date="2019-11-06T00:17:00Z">
              <w:r w:rsidR="007921DC">
                <w:rPr>
                  <w:rFonts w:cs="Arial"/>
                  <w:sz w:val="24"/>
                  <w:szCs w:val="24"/>
                  <w:lang w:val="es-ES"/>
                </w:rPr>
                <w:t xml:space="preserve"> socio</w:t>
              </w:r>
            </w:ins>
            <w:ins w:id="1907" w:author="Javier Kachuka" w:date="2019-11-05T23:53:00Z">
              <w:r>
                <w:rPr>
                  <w:rFonts w:cs="Arial"/>
                  <w:sz w:val="24"/>
                  <w:szCs w:val="24"/>
                  <w:lang w:val="es-ES"/>
                </w:rPr>
                <w:t>.</w:t>
              </w:r>
            </w:ins>
          </w:p>
        </w:tc>
        <w:tc>
          <w:tcPr>
            <w:tcW w:w="4414" w:type="dxa"/>
          </w:tcPr>
          <w:p w14:paraId="372DC06F" w14:textId="77777777" w:rsidR="004E0B3C" w:rsidRPr="00EC5FEE" w:rsidRDefault="004E0B3C" w:rsidP="004E0B3C">
            <w:pPr>
              <w:jc w:val="both"/>
              <w:rPr>
                <w:ins w:id="1908" w:author="Javier Kachuka" w:date="2019-11-05T23:53:00Z"/>
                <w:rFonts w:cs="Arial"/>
                <w:sz w:val="24"/>
                <w:szCs w:val="24"/>
                <w:lang w:val="es-ES"/>
              </w:rPr>
            </w:pPr>
          </w:p>
        </w:tc>
      </w:tr>
      <w:tr w:rsidR="004E0B3C" w:rsidRPr="00576F7E" w14:paraId="1906A82A" w14:textId="77777777" w:rsidTr="004E0B3C">
        <w:trPr>
          <w:ins w:id="1909" w:author="Javier Kachuka" w:date="2019-11-05T23:53:00Z"/>
        </w:trPr>
        <w:tc>
          <w:tcPr>
            <w:tcW w:w="4414" w:type="dxa"/>
            <w:gridSpan w:val="2"/>
          </w:tcPr>
          <w:p w14:paraId="2C30C7B6" w14:textId="77777777" w:rsidR="004E0B3C" w:rsidRPr="00EC5FEE" w:rsidRDefault="004E0B3C" w:rsidP="004E0B3C">
            <w:pPr>
              <w:jc w:val="both"/>
              <w:rPr>
                <w:ins w:id="1910" w:author="Javier Kachuka" w:date="2019-11-05T23:53:00Z"/>
                <w:rFonts w:cs="Arial"/>
                <w:sz w:val="24"/>
                <w:szCs w:val="24"/>
                <w:lang w:val="es-ES"/>
              </w:rPr>
            </w:pPr>
          </w:p>
        </w:tc>
        <w:tc>
          <w:tcPr>
            <w:tcW w:w="4414" w:type="dxa"/>
          </w:tcPr>
          <w:p w14:paraId="666A59DF" w14:textId="002564C9" w:rsidR="004E0B3C" w:rsidRPr="00A51454" w:rsidRDefault="004E0B3C">
            <w:pPr>
              <w:pStyle w:val="Prrafodelista"/>
              <w:numPr>
                <w:ilvl w:val="0"/>
                <w:numId w:val="35"/>
              </w:numPr>
              <w:jc w:val="both"/>
              <w:rPr>
                <w:ins w:id="1911" w:author="Javier Kachuka" w:date="2019-11-05T23:53:00Z"/>
                <w:rFonts w:cs="Arial"/>
                <w:sz w:val="24"/>
                <w:szCs w:val="24"/>
                <w:lang w:val="es-ES"/>
              </w:rPr>
            </w:pPr>
            <w:ins w:id="1912" w:author="Javier Kachuka" w:date="2019-11-05T23:53:00Z">
              <w:r w:rsidRPr="00A51454">
                <w:rPr>
                  <w:rFonts w:cs="Arial"/>
                  <w:sz w:val="24"/>
                  <w:szCs w:val="24"/>
                  <w:lang w:val="es-ES"/>
                </w:rPr>
                <w:t xml:space="preserve">El sistema </w:t>
              </w:r>
              <w:r>
                <w:rPr>
                  <w:rFonts w:cs="Arial"/>
                  <w:sz w:val="24"/>
                  <w:szCs w:val="24"/>
                  <w:lang w:val="es-ES"/>
                </w:rPr>
                <w:t>comprueba que el</w:t>
              </w:r>
            </w:ins>
            <w:ins w:id="1913" w:author="Javier Kachuka" w:date="2019-11-06T00:17:00Z">
              <w:r w:rsidR="007921DC">
                <w:rPr>
                  <w:rFonts w:cs="Arial"/>
                  <w:sz w:val="24"/>
                  <w:szCs w:val="24"/>
                  <w:lang w:val="es-ES"/>
                </w:rPr>
                <w:t xml:space="preserve"> socio</w:t>
              </w:r>
            </w:ins>
            <w:ins w:id="1914" w:author="Javier Kachuka" w:date="2019-11-05T23:53:00Z">
              <w:r>
                <w:rPr>
                  <w:rFonts w:cs="Arial"/>
                  <w:sz w:val="24"/>
                  <w:szCs w:val="24"/>
                  <w:lang w:val="es-ES"/>
                </w:rPr>
                <w:t xml:space="preserve"> no este asociado a</w:t>
              </w:r>
            </w:ins>
            <w:ins w:id="1915" w:author="Javier Kachuka" w:date="2019-11-06T00:17:00Z">
              <w:r w:rsidR="007921DC">
                <w:rPr>
                  <w:rFonts w:cs="Arial"/>
                  <w:sz w:val="24"/>
                  <w:szCs w:val="24"/>
                  <w:lang w:val="es-ES"/>
                </w:rPr>
                <w:t xml:space="preserve"> algún reclamo</w:t>
              </w:r>
            </w:ins>
            <w:ins w:id="1916" w:author="Javier Kachuka" w:date="2019-11-05T23:53:00Z">
              <w:r>
                <w:rPr>
                  <w:rFonts w:cs="Arial"/>
                  <w:sz w:val="24"/>
                  <w:szCs w:val="24"/>
                  <w:lang w:val="es-ES"/>
                </w:rPr>
                <w:t>.</w:t>
              </w:r>
            </w:ins>
          </w:p>
        </w:tc>
      </w:tr>
      <w:tr w:rsidR="004E0B3C" w:rsidRPr="00576F7E" w14:paraId="781E6395" w14:textId="77777777" w:rsidTr="004E0B3C">
        <w:trPr>
          <w:ins w:id="1917" w:author="Javier Kachuka" w:date="2019-11-05T23:53:00Z"/>
        </w:trPr>
        <w:tc>
          <w:tcPr>
            <w:tcW w:w="4414" w:type="dxa"/>
            <w:gridSpan w:val="2"/>
          </w:tcPr>
          <w:p w14:paraId="2F6E192B" w14:textId="77777777" w:rsidR="004E0B3C" w:rsidRPr="009F649C" w:rsidRDefault="004E0B3C" w:rsidP="004E0B3C">
            <w:pPr>
              <w:jc w:val="both"/>
              <w:rPr>
                <w:ins w:id="1918" w:author="Javier Kachuka" w:date="2019-11-05T23:53:00Z"/>
                <w:rFonts w:cs="Arial"/>
                <w:sz w:val="24"/>
                <w:szCs w:val="24"/>
                <w:lang w:val="es-ES"/>
              </w:rPr>
            </w:pPr>
          </w:p>
        </w:tc>
        <w:tc>
          <w:tcPr>
            <w:tcW w:w="4414" w:type="dxa"/>
          </w:tcPr>
          <w:p w14:paraId="2DC84C28" w14:textId="71054ED7" w:rsidR="004E0B3C" w:rsidRPr="009F649C" w:rsidRDefault="004E0B3C">
            <w:pPr>
              <w:pStyle w:val="Prrafodelista"/>
              <w:numPr>
                <w:ilvl w:val="0"/>
                <w:numId w:val="35"/>
              </w:numPr>
              <w:jc w:val="both"/>
              <w:rPr>
                <w:ins w:id="1919" w:author="Javier Kachuka" w:date="2019-11-05T23:53:00Z"/>
                <w:rFonts w:cs="Arial"/>
                <w:sz w:val="24"/>
                <w:szCs w:val="24"/>
                <w:lang w:val="es-ES"/>
              </w:rPr>
            </w:pPr>
            <w:ins w:id="1920" w:author="Javier Kachuka" w:date="2019-11-05T23:53:00Z">
              <w:r>
                <w:rPr>
                  <w:rFonts w:cs="Arial"/>
                  <w:sz w:val="24"/>
                  <w:szCs w:val="24"/>
                  <w:lang w:val="es-ES"/>
                </w:rPr>
                <w:t xml:space="preserve">El sistema elimina el </w:t>
              </w:r>
            </w:ins>
            <w:ins w:id="1921" w:author="Javier Kachuka" w:date="2019-11-06T00:17:00Z">
              <w:r w:rsidR="007921DC">
                <w:rPr>
                  <w:rFonts w:cs="Arial"/>
                  <w:sz w:val="24"/>
                  <w:szCs w:val="24"/>
                  <w:lang w:val="es-ES"/>
                </w:rPr>
                <w:t>socio y las conexiones del mismo</w:t>
              </w:r>
            </w:ins>
            <w:ins w:id="1922" w:author="Javier Kachuka" w:date="2019-11-05T23:53:00Z">
              <w:r>
                <w:rPr>
                  <w:rFonts w:cs="Arial"/>
                  <w:sz w:val="24"/>
                  <w:szCs w:val="24"/>
                  <w:lang w:val="es-ES"/>
                </w:rPr>
                <w:t xml:space="preserve"> y finaliza el caso de uso.</w:t>
              </w:r>
            </w:ins>
          </w:p>
        </w:tc>
      </w:tr>
      <w:tr w:rsidR="004E0B3C" w:rsidRPr="00EC5FEE" w14:paraId="51EC671B" w14:textId="77777777" w:rsidTr="004E0B3C">
        <w:trPr>
          <w:ins w:id="1923" w:author="Javier Kachuka" w:date="2019-11-05T23:53:00Z"/>
        </w:trPr>
        <w:tc>
          <w:tcPr>
            <w:tcW w:w="8828" w:type="dxa"/>
            <w:gridSpan w:val="3"/>
            <w:shd w:val="clear" w:color="auto" w:fill="9CC2E5" w:themeFill="accent1" w:themeFillTint="99"/>
          </w:tcPr>
          <w:p w14:paraId="40DF4F27" w14:textId="77777777" w:rsidR="004E0B3C" w:rsidRPr="00EC5FEE" w:rsidRDefault="004E0B3C" w:rsidP="004E0B3C">
            <w:pPr>
              <w:jc w:val="center"/>
              <w:rPr>
                <w:ins w:id="1924" w:author="Javier Kachuka" w:date="2019-11-05T23:53:00Z"/>
                <w:rFonts w:cs="Arial"/>
                <w:sz w:val="24"/>
                <w:szCs w:val="24"/>
                <w:lang w:val="es-ES"/>
              </w:rPr>
            </w:pPr>
            <w:ins w:id="1925" w:author="Javier Kachuka" w:date="2019-11-05T23:53:00Z">
              <w:r>
                <w:rPr>
                  <w:rFonts w:cs="Arial"/>
                  <w:b/>
                  <w:sz w:val="24"/>
                  <w:szCs w:val="24"/>
                  <w:lang w:val="es-ES"/>
                </w:rPr>
                <w:t>C</w:t>
              </w:r>
              <w:r w:rsidRPr="00EC5FEE">
                <w:rPr>
                  <w:rFonts w:cs="Arial"/>
                  <w:b/>
                  <w:sz w:val="24"/>
                  <w:szCs w:val="24"/>
                  <w:lang w:val="es-ES"/>
                </w:rPr>
                <w:t>urso Alternativo de Eventos</w:t>
              </w:r>
            </w:ins>
          </w:p>
        </w:tc>
      </w:tr>
      <w:tr w:rsidR="004E0B3C" w:rsidRPr="00576F7E" w14:paraId="53B38A64" w14:textId="77777777" w:rsidTr="004E0B3C">
        <w:trPr>
          <w:ins w:id="1926" w:author="Javier Kachuka" w:date="2019-11-05T23:53:00Z"/>
        </w:trPr>
        <w:tc>
          <w:tcPr>
            <w:tcW w:w="4414" w:type="dxa"/>
            <w:gridSpan w:val="2"/>
          </w:tcPr>
          <w:p w14:paraId="753C4BC6" w14:textId="77777777" w:rsidR="004E0B3C" w:rsidRPr="00EC5FEE" w:rsidRDefault="004E0B3C" w:rsidP="004E0B3C">
            <w:pPr>
              <w:jc w:val="center"/>
              <w:rPr>
                <w:ins w:id="1927" w:author="Javier Kachuka" w:date="2019-11-05T23:53:00Z"/>
                <w:rFonts w:cs="Arial"/>
                <w:b/>
                <w:sz w:val="24"/>
                <w:szCs w:val="24"/>
                <w:lang w:val="es-ES"/>
              </w:rPr>
            </w:pPr>
          </w:p>
        </w:tc>
        <w:tc>
          <w:tcPr>
            <w:tcW w:w="4414" w:type="dxa"/>
          </w:tcPr>
          <w:p w14:paraId="2533EA62" w14:textId="39E06E10" w:rsidR="004E0B3C" w:rsidRPr="00EC5FEE" w:rsidRDefault="004E0B3C">
            <w:pPr>
              <w:jc w:val="both"/>
              <w:rPr>
                <w:ins w:id="1928" w:author="Javier Kachuka" w:date="2019-11-05T23:53:00Z"/>
                <w:rFonts w:cs="Arial"/>
                <w:sz w:val="24"/>
                <w:szCs w:val="24"/>
                <w:lang w:val="es-ES"/>
              </w:rPr>
            </w:pPr>
            <w:ins w:id="1929" w:author="Javier Kachuka" w:date="2019-11-05T23:53:00Z">
              <w:r>
                <w:rPr>
                  <w:rFonts w:cs="Arial"/>
                  <w:sz w:val="24"/>
                  <w:szCs w:val="24"/>
                  <w:lang w:val="es-ES"/>
                </w:rPr>
                <w:t xml:space="preserve">2.1 Si el </w:t>
              </w:r>
            </w:ins>
            <w:ins w:id="1930" w:author="Javier Kachuka" w:date="2019-11-06T00:17:00Z">
              <w:r w:rsidR="007921DC">
                <w:rPr>
                  <w:rFonts w:cs="Arial"/>
                  <w:sz w:val="24"/>
                  <w:szCs w:val="24"/>
                  <w:lang w:val="es-ES"/>
                </w:rPr>
                <w:t>socio</w:t>
              </w:r>
            </w:ins>
            <w:ins w:id="1931" w:author="Javier Kachuka" w:date="2019-11-05T23:53:00Z">
              <w:r>
                <w:rPr>
                  <w:rFonts w:cs="Arial"/>
                  <w:sz w:val="24"/>
                  <w:szCs w:val="24"/>
                  <w:lang w:val="es-ES"/>
                </w:rPr>
                <w:t xml:space="preserve"> tiene</w:t>
              </w:r>
            </w:ins>
            <w:ins w:id="1932" w:author="Javier Kachuka" w:date="2019-11-06T00:18:00Z">
              <w:r w:rsidR="007921DC">
                <w:rPr>
                  <w:rFonts w:cs="Arial"/>
                  <w:sz w:val="24"/>
                  <w:szCs w:val="24"/>
                  <w:lang w:val="es-ES"/>
                </w:rPr>
                <w:t xml:space="preserve"> reclamos</w:t>
              </w:r>
            </w:ins>
            <w:ins w:id="1933" w:author="Javier Kachuka" w:date="2019-11-05T23:53:00Z">
              <w:r>
                <w:rPr>
                  <w:rFonts w:cs="Arial"/>
                  <w:sz w:val="24"/>
                  <w:szCs w:val="24"/>
                  <w:lang w:val="es-ES"/>
                </w:rPr>
                <w:t xml:space="preserve"> asociados el sistema cancela la operación y finaliza el caso de uso.</w:t>
              </w:r>
            </w:ins>
          </w:p>
        </w:tc>
      </w:tr>
    </w:tbl>
    <w:p w14:paraId="4857D875" w14:textId="59AD0C56" w:rsidR="004E0B3C" w:rsidRDefault="004E0B3C" w:rsidP="00431D6D">
      <w:pPr>
        <w:rPr>
          <w:ins w:id="1934" w:author="Javier Kachuka" w:date="2019-11-05T23:53:00Z"/>
          <w:lang w:val="es-ES"/>
        </w:rPr>
      </w:pPr>
    </w:p>
    <w:tbl>
      <w:tblPr>
        <w:tblStyle w:val="Tablaconcuadrcula"/>
        <w:tblW w:w="0" w:type="auto"/>
        <w:tblLook w:val="04A0" w:firstRow="1" w:lastRow="0" w:firstColumn="1" w:lastColumn="0" w:noHBand="0" w:noVBand="1"/>
      </w:tblPr>
      <w:tblGrid>
        <w:gridCol w:w="2391"/>
        <w:gridCol w:w="2149"/>
        <w:gridCol w:w="4288"/>
      </w:tblGrid>
      <w:tr w:rsidR="005808D1" w:rsidRPr="00A51454" w14:paraId="1FD356EE" w14:textId="77777777" w:rsidTr="00DA4A60">
        <w:trPr>
          <w:ins w:id="1935" w:author="Javier Kachuka" w:date="2019-11-06T09:18:00Z"/>
        </w:trPr>
        <w:tc>
          <w:tcPr>
            <w:tcW w:w="2391" w:type="dxa"/>
            <w:shd w:val="clear" w:color="auto" w:fill="9CC2E5" w:themeFill="accent1" w:themeFillTint="99"/>
          </w:tcPr>
          <w:p w14:paraId="7B9F0B89" w14:textId="5315B63B" w:rsidR="005808D1" w:rsidRPr="00EC5FEE" w:rsidRDefault="005808D1" w:rsidP="005808D1">
            <w:pPr>
              <w:rPr>
                <w:ins w:id="1936" w:author="Javier Kachuka" w:date="2019-11-06T09:18:00Z"/>
                <w:rFonts w:cs="Arial"/>
                <w:b/>
                <w:sz w:val="24"/>
                <w:szCs w:val="24"/>
                <w:lang w:val="es-ES"/>
              </w:rPr>
            </w:pPr>
            <w:ins w:id="1937" w:author="Javier Kachuka" w:date="2019-11-06T09:18:00Z">
              <w:r w:rsidRPr="00EC5FEE">
                <w:rPr>
                  <w:rFonts w:cs="Arial"/>
                  <w:b/>
                  <w:sz w:val="24"/>
                  <w:szCs w:val="24"/>
                  <w:lang w:val="es-ES"/>
                </w:rPr>
                <w:t>Caso de uso</w:t>
              </w:r>
            </w:ins>
          </w:p>
        </w:tc>
        <w:tc>
          <w:tcPr>
            <w:tcW w:w="6437" w:type="dxa"/>
            <w:gridSpan w:val="2"/>
          </w:tcPr>
          <w:p w14:paraId="1F8A8314" w14:textId="3A7E22A9" w:rsidR="005808D1" w:rsidRPr="00EC5FEE" w:rsidRDefault="005808D1" w:rsidP="005808D1">
            <w:pPr>
              <w:rPr>
                <w:ins w:id="1938" w:author="Javier Kachuka" w:date="2019-11-06T09:18:00Z"/>
                <w:rFonts w:cs="Arial"/>
                <w:sz w:val="24"/>
                <w:szCs w:val="24"/>
                <w:lang w:val="es-ES"/>
              </w:rPr>
            </w:pPr>
            <w:ins w:id="1939" w:author="Javier Kachuka" w:date="2019-11-06T09:18:00Z">
              <w:r>
                <w:rPr>
                  <w:rFonts w:cs="Arial"/>
                  <w:sz w:val="24"/>
                  <w:szCs w:val="24"/>
                  <w:lang w:val="es-ES"/>
                </w:rPr>
                <w:t>Registrar Conexión</w:t>
              </w:r>
            </w:ins>
          </w:p>
        </w:tc>
      </w:tr>
      <w:tr w:rsidR="005808D1" w:rsidRPr="00A51454" w14:paraId="7AFB3FFF" w14:textId="77777777" w:rsidTr="00DA4A60">
        <w:trPr>
          <w:ins w:id="1940" w:author="Javier Kachuka" w:date="2019-11-06T09:18:00Z"/>
        </w:trPr>
        <w:tc>
          <w:tcPr>
            <w:tcW w:w="2391" w:type="dxa"/>
            <w:shd w:val="clear" w:color="auto" w:fill="9CC2E5" w:themeFill="accent1" w:themeFillTint="99"/>
          </w:tcPr>
          <w:p w14:paraId="09BAB8F0" w14:textId="0CB95AFD" w:rsidR="005808D1" w:rsidRPr="00EC5FEE" w:rsidRDefault="005808D1" w:rsidP="005808D1">
            <w:pPr>
              <w:rPr>
                <w:ins w:id="1941" w:author="Javier Kachuka" w:date="2019-11-06T09:18:00Z"/>
                <w:rFonts w:cs="Arial"/>
                <w:b/>
                <w:sz w:val="24"/>
                <w:szCs w:val="24"/>
                <w:lang w:val="es-ES"/>
              </w:rPr>
            </w:pPr>
            <w:ins w:id="1942" w:author="Javier Kachuka" w:date="2019-11-06T09:18:00Z">
              <w:r w:rsidRPr="00EC5FEE">
                <w:rPr>
                  <w:rFonts w:cs="Arial"/>
                  <w:b/>
                  <w:sz w:val="24"/>
                  <w:szCs w:val="24"/>
                  <w:lang w:val="es-ES"/>
                </w:rPr>
                <w:t>Actor</w:t>
              </w:r>
            </w:ins>
          </w:p>
        </w:tc>
        <w:tc>
          <w:tcPr>
            <w:tcW w:w="6437" w:type="dxa"/>
            <w:gridSpan w:val="2"/>
          </w:tcPr>
          <w:p w14:paraId="5B5585CF" w14:textId="3E0C2C00" w:rsidR="005808D1" w:rsidRPr="00EC5FEE" w:rsidRDefault="005808D1" w:rsidP="005808D1">
            <w:pPr>
              <w:rPr>
                <w:ins w:id="1943" w:author="Javier Kachuka" w:date="2019-11-06T09:18:00Z"/>
                <w:rFonts w:cs="Arial"/>
                <w:sz w:val="24"/>
                <w:szCs w:val="24"/>
                <w:lang w:val="es-ES"/>
              </w:rPr>
            </w:pPr>
            <w:ins w:id="1944" w:author="Javier Kachuka" w:date="2019-11-06T09:18:00Z">
              <w:r>
                <w:rPr>
                  <w:rFonts w:cs="Arial"/>
                  <w:sz w:val="24"/>
                  <w:szCs w:val="24"/>
                  <w:lang w:val="es-ES"/>
                </w:rPr>
                <w:t>Oficinista, administrador</w:t>
              </w:r>
            </w:ins>
          </w:p>
        </w:tc>
      </w:tr>
      <w:tr w:rsidR="005808D1" w:rsidRPr="00576F7E" w14:paraId="495C96DB" w14:textId="77777777" w:rsidTr="00DA4A60">
        <w:trPr>
          <w:ins w:id="1945" w:author="Javier Kachuka" w:date="2019-11-06T09:18:00Z"/>
        </w:trPr>
        <w:tc>
          <w:tcPr>
            <w:tcW w:w="2391" w:type="dxa"/>
            <w:shd w:val="clear" w:color="auto" w:fill="9CC2E5" w:themeFill="accent1" w:themeFillTint="99"/>
          </w:tcPr>
          <w:p w14:paraId="13D305C3" w14:textId="60127F86" w:rsidR="005808D1" w:rsidRPr="00EC5FEE" w:rsidRDefault="005808D1" w:rsidP="005808D1">
            <w:pPr>
              <w:rPr>
                <w:ins w:id="1946" w:author="Javier Kachuka" w:date="2019-11-06T09:18:00Z"/>
                <w:rFonts w:cs="Arial"/>
                <w:b/>
                <w:sz w:val="24"/>
                <w:szCs w:val="24"/>
                <w:lang w:val="es-ES"/>
              </w:rPr>
            </w:pPr>
            <w:ins w:id="1947" w:author="Javier Kachuka" w:date="2019-11-06T09:18:00Z">
              <w:r w:rsidRPr="00EC5FEE">
                <w:rPr>
                  <w:rFonts w:cs="Arial"/>
                  <w:b/>
                  <w:sz w:val="24"/>
                  <w:szCs w:val="24"/>
                  <w:lang w:val="es-ES"/>
                </w:rPr>
                <w:t xml:space="preserve">Descripción </w:t>
              </w:r>
            </w:ins>
          </w:p>
        </w:tc>
        <w:tc>
          <w:tcPr>
            <w:tcW w:w="6437" w:type="dxa"/>
            <w:gridSpan w:val="2"/>
          </w:tcPr>
          <w:p w14:paraId="2190C184" w14:textId="3A676127" w:rsidR="005808D1" w:rsidRPr="00EC5FEE" w:rsidRDefault="005808D1" w:rsidP="005808D1">
            <w:pPr>
              <w:rPr>
                <w:ins w:id="1948" w:author="Javier Kachuka" w:date="2019-11-06T09:18:00Z"/>
                <w:rFonts w:cs="Arial"/>
                <w:sz w:val="24"/>
                <w:szCs w:val="24"/>
                <w:lang w:val="es-ES"/>
              </w:rPr>
            </w:pPr>
            <w:ins w:id="1949" w:author="Javier Kachuka" w:date="2019-11-06T09:18:00Z">
              <w:r w:rsidRPr="00EC5FEE">
                <w:rPr>
                  <w:rFonts w:cs="Arial"/>
                  <w:sz w:val="24"/>
                  <w:szCs w:val="24"/>
                  <w:lang w:val="es-ES"/>
                </w:rPr>
                <w:t>El</w:t>
              </w:r>
              <w:r>
                <w:rPr>
                  <w:rFonts w:cs="Arial"/>
                  <w:sz w:val="24"/>
                  <w:szCs w:val="24"/>
                  <w:lang w:val="es-ES"/>
                </w:rPr>
                <w:t xml:space="preserve"> oficinista o administrador</w:t>
              </w:r>
              <w:r w:rsidRPr="00EC5FEE">
                <w:rPr>
                  <w:rFonts w:cs="Arial"/>
                  <w:sz w:val="24"/>
                  <w:szCs w:val="24"/>
                  <w:lang w:val="es-ES"/>
                </w:rPr>
                <w:t xml:space="preserve"> puede </w:t>
              </w:r>
              <w:r>
                <w:rPr>
                  <w:rFonts w:cs="Arial"/>
                  <w:sz w:val="24"/>
                  <w:szCs w:val="24"/>
                  <w:lang w:val="es-ES"/>
                </w:rPr>
                <w:t>registrar una nueva conexión correspondiente a un socio</w:t>
              </w:r>
            </w:ins>
          </w:p>
        </w:tc>
      </w:tr>
      <w:tr w:rsidR="005808D1" w:rsidRPr="00EC5FEE" w14:paraId="2179917E" w14:textId="77777777" w:rsidTr="00DA4A60">
        <w:trPr>
          <w:ins w:id="1950" w:author="Javier Kachuka" w:date="2019-11-06T09:18:00Z"/>
        </w:trPr>
        <w:tc>
          <w:tcPr>
            <w:tcW w:w="2391" w:type="dxa"/>
            <w:shd w:val="clear" w:color="auto" w:fill="9CC2E5" w:themeFill="accent1" w:themeFillTint="99"/>
          </w:tcPr>
          <w:p w14:paraId="0014285A" w14:textId="4100F472" w:rsidR="005808D1" w:rsidRPr="00EC5FEE" w:rsidRDefault="005808D1" w:rsidP="005808D1">
            <w:pPr>
              <w:rPr>
                <w:ins w:id="1951" w:author="Javier Kachuka" w:date="2019-11-06T09:18:00Z"/>
                <w:rFonts w:cs="Arial"/>
                <w:b/>
                <w:sz w:val="24"/>
                <w:szCs w:val="24"/>
                <w:lang w:val="es-ES"/>
              </w:rPr>
            </w:pPr>
            <w:ins w:id="1952" w:author="Javier Kachuka" w:date="2019-11-06T09:18:00Z">
              <w:r w:rsidRPr="00EC5FEE">
                <w:rPr>
                  <w:rFonts w:cs="Arial"/>
                  <w:b/>
                  <w:sz w:val="24"/>
                  <w:szCs w:val="24"/>
                  <w:lang w:val="es-ES"/>
                </w:rPr>
                <w:t>Referencia Cruzada</w:t>
              </w:r>
            </w:ins>
          </w:p>
        </w:tc>
        <w:tc>
          <w:tcPr>
            <w:tcW w:w="6437" w:type="dxa"/>
            <w:gridSpan w:val="2"/>
          </w:tcPr>
          <w:p w14:paraId="205CC18A" w14:textId="18234056" w:rsidR="005808D1" w:rsidRPr="00EC5FEE" w:rsidRDefault="005808D1" w:rsidP="005808D1">
            <w:pPr>
              <w:rPr>
                <w:ins w:id="1953" w:author="Javier Kachuka" w:date="2019-11-06T09:18:00Z"/>
                <w:rFonts w:cs="Arial"/>
                <w:sz w:val="24"/>
                <w:szCs w:val="24"/>
                <w:lang w:val="es-ES"/>
              </w:rPr>
            </w:pPr>
            <w:ins w:id="1954" w:author="Javier Kachuka" w:date="2019-11-06T09:18:00Z">
              <w:r w:rsidRPr="00EC5FEE">
                <w:rPr>
                  <w:rFonts w:cs="Arial"/>
                  <w:sz w:val="24"/>
                  <w:szCs w:val="24"/>
                  <w:lang w:val="es-ES"/>
                </w:rPr>
                <w:t>RF</w:t>
              </w:r>
              <w:r>
                <w:rPr>
                  <w:rFonts w:cs="Arial"/>
                  <w:sz w:val="24"/>
                  <w:szCs w:val="24"/>
                  <w:lang w:val="es-ES"/>
                </w:rPr>
                <w:t>2.4</w:t>
              </w:r>
            </w:ins>
          </w:p>
        </w:tc>
      </w:tr>
      <w:tr w:rsidR="005808D1" w:rsidRPr="00EC5FEE" w14:paraId="3838CFD8" w14:textId="77777777" w:rsidTr="00DA4A60">
        <w:trPr>
          <w:ins w:id="1955" w:author="Javier Kachuka" w:date="2019-11-06T09:18:00Z"/>
        </w:trPr>
        <w:tc>
          <w:tcPr>
            <w:tcW w:w="2391" w:type="dxa"/>
            <w:shd w:val="clear" w:color="auto" w:fill="9CC2E5" w:themeFill="accent1" w:themeFillTint="99"/>
          </w:tcPr>
          <w:p w14:paraId="4FCF6564" w14:textId="77777777" w:rsidR="005808D1" w:rsidRPr="00EC5FEE" w:rsidRDefault="005808D1" w:rsidP="00DA4A60">
            <w:pPr>
              <w:rPr>
                <w:ins w:id="1956" w:author="Javier Kachuka" w:date="2019-11-06T09:18:00Z"/>
                <w:rFonts w:cs="Arial"/>
                <w:b/>
                <w:sz w:val="24"/>
                <w:szCs w:val="24"/>
                <w:lang w:val="es-ES"/>
              </w:rPr>
            </w:pPr>
            <w:ins w:id="1957" w:author="Javier Kachuka" w:date="2019-11-06T09:18:00Z">
              <w:r w:rsidRPr="00EC5FEE">
                <w:rPr>
                  <w:rFonts w:cs="Arial"/>
                  <w:b/>
                  <w:sz w:val="24"/>
                  <w:szCs w:val="24"/>
                  <w:lang w:val="es-ES"/>
                </w:rPr>
                <w:t xml:space="preserve">Precondición </w:t>
              </w:r>
            </w:ins>
          </w:p>
        </w:tc>
        <w:tc>
          <w:tcPr>
            <w:tcW w:w="6437" w:type="dxa"/>
            <w:gridSpan w:val="2"/>
          </w:tcPr>
          <w:p w14:paraId="62718644" w14:textId="77777777" w:rsidR="005808D1" w:rsidRPr="00EC5FEE" w:rsidRDefault="005808D1" w:rsidP="00DA4A60">
            <w:pPr>
              <w:rPr>
                <w:ins w:id="1958" w:author="Javier Kachuka" w:date="2019-11-06T09:18:00Z"/>
                <w:rFonts w:cs="Arial"/>
                <w:sz w:val="24"/>
                <w:szCs w:val="24"/>
                <w:lang w:val="es-ES"/>
              </w:rPr>
            </w:pPr>
          </w:p>
        </w:tc>
      </w:tr>
      <w:tr w:rsidR="005808D1" w:rsidRPr="00576F7E" w14:paraId="5FBBDD60" w14:textId="77777777" w:rsidTr="00DA4A60">
        <w:trPr>
          <w:ins w:id="1959" w:author="Javier Kachuka" w:date="2019-11-06T09:18:00Z"/>
        </w:trPr>
        <w:tc>
          <w:tcPr>
            <w:tcW w:w="2391" w:type="dxa"/>
            <w:shd w:val="clear" w:color="auto" w:fill="9CC2E5" w:themeFill="accent1" w:themeFillTint="99"/>
          </w:tcPr>
          <w:p w14:paraId="768A75F2" w14:textId="77777777" w:rsidR="005808D1" w:rsidRPr="00EC5FEE" w:rsidRDefault="005808D1" w:rsidP="00DA4A60">
            <w:pPr>
              <w:rPr>
                <w:ins w:id="1960" w:author="Javier Kachuka" w:date="2019-11-06T09:18:00Z"/>
                <w:rFonts w:cs="Arial"/>
                <w:b/>
                <w:sz w:val="24"/>
                <w:szCs w:val="24"/>
                <w:lang w:val="es-ES"/>
              </w:rPr>
            </w:pPr>
            <w:ins w:id="1961" w:author="Javier Kachuka" w:date="2019-11-06T09:18:00Z">
              <w:r w:rsidRPr="00EC5FEE">
                <w:rPr>
                  <w:rFonts w:cs="Arial"/>
                  <w:b/>
                  <w:sz w:val="24"/>
                  <w:szCs w:val="24"/>
                  <w:lang w:val="es-ES"/>
                </w:rPr>
                <w:t xml:space="preserve">Poscondición </w:t>
              </w:r>
            </w:ins>
          </w:p>
        </w:tc>
        <w:tc>
          <w:tcPr>
            <w:tcW w:w="6437" w:type="dxa"/>
            <w:gridSpan w:val="2"/>
          </w:tcPr>
          <w:p w14:paraId="38DBB502" w14:textId="6C36E424" w:rsidR="005808D1" w:rsidRPr="00EC5FEE" w:rsidRDefault="005808D1">
            <w:pPr>
              <w:rPr>
                <w:ins w:id="1962" w:author="Javier Kachuka" w:date="2019-11-06T09:18:00Z"/>
                <w:rFonts w:cs="Arial"/>
                <w:sz w:val="24"/>
                <w:szCs w:val="24"/>
                <w:lang w:val="es-ES"/>
              </w:rPr>
            </w:pPr>
            <w:ins w:id="1963" w:author="Javier Kachuka" w:date="2019-11-06T09:18:00Z">
              <w:r>
                <w:rPr>
                  <w:rFonts w:cs="Arial"/>
                  <w:sz w:val="24"/>
                  <w:szCs w:val="24"/>
                  <w:lang w:val="es-ES"/>
                </w:rPr>
                <w:t>Se registró una nueva conexión de un socio.</w:t>
              </w:r>
            </w:ins>
          </w:p>
        </w:tc>
      </w:tr>
      <w:tr w:rsidR="005808D1" w:rsidRPr="00EC5FEE" w14:paraId="3F1A2997" w14:textId="77777777" w:rsidTr="00DA4A60">
        <w:trPr>
          <w:ins w:id="1964" w:author="Javier Kachuka" w:date="2019-11-06T09:18:00Z"/>
        </w:trPr>
        <w:tc>
          <w:tcPr>
            <w:tcW w:w="8828" w:type="dxa"/>
            <w:gridSpan w:val="3"/>
            <w:shd w:val="clear" w:color="auto" w:fill="9CC2E5" w:themeFill="accent1" w:themeFillTint="99"/>
          </w:tcPr>
          <w:p w14:paraId="452888F0" w14:textId="77777777" w:rsidR="005808D1" w:rsidRPr="00EC5FEE" w:rsidRDefault="005808D1" w:rsidP="00DA4A60">
            <w:pPr>
              <w:jc w:val="center"/>
              <w:rPr>
                <w:ins w:id="1965" w:author="Javier Kachuka" w:date="2019-11-06T09:18:00Z"/>
                <w:rFonts w:cs="Arial"/>
                <w:b/>
                <w:sz w:val="24"/>
                <w:szCs w:val="24"/>
                <w:lang w:val="es-ES"/>
              </w:rPr>
            </w:pPr>
            <w:ins w:id="1966" w:author="Javier Kachuka" w:date="2019-11-06T09:18:00Z">
              <w:r w:rsidRPr="00EC5FEE">
                <w:rPr>
                  <w:rFonts w:cs="Arial"/>
                  <w:b/>
                  <w:sz w:val="24"/>
                  <w:szCs w:val="24"/>
                  <w:lang w:val="es-ES"/>
                </w:rPr>
                <w:lastRenderedPageBreak/>
                <w:t>Curso Típico de Eventos</w:t>
              </w:r>
            </w:ins>
          </w:p>
        </w:tc>
      </w:tr>
      <w:tr w:rsidR="005808D1" w:rsidRPr="00576F7E" w14:paraId="3B9A46F8" w14:textId="77777777" w:rsidTr="00DA4A60">
        <w:trPr>
          <w:ins w:id="1967" w:author="Javier Kachuka" w:date="2019-11-06T09:18:00Z"/>
        </w:trPr>
        <w:tc>
          <w:tcPr>
            <w:tcW w:w="4540" w:type="dxa"/>
            <w:gridSpan w:val="2"/>
          </w:tcPr>
          <w:p w14:paraId="69BA6DDB" w14:textId="02E25D46" w:rsidR="005808D1" w:rsidRPr="00EC5FEE" w:rsidRDefault="005808D1">
            <w:pPr>
              <w:pStyle w:val="Prrafodelista"/>
              <w:numPr>
                <w:ilvl w:val="0"/>
                <w:numId w:val="36"/>
              </w:numPr>
              <w:jc w:val="both"/>
              <w:rPr>
                <w:ins w:id="1968" w:author="Javier Kachuka" w:date="2019-11-06T09:18:00Z"/>
                <w:rFonts w:cs="Arial"/>
                <w:sz w:val="24"/>
                <w:szCs w:val="24"/>
                <w:lang w:val="es-ES"/>
              </w:rPr>
            </w:pPr>
            <w:ins w:id="1969" w:author="Javier Kachuka" w:date="2019-11-06T09:18:00Z">
              <w:r>
                <w:rPr>
                  <w:rFonts w:cs="Arial"/>
                  <w:sz w:val="24"/>
                  <w:szCs w:val="24"/>
                  <w:lang w:val="es-ES"/>
                </w:rPr>
                <w:t>El caso de uso comienza cuando el</w:t>
              </w:r>
              <w:commentRangeStart w:id="1970"/>
              <w:r>
                <w:rPr>
                  <w:rFonts w:cs="Arial"/>
                  <w:sz w:val="24"/>
                  <w:szCs w:val="24"/>
                  <w:lang w:val="es-ES"/>
                </w:rPr>
                <w:t xml:space="preserve"> oficinista</w:t>
              </w:r>
              <w:commentRangeEnd w:id="1970"/>
              <w:r>
                <w:rPr>
                  <w:rFonts w:cs="Arial"/>
                  <w:sz w:val="24"/>
                  <w:szCs w:val="24"/>
                  <w:lang w:val="es-ES"/>
                </w:rPr>
                <w:t xml:space="preserve"> o administrador</w:t>
              </w:r>
              <w:r>
                <w:rPr>
                  <w:rStyle w:val="Refdecomentario"/>
                </w:rPr>
                <w:commentReference w:id="1970"/>
              </w:r>
              <w:r>
                <w:rPr>
                  <w:rFonts w:cs="Arial"/>
                  <w:sz w:val="24"/>
                  <w:szCs w:val="24"/>
                  <w:lang w:val="es-ES"/>
                </w:rPr>
                <w:t xml:space="preserve"> solicita registrar una nueva </w:t>
              </w:r>
            </w:ins>
            <w:ins w:id="1971" w:author="Javier Kachuka" w:date="2019-11-06T09:19:00Z">
              <w:r>
                <w:rPr>
                  <w:rFonts w:cs="Arial"/>
                  <w:sz w:val="24"/>
                  <w:szCs w:val="24"/>
                  <w:lang w:val="es-ES"/>
                </w:rPr>
                <w:t>conexión</w:t>
              </w:r>
            </w:ins>
            <w:ins w:id="1972" w:author="Javier Kachuka" w:date="2019-11-06T09:18:00Z">
              <w:r>
                <w:rPr>
                  <w:rFonts w:cs="Arial"/>
                  <w:sz w:val="24"/>
                  <w:szCs w:val="24"/>
                  <w:lang w:val="es-ES"/>
                </w:rPr>
                <w:t>.</w:t>
              </w:r>
            </w:ins>
          </w:p>
        </w:tc>
        <w:tc>
          <w:tcPr>
            <w:tcW w:w="4288" w:type="dxa"/>
          </w:tcPr>
          <w:p w14:paraId="301548E5" w14:textId="77777777" w:rsidR="005808D1" w:rsidRPr="00EC5FEE" w:rsidRDefault="005808D1" w:rsidP="00DA4A60">
            <w:pPr>
              <w:jc w:val="both"/>
              <w:rPr>
                <w:ins w:id="1973" w:author="Javier Kachuka" w:date="2019-11-06T09:18:00Z"/>
                <w:rFonts w:cs="Arial"/>
                <w:sz w:val="24"/>
                <w:szCs w:val="24"/>
                <w:lang w:val="es-ES"/>
              </w:rPr>
            </w:pPr>
          </w:p>
        </w:tc>
      </w:tr>
      <w:tr w:rsidR="005808D1" w:rsidRPr="00576F7E" w14:paraId="4DA8AA1C" w14:textId="77777777" w:rsidTr="00DA4A60">
        <w:trPr>
          <w:ins w:id="1974" w:author="Javier Kachuka" w:date="2019-11-06T09:18:00Z"/>
        </w:trPr>
        <w:tc>
          <w:tcPr>
            <w:tcW w:w="4540" w:type="dxa"/>
            <w:gridSpan w:val="2"/>
          </w:tcPr>
          <w:p w14:paraId="28A16067" w14:textId="77777777" w:rsidR="005808D1" w:rsidRPr="00EC5FEE" w:rsidRDefault="005808D1" w:rsidP="00DA4A60">
            <w:pPr>
              <w:jc w:val="both"/>
              <w:rPr>
                <w:ins w:id="1975" w:author="Javier Kachuka" w:date="2019-11-06T09:18:00Z"/>
                <w:rFonts w:cs="Arial"/>
                <w:sz w:val="24"/>
                <w:szCs w:val="24"/>
                <w:lang w:val="es-ES"/>
              </w:rPr>
            </w:pPr>
          </w:p>
        </w:tc>
        <w:tc>
          <w:tcPr>
            <w:tcW w:w="4288" w:type="dxa"/>
          </w:tcPr>
          <w:p w14:paraId="51FC0DC2" w14:textId="1266AA6A" w:rsidR="005808D1" w:rsidRPr="00EC5FEE" w:rsidRDefault="005808D1">
            <w:pPr>
              <w:pStyle w:val="Prrafodelista"/>
              <w:numPr>
                <w:ilvl w:val="0"/>
                <w:numId w:val="36"/>
              </w:numPr>
              <w:jc w:val="both"/>
              <w:rPr>
                <w:ins w:id="1976" w:author="Javier Kachuka" w:date="2019-11-06T09:18:00Z"/>
                <w:rFonts w:cs="Arial"/>
                <w:sz w:val="24"/>
                <w:szCs w:val="24"/>
                <w:lang w:val="es-ES"/>
              </w:rPr>
            </w:pPr>
            <w:ins w:id="1977" w:author="Javier Kachuka" w:date="2019-11-06T09:18:00Z">
              <w:r>
                <w:rPr>
                  <w:rFonts w:cs="Arial"/>
                  <w:sz w:val="24"/>
                  <w:szCs w:val="24"/>
                  <w:lang w:val="es-ES"/>
                </w:rPr>
                <w:t xml:space="preserve">El sistema solicita </w:t>
              </w:r>
            </w:ins>
            <w:ins w:id="1978" w:author="Javier Kachuka" w:date="2019-11-06T09:19:00Z">
              <w:r>
                <w:rPr>
                  <w:rFonts w:cs="Arial"/>
                  <w:sz w:val="24"/>
                  <w:szCs w:val="24"/>
                  <w:lang w:val="es-ES"/>
                </w:rPr>
                <w:t>que seleccione el socio</w:t>
              </w:r>
            </w:ins>
            <w:ins w:id="1979" w:author="Javier Kachuka" w:date="2019-11-06T09:18:00Z">
              <w:r>
                <w:rPr>
                  <w:rFonts w:cs="Arial"/>
                  <w:sz w:val="24"/>
                  <w:szCs w:val="24"/>
                  <w:lang w:val="es-ES"/>
                </w:rPr>
                <w:t>.</w:t>
              </w:r>
            </w:ins>
          </w:p>
        </w:tc>
      </w:tr>
      <w:tr w:rsidR="005808D1" w:rsidRPr="00576F7E" w14:paraId="7C76CB28" w14:textId="77777777" w:rsidTr="00DA4A60">
        <w:trPr>
          <w:ins w:id="1980" w:author="Javier Kachuka" w:date="2019-11-06T09:18:00Z"/>
        </w:trPr>
        <w:tc>
          <w:tcPr>
            <w:tcW w:w="4540" w:type="dxa"/>
            <w:gridSpan w:val="2"/>
          </w:tcPr>
          <w:p w14:paraId="5A92DDD2" w14:textId="32E97B7F" w:rsidR="005808D1" w:rsidRPr="00EC5FEE" w:rsidRDefault="005808D1">
            <w:pPr>
              <w:pStyle w:val="Prrafodelista"/>
              <w:numPr>
                <w:ilvl w:val="0"/>
                <w:numId w:val="36"/>
              </w:numPr>
              <w:jc w:val="both"/>
              <w:rPr>
                <w:ins w:id="1981" w:author="Javier Kachuka" w:date="2019-11-06T09:18:00Z"/>
                <w:rFonts w:cs="Arial"/>
                <w:sz w:val="24"/>
                <w:szCs w:val="24"/>
                <w:lang w:val="es-ES"/>
              </w:rPr>
            </w:pPr>
            <w:ins w:id="1982" w:author="Javier Kachuka" w:date="2019-11-06T09:18:00Z">
              <w:r>
                <w:rPr>
                  <w:rFonts w:cs="Arial"/>
                  <w:sz w:val="24"/>
                  <w:szCs w:val="24"/>
                  <w:lang w:val="es-ES"/>
                </w:rPr>
                <w:t>El oficinista o administrador</w:t>
              </w:r>
            </w:ins>
            <w:ins w:id="1983" w:author="Javier Kachuka" w:date="2019-11-06T09:19:00Z">
              <w:r>
                <w:rPr>
                  <w:rFonts w:cs="Arial"/>
                  <w:sz w:val="24"/>
                  <w:szCs w:val="24"/>
                  <w:lang w:val="es-ES"/>
                </w:rPr>
                <w:t xml:space="preserve"> selecciona al socio</w:t>
              </w:r>
            </w:ins>
            <w:ins w:id="1984" w:author="Javier Kachuka" w:date="2019-11-06T09:18:00Z">
              <w:r>
                <w:rPr>
                  <w:rFonts w:cs="Arial"/>
                  <w:sz w:val="24"/>
                  <w:szCs w:val="24"/>
                  <w:lang w:val="es-ES"/>
                </w:rPr>
                <w:t>.</w:t>
              </w:r>
            </w:ins>
          </w:p>
        </w:tc>
        <w:tc>
          <w:tcPr>
            <w:tcW w:w="4288" w:type="dxa"/>
          </w:tcPr>
          <w:p w14:paraId="4F549F79" w14:textId="77777777" w:rsidR="005808D1" w:rsidRPr="00EC5FEE" w:rsidRDefault="005808D1" w:rsidP="00DA4A60">
            <w:pPr>
              <w:jc w:val="both"/>
              <w:rPr>
                <w:ins w:id="1985" w:author="Javier Kachuka" w:date="2019-11-06T09:18:00Z"/>
                <w:rFonts w:cs="Arial"/>
                <w:sz w:val="24"/>
                <w:szCs w:val="24"/>
                <w:lang w:val="es-ES"/>
              </w:rPr>
            </w:pPr>
          </w:p>
        </w:tc>
      </w:tr>
      <w:tr w:rsidR="005808D1" w:rsidRPr="00576F7E" w14:paraId="7BE4E6FC" w14:textId="77777777" w:rsidTr="00DA4A60">
        <w:trPr>
          <w:ins w:id="1986" w:author="Javier Kachuka" w:date="2019-11-06T09:18:00Z"/>
        </w:trPr>
        <w:tc>
          <w:tcPr>
            <w:tcW w:w="4540" w:type="dxa"/>
            <w:gridSpan w:val="2"/>
          </w:tcPr>
          <w:p w14:paraId="745CB471" w14:textId="77777777" w:rsidR="005808D1" w:rsidRPr="00A51454" w:rsidRDefault="005808D1" w:rsidP="00DA4A60">
            <w:pPr>
              <w:jc w:val="both"/>
              <w:rPr>
                <w:ins w:id="1987" w:author="Javier Kachuka" w:date="2019-11-06T09:18:00Z"/>
                <w:rFonts w:cs="Arial"/>
                <w:sz w:val="24"/>
                <w:szCs w:val="24"/>
                <w:lang w:val="es-ES"/>
              </w:rPr>
            </w:pPr>
          </w:p>
        </w:tc>
        <w:tc>
          <w:tcPr>
            <w:tcW w:w="4288" w:type="dxa"/>
          </w:tcPr>
          <w:p w14:paraId="23833715" w14:textId="464293D4" w:rsidR="005808D1" w:rsidRPr="00A51454" w:rsidRDefault="005808D1">
            <w:pPr>
              <w:pStyle w:val="Prrafodelista"/>
              <w:numPr>
                <w:ilvl w:val="0"/>
                <w:numId w:val="36"/>
              </w:numPr>
              <w:jc w:val="both"/>
              <w:rPr>
                <w:ins w:id="1988" w:author="Javier Kachuka" w:date="2019-11-06T09:18:00Z"/>
                <w:rFonts w:cs="Arial"/>
                <w:sz w:val="24"/>
                <w:szCs w:val="24"/>
                <w:lang w:val="es-ES"/>
              </w:rPr>
            </w:pPr>
            <w:ins w:id="1989" w:author="Javier Kachuka" w:date="2019-11-06T09:18:00Z">
              <w:r>
                <w:rPr>
                  <w:rFonts w:cs="Arial"/>
                  <w:sz w:val="24"/>
                  <w:szCs w:val="24"/>
                  <w:lang w:val="es-ES"/>
                </w:rPr>
                <w:t>El sistema</w:t>
              </w:r>
            </w:ins>
            <w:ins w:id="1990" w:author="Javier Kachuka" w:date="2019-11-06T09:20:00Z">
              <w:r>
                <w:rPr>
                  <w:rFonts w:cs="Arial"/>
                  <w:sz w:val="24"/>
                  <w:szCs w:val="24"/>
                  <w:lang w:val="es-ES"/>
                </w:rPr>
                <w:t xml:space="preserve"> solicita que se ingresen los nuevos datos para la nueva conexión</w:t>
              </w:r>
            </w:ins>
            <w:ins w:id="1991" w:author="Javier Kachuka" w:date="2019-11-06T09:18:00Z">
              <w:r>
                <w:rPr>
                  <w:rFonts w:cs="Arial"/>
                  <w:sz w:val="24"/>
                  <w:szCs w:val="24"/>
                  <w:lang w:val="es-ES"/>
                </w:rPr>
                <w:t>.</w:t>
              </w:r>
            </w:ins>
          </w:p>
        </w:tc>
      </w:tr>
      <w:tr w:rsidR="005808D1" w:rsidRPr="00576F7E" w14:paraId="5F515E57" w14:textId="77777777" w:rsidTr="00DA4A60">
        <w:trPr>
          <w:ins w:id="1992" w:author="Javier Kachuka" w:date="2019-11-06T09:20:00Z"/>
        </w:trPr>
        <w:tc>
          <w:tcPr>
            <w:tcW w:w="4540" w:type="dxa"/>
            <w:gridSpan w:val="2"/>
          </w:tcPr>
          <w:p w14:paraId="7EADBD92" w14:textId="26965F42" w:rsidR="005808D1" w:rsidRPr="005808D1" w:rsidRDefault="005808D1">
            <w:pPr>
              <w:pStyle w:val="Prrafodelista"/>
              <w:numPr>
                <w:ilvl w:val="0"/>
                <w:numId w:val="36"/>
              </w:numPr>
              <w:jc w:val="both"/>
              <w:rPr>
                <w:ins w:id="1993" w:author="Javier Kachuka" w:date="2019-11-06T09:20:00Z"/>
                <w:rFonts w:cs="Arial"/>
                <w:sz w:val="24"/>
                <w:szCs w:val="24"/>
                <w:lang w:val="es-ES"/>
                <w:rPrChange w:id="1994" w:author="Javier Kachuka" w:date="2019-11-06T09:20:00Z">
                  <w:rPr>
                    <w:ins w:id="1995" w:author="Javier Kachuka" w:date="2019-11-06T09:20:00Z"/>
                    <w:lang w:val="es-ES"/>
                  </w:rPr>
                </w:rPrChange>
              </w:rPr>
              <w:pPrChange w:id="1996" w:author="Javier Kachuka" w:date="2019-11-06T09:20:00Z">
                <w:pPr>
                  <w:jc w:val="both"/>
                </w:pPr>
              </w:pPrChange>
            </w:pPr>
            <w:ins w:id="1997" w:author="Javier Kachuka" w:date="2019-11-06T09:20:00Z">
              <w:r>
                <w:rPr>
                  <w:rFonts w:cs="Arial"/>
                  <w:sz w:val="24"/>
                  <w:szCs w:val="24"/>
                  <w:lang w:val="es-ES"/>
                </w:rPr>
                <w:t>El oficinista o administrador ingresa los nuevos datos.</w:t>
              </w:r>
            </w:ins>
          </w:p>
        </w:tc>
        <w:tc>
          <w:tcPr>
            <w:tcW w:w="4288" w:type="dxa"/>
          </w:tcPr>
          <w:p w14:paraId="6A4E77A8" w14:textId="77777777" w:rsidR="005808D1" w:rsidRPr="005808D1" w:rsidRDefault="005808D1">
            <w:pPr>
              <w:jc w:val="both"/>
              <w:rPr>
                <w:ins w:id="1998" w:author="Javier Kachuka" w:date="2019-11-06T09:20:00Z"/>
                <w:rFonts w:cs="Arial"/>
                <w:sz w:val="24"/>
                <w:szCs w:val="24"/>
                <w:lang w:val="es-ES"/>
                <w:rPrChange w:id="1999" w:author="Javier Kachuka" w:date="2019-11-06T09:20:00Z">
                  <w:rPr>
                    <w:ins w:id="2000" w:author="Javier Kachuka" w:date="2019-11-06T09:20:00Z"/>
                    <w:lang w:val="es-ES"/>
                  </w:rPr>
                </w:rPrChange>
              </w:rPr>
              <w:pPrChange w:id="2001" w:author="Javier Kachuka" w:date="2019-11-06T09:20:00Z">
                <w:pPr>
                  <w:pStyle w:val="Prrafodelista"/>
                  <w:numPr>
                    <w:numId w:val="36"/>
                  </w:numPr>
                  <w:ind w:hanging="360"/>
                  <w:jc w:val="both"/>
                </w:pPr>
              </w:pPrChange>
            </w:pPr>
          </w:p>
        </w:tc>
      </w:tr>
      <w:tr w:rsidR="005808D1" w:rsidRPr="00576F7E" w14:paraId="2A9EB0CA" w14:textId="77777777" w:rsidTr="00DA4A60">
        <w:trPr>
          <w:ins w:id="2002" w:author="Javier Kachuka" w:date="2019-11-06T09:21:00Z"/>
        </w:trPr>
        <w:tc>
          <w:tcPr>
            <w:tcW w:w="4540" w:type="dxa"/>
            <w:gridSpan w:val="2"/>
          </w:tcPr>
          <w:p w14:paraId="54EA4AF3" w14:textId="77777777" w:rsidR="005808D1" w:rsidRPr="005808D1" w:rsidRDefault="005808D1">
            <w:pPr>
              <w:jc w:val="both"/>
              <w:rPr>
                <w:ins w:id="2003" w:author="Javier Kachuka" w:date="2019-11-06T09:21:00Z"/>
                <w:rFonts w:cs="Arial"/>
                <w:sz w:val="24"/>
                <w:szCs w:val="24"/>
                <w:lang w:val="es-ES"/>
                <w:rPrChange w:id="2004" w:author="Javier Kachuka" w:date="2019-11-06T09:21:00Z">
                  <w:rPr>
                    <w:ins w:id="2005" w:author="Javier Kachuka" w:date="2019-11-06T09:21:00Z"/>
                    <w:lang w:val="es-ES"/>
                  </w:rPr>
                </w:rPrChange>
              </w:rPr>
              <w:pPrChange w:id="2006" w:author="Javier Kachuka" w:date="2019-11-06T09:21:00Z">
                <w:pPr>
                  <w:pStyle w:val="Prrafodelista"/>
                  <w:numPr>
                    <w:numId w:val="36"/>
                  </w:numPr>
                  <w:ind w:hanging="360"/>
                  <w:jc w:val="both"/>
                </w:pPr>
              </w:pPrChange>
            </w:pPr>
          </w:p>
        </w:tc>
        <w:tc>
          <w:tcPr>
            <w:tcW w:w="4288" w:type="dxa"/>
          </w:tcPr>
          <w:p w14:paraId="3B4A40A4" w14:textId="7F41DF30" w:rsidR="005808D1" w:rsidRPr="005808D1" w:rsidRDefault="005808D1">
            <w:pPr>
              <w:pStyle w:val="Prrafodelista"/>
              <w:numPr>
                <w:ilvl w:val="0"/>
                <w:numId w:val="36"/>
              </w:numPr>
              <w:jc w:val="both"/>
              <w:rPr>
                <w:ins w:id="2007" w:author="Javier Kachuka" w:date="2019-11-06T09:21:00Z"/>
                <w:rFonts w:cs="Arial"/>
                <w:sz w:val="24"/>
                <w:szCs w:val="24"/>
                <w:lang w:val="es-ES"/>
                <w:rPrChange w:id="2008" w:author="Javier Kachuka" w:date="2019-11-06T09:21:00Z">
                  <w:rPr>
                    <w:ins w:id="2009" w:author="Javier Kachuka" w:date="2019-11-06T09:21:00Z"/>
                    <w:lang w:val="es-ES"/>
                  </w:rPr>
                </w:rPrChange>
              </w:rPr>
              <w:pPrChange w:id="2010" w:author="Javier Kachuka" w:date="2019-11-06T09:21:00Z">
                <w:pPr>
                  <w:jc w:val="both"/>
                </w:pPr>
              </w:pPrChange>
            </w:pPr>
            <w:ins w:id="2011" w:author="Javier Kachuka" w:date="2019-11-06T09:21:00Z">
              <w:r>
                <w:rPr>
                  <w:rFonts w:cs="Arial"/>
                  <w:sz w:val="24"/>
                  <w:szCs w:val="24"/>
                  <w:lang w:val="es-ES"/>
                </w:rPr>
                <w:t>El sistema si los datos son correctos.</w:t>
              </w:r>
            </w:ins>
          </w:p>
        </w:tc>
      </w:tr>
      <w:tr w:rsidR="005808D1" w:rsidRPr="00576F7E" w14:paraId="5CC02AF7" w14:textId="77777777" w:rsidTr="00DA4A60">
        <w:trPr>
          <w:ins w:id="2012" w:author="Javier Kachuka" w:date="2019-11-06T09:18:00Z"/>
        </w:trPr>
        <w:tc>
          <w:tcPr>
            <w:tcW w:w="4540" w:type="dxa"/>
            <w:gridSpan w:val="2"/>
          </w:tcPr>
          <w:p w14:paraId="177E40E5" w14:textId="77777777" w:rsidR="005808D1" w:rsidRPr="00456A0E" w:rsidRDefault="005808D1" w:rsidP="00DA4A60">
            <w:pPr>
              <w:jc w:val="both"/>
              <w:rPr>
                <w:ins w:id="2013" w:author="Javier Kachuka" w:date="2019-11-06T09:18:00Z"/>
                <w:rFonts w:cs="Arial"/>
                <w:sz w:val="24"/>
                <w:szCs w:val="24"/>
                <w:lang w:val="es-ES"/>
              </w:rPr>
            </w:pPr>
          </w:p>
        </w:tc>
        <w:tc>
          <w:tcPr>
            <w:tcW w:w="4288" w:type="dxa"/>
          </w:tcPr>
          <w:p w14:paraId="618C41AB" w14:textId="77777777" w:rsidR="005808D1" w:rsidRPr="00456A0E" w:rsidRDefault="005808D1" w:rsidP="005808D1">
            <w:pPr>
              <w:pStyle w:val="Prrafodelista"/>
              <w:numPr>
                <w:ilvl w:val="0"/>
                <w:numId w:val="36"/>
              </w:numPr>
              <w:jc w:val="both"/>
              <w:rPr>
                <w:ins w:id="2014" w:author="Javier Kachuka" w:date="2019-11-06T09:18:00Z"/>
                <w:rFonts w:cs="Arial"/>
                <w:sz w:val="24"/>
                <w:szCs w:val="24"/>
                <w:lang w:val="es-ES"/>
              </w:rPr>
            </w:pPr>
            <w:ins w:id="2015" w:author="Javier Kachuka" w:date="2019-11-06T09:18:00Z">
              <w:r>
                <w:rPr>
                  <w:rFonts w:cs="Arial"/>
                  <w:sz w:val="24"/>
                  <w:szCs w:val="24"/>
                  <w:lang w:val="es-ES"/>
                </w:rPr>
                <w:t>El sistema guarda los datos del nuevo socio y finaliza el caso de uso.</w:t>
              </w:r>
            </w:ins>
          </w:p>
        </w:tc>
      </w:tr>
      <w:tr w:rsidR="005808D1" w:rsidRPr="00EC5FEE" w14:paraId="6C94A2D4" w14:textId="77777777" w:rsidTr="00DA4A60">
        <w:trPr>
          <w:ins w:id="2016" w:author="Javier Kachuka" w:date="2019-11-06T09:18:00Z"/>
        </w:trPr>
        <w:tc>
          <w:tcPr>
            <w:tcW w:w="8828" w:type="dxa"/>
            <w:gridSpan w:val="3"/>
            <w:shd w:val="clear" w:color="auto" w:fill="9CC2E5" w:themeFill="accent1" w:themeFillTint="99"/>
          </w:tcPr>
          <w:p w14:paraId="533D2A82" w14:textId="77777777" w:rsidR="005808D1" w:rsidRPr="00EC5FEE" w:rsidRDefault="005808D1" w:rsidP="00DA4A60">
            <w:pPr>
              <w:jc w:val="center"/>
              <w:rPr>
                <w:ins w:id="2017" w:author="Javier Kachuka" w:date="2019-11-06T09:18:00Z"/>
                <w:rFonts w:cs="Arial"/>
                <w:sz w:val="24"/>
                <w:szCs w:val="24"/>
                <w:lang w:val="es-ES"/>
              </w:rPr>
            </w:pPr>
            <w:ins w:id="2018" w:author="Javier Kachuka" w:date="2019-11-06T09:18:00Z">
              <w:r w:rsidRPr="00EC5FEE">
                <w:rPr>
                  <w:rFonts w:cs="Arial"/>
                  <w:b/>
                  <w:sz w:val="24"/>
                  <w:szCs w:val="24"/>
                  <w:lang w:val="es-ES"/>
                </w:rPr>
                <w:t>Curso Alternativo de Eventos</w:t>
              </w:r>
            </w:ins>
          </w:p>
        </w:tc>
      </w:tr>
      <w:tr w:rsidR="005808D1" w:rsidRPr="00576F7E" w14:paraId="5FEC86A3" w14:textId="77777777" w:rsidTr="00DA4A60">
        <w:trPr>
          <w:ins w:id="2019" w:author="Javier Kachuka" w:date="2019-11-06T09:18:00Z"/>
        </w:trPr>
        <w:tc>
          <w:tcPr>
            <w:tcW w:w="4540" w:type="dxa"/>
            <w:gridSpan w:val="2"/>
          </w:tcPr>
          <w:p w14:paraId="1D37848C" w14:textId="77777777" w:rsidR="005808D1" w:rsidRPr="00EC5FEE" w:rsidRDefault="005808D1" w:rsidP="00DA4A60">
            <w:pPr>
              <w:jc w:val="center"/>
              <w:rPr>
                <w:ins w:id="2020" w:author="Javier Kachuka" w:date="2019-11-06T09:18:00Z"/>
                <w:rFonts w:cs="Arial"/>
                <w:b/>
                <w:sz w:val="24"/>
                <w:szCs w:val="24"/>
                <w:lang w:val="es-ES"/>
              </w:rPr>
            </w:pPr>
          </w:p>
        </w:tc>
        <w:tc>
          <w:tcPr>
            <w:tcW w:w="4288" w:type="dxa"/>
          </w:tcPr>
          <w:p w14:paraId="75E4A721" w14:textId="4CD9BB2E" w:rsidR="005808D1" w:rsidRPr="00EC5FEE" w:rsidRDefault="005808D1" w:rsidP="00DA4A60">
            <w:pPr>
              <w:jc w:val="both"/>
              <w:rPr>
                <w:ins w:id="2021" w:author="Javier Kachuka" w:date="2019-11-06T09:18:00Z"/>
                <w:rFonts w:cs="Arial"/>
                <w:sz w:val="24"/>
                <w:szCs w:val="24"/>
                <w:lang w:val="es-ES"/>
              </w:rPr>
            </w:pPr>
            <w:ins w:id="2022" w:author="Javier Kachuka" w:date="2019-11-06T09:21:00Z">
              <w:r>
                <w:rPr>
                  <w:rFonts w:cs="Arial"/>
                  <w:sz w:val="24"/>
                  <w:szCs w:val="24"/>
                  <w:lang w:val="es-ES"/>
                </w:rPr>
                <w:t>6</w:t>
              </w:r>
            </w:ins>
            <w:ins w:id="2023" w:author="Javier Kachuka" w:date="2019-11-06T09:18:00Z">
              <w:r>
                <w:rPr>
                  <w:rFonts w:cs="Arial"/>
                  <w:sz w:val="24"/>
                  <w:szCs w:val="24"/>
                  <w:lang w:val="es-ES"/>
                </w:rPr>
                <w:t>.1 Si los datos no son correctos el sistema solicita que se vuelvan a ingresar.</w:t>
              </w:r>
            </w:ins>
          </w:p>
        </w:tc>
      </w:tr>
    </w:tbl>
    <w:p w14:paraId="5EBF2C43" w14:textId="59633B0A" w:rsidR="004E0B3C" w:rsidRDefault="004E0B3C" w:rsidP="00431D6D">
      <w:pPr>
        <w:rPr>
          <w:ins w:id="2024" w:author="Javier Kachuka" w:date="2019-11-06T09:21:00Z"/>
          <w:lang w:val="es-ES"/>
        </w:rPr>
      </w:pPr>
    </w:p>
    <w:tbl>
      <w:tblPr>
        <w:tblStyle w:val="Tablaconcuadrcula"/>
        <w:tblW w:w="0" w:type="auto"/>
        <w:tblLook w:val="04A0" w:firstRow="1" w:lastRow="0" w:firstColumn="1" w:lastColumn="0" w:noHBand="0" w:noVBand="1"/>
      </w:tblPr>
      <w:tblGrid>
        <w:gridCol w:w="2391"/>
        <w:gridCol w:w="2149"/>
        <w:gridCol w:w="4288"/>
      </w:tblGrid>
      <w:tr w:rsidR="005808D1" w:rsidRPr="00A51454" w14:paraId="7056F881" w14:textId="77777777" w:rsidTr="00DA4A60">
        <w:trPr>
          <w:ins w:id="2025" w:author="Javier Kachuka" w:date="2019-11-06T09:21:00Z"/>
        </w:trPr>
        <w:tc>
          <w:tcPr>
            <w:tcW w:w="2391" w:type="dxa"/>
            <w:shd w:val="clear" w:color="auto" w:fill="9CC2E5" w:themeFill="accent1" w:themeFillTint="99"/>
          </w:tcPr>
          <w:p w14:paraId="079914E8" w14:textId="55E6BE52" w:rsidR="005808D1" w:rsidRPr="00EC5FEE" w:rsidRDefault="005808D1" w:rsidP="005808D1">
            <w:pPr>
              <w:rPr>
                <w:ins w:id="2026" w:author="Javier Kachuka" w:date="2019-11-06T09:21:00Z"/>
                <w:rFonts w:cs="Arial"/>
                <w:b/>
                <w:sz w:val="24"/>
                <w:szCs w:val="24"/>
                <w:lang w:val="es-ES"/>
              </w:rPr>
            </w:pPr>
            <w:ins w:id="2027" w:author="Javier Kachuka" w:date="2019-11-06T09:22:00Z">
              <w:r w:rsidRPr="00EC5FEE">
                <w:rPr>
                  <w:rFonts w:cs="Arial"/>
                  <w:b/>
                  <w:sz w:val="24"/>
                  <w:szCs w:val="24"/>
                  <w:lang w:val="es-ES"/>
                </w:rPr>
                <w:t>Caso de uso</w:t>
              </w:r>
            </w:ins>
          </w:p>
        </w:tc>
        <w:tc>
          <w:tcPr>
            <w:tcW w:w="6437" w:type="dxa"/>
            <w:gridSpan w:val="2"/>
          </w:tcPr>
          <w:p w14:paraId="16C3CB32" w14:textId="3EE6A045" w:rsidR="005808D1" w:rsidRPr="00EC5FEE" w:rsidRDefault="005808D1" w:rsidP="005808D1">
            <w:pPr>
              <w:rPr>
                <w:ins w:id="2028" w:author="Javier Kachuka" w:date="2019-11-06T09:21:00Z"/>
                <w:rFonts w:cs="Arial"/>
                <w:sz w:val="24"/>
                <w:szCs w:val="24"/>
                <w:lang w:val="es-ES"/>
              </w:rPr>
            </w:pPr>
            <w:ins w:id="2029" w:author="Javier Kachuka" w:date="2019-11-06T09:22:00Z">
              <w:r>
                <w:rPr>
                  <w:rFonts w:cs="Arial"/>
                  <w:sz w:val="24"/>
                  <w:szCs w:val="24"/>
                  <w:lang w:val="es-ES"/>
                </w:rPr>
                <w:t>Eliminar Conexión</w:t>
              </w:r>
            </w:ins>
          </w:p>
        </w:tc>
      </w:tr>
      <w:tr w:rsidR="005808D1" w:rsidRPr="00A51454" w14:paraId="555BD3F7" w14:textId="77777777" w:rsidTr="00DA4A60">
        <w:trPr>
          <w:ins w:id="2030" w:author="Javier Kachuka" w:date="2019-11-06T09:21:00Z"/>
        </w:trPr>
        <w:tc>
          <w:tcPr>
            <w:tcW w:w="2391" w:type="dxa"/>
            <w:shd w:val="clear" w:color="auto" w:fill="9CC2E5" w:themeFill="accent1" w:themeFillTint="99"/>
          </w:tcPr>
          <w:p w14:paraId="538867AB" w14:textId="6ACA47A2" w:rsidR="005808D1" w:rsidRPr="00EC5FEE" w:rsidRDefault="005808D1" w:rsidP="005808D1">
            <w:pPr>
              <w:rPr>
                <w:ins w:id="2031" w:author="Javier Kachuka" w:date="2019-11-06T09:21:00Z"/>
                <w:rFonts w:cs="Arial"/>
                <w:b/>
                <w:sz w:val="24"/>
                <w:szCs w:val="24"/>
                <w:lang w:val="es-ES"/>
              </w:rPr>
            </w:pPr>
            <w:ins w:id="2032" w:author="Javier Kachuka" w:date="2019-11-06T09:22:00Z">
              <w:r w:rsidRPr="00EC5FEE">
                <w:rPr>
                  <w:rFonts w:cs="Arial"/>
                  <w:b/>
                  <w:sz w:val="24"/>
                  <w:szCs w:val="24"/>
                  <w:lang w:val="es-ES"/>
                </w:rPr>
                <w:t>Actor</w:t>
              </w:r>
            </w:ins>
          </w:p>
        </w:tc>
        <w:tc>
          <w:tcPr>
            <w:tcW w:w="6437" w:type="dxa"/>
            <w:gridSpan w:val="2"/>
          </w:tcPr>
          <w:p w14:paraId="32FE003C" w14:textId="24D6FD7F" w:rsidR="005808D1" w:rsidRPr="00EC5FEE" w:rsidRDefault="005808D1" w:rsidP="005808D1">
            <w:pPr>
              <w:rPr>
                <w:ins w:id="2033" w:author="Javier Kachuka" w:date="2019-11-06T09:21:00Z"/>
                <w:rFonts w:cs="Arial"/>
                <w:sz w:val="24"/>
                <w:szCs w:val="24"/>
                <w:lang w:val="es-ES"/>
              </w:rPr>
            </w:pPr>
            <w:ins w:id="2034" w:author="Javier Kachuka" w:date="2019-11-06T09:22:00Z">
              <w:r>
                <w:rPr>
                  <w:rFonts w:cs="Arial"/>
                  <w:sz w:val="24"/>
                  <w:szCs w:val="24"/>
                  <w:lang w:val="es-ES"/>
                </w:rPr>
                <w:t>Oficinista, administrador</w:t>
              </w:r>
            </w:ins>
          </w:p>
        </w:tc>
      </w:tr>
      <w:tr w:rsidR="005808D1" w:rsidRPr="00576F7E" w14:paraId="7F2D6FD8" w14:textId="77777777" w:rsidTr="00DA4A60">
        <w:trPr>
          <w:ins w:id="2035" w:author="Javier Kachuka" w:date="2019-11-06T09:21:00Z"/>
        </w:trPr>
        <w:tc>
          <w:tcPr>
            <w:tcW w:w="2391" w:type="dxa"/>
            <w:shd w:val="clear" w:color="auto" w:fill="9CC2E5" w:themeFill="accent1" w:themeFillTint="99"/>
          </w:tcPr>
          <w:p w14:paraId="3EDF8039" w14:textId="18C5B5E0" w:rsidR="005808D1" w:rsidRPr="00EC5FEE" w:rsidRDefault="005808D1" w:rsidP="005808D1">
            <w:pPr>
              <w:rPr>
                <w:ins w:id="2036" w:author="Javier Kachuka" w:date="2019-11-06T09:21:00Z"/>
                <w:rFonts w:cs="Arial"/>
                <w:b/>
                <w:sz w:val="24"/>
                <w:szCs w:val="24"/>
                <w:lang w:val="es-ES"/>
              </w:rPr>
            </w:pPr>
            <w:ins w:id="2037" w:author="Javier Kachuka" w:date="2019-11-06T09:22:00Z">
              <w:r w:rsidRPr="00EC5FEE">
                <w:rPr>
                  <w:rFonts w:cs="Arial"/>
                  <w:b/>
                  <w:sz w:val="24"/>
                  <w:szCs w:val="24"/>
                  <w:lang w:val="es-ES"/>
                </w:rPr>
                <w:t xml:space="preserve">Descripción </w:t>
              </w:r>
            </w:ins>
          </w:p>
        </w:tc>
        <w:tc>
          <w:tcPr>
            <w:tcW w:w="6437" w:type="dxa"/>
            <w:gridSpan w:val="2"/>
          </w:tcPr>
          <w:p w14:paraId="1F46EE37" w14:textId="6700ED37" w:rsidR="005808D1" w:rsidRPr="00EC5FEE" w:rsidRDefault="005808D1" w:rsidP="005808D1">
            <w:pPr>
              <w:rPr>
                <w:ins w:id="2038" w:author="Javier Kachuka" w:date="2019-11-06T09:21:00Z"/>
                <w:rFonts w:cs="Arial"/>
                <w:sz w:val="24"/>
                <w:szCs w:val="24"/>
                <w:lang w:val="es-ES"/>
              </w:rPr>
            </w:pPr>
            <w:ins w:id="2039" w:author="Javier Kachuka" w:date="2019-11-06T09:22:00Z">
              <w:r w:rsidRPr="00EC5FEE">
                <w:rPr>
                  <w:rFonts w:cs="Arial"/>
                  <w:sz w:val="24"/>
                  <w:szCs w:val="24"/>
                  <w:lang w:val="es-ES"/>
                </w:rPr>
                <w:t>El</w:t>
              </w:r>
              <w:r>
                <w:rPr>
                  <w:rFonts w:cs="Arial"/>
                  <w:sz w:val="24"/>
                  <w:szCs w:val="24"/>
                  <w:lang w:val="es-ES"/>
                </w:rPr>
                <w:t xml:space="preserve"> oficinista o administrador</w:t>
              </w:r>
              <w:r w:rsidRPr="00EC5FEE">
                <w:rPr>
                  <w:rFonts w:cs="Arial"/>
                  <w:sz w:val="24"/>
                  <w:szCs w:val="24"/>
                  <w:lang w:val="es-ES"/>
                </w:rPr>
                <w:t xml:space="preserve"> puede </w:t>
              </w:r>
              <w:r>
                <w:rPr>
                  <w:rFonts w:cs="Arial"/>
                  <w:sz w:val="24"/>
                  <w:szCs w:val="24"/>
                  <w:lang w:val="es-ES"/>
                </w:rPr>
                <w:t>dar de baja una conexión de un socio</w:t>
              </w:r>
            </w:ins>
          </w:p>
        </w:tc>
      </w:tr>
      <w:tr w:rsidR="005808D1" w:rsidRPr="00EC5FEE" w14:paraId="7DBB7F55" w14:textId="77777777" w:rsidTr="00DA4A60">
        <w:trPr>
          <w:ins w:id="2040" w:author="Javier Kachuka" w:date="2019-11-06T09:21:00Z"/>
        </w:trPr>
        <w:tc>
          <w:tcPr>
            <w:tcW w:w="2391" w:type="dxa"/>
            <w:shd w:val="clear" w:color="auto" w:fill="9CC2E5" w:themeFill="accent1" w:themeFillTint="99"/>
          </w:tcPr>
          <w:p w14:paraId="0D28B6B2" w14:textId="787C3138" w:rsidR="005808D1" w:rsidRPr="00EC5FEE" w:rsidRDefault="005808D1" w:rsidP="005808D1">
            <w:pPr>
              <w:rPr>
                <w:ins w:id="2041" w:author="Javier Kachuka" w:date="2019-11-06T09:21:00Z"/>
                <w:rFonts w:cs="Arial"/>
                <w:b/>
                <w:sz w:val="24"/>
                <w:szCs w:val="24"/>
                <w:lang w:val="es-ES"/>
              </w:rPr>
            </w:pPr>
            <w:ins w:id="2042" w:author="Javier Kachuka" w:date="2019-11-06T09:22:00Z">
              <w:r w:rsidRPr="00EC5FEE">
                <w:rPr>
                  <w:rFonts w:cs="Arial"/>
                  <w:b/>
                  <w:sz w:val="24"/>
                  <w:szCs w:val="24"/>
                  <w:lang w:val="es-ES"/>
                </w:rPr>
                <w:t>Referencia Cruzada</w:t>
              </w:r>
            </w:ins>
          </w:p>
        </w:tc>
        <w:tc>
          <w:tcPr>
            <w:tcW w:w="6437" w:type="dxa"/>
            <w:gridSpan w:val="2"/>
          </w:tcPr>
          <w:p w14:paraId="6DF57CA4" w14:textId="1432A961" w:rsidR="005808D1" w:rsidRPr="00EC5FEE" w:rsidRDefault="005808D1" w:rsidP="005808D1">
            <w:pPr>
              <w:rPr>
                <w:ins w:id="2043" w:author="Javier Kachuka" w:date="2019-11-06T09:21:00Z"/>
                <w:rFonts w:cs="Arial"/>
                <w:sz w:val="24"/>
                <w:szCs w:val="24"/>
                <w:lang w:val="es-ES"/>
              </w:rPr>
            </w:pPr>
            <w:ins w:id="2044" w:author="Javier Kachuka" w:date="2019-11-06T09:22:00Z">
              <w:r w:rsidRPr="00EC5FEE">
                <w:rPr>
                  <w:rFonts w:cs="Arial"/>
                  <w:sz w:val="24"/>
                  <w:szCs w:val="24"/>
                  <w:lang w:val="es-ES"/>
                </w:rPr>
                <w:t>RF</w:t>
              </w:r>
              <w:r>
                <w:rPr>
                  <w:rFonts w:cs="Arial"/>
                  <w:sz w:val="24"/>
                  <w:szCs w:val="24"/>
                  <w:lang w:val="es-ES"/>
                </w:rPr>
                <w:t>2.5</w:t>
              </w:r>
            </w:ins>
          </w:p>
        </w:tc>
      </w:tr>
      <w:tr w:rsidR="005808D1" w:rsidRPr="00576F7E" w14:paraId="39FFA65C" w14:textId="77777777" w:rsidTr="00DA4A60">
        <w:trPr>
          <w:ins w:id="2045" w:author="Javier Kachuka" w:date="2019-11-06T09:21:00Z"/>
        </w:trPr>
        <w:tc>
          <w:tcPr>
            <w:tcW w:w="2391" w:type="dxa"/>
            <w:shd w:val="clear" w:color="auto" w:fill="9CC2E5" w:themeFill="accent1" w:themeFillTint="99"/>
          </w:tcPr>
          <w:p w14:paraId="1D10E57A" w14:textId="77777777" w:rsidR="005808D1" w:rsidRPr="00EC5FEE" w:rsidRDefault="005808D1" w:rsidP="00DA4A60">
            <w:pPr>
              <w:rPr>
                <w:ins w:id="2046" w:author="Javier Kachuka" w:date="2019-11-06T09:21:00Z"/>
                <w:rFonts w:cs="Arial"/>
                <w:b/>
                <w:sz w:val="24"/>
                <w:szCs w:val="24"/>
                <w:lang w:val="es-ES"/>
              </w:rPr>
            </w:pPr>
            <w:ins w:id="2047" w:author="Javier Kachuka" w:date="2019-11-06T09:21:00Z">
              <w:r w:rsidRPr="00EC5FEE">
                <w:rPr>
                  <w:rFonts w:cs="Arial"/>
                  <w:b/>
                  <w:sz w:val="24"/>
                  <w:szCs w:val="24"/>
                  <w:lang w:val="es-ES"/>
                </w:rPr>
                <w:t xml:space="preserve">Precondición </w:t>
              </w:r>
            </w:ins>
          </w:p>
        </w:tc>
        <w:tc>
          <w:tcPr>
            <w:tcW w:w="6437" w:type="dxa"/>
            <w:gridSpan w:val="2"/>
          </w:tcPr>
          <w:p w14:paraId="2C404E11" w14:textId="50D20543" w:rsidR="005808D1" w:rsidRPr="00EC5FEE" w:rsidRDefault="005808D1" w:rsidP="00DA4A60">
            <w:pPr>
              <w:rPr>
                <w:ins w:id="2048" w:author="Javier Kachuka" w:date="2019-11-06T09:21:00Z"/>
                <w:rFonts w:cs="Arial"/>
                <w:sz w:val="24"/>
                <w:szCs w:val="24"/>
                <w:lang w:val="es-ES"/>
              </w:rPr>
            </w:pPr>
            <w:ins w:id="2049" w:author="Javier Kachuka" w:date="2019-11-06T09:22:00Z">
              <w:r>
                <w:rPr>
                  <w:rFonts w:cs="Arial"/>
                  <w:sz w:val="24"/>
                  <w:szCs w:val="24"/>
                  <w:lang w:val="es-ES"/>
                </w:rPr>
                <w:t xml:space="preserve">Existan dos o </w:t>
              </w:r>
            </w:ins>
            <w:ins w:id="2050" w:author="Javier Kachuka" w:date="2019-11-06T09:26:00Z">
              <w:r>
                <w:rPr>
                  <w:rFonts w:cs="Arial"/>
                  <w:sz w:val="24"/>
                  <w:szCs w:val="24"/>
                  <w:lang w:val="es-ES"/>
                </w:rPr>
                <w:t>más</w:t>
              </w:r>
            </w:ins>
            <w:ins w:id="2051" w:author="Javier Kachuka" w:date="2019-11-06T09:22:00Z">
              <w:r>
                <w:rPr>
                  <w:rFonts w:cs="Arial"/>
                  <w:sz w:val="24"/>
                  <w:szCs w:val="24"/>
                  <w:lang w:val="es-ES"/>
                </w:rPr>
                <w:t xml:space="preserve"> conexiones para un socio.</w:t>
              </w:r>
            </w:ins>
          </w:p>
        </w:tc>
      </w:tr>
      <w:tr w:rsidR="005808D1" w:rsidRPr="00576F7E" w14:paraId="31347D14" w14:textId="77777777" w:rsidTr="00DA4A60">
        <w:trPr>
          <w:ins w:id="2052" w:author="Javier Kachuka" w:date="2019-11-06T09:21:00Z"/>
        </w:trPr>
        <w:tc>
          <w:tcPr>
            <w:tcW w:w="2391" w:type="dxa"/>
            <w:shd w:val="clear" w:color="auto" w:fill="9CC2E5" w:themeFill="accent1" w:themeFillTint="99"/>
          </w:tcPr>
          <w:p w14:paraId="1F9DFC81" w14:textId="77777777" w:rsidR="005808D1" w:rsidRPr="00EC5FEE" w:rsidRDefault="005808D1" w:rsidP="00DA4A60">
            <w:pPr>
              <w:rPr>
                <w:ins w:id="2053" w:author="Javier Kachuka" w:date="2019-11-06T09:21:00Z"/>
                <w:rFonts w:cs="Arial"/>
                <w:b/>
                <w:sz w:val="24"/>
                <w:szCs w:val="24"/>
                <w:lang w:val="es-ES"/>
              </w:rPr>
            </w:pPr>
            <w:ins w:id="2054" w:author="Javier Kachuka" w:date="2019-11-06T09:21:00Z">
              <w:r w:rsidRPr="00EC5FEE">
                <w:rPr>
                  <w:rFonts w:cs="Arial"/>
                  <w:b/>
                  <w:sz w:val="24"/>
                  <w:szCs w:val="24"/>
                  <w:lang w:val="es-ES"/>
                </w:rPr>
                <w:t xml:space="preserve">Poscondición </w:t>
              </w:r>
            </w:ins>
          </w:p>
        </w:tc>
        <w:tc>
          <w:tcPr>
            <w:tcW w:w="6437" w:type="dxa"/>
            <w:gridSpan w:val="2"/>
          </w:tcPr>
          <w:p w14:paraId="0AEC959E" w14:textId="27770C40" w:rsidR="005808D1" w:rsidRPr="00EC5FEE" w:rsidRDefault="005808D1">
            <w:pPr>
              <w:rPr>
                <w:ins w:id="2055" w:author="Javier Kachuka" w:date="2019-11-06T09:21:00Z"/>
                <w:rFonts w:cs="Arial"/>
                <w:sz w:val="24"/>
                <w:szCs w:val="24"/>
                <w:lang w:val="es-ES"/>
              </w:rPr>
            </w:pPr>
            <w:ins w:id="2056" w:author="Javier Kachuka" w:date="2019-11-06T09:21:00Z">
              <w:r>
                <w:rPr>
                  <w:rFonts w:cs="Arial"/>
                  <w:sz w:val="24"/>
                  <w:szCs w:val="24"/>
                  <w:lang w:val="es-ES"/>
                </w:rPr>
                <w:t xml:space="preserve">Se </w:t>
              </w:r>
            </w:ins>
            <w:ins w:id="2057" w:author="Javier Kachuka" w:date="2019-11-06T09:22:00Z">
              <w:r>
                <w:rPr>
                  <w:rFonts w:cs="Arial"/>
                  <w:sz w:val="24"/>
                  <w:szCs w:val="24"/>
                  <w:lang w:val="es-ES"/>
                </w:rPr>
                <w:t xml:space="preserve">eliminó </w:t>
              </w:r>
            </w:ins>
            <w:ins w:id="2058" w:author="Javier Kachuka" w:date="2019-11-06T09:21:00Z">
              <w:r>
                <w:rPr>
                  <w:rFonts w:cs="Arial"/>
                  <w:sz w:val="24"/>
                  <w:szCs w:val="24"/>
                  <w:lang w:val="es-ES"/>
                </w:rPr>
                <w:t>una conexión de un socio.</w:t>
              </w:r>
            </w:ins>
          </w:p>
        </w:tc>
      </w:tr>
      <w:tr w:rsidR="005808D1" w:rsidRPr="00EC5FEE" w14:paraId="70766CBE" w14:textId="77777777" w:rsidTr="00DA4A60">
        <w:trPr>
          <w:ins w:id="2059" w:author="Javier Kachuka" w:date="2019-11-06T09:21:00Z"/>
        </w:trPr>
        <w:tc>
          <w:tcPr>
            <w:tcW w:w="8828" w:type="dxa"/>
            <w:gridSpan w:val="3"/>
            <w:shd w:val="clear" w:color="auto" w:fill="9CC2E5" w:themeFill="accent1" w:themeFillTint="99"/>
          </w:tcPr>
          <w:p w14:paraId="45AF4853" w14:textId="77777777" w:rsidR="005808D1" w:rsidRPr="00EC5FEE" w:rsidRDefault="005808D1" w:rsidP="00DA4A60">
            <w:pPr>
              <w:jc w:val="center"/>
              <w:rPr>
                <w:ins w:id="2060" w:author="Javier Kachuka" w:date="2019-11-06T09:21:00Z"/>
                <w:rFonts w:cs="Arial"/>
                <w:b/>
                <w:sz w:val="24"/>
                <w:szCs w:val="24"/>
                <w:lang w:val="es-ES"/>
              </w:rPr>
            </w:pPr>
            <w:ins w:id="2061" w:author="Javier Kachuka" w:date="2019-11-06T09:21:00Z">
              <w:r w:rsidRPr="00EC5FEE">
                <w:rPr>
                  <w:rFonts w:cs="Arial"/>
                  <w:b/>
                  <w:sz w:val="24"/>
                  <w:szCs w:val="24"/>
                  <w:lang w:val="es-ES"/>
                </w:rPr>
                <w:t>Curso Típico de Eventos</w:t>
              </w:r>
            </w:ins>
          </w:p>
        </w:tc>
      </w:tr>
      <w:tr w:rsidR="005808D1" w:rsidRPr="00576F7E" w14:paraId="0707F75F" w14:textId="77777777" w:rsidTr="00DA4A60">
        <w:trPr>
          <w:ins w:id="2062" w:author="Javier Kachuka" w:date="2019-11-06T09:21:00Z"/>
        </w:trPr>
        <w:tc>
          <w:tcPr>
            <w:tcW w:w="4540" w:type="dxa"/>
            <w:gridSpan w:val="2"/>
          </w:tcPr>
          <w:p w14:paraId="0A36B800" w14:textId="76F2CB5C" w:rsidR="005808D1" w:rsidRPr="00EC5FEE" w:rsidRDefault="005808D1">
            <w:pPr>
              <w:pStyle w:val="Prrafodelista"/>
              <w:numPr>
                <w:ilvl w:val="0"/>
                <w:numId w:val="37"/>
              </w:numPr>
              <w:jc w:val="both"/>
              <w:rPr>
                <w:ins w:id="2063" w:author="Javier Kachuka" w:date="2019-11-06T09:21:00Z"/>
                <w:rFonts w:cs="Arial"/>
                <w:sz w:val="24"/>
                <w:szCs w:val="24"/>
                <w:lang w:val="es-ES"/>
              </w:rPr>
            </w:pPr>
            <w:ins w:id="2064" w:author="Javier Kachuka" w:date="2019-11-06T09:21:00Z">
              <w:r>
                <w:rPr>
                  <w:rFonts w:cs="Arial"/>
                  <w:sz w:val="24"/>
                  <w:szCs w:val="24"/>
                  <w:lang w:val="es-ES"/>
                </w:rPr>
                <w:t>El caso de uso comienza cuando el</w:t>
              </w:r>
              <w:commentRangeStart w:id="2065"/>
              <w:r>
                <w:rPr>
                  <w:rFonts w:cs="Arial"/>
                  <w:sz w:val="24"/>
                  <w:szCs w:val="24"/>
                  <w:lang w:val="es-ES"/>
                </w:rPr>
                <w:t xml:space="preserve"> oficinista</w:t>
              </w:r>
              <w:commentRangeEnd w:id="2065"/>
              <w:r>
                <w:rPr>
                  <w:rFonts w:cs="Arial"/>
                  <w:sz w:val="24"/>
                  <w:szCs w:val="24"/>
                  <w:lang w:val="es-ES"/>
                </w:rPr>
                <w:t xml:space="preserve"> o administrador</w:t>
              </w:r>
              <w:r>
                <w:rPr>
                  <w:rStyle w:val="Refdecomentario"/>
                </w:rPr>
                <w:commentReference w:id="2065"/>
              </w:r>
              <w:r>
                <w:rPr>
                  <w:rFonts w:cs="Arial"/>
                  <w:sz w:val="24"/>
                  <w:szCs w:val="24"/>
                  <w:lang w:val="es-ES"/>
                </w:rPr>
                <w:t xml:space="preserve"> solicita</w:t>
              </w:r>
            </w:ins>
            <w:ins w:id="2066" w:author="Javier Kachuka" w:date="2019-11-06T09:24:00Z">
              <w:r>
                <w:rPr>
                  <w:rFonts w:cs="Arial"/>
                  <w:sz w:val="24"/>
                  <w:szCs w:val="24"/>
                  <w:lang w:val="es-ES"/>
                </w:rPr>
                <w:t xml:space="preserve"> eliminar una</w:t>
              </w:r>
            </w:ins>
            <w:ins w:id="2067" w:author="Javier Kachuka" w:date="2019-11-06T09:21:00Z">
              <w:r>
                <w:rPr>
                  <w:rFonts w:cs="Arial"/>
                  <w:sz w:val="24"/>
                  <w:szCs w:val="24"/>
                  <w:lang w:val="es-ES"/>
                </w:rPr>
                <w:t xml:space="preserve"> conexión.</w:t>
              </w:r>
            </w:ins>
          </w:p>
        </w:tc>
        <w:tc>
          <w:tcPr>
            <w:tcW w:w="4288" w:type="dxa"/>
          </w:tcPr>
          <w:p w14:paraId="703D9EF4" w14:textId="77777777" w:rsidR="005808D1" w:rsidRPr="00EC5FEE" w:rsidRDefault="005808D1" w:rsidP="00DA4A60">
            <w:pPr>
              <w:jc w:val="both"/>
              <w:rPr>
                <w:ins w:id="2068" w:author="Javier Kachuka" w:date="2019-11-06T09:21:00Z"/>
                <w:rFonts w:cs="Arial"/>
                <w:sz w:val="24"/>
                <w:szCs w:val="24"/>
                <w:lang w:val="es-ES"/>
              </w:rPr>
            </w:pPr>
          </w:p>
        </w:tc>
      </w:tr>
      <w:tr w:rsidR="005808D1" w:rsidRPr="00576F7E" w14:paraId="39D8D305" w14:textId="77777777" w:rsidTr="00DA4A60">
        <w:trPr>
          <w:ins w:id="2069" w:author="Javier Kachuka" w:date="2019-11-06T09:21:00Z"/>
        </w:trPr>
        <w:tc>
          <w:tcPr>
            <w:tcW w:w="4540" w:type="dxa"/>
            <w:gridSpan w:val="2"/>
          </w:tcPr>
          <w:p w14:paraId="57A9AD62" w14:textId="77777777" w:rsidR="005808D1" w:rsidRPr="00EC5FEE" w:rsidRDefault="005808D1" w:rsidP="00DA4A60">
            <w:pPr>
              <w:jc w:val="both"/>
              <w:rPr>
                <w:ins w:id="2070" w:author="Javier Kachuka" w:date="2019-11-06T09:21:00Z"/>
                <w:rFonts w:cs="Arial"/>
                <w:sz w:val="24"/>
                <w:szCs w:val="24"/>
                <w:lang w:val="es-ES"/>
              </w:rPr>
            </w:pPr>
          </w:p>
        </w:tc>
        <w:tc>
          <w:tcPr>
            <w:tcW w:w="4288" w:type="dxa"/>
          </w:tcPr>
          <w:p w14:paraId="236D7972" w14:textId="77777777" w:rsidR="005808D1" w:rsidRPr="00EC5FEE" w:rsidRDefault="005808D1" w:rsidP="005808D1">
            <w:pPr>
              <w:pStyle w:val="Prrafodelista"/>
              <w:numPr>
                <w:ilvl w:val="0"/>
                <w:numId w:val="37"/>
              </w:numPr>
              <w:jc w:val="both"/>
              <w:rPr>
                <w:ins w:id="2071" w:author="Javier Kachuka" w:date="2019-11-06T09:21:00Z"/>
                <w:rFonts w:cs="Arial"/>
                <w:sz w:val="24"/>
                <w:szCs w:val="24"/>
                <w:lang w:val="es-ES"/>
              </w:rPr>
            </w:pPr>
            <w:ins w:id="2072" w:author="Javier Kachuka" w:date="2019-11-06T09:21:00Z">
              <w:r>
                <w:rPr>
                  <w:rFonts w:cs="Arial"/>
                  <w:sz w:val="24"/>
                  <w:szCs w:val="24"/>
                  <w:lang w:val="es-ES"/>
                </w:rPr>
                <w:t>El sistema solicita que seleccione el socio.</w:t>
              </w:r>
            </w:ins>
          </w:p>
        </w:tc>
      </w:tr>
      <w:tr w:rsidR="005808D1" w:rsidRPr="00576F7E" w14:paraId="20BF6A3C" w14:textId="77777777" w:rsidTr="00DA4A60">
        <w:trPr>
          <w:ins w:id="2073" w:author="Javier Kachuka" w:date="2019-11-06T09:21:00Z"/>
        </w:trPr>
        <w:tc>
          <w:tcPr>
            <w:tcW w:w="4540" w:type="dxa"/>
            <w:gridSpan w:val="2"/>
          </w:tcPr>
          <w:p w14:paraId="4E244108" w14:textId="38286A37" w:rsidR="005808D1" w:rsidRPr="00EC5FEE" w:rsidRDefault="005808D1" w:rsidP="005808D1">
            <w:pPr>
              <w:pStyle w:val="Prrafodelista"/>
              <w:numPr>
                <w:ilvl w:val="0"/>
                <w:numId w:val="37"/>
              </w:numPr>
              <w:jc w:val="both"/>
              <w:rPr>
                <w:ins w:id="2074" w:author="Javier Kachuka" w:date="2019-11-06T09:21:00Z"/>
                <w:rFonts w:cs="Arial"/>
                <w:sz w:val="24"/>
                <w:szCs w:val="24"/>
                <w:lang w:val="es-ES"/>
              </w:rPr>
            </w:pPr>
            <w:ins w:id="2075" w:author="Javier Kachuka" w:date="2019-11-06T09:21:00Z">
              <w:r>
                <w:rPr>
                  <w:rFonts w:cs="Arial"/>
                  <w:sz w:val="24"/>
                  <w:szCs w:val="24"/>
                  <w:lang w:val="es-ES"/>
                </w:rPr>
                <w:t>El oficinista o administrador selecciona al socio</w:t>
              </w:r>
            </w:ins>
            <w:ins w:id="2076" w:author="Javier Kachuka" w:date="2019-11-06T09:25:00Z">
              <w:r>
                <w:rPr>
                  <w:rFonts w:cs="Arial"/>
                  <w:sz w:val="24"/>
                  <w:szCs w:val="24"/>
                  <w:lang w:val="es-ES"/>
                </w:rPr>
                <w:t xml:space="preserve"> y confirma la operación</w:t>
              </w:r>
            </w:ins>
            <w:ins w:id="2077" w:author="Javier Kachuka" w:date="2019-11-06T09:21:00Z">
              <w:r>
                <w:rPr>
                  <w:rFonts w:cs="Arial"/>
                  <w:sz w:val="24"/>
                  <w:szCs w:val="24"/>
                  <w:lang w:val="es-ES"/>
                </w:rPr>
                <w:t>.</w:t>
              </w:r>
            </w:ins>
          </w:p>
        </w:tc>
        <w:tc>
          <w:tcPr>
            <w:tcW w:w="4288" w:type="dxa"/>
          </w:tcPr>
          <w:p w14:paraId="5FDF9E0E" w14:textId="77777777" w:rsidR="005808D1" w:rsidRPr="00EC5FEE" w:rsidRDefault="005808D1" w:rsidP="00DA4A60">
            <w:pPr>
              <w:jc w:val="both"/>
              <w:rPr>
                <w:ins w:id="2078" w:author="Javier Kachuka" w:date="2019-11-06T09:21:00Z"/>
                <w:rFonts w:cs="Arial"/>
                <w:sz w:val="24"/>
                <w:szCs w:val="24"/>
                <w:lang w:val="es-ES"/>
              </w:rPr>
            </w:pPr>
          </w:p>
        </w:tc>
      </w:tr>
      <w:tr w:rsidR="005808D1" w:rsidRPr="00576F7E" w14:paraId="58967F11" w14:textId="77777777" w:rsidTr="00DA4A60">
        <w:trPr>
          <w:ins w:id="2079" w:author="Javier Kachuka" w:date="2019-11-06T09:21:00Z"/>
        </w:trPr>
        <w:tc>
          <w:tcPr>
            <w:tcW w:w="4540" w:type="dxa"/>
            <w:gridSpan w:val="2"/>
          </w:tcPr>
          <w:p w14:paraId="6A5B4FE5" w14:textId="77777777" w:rsidR="005808D1" w:rsidRPr="00A51454" w:rsidRDefault="005808D1" w:rsidP="00DA4A60">
            <w:pPr>
              <w:jc w:val="both"/>
              <w:rPr>
                <w:ins w:id="2080" w:author="Javier Kachuka" w:date="2019-11-06T09:21:00Z"/>
                <w:rFonts w:cs="Arial"/>
                <w:sz w:val="24"/>
                <w:szCs w:val="24"/>
                <w:lang w:val="es-ES"/>
              </w:rPr>
            </w:pPr>
          </w:p>
        </w:tc>
        <w:tc>
          <w:tcPr>
            <w:tcW w:w="4288" w:type="dxa"/>
          </w:tcPr>
          <w:p w14:paraId="4C14E4B3" w14:textId="6D3A342C" w:rsidR="005808D1" w:rsidRPr="00A51454" w:rsidRDefault="005808D1">
            <w:pPr>
              <w:pStyle w:val="Prrafodelista"/>
              <w:numPr>
                <w:ilvl w:val="0"/>
                <w:numId w:val="37"/>
              </w:numPr>
              <w:jc w:val="both"/>
              <w:rPr>
                <w:ins w:id="2081" w:author="Javier Kachuka" w:date="2019-11-06T09:21:00Z"/>
                <w:rFonts w:cs="Arial"/>
                <w:sz w:val="24"/>
                <w:szCs w:val="24"/>
                <w:lang w:val="es-ES"/>
              </w:rPr>
            </w:pPr>
            <w:ins w:id="2082" w:author="Javier Kachuka" w:date="2019-11-06T09:21:00Z">
              <w:r>
                <w:rPr>
                  <w:rFonts w:cs="Arial"/>
                  <w:sz w:val="24"/>
                  <w:szCs w:val="24"/>
                  <w:lang w:val="es-ES"/>
                </w:rPr>
                <w:t>El sistema</w:t>
              </w:r>
            </w:ins>
            <w:ins w:id="2083" w:author="Javier Kachuka" w:date="2019-11-06T09:25:00Z">
              <w:r>
                <w:rPr>
                  <w:rFonts w:cs="Arial"/>
                  <w:sz w:val="24"/>
                  <w:szCs w:val="24"/>
                  <w:lang w:val="es-ES"/>
                </w:rPr>
                <w:t xml:space="preserve"> verifica si no es la única conexión</w:t>
              </w:r>
            </w:ins>
            <w:ins w:id="2084" w:author="Javier Kachuka" w:date="2019-11-06T09:21:00Z">
              <w:r>
                <w:rPr>
                  <w:rFonts w:cs="Arial"/>
                  <w:sz w:val="24"/>
                  <w:szCs w:val="24"/>
                  <w:lang w:val="es-ES"/>
                </w:rPr>
                <w:t>.</w:t>
              </w:r>
            </w:ins>
          </w:p>
        </w:tc>
      </w:tr>
      <w:tr w:rsidR="005808D1" w:rsidRPr="00576F7E" w14:paraId="14319CFB" w14:textId="77777777" w:rsidTr="00DA4A60">
        <w:trPr>
          <w:ins w:id="2085" w:author="Javier Kachuka" w:date="2019-11-06T09:21:00Z"/>
        </w:trPr>
        <w:tc>
          <w:tcPr>
            <w:tcW w:w="4540" w:type="dxa"/>
            <w:gridSpan w:val="2"/>
          </w:tcPr>
          <w:p w14:paraId="71DB755A" w14:textId="77777777" w:rsidR="005808D1" w:rsidRPr="00456A0E" w:rsidRDefault="005808D1" w:rsidP="00DA4A60">
            <w:pPr>
              <w:jc w:val="both"/>
              <w:rPr>
                <w:ins w:id="2086" w:author="Javier Kachuka" w:date="2019-11-06T09:21:00Z"/>
                <w:rFonts w:cs="Arial"/>
                <w:sz w:val="24"/>
                <w:szCs w:val="24"/>
                <w:lang w:val="es-ES"/>
              </w:rPr>
            </w:pPr>
          </w:p>
        </w:tc>
        <w:tc>
          <w:tcPr>
            <w:tcW w:w="4288" w:type="dxa"/>
          </w:tcPr>
          <w:p w14:paraId="0B31E52D" w14:textId="56D708FC" w:rsidR="005808D1" w:rsidRPr="00456A0E" w:rsidRDefault="005808D1">
            <w:pPr>
              <w:pStyle w:val="Prrafodelista"/>
              <w:numPr>
                <w:ilvl w:val="0"/>
                <w:numId w:val="37"/>
              </w:numPr>
              <w:jc w:val="both"/>
              <w:rPr>
                <w:ins w:id="2087" w:author="Javier Kachuka" w:date="2019-11-06T09:21:00Z"/>
                <w:rFonts w:cs="Arial"/>
                <w:sz w:val="24"/>
                <w:szCs w:val="24"/>
                <w:lang w:val="es-ES"/>
              </w:rPr>
            </w:pPr>
            <w:ins w:id="2088" w:author="Javier Kachuka" w:date="2019-11-06T09:21:00Z">
              <w:r>
                <w:rPr>
                  <w:rFonts w:cs="Arial"/>
                  <w:sz w:val="24"/>
                  <w:szCs w:val="24"/>
                  <w:lang w:val="es-ES"/>
                </w:rPr>
                <w:t>El sistema</w:t>
              </w:r>
            </w:ins>
            <w:ins w:id="2089" w:author="Javier Kachuka" w:date="2019-11-06T09:26:00Z">
              <w:r>
                <w:rPr>
                  <w:rFonts w:cs="Arial"/>
                  <w:sz w:val="24"/>
                  <w:szCs w:val="24"/>
                  <w:lang w:val="es-ES"/>
                </w:rPr>
                <w:t xml:space="preserve"> elimina la conexión y finaliza el caso de uso</w:t>
              </w:r>
            </w:ins>
            <w:ins w:id="2090" w:author="Javier Kachuka" w:date="2019-11-06T09:21:00Z">
              <w:r>
                <w:rPr>
                  <w:rFonts w:cs="Arial"/>
                  <w:sz w:val="24"/>
                  <w:szCs w:val="24"/>
                  <w:lang w:val="es-ES"/>
                </w:rPr>
                <w:t>.</w:t>
              </w:r>
            </w:ins>
          </w:p>
        </w:tc>
      </w:tr>
      <w:tr w:rsidR="005808D1" w:rsidRPr="00EC5FEE" w14:paraId="56FBE812" w14:textId="77777777" w:rsidTr="00DA4A60">
        <w:trPr>
          <w:ins w:id="2091" w:author="Javier Kachuka" w:date="2019-11-06T09:21:00Z"/>
        </w:trPr>
        <w:tc>
          <w:tcPr>
            <w:tcW w:w="8828" w:type="dxa"/>
            <w:gridSpan w:val="3"/>
            <w:shd w:val="clear" w:color="auto" w:fill="9CC2E5" w:themeFill="accent1" w:themeFillTint="99"/>
          </w:tcPr>
          <w:p w14:paraId="4E601469" w14:textId="77777777" w:rsidR="005808D1" w:rsidRPr="00EC5FEE" w:rsidRDefault="005808D1" w:rsidP="00DA4A60">
            <w:pPr>
              <w:jc w:val="center"/>
              <w:rPr>
                <w:ins w:id="2092" w:author="Javier Kachuka" w:date="2019-11-06T09:21:00Z"/>
                <w:rFonts w:cs="Arial"/>
                <w:sz w:val="24"/>
                <w:szCs w:val="24"/>
                <w:lang w:val="es-ES"/>
              </w:rPr>
            </w:pPr>
            <w:ins w:id="2093" w:author="Javier Kachuka" w:date="2019-11-06T09:21:00Z">
              <w:r w:rsidRPr="00EC5FEE">
                <w:rPr>
                  <w:rFonts w:cs="Arial"/>
                  <w:b/>
                  <w:sz w:val="24"/>
                  <w:szCs w:val="24"/>
                  <w:lang w:val="es-ES"/>
                </w:rPr>
                <w:t>Curso Alternativo de Eventos</w:t>
              </w:r>
            </w:ins>
          </w:p>
        </w:tc>
      </w:tr>
      <w:tr w:rsidR="005808D1" w:rsidRPr="00576F7E" w14:paraId="322443A5" w14:textId="77777777" w:rsidTr="00DA4A60">
        <w:trPr>
          <w:ins w:id="2094" w:author="Javier Kachuka" w:date="2019-11-06T09:21:00Z"/>
        </w:trPr>
        <w:tc>
          <w:tcPr>
            <w:tcW w:w="4540" w:type="dxa"/>
            <w:gridSpan w:val="2"/>
          </w:tcPr>
          <w:p w14:paraId="1902D1E8" w14:textId="77777777" w:rsidR="005808D1" w:rsidRPr="00EC5FEE" w:rsidRDefault="005808D1" w:rsidP="00DA4A60">
            <w:pPr>
              <w:jc w:val="center"/>
              <w:rPr>
                <w:ins w:id="2095" w:author="Javier Kachuka" w:date="2019-11-06T09:21:00Z"/>
                <w:rFonts w:cs="Arial"/>
                <w:b/>
                <w:sz w:val="24"/>
                <w:szCs w:val="24"/>
                <w:lang w:val="es-ES"/>
              </w:rPr>
            </w:pPr>
          </w:p>
        </w:tc>
        <w:tc>
          <w:tcPr>
            <w:tcW w:w="4288" w:type="dxa"/>
          </w:tcPr>
          <w:p w14:paraId="1C3B832E" w14:textId="202DD289" w:rsidR="005808D1" w:rsidRPr="00EC5FEE" w:rsidRDefault="005808D1">
            <w:pPr>
              <w:jc w:val="both"/>
              <w:rPr>
                <w:ins w:id="2096" w:author="Javier Kachuka" w:date="2019-11-06T09:21:00Z"/>
                <w:rFonts w:cs="Arial"/>
                <w:sz w:val="24"/>
                <w:szCs w:val="24"/>
                <w:lang w:val="es-ES"/>
              </w:rPr>
            </w:pPr>
            <w:ins w:id="2097" w:author="Javier Kachuka" w:date="2019-11-06T09:26:00Z">
              <w:r>
                <w:rPr>
                  <w:rFonts w:cs="Arial"/>
                  <w:sz w:val="24"/>
                  <w:szCs w:val="24"/>
                  <w:lang w:val="es-ES"/>
                </w:rPr>
                <w:t>4</w:t>
              </w:r>
            </w:ins>
            <w:ins w:id="2098" w:author="Javier Kachuka" w:date="2019-11-06T09:21:00Z">
              <w:r>
                <w:rPr>
                  <w:rFonts w:cs="Arial"/>
                  <w:sz w:val="24"/>
                  <w:szCs w:val="24"/>
                  <w:lang w:val="es-ES"/>
                </w:rPr>
                <w:t xml:space="preserve">.1 Si </w:t>
              </w:r>
            </w:ins>
            <w:ins w:id="2099" w:author="Javier Kachuka" w:date="2019-11-06T09:26:00Z">
              <w:r>
                <w:rPr>
                  <w:rFonts w:cs="Arial"/>
                  <w:sz w:val="24"/>
                  <w:szCs w:val="24"/>
                  <w:lang w:val="es-ES"/>
                </w:rPr>
                <w:t>es la única conexión el sistema cancela la operación y finaliza el caso de uso</w:t>
              </w:r>
            </w:ins>
            <w:ins w:id="2100" w:author="Javier Kachuka" w:date="2019-11-06T09:21:00Z">
              <w:r>
                <w:rPr>
                  <w:rFonts w:cs="Arial"/>
                  <w:sz w:val="24"/>
                  <w:szCs w:val="24"/>
                  <w:lang w:val="es-ES"/>
                </w:rPr>
                <w:t>.</w:t>
              </w:r>
            </w:ins>
          </w:p>
        </w:tc>
      </w:tr>
    </w:tbl>
    <w:p w14:paraId="4EDCCC5E" w14:textId="3C6FFFCB" w:rsidR="005808D1" w:rsidRDefault="005808D1" w:rsidP="00431D6D">
      <w:pPr>
        <w:rPr>
          <w:ins w:id="2101" w:author="Javier Kachuka" w:date="2019-11-06T09:28:00Z"/>
          <w:lang w:val="es-ES"/>
        </w:rPr>
      </w:pPr>
    </w:p>
    <w:tbl>
      <w:tblPr>
        <w:tblStyle w:val="Tablaconcuadrcula"/>
        <w:tblW w:w="0" w:type="auto"/>
        <w:tblLook w:val="04A0" w:firstRow="1" w:lastRow="0" w:firstColumn="1" w:lastColumn="0" w:noHBand="0" w:noVBand="1"/>
      </w:tblPr>
      <w:tblGrid>
        <w:gridCol w:w="2122"/>
        <w:gridCol w:w="2292"/>
        <w:gridCol w:w="4414"/>
      </w:tblGrid>
      <w:tr w:rsidR="009C1096" w:rsidRPr="00EC5FEE" w14:paraId="27405BC9" w14:textId="77777777" w:rsidTr="00DA4A60">
        <w:tc>
          <w:tcPr>
            <w:tcW w:w="2122" w:type="dxa"/>
            <w:shd w:val="clear" w:color="auto" w:fill="9CC2E5" w:themeFill="accent1" w:themeFillTint="99"/>
          </w:tcPr>
          <w:p w14:paraId="49B33B05" w14:textId="62C65055" w:rsidR="009C1096" w:rsidRPr="00EC5FEE" w:rsidRDefault="009C1096" w:rsidP="009C1096">
            <w:pPr>
              <w:rPr>
                <w:ins w:id="2102" w:author="Javier Kachuka" w:date="2019-11-06T09:28:00Z"/>
                <w:rFonts w:cs="Arial"/>
                <w:b/>
                <w:sz w:val="24"/>
                <w:szCs w:val="24"/>
                <w:lang w:val="es-ES"/>
              </w:rPr>
            </w:pPr>
            <w:ins w:id="2103" w:author="Javier Kachuka" w:date="2019-11-06T09:29:00Z">
              <w:r w:rsidRPr="00EC5FEE">
                <w:rPr>
                  <w:rFonts w:cs="Arial"/>
                  <w:b/>
                  <w:sz w:val="24"/>
                  <w:szCs w:val="24"/>
                  <w:lang w:val="es-ES"/>
                </w:rPr>
                <w:t>Caso de uso</w:t>
              </w:r>
            </w:ins>
          </w:p>
        </w:tc>
        <w:tc>
          <w:tcPr>
            <w:tcW w:w="6706" w:type="dxa"/>
            <w:gridSpan w:val="2"/>
          </w:tcPr>
          <w:p w14:paraId="7BEBFC70" w14:textId="6B481B4B" w:rsidR="009C1096" w:rsidRPr="00EC5FEE" w:rsidRDefault="009C1096" w:rsidP="009C1096">
            <w:pPr>
              <w:rPr>
                <w:ins w:id="2104" w:author="Javier Kachuka" w:date="2019-11-06T09:28:00Z"/>
                <w:rFonts w:cs="Arial"/>
                <w:sz w:val="24"/>
                <w:szCs w:val="24"/>
                <w:lang w:val="es-ES"/>
              </w:rPr>
            </w:pPr>
            <w:ins w:id="2105" w:author="Javier Kachuka" w:date="2019-11-06T09:29:00Z">
              <w:r>
                <w:rPr>
                  <w:rFonts w:cs="Arial"/>
                  <w:sz w:val="24"/>
                  <w:szCs w:val="24"/>
                  <w:lang w:val="es-ES"/>
                </w:rPr>
                <w:t>Registrar Ingreso</w:t>
              </w:r>
            </w:ins>
          </w:p>
        </w:tc>
      </w:tr>
      <w:tr w:rsidR="009C1096" w:rsidRPr="00576F7E" w14:paraId="226040C0" w14:textId="77777777" w:rsidTr="00DA4A60">
        <w:tc>
          <w:tcPr>
            <w:tcW w:w="2122" w:type="dxa"/>
            <w:shd w:val="clear" w:color="auto" w:fill="9CC2E5" w:themeFill="accent1" w:themeFillTint="99"/>
          </w:tcPr>
          <w:p w14:paraId="6B0DF4AD" w14:textId="2378E3B9" w:rsidR="009C1096" w:rsidRPr="00EC5FEE" w:rsidRDefault="009C1096" w:rsidP="009C1096">
            <w:pPr>
              <w:rPr>
                <w:ins w:id="2106" w:author="Javier Kachuka" w:date="2019-11-06T09:28:00Z"/>
                <w:rFonts w:cs="Arial"/>
                <w:b/>
                <w:sz w:val="24"/>
                <w:szCs w:val="24"/>
                <w:lang w:val="es-ES"/>
              </w:rPr>
            </w:pPr>
            <w:ins w:id="2107" w:author="Javier Kachuka" w:date="2019-11-06T09:29:00Z">
              <w:r w:rsidRPr="00EC5FEE">
                <w:rPr>
                  <w:rFonts w:cs="Arial"/>
                  <w:b/>
                  <w:sz w:val="24"/>
                  <w:szCs w:val="24"/>
                  <w:lang w:val="es-ES"/>
                </w:rPr>
                <w:t>Actor</w:t>
              </w:r>
            </w:ins>
          </w:p>
        </w:tc>
        <w:tc>
          <w:tcPr>
            <w:tcW w:w="6706" w:type="dxa"/>
            <w:gridSpan w:val="2"/>
          </w:tcPr>
          <w:p w14:paraId="117075B4" w14:textId="724DC07D" w:rsidR="009C1096" w:rsidRPr="00EC5FEE" w:rsidRDefault="009C1096" w:rsidP="009C1096">
            <w:pPr>
              <w:rPr>
                <w:ins w:id="2108" w:author="Javier Kachuka" w:date="2019-11-06T09:28:00Z"/>
                <w:rFonts w:cs="Arial"/>
                <w:sz w:val="24"/>
                <w:szCs w:val="24"/>
                <w:lang w:val="es-ES"/>
              </w:rPr>
            </w:pPr>
            <w:ins w:id="2109" w:author="Javier Kachuka" w:date="2019-11-06T09:29:00Z">
              <w:r w:rsidRPr="00EC5FEE">
                <w:rPr>
                  <w:rFonts w:cs="Arial"/>
                  <w:sz w:val="24"/>
                  <w:szCs w:val="24"/>
                  <w:lang w:val="es-ES"/>
                </w:rPr>
                <w:t xml:space="preserve">Empleado </w:t>
              </w:r>
              <w:r>
                <w:rPr>
                  <w:rFonts w:cs="Arial"/>
                  <w:sz w:val="24"/>
                  <w:szCs w:val="24"/>
                  <w:lang w:val="es-ES"/>
                </w:rPr>
                <w:t>de planta, oficinista, administrador</w:t>
              </w:r>
            </w:ins>
          </w:p>
        </w:tc>
      </w:tr>
      <w:tr w:rsidR="009C1096" w:rsidRPr="00576F7E" w14:paraId="1AFC8409" w14:textId="77777777" w:rsidTr="00DA4A60">
        <w:tc>
          <w:tcPr>
            <w:tcW w:w="2122" w:type="dxa"/>
            <w:shd w:val="clear" w:color="auto" w:fill="9CC2E5" w:themeFill="accent1" w:themeFillTint="99"/>
          </w:tcPr>
          <w:p w14:paraId="61A0CEBA" w14:textId="10F40AE4" w:rsidR="009C1096" w:rsidRPr="00EC5FEE" w:rsidRDefault="009C1096" w:rsidP="009C1096">
            <w:pPr>
              <w:rPr>
                <w:ins w:id="2110" w:author="Javier Kachuka" w:date="2019-11-06T09:28:00Z"/>
                <w:rFonts w:cs="Arial"/>
                <w:b/>
                <w:sz w:val="24"/>
                <w:szCs w:val="24"/>
                <w:lang w:val="es-ES"/>
              </w:rPr>
            </w:pPr>
            <w:ins w:id="2111" w:author="Javier Kachuka" w:date="2019-11-06T09:29:00Z">
              <w:r w:rsidRPr="00EC5FEE">
                <w:rPr>
                  <w:rFonts w:cs="Arial"/>
                  <w:b/>
                  <w:sz w:val="24"/>
                  <w:szCs w:val="24"/>
                  <w:lang w:val="es-ES"/>
                </w:rPr>
                <w:t xml:space="preserve">Descripción </w:t>
              </w:r>
            </w:ins>
          </w:p>
        </w:tc>
        <w:tc>
          <w:tcPr>
            <w:tcW w:w="6706" w:type="dxa"/>
            <w:gridSpan w:val="2"/>
          </w:tcPr>
          <w:p w14:paraId="7127B29F" w14:textId="530B844B" w:rsidR="009C1096" w:rsidRPr="00EC5FEE" w:rsidRDefault="009C1096" w:rsidP="009C1096">
            <w:pPr>
              <w:rPr>
                <w:ins w:id="2112" w:author="Javier Kachuka" w:date="2019-11-06T09:28:00Z"/>
                <w:rFonts w:cs="Arial"/>
                <w:sz w:val="24"/>
                <w:szCs w:val="24"/>
                <w:lang w:val="es-ES"/>
              </w:rPr>
            </w:pPr>
            <w:ins w:id="2113" w:author="Javier Kachuka" w:date="2019-11-06T09:29:00Z">
              <w:r w:rsidRPr="00EC5FEE">
                <w:rPr>
                  <w:rFonts w:cs="Arial"/>
                  <w:sz w:val="24"/>
                  <w:szCs w:val="24"/>
                  <w:lang w:val="es-ES"/>
                </w:rPr>
                <w:t>El empleado</w:t>
              </w:r>
              <w:r>
                <w:rPr>
                  <w:rFonts w:cs="Arial"/>
                  <w:sz w:val="24"/>
                  <w:szCs w:val="24"/>
                  <w:lang w:val="es-ES"/>
                </w:rPr>
                <w:t xml:space="preserve"> de planta, oficinista o administrador</w:t>
              </w:r>
              <w:r w:rsidRPr="00EC5FEE">
                <w:rPr>
                  <w:rFonts w:cs="Arial"/>
                  <w:sz w:val="24"/>
                  <w:szCs w:val="24"/>
                  <w:lang w:val="es-ES"/>
                </w:rPr>
                <w:t xml:space="preserve"> </w:t>
              </w:r>
              <w:r>
                <w:rPr>
                  <w:rFonts w:cs="Arial"/>
                  <w:sz w:val="24"/>
                  <w:szCs w:val="24"/>
                  <w:lang w:val="es-ES"/>
                </w:rPr>
                <w:t>registra un nuevo movimiento de tipo ingreso al sistema</w:t>
              </w:r>
            </w:ins>
          </w:p>
        </w:tc>
      </w:tr>
      <w:tr w:rsidR="009C1096" w:rsidRPr="00EC5FEE" w14:paraId="113F09DA" w14:textId="77777777" w:rsidTr="00DA4A60">
        <w:tc>
          <w:tcPr>
            <w:tcW w:w="2122" w:type="dxa"/>
            <w:shd w:val="clear" w:color="auto" w:fill="9CC2E5" w:themeFill="accent1" w:themeFillTint="99"/>
          </w:tcPr>
          <w:p w14:paraId="646213ED" w14:textId="3A4853AB" w:rsidR="009C1096" w:rsidRPr="00EC5FEE" w:rsidRDefault="009C1096" w:rsidP="009C1096">
            <w:pPr>
              <w:rPr>
                <w:ins w:id="2114" w:author="Javier Kachuka" w:date="2019-11-06T09:28:00Z"/>
                <w:rFonts w:cs="Arial"/>
                <w:b/>
                <w:sz w:val="24"/>
                <w:szCs w:val="24"/>
                <w:lang w:val="es-ES"/>
              </w:rPr>
            </w:pPr>
            <w:ins w:id="2115" w:author="Javier Kachuka" w:date="2019-11-06T09:29:00Z">
              <w:r w:rsidRPr="00EC5FEE">
                <w:rPr>
                  <w:rFonts w:cs="Arial"/>
                  <w:b/>
                  <w:sz w:val="24"/>
                  <w:szCs w:val="24"/>
                  <w:lang w:val="es-ES"/>
                </w:rPr>
                <w:t>Referencia Cruzada</w:t>
              </w:r>
            </w:ins>
          </w:p>
        </w:tc>
        <w:tc>
          <w:tcPr>
            <w:tcW w:w="6706" w:type="dxa"/>
            <w:gridSpan w:val="2"/>
          </w:tcPr>
          <w:p w14:paraId="21A34FF4" w14:textId="42D5D32D" w:rsidR="009C1096" w:rsidRPr="00EC5FEE" w:rsidRDefault="009C1096" w:rsidP="009C1096">
            <w:pPr>
              <w:rPr>
                <w:ins w:id="2116" w:author="Javier Kachuka" w:date="2019-11-06T09:28:00Z"/>
                <w:rFonts w:cs="Arial"/>
                <w:sz w:val="24"/>
                <w:szCs w:val="24"/>
                <w:lang w:val="es-ES"/>
              </w:rPr>
            </w:pPr>
            <w:ins w:id="2117" w:author="Javier Kachuka" w:date="2019-11-06T09:29:00Z">
              <w:r w:rsidRPr="00EC5FEE">
                <w:rPr>
                  <w:rFonts w:cs="Arial"/>
                  <w:sz w:val="24"/>
                  <w:szCs w:val="24"/>
                  <w:lang w:val="es-ES"/>
                </w:rPr>
                <w:t>RF3.</w:t>
              </w:r>
              <w:r>
                <w:rPr>
                  <w:rFonts w:cs="Arial"/>
                  <w:sz w:val="24"/>
                  <w:szCs w:val="24"/>
                  <w:lang w:val="es-ES"/>
                </w:rPr>
                <w:t>4</w:t>
              </w:r>
            </w:ins>
          </w:p>
        </w:tc>
      </w:tr>
      <w:tr w:rsidR="009C1096" w:rsidRPr="00576F7E" w14:paraId="2BB7D1E1" w14:textId="77777777" w:rsidTr="00DA4A60">
        <w:tc>
          <w:tcPr>
            <w:tcW w:w="2122" w:type="dxa"/>
            <w:shd w:val="clear" w:color="auto" w:fill="9CC2E5" w:themeFill="accent1" w:themeFillTint="99"/>
          </w:tcPr>
          <w:p w14:paraId="3A69AB3D" w14:textId="77777777" w:rsidR="009C1096" w:rsidRPr="00EC5FEE" w:rsidRDefault="009C1096" w:rsidP="00DA4A60">
            <w:pPr>
              <w:rPr>
                <w:ins w:id="2118" w:author="Javier Kachuka" w:date="2019-11-06T09:28:00Z"/>
                <w:rFonts w:cs="Arial"/>
                <w:b/>
                <w:sz w:val="24"/>
                <w:szCs w:val="24"/>
                <w:lang w:val="es-ES"/>
              </w:rPr>
            </w:pPr>
            <w:ins w:id="2119" w:author="Javier Kachuka" w:date="2019-11-06T09:28:00Z">
              <w:r w:rsidRPr="00EC5FEE">
                <w:rPr>
                  <w:rFonts w:cs="Arial"/>
                  <w:b/>
                  <w:sz w:val="24"/>
                  <w:szCs w:val="24"/>
                  <w:lang w:val="es-ES"/>
                </w:rPr>
                <w:t xml:space="preserve">Precondición </w:t>
              </w:r>
            </w:ins>
          </w:p>
        </w:tc>
        <w:tc>
          <w:tcPr>
            <w:tcW w:w="6706" w:type="dxa"/>
            <w:gridSpan w:val="2"/>
          </w:tcPr>
          <w:p w14:paraId="02DB2219" w14:textId="4EFE0AA8" w:rsidR="009C1096" w:rsidRPr="00EC5FEE" w:rsidRDefault="009C1096">
            <w:pPr>
              <w:rPr>
                <w:ins w:id="2120" w:author="Javier Kachuka" w:date="2019-11-06T09:28:00Z"/>
                <w:rFonts w:cs="Arial"/>
                <w:sz w:val="24"/>
                <w:szCs w:val="24"/>
                <w:lang w:val="es-ES"/>
              </w:rPr>
            </w:pPr>
            <w:ins w:id="2121" w:author="Javier Kachuka" w:date="2019-11-06T09:29:00Z">
              <w:r>
                <w:rPr>
                  <w:rFonts w:cs="Arial"/>
                  <w:sz w:val="24"/>
                  <w:szCs w:val="24"/>
                  <w:lang w:val="es-ES"/>
                </w:rPr>
                <w:t>Que existan productos y proveedores cargados.</w:t>
              </w:r>
            </w:ins>
            <w:ins w:id="2122" w:author="Javier Kachuka" w:date="2019-11-06T09:28:00Z">
              <w:del w:id="2123" w:author="Javier Kachuka" w:date="2019-11-06T09:29:00Z">
                <w:r w:rsidDel="009C1096">
                  <w:rPr>
                    <w:rFonts w:cs="Arial"/>
                    <w:sz w:val="24"/>
                    <w:szCs w:val="24"/>
                    <w:lang w:val="es-ES"/>
                  </w:rPr>
                  <w:delText>Que el empleado se encuentre logueado.</w:delText>
                </w:r>
              </w:del>
            </w:ins>
          </w:p>
        </w:tc>
      </w:tr>
      <w:tr w:rsidR="009C1096" w:rsidRPr="00576F7E" w14:paraId="040DA917" w14:textId="77777777" w:rsidTr="00DA4A60">
        <w:tc>
          <w:tcPr>
            <w:tcW w:w="2122" w:type="dxa"/>
            <w:shd w:val="clear" w:color="auto" w:fill="9CC2E5" w:themeFill="accent1" w:themeFillTint="99"/>
          </w:tcPr>
          <w:p w14:paraId="45FB7271" w14:textId="77777777" w:rsidR="009C1096" w:rsidRPr="00EC5FEE" w:rsidRDefault="009C1096" w:rsidP="00DA4A60">
            <w:pPr>
              <w:rPr>
                <w:ins w:id="2124" w:author="Javier Kachuka" w:date="2019-11-06T09:28:00Z"/>
                <w:rFonts w:cs="Arial"/>
                <w:b/>
                <w:sz w:val="24"/>
                <w:szCs w:val="24"/>
                <w:lang w:val="es-ES"/>
              </w:rPr>
            </w:pPr>
            <w:ins w:id="2125" w:author="Javier Kachuka" w:date="2019-11-06T09:28:00Z">
              <w:r w:rsidRPr="00EC5FEE">
                <w:rPr>
                  <w:rFonts w:cs="Arial"/>
                  <w:b/>
                  <w:sz w:val="24"/>
                  <w:szCs w:val="24"/>
                  <w:lang w:val="es-ES"/>
                </w:rPr>
                <w:t xml:space="preserve">Poscondición </w:t>
              </w:r>
            </w:ins>
          </w:p>
        </w:tc>
        <w:tc>
          <w:tcPr>
            <w:tcW w:w="6706" w:type="dxa"/>
            <w:gridSpan w:val="2"/>
          </w:tcPr>
          <w:p w14:paraId="5A623164" w14:textId="77777777" w:rsidR="009C1096" w:rsidRPr="00CC2B8E" w:rsidRDefault="009C1096" w:rsidP="00DA4A60">
            <w:pPr>
              <w:rPr>
                <w:ins w:id="2126" w:author="Javier Kachuka" w:date="2019-11-06T09:28:00Z"/>
                <w:rFonts w:cs="Arial"/>
                <w:sz w:val="24"/>
                <w:szCs w:val="24"/>
                <w:lang w:val="es-ES"/>
              </w:rPr>
            </w:pPr>
            <w:ins w:id="2127" w:author="Javier Kachuka" w:date="2019-11-06T09:28:00Z">
              <w:r>
                <w:rPr>
                  <w:rFonts w:cs="Arial"/>
                  <w:sz w:val="24"/>
                  <w:szCs w:val="24"/>
                  <w:lang w:val="es-ES"/>
                </w:rPr>
                <w:t>Se registró una nueva cantidad disponible de un producto.</w:t>
              </w:r>
            </w:ins>
          </w:p>
        </w:tc>
      </w:tr>
      <w:tr w:rsidR="009C1096" w:rsidRPr="00CC2B8E" w14:paraId="31D01600" w14:textId="77777777" w:rsidTr="00DA4A60">
        <w:tc>
          <w:tcPr>
            <w:tcW w:w="8828" w:type="dxa"/>
            <w:gridSpan w:val="3"/>
            <w:shd w:val="clear" w:color="auto" w:fill="9CC2E5" w:themeFill="accent1" w:themeFillTint="99"/>
          </w:tcPr>
          <w:p w14:paraId="1B1C9014" w14:textId="77777777" w:rsidR="009C1096" w:rsidRPr="00EC5FEE" w:rsidRDefault="009C1096" w:rsidP="00DA4A60">
            <w:pPr>
              <w:jc w:val="center"/>
              <w:rPr>
                <w:ins w:id="2128" w:author="Javier Kachuka" w:date="2019-11-06T09:28:00Z"/>
                <w:rFonts w:cs="Arial"/>
                <w:b/>
                <w:sz w:val="24"/>
                <w:szCs w:val="24"/>
                <w:lang w:val="es-ES"/>
              </w:rPr>
            </w:pPr>
            <w:ins w:id="2129" w:author="Javier Kachuka" w:date="2019-11-06T09:28:00Z">
              <w:r w:rsidRPr="00EC5FEE">
                <w:rPr>
                  <w:rFonts w:cs="Arial"/>
                  <w:b/>
                  <w:sz w:val="24"/>
                  <w:szCs w:val="24"/>
                  <w:lang w:val="es-ES"/>
                </w:rPr>
                <w:t>Curso Típico de Eventos</w:t>
              </w:r>
            </w:ins>
          </w:p>
        </w:tc>
      </w:tr>
      <w:tr w:rsidR="009C1096" w:rsidRPr="00576F7E" w14:paraId="4B983D6C" w14:textId="77777777" w:rsidTr="00DA4A60">
        <w:tc>
          <w:tcPr>
            <w:tcW w:w="4414" w:type="dxa"/>
            <w:gridSpan w:val="2"/>
          </w:tcPr>
          <w:p w14:paraId="16E8C376" w14:textId="6BDE695F" w:rsidR="009C1096" w:rsidRPr="00EC5FEE" w:rsidRDefault="009C1096">
            <w:pPr>
              <w:pStyle w:val="Prrafodelista"/>
              <w:numPr>
                <w:ilvl w:val="0"/>
                <w:numId w:val="13"/>
              </w:numPr>
              <w:jc w:val="both"/>
              <w:rPr>
                <w:ins w:id="2130" w:author="Javier Kachuka" w:date="2019-11-06T09:28:00Z"/>
                <w:rFonts w:cs="Arial"/>
                <w:sz w:val="24"/>
                <w:szCs w:val="24"/>
                <w:lang w:val="es-ES"/>
              </w:rPr>
            </w:pPr>
            <w:ins w:id="2131" w:author="Javier Kachuka" w:date="2019-11-06T09:28:00Z">
              <w:r>
                <w:rPr>
                  <w:rFonts w:cs="Arial"/>
                  <w:sz w:val="24"/>
                  <w:szCs w:val="24"/>
                  <w:lang w:val="es-ES"/>
                </w:rPr>
                <w:t>El caso de uso comienza cuando el empleado</w:t>
              </w:r>
            </w:ins>
            <w:ins w:id="2132" w:author="Javier Kachuka" w:date="2019-11-06T09:30:00Z">
              <w:r>
                <w:rPr>
                  <w:rFonts w:cs="Arial"/>
                  <w:sz w:val="24"/>
                  <w:szCs w:val="24"/>
                  <w:lang w:val="es-ES"/>
                </w:rPr>
                <w:t xml:space="preserve"> de planta, oficinista o administrador</w:t>
              </w:r>
            </w:ins>
            <w:ins w:id="2133" w:author="Javier Kachuka" w:date="2019-11-06T09:28:00Z">
              <w:r>
                <w:rPr>
                  <w:rFonts w:cs="Arial"/>
                  <w:sz w:val="24"/>
                  <w:szCs w:val="24"/>
                  <w:lang w:val="es-ES"/>
                </w:rPr>
                <w:t xml:space="preserve"> selecciona </w:t>
              </w:r>
            </w:ins>
            <w:ins w:id="2134" w:author="Javier Kachuka" w:date="2019-11-06T09:35:00Z">
              <w:r>
                <w:rPr>
                  <w:rFonts w:cs="Arial"/>
                  <w:sz w:val="24"/>
                  <w:szCs w:val="24"/>
                  <w:lang w:val="es-ES"/>
                </w:rPr>
                <w:t>registrar ingreso</w:t>
              </w:r>
            </w:ins>
            <w:ins w:id="2135" w:author="Javier Kachuka" w:date="2019-11-06T09:28:00Z">
              <w:del w:id="2136" w:author="Javier Kachuka" w:date="2019-11-06T09:30:00Z">
                <w:r w:rsidDel="009C1096">
                  <w:rPr>
                    <w:rFonts w:cs="Arial"/>
                    <w:sz w:val="24"/>
                    <w:szCs w:val="24"/>
                    <w:lang w:val="es-ES"/>
                  </w:rPr>
                  <w:delText>cargar stock</w:delText>
                </w:r>
              </w:del>
              <w:r>
                <w:rPr>
                  <w:rFonts w:cs="Arial"/>
                  <w:sz w:val="24"/>
                  <w:szCs w:val="24"/>
                  <w:lang w:val="es-ES"/>
                </w:rPr>
                <w:t xml:space="preserve">. </w:t>
              </w:r>
            </w:ins>
          </w:p>
        </w:tc>
        <w:tc>
          <w:tcPr>
            <w:tcW w:w="4414" w:type="dxa"/>
          </w:tcPr>
          <w:p w14:paraId="7A9F47F3" w14:textId="77777777" w:rsidR="009C1096" w:rsidRPr="00EC5FEE" w:rsidRDefault="009C1096" w:rsidP="00DA4A60">
            <w:pPr>
              <w:jc w:val="both"/>
              <w:rPr>
                <w:ins w:id="2137" w:author="Javier Kachuka" w:date="2019-11-06T09:28:00Z"/>
                <w:rFonts w:cs="Arial"/>
                <w:sz w:val="24"/>
                <w:szCs w:val="24"/>
                <w:lang w:val="es-ES"/>
              </w:rPr>
            </w:pPr>
          </w:p>
        </w:tc>
      </w:tr>
      <w:tr w:rsidR="009C1096" w:rsidRPr="00576F7E" w14:paraId="5E2EFE63" w14:textId="77777777" w:rsidTr="00DA4A60">
        <w:tc>
          <w:tcPr>
            <w:tcW w:w="4414" w:type="dxa"/>
            <w:gridSpan w:val="2"/>
          </w:tcPr>
          <w:p w14:paraId="2A7933B9" w14:textId="77777777" w:rsidR="009C1096" w:rsidRPr="00EC5FEE" w:rsidRDefault="009C1096" w:rsidP="00DA4A60">
            <w:pPr>
              <w:jc w:val="both"/>
              <w:rPr>
                <w:ins w:id="2138" w:author="Javier Kachuka" w:date="2019-11-06T09:28:00Z"/>
                <w:rFonts w:cs="Arial"/>
                <w:sz w:val="24"/>
                <w:szCs w:val="24"/>
                <w:lang w:val="es-ES"/>
              </w:rPr>
            </w:pPr>
          </w:p>
        </w:tc>
        <w:tc>
          <w:tcPr>
            <w:tcW w:w="4414" w:type="dxa"/>
          </w:tcPr>
          <w:p w14:paraId="06C211BC" w14:textId="5C729CF5" w:rsidR="009C1096" w:rsidRPr="00EC5FEE" w:rsidRDefault="009C1096">
            <w:pPr>
              <w:pStyle w:val="Prrafodelista"/>
              <w:numPr>
                <w:ilvl w:val="0"/>
                <w:numId w:val="13"/>
              </w:numPr>
              <w:jc w:val="both"/>
              <w:rPr>
                <w:ins w:id="2139" w:author="Javier Kachuka" w:date="2019-11-06T09:28:00Z"/>
                <w:rFonts w:cs="Arial"/>
                <w:sz w:val="24"/>
                <w:szCs w:val="24"/>
                <w:lang w:val="es-ES"/>
              </w:rPr>
            </w:pPr>
            <w:ins w:id="2140" w:author="Javier Kachuka" w:date="2019-11-06T09:28:00Z">
              <w:r>
                <w:rPr>
                  <w:rFonts w:cs="Arial"/>
                  <w:sz w:val="24"/>
                  <w:szCs w:val="24"/>
                  <w:lang w:val="es-ES"/>
                </w:rPr>
                <w:t xml:space="preserve">El sistema solicita que el empleado </w:t>
              </w:r>
            </w:ins>
            <w:ins w:id="2141" w:author="Javier Kachuka" w:date="2019-11-06T09:36:00Z">
              <w:r>
                <w:rPr>
                  <w:rFonts w:cs="Arial"/>
                  <w:sz w:val="24"/>
                  <w:szCs w:val="24"/>
                  <w:lang w:val="es-ES"/>
                </w:rPr>
                <w:t xml:space="preserve">de planta, oficinista o administrador </w:t>
              </w:r>
            </w:ins>
            <w:ins w:id="2142" w:author="Javier Kachuka" w:date="2019-11-06T09:28:00Z">
              <w:r>
                <w:rPr>
                  <w:rFonts w:cs="Arial"/>
                  <w:sz w:val="24"/>
                  <w:szCs w:val="24"/>
                  <w:lang w:val="es-ES"/>
                </w:rPr>
                <w:t>ingrese el número de identificación del producto, la cantidad que ingresa de ese producto</w:t>
              </w:r>
            </w:ins>
            <w:ins w:id="2143" w:author="Javier Kachuka" w:date="2019-11-06T09:31:00Z">
              <w:r>
                <w:rPr>
                  <w:rFonts w:cs="Arial"/>
                  <w:sz w:val="24"/>
                  <w:szCs w:val="24"/>
                  <w:lang w:val="es-ES"/>
                </w:rPr>
                <w:t xml:space="preserve">, el </w:t>
              </w:r>
            </w:ins>
            <w:ins w:id="2144" w:author="Javier Kachuka" w:date="2019-11-06T09:28:00Z">
              <w:del w:id="2145" w:author="Javier Kachuka" w:date="2019-11-06T09:31:00Z">
                <w:r w:rsidDel="009C1096">
                  <w:rPr>
                    <w:rFonts w:cs="Arial"/>
                    <w:sz w:val="24"/>
                    <w:szCs w:val="24"/>
                    <w:lang w:val="es-ES"/>
                  </w:rPr>
                  <w:delText xml:space="preserve"> y a que </w:delText>
                </w:r>
              </w:del>
              <w:r>
                <w:rPr>
                  <w:rFonts w:cs="Arial"/>
                  <w:sz w:val="24"/>
                  <w:szCs w:val="24"/>
                  <w:lang w:val="es-ES"/>
                </w:rPr>
                <w:t>almacén</w:t>
              </w:r>
            </w:ins>
            <w:ins w:id="2146" w:author="Javier Kachuka" w:date="2019-11-06T09:31:00Z">
              <w:r>
                <w:rPr>
                  <w:rFonts w:cs="Arial"/>
                  <w:sz w:val="24"/>
                  <w:szCs w:val="24"/>
                  <w:lang w:val="es-ES"/>
                </w:rPr>
                <w:t xml:space="preserve"> al que corresponde y el proveedor</w:t>
              </w:r>
            </w:ins>
            <w:ins w:id="2147" w:author="Javier Kachuka" w:date="2019-11-06T09:28:00Z">
              <w:del w:id="2148" w:author="Javier Kachuka" w:date="2019-11-06T09:31:00Z">
                <w:r w:rsidDel="009C1096">
                  <w:rPr>
                    <w:rFonts w:cs="Arial"/>
                    <w:sz w:val="24"/>
                    <w:szCs w:val="24"/>
                    <w:lang w:val="es-ES"/>
                  </w:rPr>
                  <w:delText xml:space="preserve"> corresponde</w:delText>
                </w:r>
              </w:del>
              <w:r>
                <w:rPr>
                  <w:rFonts w:cs="Arial"/>
                  <w:sz w:val="24"/>
                  <w:szCs w:val="24"/>
                  <w:lang w:val="es-ES"/>
                </w:rPr>
                <w:t xml:space="preserve">. </w:t>
              </w:r>
            </w:ins>
          </w:p>
        </w:tc>
      </w:tr>
      <w:tr w:rsidR="009C1096" w:rsidRPr="00576F7E" w14:paraId="45090489" w14:textId="77777777" w:rsidTr="00DA4A60">
        <w:tc>
          <w:tcPr>
            <w:tcW w:w="4414" w:type="dxa"/>
            <w:gridSpan w:val="2"/>
          </w:tcPr>
          <w:p w14:paraId="4BE1F26F" w14:textId="6EBAD220" w:rsidR="009C1096" w:rsidRPr="005C326A" w:rsidRDefault="009C1096" w:rsidP="00DA4A60">
            <w:pPr>
              <w:pStyle w:val="Prrafodelista"/>
              <w:numPr>
                <w:ilvl w:val="0"/>
                <w:numId w:val="13"/>
              </w:numPr>
              <w:jc w:val="both"/>
              <w:rPr>
                <w:ins w:id="2149" w:author="Javier Kachuka" w:date="2019-11-06T09:28:00Z"/>
                <w:rFonts w:cs="Arial"/>
                <w:sz w:val="24"/>
                <w:szCs w:val="24"/>
                <w:lang w:val="es-ES"/>
              </w:rPr>
            </w:pPr>
            <w:ins w:id="2150" w:author="Javier Kachuka" w:date="2019-11-06T09:28:00Z">
              <w:r>
                <w:rPr>
                  <w:rFonts w:cs="Arial"/>
                  <w:sz w:val="24"/>
                  <w:szCs w:val="24"/>
                  <w:lang w:val="es-ES"/>
                </w:rPr>
                <w:t>El empleado</w:t>
              </w:r>
            </w:ins>
            <w:ins w:id="2151" w:author="Javier Kachuka" w:date="2019-11-06T09:33:00Z">
              <w:r>
                <w:rPr>
                  <w:rFonts w:cs="Arial"/>
                  <w:sz w:val="24"/>
                  <w:szCs w:val="24"/>
                  <w:lang w:val="es-ES"/>
                </w:rPr>
                <w:t xml:space="preserve"> de planta, oficinista o administrador</w:t>
              </w:r>
            </w:ins>
            <w:ins w:id="2152" w:author="Javier Kachuka" w:date="2019-11-06T09:28:00Z">
              <w:r>
                <w:rPr>
                  <w:rFonts w:cs="Arial"/>
                  <w:sz w:val="24"/>
                  <w:szCs w:val="24"/>
                  <w:lang w:val="es-ES"/>
                </w:rPr>
                <w:t xml:space="preserve"> ingresa el número de identificación, la cantidad</w:t>
              </w:r>
            </w:ins>
            <w:ins w:id="2153" w:author="Javier Kachuka" w:date="2019-11-06T09:31:00Z">
              <w:r>
                <w:rPr>
                  <w:rFonts w:cs="Arial"/>
                  <w:sz w:val="24"/>
                  <w:szCs w:val="24"/>
                  <w:lang w:val="es-ES"/>
                </w:rPr>
                <w:t xml:space="preserve">, </w:t>
              </w:r>
            </w:ins>
            <w:ins w:id="2154" w:author="Javier Kachuka" w:date="2019-11-06T09:28:00Z">
              <w:del w:id="2155" w:author="Javier Kachuka" w:date="2019-11-06T09:31:00Z">
                <w:r w:rsidDel="009C1096">
                  <w:rPr>
                    <w:rFonts w:cs="Arial"/>
                    <w:sz w:val="24"/>
                    <w:szCs w:val="24"/>
                    <w:lang w:val="es-ES"/>
                  </w:rPr>
                  <w:delText xml:space="preserve"> y </w:delText>
                </w:r>
              </w:del>
              <w:r>
                <w:rPr>
                  <w:rFonts w:cs="Arial"/>
                  <w:sz w:val="24"/>
                  <w:szCs w:val="24"/>
                  <w:lang w:val="es-ES"/>
                </w:rPr>
                <w:t>el almacén correspondiente</w:t>
              </w:r>
            </w:ins>
            <w:ins w:id="2156" w:author="Javier Kachuka" w:date="2019-11-06T09:31:00Z">
              <w:r>
                <w:rPr>
                  <w:rFonts w:cs="Arial"/>
                  <w:sz w:val="24"/>
                  <w:szCs w:val="24"/>
                  <w:lang w:val="es-ES"/>
                </w:rPr>
                <w:t xml:space="preserve"> y el proveedor</w:t>
              </w:r>
            </w:ins>
            <w:ins w:id="2157" w:author="Javier Kachuka" w:date="2019-11-06T09:28:00Z">
              <w:r>
                <w:rPr>
                  <w:rFonts w:cs="Arial"/>
                  <w:sz w:val="24"/>
                  <w:szCs w:val="24"/>
                  <w:lang w:val="es-ES"/>
                </w:rPr>
                <w:t xml:space="preserve">. </w:t>
              </w:r>
            </w:ins>
          </w:p>
        </w:tc>
        <w:tc>
          <w:tcPr>
            <w:tcW w:w="4414" w:type="dxa"/>
          </w:tcPr>
          <w:p w14:paraId="361E5754" w14:textId="77777777" w:rsidR="009C1096" w:rsidRPr="005C326A" w:rsidRDefault="009C1096" w:rsidP="00DA4A60">
            <w:pPr>
              <w:jc w:val="both"/>
              <w:rPr>
                <w:ins w:id="2158" w:author="Javier Kachuka" w:date="2019-11-06T09:28:00Z"/>
                <w:rFonts w:cs="Arial"/>
                <w:sz w:val="24"/>
                <w:szCs w:val="24"/>
                <w:lang w:val="es-ES"/>
              </w:rPr>
            </w:pPr>
          </w:p>
        </w:tc>
      </w:tr>
      <w:tr w:rsidR="009C1096" w:rsidRPr="00576F7E" w14:paraId="341A09ED" w14:textId="77777777" w:rsidTr="00DA4A60">
        <w:tc>
          <w:tcPr>
            <w:tcW w:w="4414" w:type="dxa"/>
            <w:gridSpan w:val="2"/>
          </w:tcPr>
          <w:p w14:paraId="05FFDF81" w14:textId="77777777" w:rsidR="009C1096" w:rsidRPr="005C326A" w:rsidRDefault="009C1096" w:rsidP="00DA4A60">
            <w:pPr>
              <w:jc w:val="both"/>
              <w:rPr>
                <w:ins w:id="2159" w:author="Javier Kachuka" w:date="2019-11-06T09:28:00Z"/>
                <w:rFonts w:cs="Arial"/>
                <w:sz w:val="24"/>
                <w:szCs w:val="24"/>
                <w:lang w:val="es-ES"/>
              </w:rPr>
            </w:pPr>
          </w:p>
        </w:tc>
        <w:tc>
          <w:tcPr>
            <w:tcW w:w="4414" w:type="dxa"/>
          </w:tcPr>
          <w:p w14:paraId="442E0246" w14:textId="0D10BEDA" w:rsidR="009C1096" w:rsidRPr="005C326A" w:rsidRDefault="009C1096" w:rsidP="00DA4A60">
            <w:pPr>
              <w:pStyle w:val="Prrafodelista"/>
              <w:numPr>
                <w:ilvl w:val="0"/>
                <w:numId w:val="13"/>
              </w:numPr>
              <w:jc w:val="both"/>
              <w:rPr>
                <w:ins w:id="2160" w:author="Javier Kachuka" w:date="2019-11-06T09:28:00Z"/>
                <w:rFonts w:cs="Arial"/>
                <w:sz w:val="24"/>
                <w:szCs w:val="24"/>
                <w:lang w:val="es-ES"/>
              </w:rPr>
            </w:pPr>
            <w:ins w:id="2161" w:author="Javier Kachuka" w:date="2019-11-06T09:32:00Z">
              <w:r>
                <w:rPr>
                  <w:rFonts w:cs="Arial"/>
                  <w:sz w:val="24"/>
                  <w:szCs w:val="24"/>
                  <w:lang w:val="es-ES"/>
                </w:rPr>
                <w:t>El sistema verifica que sea una cantidad valida.</w:t>
              </w:r>
            </w:ins>
            <w:ins w:id="2162" w:author="Javier Kachuka" w:date="2019-11-06T09:28:00Z">
              <w:del w:id="2163" w:author="Javier Kachuka" w:date="2019-11-06T09:32:00Z">
                <w:r w:rsidDel="009C1096">
                  <w:rPr>
                    <w:rFonts w:cs="Arial"/>
                    <w:sz w:val="24"/>
                    <w:szCs w:val="24"/>
                    <w:lang w:val="es-ES"/>
                  </w:rPr>
                  <w:delText>El sistema verifica que el producto exista en el sistema.</w:delText>
                </w:r>
              </w:del>
            </w:ins>
          </w:p>
        </w:tc>
      </w:tr>
      <w:tr w:rsidR="009C1096" w:rsidRPr="00576F7E" w14:paraId="6CD5C613" w14:textId="77777777" w:rsidTr="00DA4A60">
        <w:tc>
          <w:tcPr>
            <w:tcW w:w="4414" w:type="dxa"/>
            <w:gridSpan w:val="2"/>
          </w:tcPr>
          <w:p w14:paraId="65FBA269" w14:textId="77777777" w:rsidR="009C1096" w:rsidRPr="005C326A" w:rsidRDefault="009C1096" w:rsidP="00DA4A60">
            <w:pPr>
              <w:jc w:val="both"/>
              <w:rPr>
                <w:ins w:id="2164" w:author="Javier Kachuka" w:date="2019-11-06T09:28:00Z"/>
                <w:rFonts w:cs="Arial"/>
                <w:sz w:val="24"/>
                <w:szCs w:val="24"/>
                <w:lang w:val="es-ES"/>
              </w:rPr>
            </w:pPr>
          </w:p>
        </w:tc>
        <w:tc>
          <w:tcPr>
            <w:tcW w:w="4414" w:type="dxa"/>
          </w:tcPr>
          <w:p w14:paraId="019283C5" w14:textId="77777777" w:rsidR="009C1096" w:rsidRDefault="009C1096" w:rsidP="00DA4A60">
            <w:pPr>
              <w:pStyle w:val="Prrafodelista"/>
              <w:numPr>
                <w:ilvl w:val="0"/>
                <w:numId w:val="13"/>
              </w:numPr>
              <w:jc w:val="both"/>
              <w:rPr>
                <w:ins w:id="2165" w:author="Javier Kachuka" w:date="2019-11-06T09:28:00Z"/>
                <w:rFonts w:cs="Arial"/>
                <w:sz w:val="24"/>
                <w:szCs w:val="24"/>
                <w:lang w:val="es-ES"/>
              </w:rPr>
            </w:pPr>
            <w:ins w:id="2166" w:author="Javier Kachuka" w:date="2019-11-06T09:28:00Z">
              <w:r>
                <w:rPr>
                  <w:rFonts w:cs="Arial"/>
                  <w:sz w:val="24"/>
                  <w:szCs w:val="24"/>
                  <w:lang w:val="es-ES"/>
                </w:rPr>
                <w:t>El sistema actualiza el stock de ese producto y finaliza el caso de uso.</w:t>
              </w:r>
            </w:ins>
          </w:p>
        </w:tc>
      </w:tr>
      <w:tr w:rsidR="009C1096" w:rsidRPr="00EC5FEE" w14:paraId="48ED0CAA" w14:textId="77777777" w:rsidTr="00DA4A60">
        <w:tc>
          <w:tcPr>
            <w:tcW w:w="8828" w:type="dxa"/>
            <w:gridSpan w:val="3"/>
            <w:shd w:val="clear" w:color="auto" w:fill="9CC2E5" w:themeFill="accent1" w:themeFillTint="99"/>
          </w:tcPr>
          <w:p w14:paraId="601CB8DE" w14:textId="77777777" w:rsidR="009C1096" w:rsidRPr="00EC5FEE" w:rsidRDefault="009C1096" w:rsidP="00DA4A60">
            <w:pPr>
              <w:jc w:val="center"/>
              <w:rPr>
                <w:ins w:id="2167" w:author="Javier Kachuka" w:date="2019-11-06T09:28:00Z"/>
                <w:rFonts w:cs="Arial"/>
                <w:sz w:val="24"/>
                <w:szCs w:val="24"/>
                <w:lang w:val="es-ES"/>
              </w:rPr>
            </w:pPr>
            <w:ins w:id="2168" w:author="Javier Kachuka" w:date="2019-11-06T09:28:00Z">
              <w:r>
                <w:rPr>
                  <w:rFonts w:cs="Arial"/>
                  <w:b/>
                  <w:sz w:val="24"/>
                  <w:szCs w:val="24"/>
                  <w:lang w:val="es-ES"/>
                </w:rPr>
                <w:t>C</w:t>
              </w:r>
              <w:r w:rsidRPr="00EC5FEE">
                <w:rPr>
                  <w:rFonts w:cs="Arial"/>
                  <w:b/>
                  <w:sz w:val="24"/>
                  <w:szCs w:val="24"/>
                  <w:lang w:val="es-ES"/>
                </w:rPr>
                <w:t>urso Alternativo de Eventos</w:t>
              </w:r>
            </w:ins>
          </w:p>
        </w:tc>
      </w:tr>
      <w:tr w:rsidR="009C1096" w:rsidRPr="00576F7E" w14:paraId="38A37010" w14:textId="77777777" w:rsidTr="00DA4A60">
        <w:tc>
          <w:tcPr>
            <w:tcW w:w="4414" w:type="dxa"/>
            <w:gridSpan w:val="2"/>
          </w:tcPr>
          <w:p w14:paraId="490BC4CD" w14:textId="77777777" w:rsidR="009C1096" w:rsidRPr="00EC5FEE" w:rsidRDefault="009C1096" w:rsidP="00DA4A60">
            <w:pPr>
              <w:jc w:val="center"/>
              <w:rPr>
                <w:ins w:id="2169" w:author="Javier Kachuka" w:date="2019-11-06T09:28:00Z"/>
                <w:rFonts w:cs="Arial"/>
                <w:b/>
                <w:sz w:val="24"/>
                <w:szCs w:val="24"/>
                <w:lang w:val="es-ES"/>
              </w:rPr>
            </w:pPr>
          </w:p>
        </w:tc>
        <w:tc>
          <w:tcPr>
            <w:tcW w:w="4414" w:type="dxa"/>
          </w:tcPr>
          <w:p w14:paraId="6389CDA7" w14:textId="5811611B" w:rsidR="009C1096" w:rsidRPr="00EC5FEE" w:rsidRDefault="009C1096">
            <w:pPr>
              <w:jc w:val="both"/>
              <w:rPr>
                <w:ins w:id="2170" w:author="Javier Kachuka" w:date="2019-11-06T09:28:00Z"/>
                <w:rFonts w:cs="Arial"/>
                <w:sz w:val="24"/>
                <w:szCs w:val="24"/>
                <w:lang w:val="es-ES"/>
              </w:rPr>
            </w:pPr>
            <w:ins w:id="2171" w:author="Javier Kachuka" w:date="2019-11-06T09:28:00Z">
              <w:r>
                <w:rPr>
                  <w:rFonts w:cs="Arial"/>
                  <w:sz w:val="24"/>
                  <w:szCs w:val="24"/>
                  <w:lang w:val="es-ES"/>
                </w:rPr>
                <w:t xml:space="preserve">4.1 </w:t>
              </w:r>
            </w:ins>
            <w:ins w:id="2172" w:author="Javier Kachuka" w:date="2019-11-06T09:33:00Z">
              <w:r>
                <w:rPr>
                  <w:rFonts w:cs="Arial"/>
                  <w:sz w:val="24"/>
                  <w:szCs w:val="24"/>
                  <w:lang w:val="es-ES"/>
                </w:rPr>
                <w:t>Si la cantidad no es válida el sistema solicita que se vuelva a ingresar y finaliza el caso de uso.</w:t>
              </w:r>
            </w:ins>
            <w:ins w:id="2173" w:author="Javier Kachuka" w:date="2019-11-06T09:28:00Z">
              <w:del w:id="2174" w:author="Javier Kachuka" w:date="2019-11-06T09:33:00Z">
                <w:r w:rsidDel="009C1096">
                  <w:rPr>
                    <w:rFonts w:cs="Arial"/>
                    <w:sz w:val="24"/>
                    <w:szCs w:val="24"/>
                    <w:lang w:val="es-ES"/>
                  </w:rPr>
                  <w:delText>Si</w:delText>
                </w:r>
              </w:del>
              <w:del w:id="2175" w:author="Javier Kachuka" w:date="2019-11-06T09:32:00Z">
                <w:r w:rsidDel="009C1096">
                  <w:rPr>
                    <w:rFonts w:cs="Arial"/>
                    <w:sz w:val="24"/>
                    <w:szCs w:val="24"/>
                    <w:lang w:val="es-ES"/>
                  </w:rPr>
                  <w:delText xml:space="preserve"> </w:delText>
                </w:r>
              </w:del>
            </w:ins>
            <w:ins w:id="2176" w:author="Javier Kachuka" w:date="2019-11-06T09:32:00Z">
              <w:r>
                <w:rPr>
                  <w:rFonts w:cs="Arial"/>
                  <w:sz w:val="24"/>
                  <w:szCs w:val="24"/>
                  <w:lang w:val="es-ES"/>
                </w:rPr>
                <w:t xml:space="preserve"> </w:t>
              </w:r>
            </w:ins>
            <w:ins w:id="2177" w:author="Javier Kachuka" w:date="2019-11-06T09:28:00Z">
              <w:del w:id="2178" w:author="Javier Kachuka" w:date="2019-11-06T09:32:00Z">
                <w:r w:rsidDel="009C1096">
                  <w:rPr>
                    <w:rFonts w:cs="Arial"/>
                    <w:sz w:val="24"/>
                    <w:szCs w:val="24"/>
                    <w:lang w:val="es-ES"/>
                  </w:rPr>
                  <w:delText>el producto no existe finaliza el caso de uso</w:delText>
                </w:r>
              </w:del>
              <w:del w:id="2179" w:author="Javier Kachuka" w:date="2019-11-06T09:33:00Z">
                <w:r w:rsidDel="009C1096">
                  <w:rPr>
                    <w:rFonts w:cs="Arial"/>
                    <w:sz w:val="24"/>
                    <w:szCs w:val="24"/>
                    <w:lang w:val="es-ES"/>
                  </w:rPr>
                  <w:delText>.</w:delText>
                </w:r>
              </w:del>
            </w:ins>
          </w:p>
        </w:tc>
      </w:tr>
    </w:tbl>
    <w:p w14:paraId="2FB4E49E" w14:textId="245BB8E3" w:rsidR="000B59E3" w:rsidRDefault="000B59E3" w:rsidP="00431D6D">
      <w:pPr>
        <w:rPr>
          <w:ins w:id="2180" w:author="Javier Kachuka" w:date="2019-11-06T10:56:00Z"/>
          <w:lang w:val="es-ES"/>
        </w:rPr>
      </w:pPr>
    </w:p>
    <w:p w14:paraId="16CBD29E" w14:textId="68D527E4" w:rsidR="009C1096" w:rsidRDefault="000B59E3" w:rsidP="00431D6D">
      <w:pPr>
        <w:rPr>
          <w:ins w:id="2181" w:author="Javier Kachuka" w:date="2019-11-06T09:34:00Z"/>
          <w:lang w:val="es-ES"/>
        </w:rPr>
      </w:pPr>
      <w:ins w:id="2182" w:author="Javier Kachuka" w:date="2019-11-06T10:56:00Z">
        <w:r>
          <w:rPr>
            <w:lang w:val="es-ES"/>
          </w:rPr>
          <w:br w:type="page"/>
        </w:r>
      </w:ins>
    </w:p>
    <w:tbl>
      <w:tblPr>
        <w:tblStyle w:val="Tablaconcuadrcula"/>
        <w:tblW w:w="0" w:type="auto"/>
        <w:tblLook w:val="04A0" w:firstRow="1" w:lastRow="0" w:firstColumn="1" w:lastColumn="0" w:noHBand="0" w:noVBand="1"/>
      </w:tblPr>
      <w:tblGrid>
        <w:gridCol w:w="2122"/>
        <w:gridCol w:w="2292"/>
        <w:gridCol w:w="4414"/>
      </w:tblGrid>
      <w:tr w:rsidR="009C1096" w:rsidRPr="00EC5FEE" w14:paraId="6236AD18" w14:textId="77777777" w:rsidTr="00DA4A60">
        <w:trPr>
          <w:ins w:id="2183" w:author="Javier Kachuka" w:date="2019-11-06T09:34:00Z"/>
        </w:trPr>
        <w:tc>
          <w:tcPr>
            <w:tcW w:w="2122" w:type="dxa"/>
            <w:shd w:val="clear" w:color="auto" w:fill="9CC2E5" w:themeFill="accent1" w:themeFillTint="99"/>
          </w:tcPr>
          <w:p w14:paraId="3A7C1E1B" w14:textId="0E749105" w:rsidR="009C1096" w:rsidRPr="00EC5FEE" w:rsidRDefault="009C1096" w:rsidP="009C1096">
            <w:pPr>
              <w:rPr>
                <w:ins w:id="2184" w:author="Javier Kachuka" w:date="2019-11-06T09:34:00Z"/>
                <w:rFonts w:cs="Arial"/>
                <w:b/>
                <w:sz w:val="24"/>
                <w:szCs w:val="24"/>
                <w:lang w:val="es-ES"/>
              </w:rPr>
            </w:pPr>
            <w:ins w:id="2185" w:author="Javier Kachuka" w:date="2019-11-06T09:34:00Z">
              <w:r w:rsidRPr="00EC5FEE">
                <w:rPr>
                  <w:rFonts w:cs="Arial"/>
                  <w:b/>
                  <w:sz w:val="24"/>
                  <w:szCs w:val="24"/>
                  <w:lang w:val="es-ES"/>
                </w:rPr>
                <w:lastRenderedPageBreak/>
                <w:t>Caso de uso</w:t>
              </w:r>
            </w:ins>
          </w:p>
        </w:tc>
        <w:tc>
          <w:tcPr>
            <w:tcW w:w="6706" w:type="dxa"/>
            <w:gridSpan w:val="2"/>
          </w:tcPr>
          <w:p w14:paraId="469BCDE5" w14:textId="074C0727" w:rsidR="009C1096" w:rsidRPr="00EC5FEE" w:rsidRDefault="009C1096" w:rsidP="009C1096">
            <w:pPr>
              <w:rPr>
                <w:ins w:id="2186" w:author="Javier Kachuka" w:date="2019-11-06T09:34:00Z"/>
                <w:rFonts w:cs="Arial"/>
                <w:sz w:val="24"/>
                <w:szCs w:val="24"/>
                <w:lang w:val="es-ES"/>
              </w:rPr>
            </w:pPr>
            <w:ins w:id="2187" w:author="Javier Kachuka" w:date="2019-11-06T09:34:00Z">
              <w:r>
                <w:rPr>
                  <w:rFonts w:cs="Arial"/>
                  <w:sz w:val="24"/>
                  <w:szCs w:val="24"/>
                  <w:lang w:val="es-ES"/>
                </w:rPr>
                <w:t>Registrar Transferencia</w:t>
              </w:r>
            </w:ins>
          </w:p>
        </w:tc>
      </w:tr>
      <w:tr w:rsidR="009C1096" w:rsidRPr="00576F7E" w14:paraId="130E984B" w14:textId="77777777" w:rsidTr="00DA4A60">
        <w:trPr>
          <w:ins w:id="2188" w:author="Javier Kachuka" w:date="2019-11-06T09:34:00Z"/>
        </w:trPr>
        <w:tc>
          <w:tcPr>
            <w:tcW w:w="2122" w:type="dxa"/>
            <w:shd w:val="clear" w:color="auto" w:fill="9CC2E5" w:themeFill="accent1" w:themeFillTint="99"/>
          </w:tcPr>
          <w:p w14:paraId="669B68ED" w14:textId="4878A17E" w:rsidR="009C1096" w:rsidRPr="00EC5FEE" w:rsidRDefault="009C1096" w:rsidP="009C1096">
            <w:pPr>
              <w:rPr>
                <w:ins w:id="2189" w:author="Javier Kachuka" w:date="2019-11-06T09:34:00Z"/>
                <w:rFonts w:cs="Arial"/>
                <w:b/>
                <w:sz w:val="24"/>
                <w:szCs w:val="24"/>
                <w:lang w:val="es-ES"/>
              </w:rPr>
            </w:pPr>
            <w:ins w:id="2190" w:author="Javier Kachuka" w:date="2019-11-06T09:34:00Z">
              <w:r w:rsidRPr="00EC5FEE">
                <w:rPr>
                  <w:rFonts w:cs="Arial"/>
                  <w:b/>
                  <w:sz w:val="24"/>
                  <w:szCs w:val="24"/>
                  <w:lang w:val="es-ES"/>
                </w:rPr>
                <w:t>Actor</w:t>
              </w:r>
            </w:ins>
          </w:p>
        </w:tc>
        <w:tc>
          <w:tcPr>
            <w:tcW w:w="6706" w:type="dxa"/>
            <w:gridSpan w:val="2"/>
          </w:tcPr>
          <w:p w14:paraId="73154BEC" w14:textId="1C79A4CA" w:rsidR="009C1096" w:rsidRPr="00EC5FEE" w:rsidRDefault="009C1096" w:rsidP="009C1096">
            <w:pPr>
              <w:rPr>
                <w:ins w:id="2191" w:author="Javier Kachuka" w:date="2019-11-06T09:34:00Z"/>
                <w:rFonts w:cs="Arial"/>
                <w:sz w:val="24"/>
                <w:szCs w:val="24"/>
                <w:lang w:val="es-ES"/>
              </w:rPr>
            </w:pPr>
            <w:ins w:id="2192" w:author="Javier Kachuka" w:date="2019-11-06T09:34:00Z">
              <w:r w:rsidRPr="00EC5FEE">
                <w:rPr>
                  <w:rFonts w:cs="Arial"/>
                  <w:sz w:val="24"/>
                  <w:szCs w:val="24"/>
                  <w:lang w:val="es-ES"/>
                </w:rPr>
                <w:t xml:space="preserve">Empleado </w:t>
              </w:r>
              <w:r>
                <w:rPr>
                  <w:rFonts w:cs="Arial"/>
                  <w:sz w:val="24"/>
                  <w:szCs w:val="24"/>
                  <w:lang w:val="es-ES"/>
                </w:rPr>
                <w:t>de planta, oficinista, administrador</w:t>
              </w:r>
            </w:ins>
          </w:p>
        </w:tc>
      </w:tr>
      <w:tr w:rsidR="009C1096" w:rsidRPr="00576F7E" w14:paraId="5BACC99B" w14:textId="77777777" w:rsidTr="00DA4A60">
        <w:trPr>
          <w:ins w:id="2193" w:author="Javier Kachuka" w:date="2019-11-06T09:34:00Z"/>
        </w:trPr>
        <w:tc>
          <w:tcPr>
            <w:tcW w:w="2122" w:type="dxa"/>
            <w:shd w:val="clear" w:color="auto" w:fill="9CC2E5" w:themeFill="accent1" w:themeFillTint="99"/>
          </w:tcPr>
          <w:p w14:paraId="31F53CF4" w14:textId="632F2310" w:rsidR="009C1096" w:rsidRPr="00EC5FEE" w:rsidRDefault="009C1096" w:rsidP="009C1096">
            <w:pPr>
              <w:rPr>
                <w:ins w:id="2194" w:author="Javier Kachuka" w:date="2019-11-06T09:34:00Z"/>
                <w:rFonts w:cs="Arial"/>
                <w:b/>
                <w:sz w:val="24"/>
                <w:szCs w:val="24"/>
                <w:lang w:val="es-ES"/>
              </w:rPr>
            </w:pPr>
            <w:ins w:id="2195" w:author="Javier Kachuka" w:date="2019-11-06T09:34:00Z">
              <w:r w:rsidRPr="00EC5FEE">
                <w:rPr>
                  <w:rFonts w:cs="Arial"/>
                  <w:b/>
                  <w:sz w:val="24"/>
                  <w:szCs w:val="24"/>
                  <w:lang w:val="es-ES"/>
                </w:rPr>
                <w:t xml:space="preserve">Descripción </w:t>
              </w:r>
            </w:ins>
          </w:p>
        </w:tc>
        <w:tc>
          <w:tcPr>
            <w:tcW w:w="6706" w:type="dxa"/>
            <w:gridSpan w:val="2"/>
          </w:tcPr>
          <w:p w14:paraId="28302FF6" w14:textId="5A1E3348" w:rsidR="009C1096" w:rsidRPr="00EC5FEE" w:rsidRDefault="009C1096" w:rsidP="009C1096">
            <w:pPr>
              <w:rPr>
                <w:ins w:id="2196" w:author="Javier Kachuka" w:date="2019-11-06T09:34:00Z"/>
                <w:rFonts w:cs="Arial"/>
                <w:sz w:val="24"/>
                <w:szCs w:val="24"/>
                <w:lang w:val="es-ES"/>
              </w:rPr>
            </w:pPr>
            <w:ins w:id="2197" w:author="Javier Kachuka" w:date="2019-11-06T09:34:00Z">
              <w:r w:rsidRPr="00EC5FEE">
                <w:rPr>
                  <w:rFonts w:cs="Arial"/>
                  <w:sz w:val="24"/>
                  <w:szCs w:val="24"/>
                  <w:lang w:val="es-ES"/>
                </w:rPr>
                <w:t>El empleado</w:t>
              </w:r>
              <w:r>
                <w:rPr>
                  <w:rFonts w:cs="Arial"/>
                  <w:sz w:val="24"/>
                  <w:szCs w:val="24"/>
                  <w:lang w:val="es-ES"/>
                </w:rPr>
                <w:t xml:space="preserve"> de planta, oficinista o administrador</w:t>
              </w:r>
              <w:r w:rsidRPr="00EC5FEE">
                <w:rPr>
                  <w:rFonts w:cs="Arial"/>
                  <w:sz w:val="24"/>
                  <w:szCs w:val="24"/>
                  <w:lang w:val="es-ES"/>
                </w:rPr>
                <w:t xml:space="preserve"> </w:t>
              </w:r>
              <w:r>
                <w:rPr>
                  <w:rFonts w:cs="Arial"/>
                  <w:sz w:val="24"/>
                  <w:szCs w:val="24"/>
                  <w:lang w:val="es-ES"/>
                </w:rPr>
                <w:t>registra un nuevo movimiento de tipo transferencia, desde un almacén de origen a uno destino</w:t>
              </w:r>
            </w:ins>
          </w:p>
        </w:tc>
      </w:tr>
      <w:tr w:rsidR="009C1096" w:rsidRPr="00EC5FEE" w14:paraId="29D31504" w14:textId="77777777" w:rsidTr="00DA4A60">
        <w:trPr>
          <w:ins w:id="2198" w:author="Javier Kachuka" w:date="2019-11-06T09:34:00Z"/>
        </w:trPr>
        <w:tc>
          <w:tcPr>
            <w:tcW w:w="2122" w:type="dxa"/>
            <w:shd w:val="clear" w:color="auto" w:fill="9CC2E5" w:themeFill="accent1" w:themeFillTint="99"/>
          </w:tcPr>
          <w:p w14:paraId="0EBF25F7" w14:textId="135D5C03" w:rsidR="009C1096" w:rsidRPr="00EC5FEE" w:rsidRDefault="009C1096" w:rsidP="009C1096">
            <w:pPr>
              <w:rPr>
                <w:ins w:id="2199" w:author="Javier Kachuka" w:date="2019-11-06T09:34:00Z"/>
                <w:rFonts w:cs="Arial"/>
                <w:b/>
                <w:sz w:val="24"/>
                <w:szCs w:val="24"/>
                <w:lang w:val="es-ES"/>
              </w:rPr>
            </w:pPr>
            <w:ins w:id="2200" w:author="Javier Kachuka" w:date="2019-11-06T09:34:00Z">
              <w:r w:rsidRPr="00EC5FEE">
                <w:rPr>
                  <w:rFonts w:cs="Arial"/>
                  <w:b/>
                  <w:sz w:val="24"/>
                  <w:szCs w:val="24"/>
                  <w:lang w:val="es-ES"/>
                </w:rPr>
                <w:t>Referencia Cruzada</w:t>
              </w:r>
            </w:ins>
          </w:p>
        </w:tc>
        <w:tc>
          <w:tcPr>
            <w:tcW w:w="6706" w:type="dxa"/>
            <w:gridSpan w:val="2"/>
          </w:tcPr>
          <w:p w14:paraId="5620225C" w14:textId="33533022" w:rsidR="009C1096" w:rsidRPr="00EC5FEE" w:rsidRDefault="009C1096" w:rsidP="009C1096">
            <w:pPr>
              <w:rPr>
                <w:ins w:id="2201" w:author="Javier Kachuka" w:date="2019-11-06T09:34:00Z"/>
                <w:rFonts w:cs="Arial"/>
                <w:sz w:val="24"/>
                <w:szCs w:val="24"/>
                <w:lang w:val="es-ES"/>
              </w:rPr>
            </w:pPr>
            <w:ins w:id="2202" w:author="Javier Kachuka" w:date="2019-11-06T09:34:00Z">
              <w:r w:rsidRPr="00EC5FEE">
                <w:rPr>
                  <w:rFonts w:cs="Arial"/>
                  <w:sz w:val="24"/>
                  <w:szCs w:val="24"/>
                  <w:lang w:val="es-ES"/>
                </w:rPr>
                <w:t>RF3.</w:t>
              </w:r>
              <w:r>
                <w:rPr>
                  <w:rFonts w:cs="Arial"/>
                  <w:sz w:val="24"/>
                  <w:szCs w:val="24"/>
                  <w:lang w:val="es-ES"/>
                </w:rPr>
                <w:t>5</w:t>
              </w:r>
            </w:ins>
          </w:p>
        </w:tc>
      </w:tr>
      <w:tr w:rsidR="009C1096" w:rsidRPr="00A51454" w14:paraId="74E0D62F" w14:textId="77777777" w:rsidTr="00DA4A60">
        <w:trPr>
          <w:ins w:id="2203" w:author="Javier Kachuka" w:date="2019-11-06T09:34:00Z"/>
        </w:trPr>
        <w:tc>
          <w:tcPr>
            <w:tcW w:w="2122" w:type="dxa"/>
            <w:shd w:val="clear" w:color="auto" w:fill="9CC2E5" w:themeFill="accent1" w:themeFillTint="99"/>
          </w:tcPr>
          <w:p w14:paraId="21D9FC04" w14:textId="77777777" w:rsidR="009C1096" w:rsidRPr="00EC5FEE" w:rsidRDefault="009C1096" w:rsidP="00DA4A60">
            <w:pPr>
              <w:rPr>
                <w:ins w:id="2204" w:author="Javier Kachuka" w:date="2019-11-06T09:34:00Z"/>
                <w:rFonts w:cs="Arial"/>
                <w:b/>
                <w:sz w:val="24"/>
                <w:szCs w:val="24"/>
                <w:lang w:val="es-ES"/>
              </w:rPr>
            </w:pPr>
            <w:ins w:id="2205" w:author="Javier Kachuka" w:date="2019-11-06T09:34:00Z">
              <w:r w:rsidRPr="00EC5FEE">
                <w:rPr>
                  <w:rFonts w:cs="Arial"/>
                  <w:b/>
                  <w:sz w:val="24"/>
                  <w:szCs w:val="24"/>
                  <w:lang w:val="es-ES"/>
                </w:rPr>
                <w:t xml:space="preserve">Precondición </w:t>
              </w:r>
            </w:ins>
          </w:p>
        </w:tc>
        <w:tc>
          <w:tcPr>
            <w:tcW w:w="6706" w:type="dxa"/>
            <w:gridSpan w:val="2"/>
          </w:tcPr>
          <w:p w14:paraId="42A5FCD2" w14:textId="3375B584" w:rsidR="009C1096" w:rsidRPr="00EC5FEE" w:rsidRDefault="009C1096">
            <w:pPr>
              <w:rPr>
                <w:ins w:id="2206" w:author="Javier Kachuka" w:date="2019-11-06T09:34:00Z"/>
                <w:rFonts w:cs="Arial"/>
                <w:sz w:val="24"/>
                <w:szCs w:val="24"/>
                <w:lang w:val="es-ES"/>
              </w:rPr>
            </w:pPr>
            <w:ins w:id="2207" w:author="Javier Kachuka" w:date="2019-11-06T09:34:00Z">
              <w:r>
                <w:rPr>
                  <w:rFonts w:cs="Arial"/>
                  <w:sz w:val="24"/>
                  <w:szCs w:val="24"/>
                  <w:lang w:val="es-ES"/>
                </w:rPr>
                <w:t>Que existan productos cargados.</w:t>
              </w:r>
              <w:del w:id="2208" w:author="Javier Kachuka" w:date="2019-11-06T09:29:00Z">
                <w:r w:rsidDel="009C1096">
                  <w:rPr>
                    <w:rFonts w:cs="Arial"/>
                    <w:sz w:val="24"/>
                    <w:szCs w:val="24"/>
                    <w:lang w:val="es-ES"/>
                  </w:rPr>
                  <w:delText>Que el empleado se encuentre logueado.</w:delText>
                </w:r>
              </w:del>
            </w:ins>
          </w:p>
        </w:tc>
      </w:tr>
      <w:tr w:rsidR="009C1096" w:rsidRPr="00576F7E" w14:paraId="0FB524D4" w14:textId="77777777" w:rsidTr="00DA4A60">
        <w:trPr>
          <w:ins w:id="2209" w:author="Javier Kachuka" w:date="2019-11-06T09:34:00Z"/>
        </w:trPr>
        <w:tc>
          <w:tcPr>
            <w:tcW w:w="2122" w:type="dxa"/>
            <w:shd w:val="clear" w:color="auto" w:fill="9CC2E5" w:themeFill="accent1" w:themeFillTint="99"/>
          </w:tcPr>
          <w:p w14:paraId="7085B75E" w14:textId="77777777" w:rsidR="009C1096" w:rsidRPr="00EC5FEE" w:rsidRDefault="009C1096" w:rsidP="00DA4A60">
            <w:pPr>
              <w:rPr>
                <w:ins w:id="2210" w:author="Javier Kachuka" w:date="2019-11-06T09:34:00Z"/>
                <w:rFonts w:cs="Arial"/>
                <w:b/>
                <w:sz w:val="24"/>
                <w:szCs w:val="24"/>
                <w:lang w:val="es-ES"/>
              </w:rPr>
            </w:pPr>
            <w:ins w:id="2211" w:author="Javier Kachuka" w:date="2019-11-06T09:34:00Z">
              <w:r w:rsidRPr="00EC5FEE">
                <w:rPr>
                  <w:rFonts w:cs="Arial"/>
                  <w:b/>
                  <w:sz w:val="24"/>
                  <w:szCs w:val="24"/>
                  <w:lang w:val="es-ES"/>
                </w:rPr>
                <w:t xml:space="preserve">Poscondición </w:t>
              </w:r>
            </w:ins>
          </w:p>
        </w:tc>
        <w:tc>
          <w:tcPr>
            <w:tcW w:w="6706" w:type="dxa"/>
            <w:gridSpan w:val="2"/>
          </w:tcPr>
          <w:p w14:paraId="54D8795F" w14:textId="39AD6B94" w:rsidR="009C1096" w:rsidRPr="00CC2B8E" w:rsidRDefault="009C1096">
            <w:pPr>
              <w:rPr>
                <w:ins w:id="2212" w:author="Javier Kachuka" w:date="2019-11-06T09:34:00Z"/>
                <w:rFonts w:cs="Arial"/>
                <w:sz w:val="24"/>
                <w:szCs w:val="24"/>
                <w:lang w:val="es-ES"/>
              </w:rPr>
            </w:pPr>
            <w:ins w:id="2213" w:author="Javier Kachuka" w:date="2019-11-06T09:34:00Z">
              <w:r>
                <w:rPr>
                  <w:rFonts w:cs="Arial"/>
                  <w:sz w:val="24"/>
                  <w:szCs w:val="24"/>
                  <w:lang w:val="es-ES"/>
                </w:rPr>
                <w:t xml:space="preserve">Se registró un nuevo movimiento y una nueva cantidad de un producto en un </w:t>
              </w:r>
            </w:ins>
            <w:ins w:id="2214" w:author="Javier Kachuka" w:date="2019-11-06T09:35:00Z">
              <w:r>
                <w:rPr>
                  <w:rFonts w:cs="Arial"/>
                  <w:sz w:val="24"/>
                  <w:szCs w:val="24"/>
                  <w:lang w:val="es-ES"/>
                </w:rPr>
                <w:t>almacén</w:t>
              </w:r>
            </w:ins>
            <w:ins w:id="2215" w:author="Javier Kachuka" w:date="2019-11-06T09:34:00Z">
              <w:r>
                <w:rPr>
                  <w:rFonts w:cs="Arial"/>
                  <w:sz w:val="24"/>
                  <w:szCs w:val="24"/>
                  <w:lang w:val="es-ES"/>
                </w:rPr>
                <w:t>.</w:t>
              </w:r>
            </w:ins>
          </w:p>
        </w:tc>
      </w:tr>
      <w:tr w:rsidR="009C1096" w:rsidRPr="00CC2B8E" w14:paraId="04068B5E" w14:textId="77777777" w:rsidTr="00DA4A60">
        <w:trPr>
          <w:ins w:id="2216" w:author="Javier Kachuka" w:date="2019-11-06T09:34:00Z"/>
        </w:trPr>
        <w:tc>
          <w:tcPr>
            <w:tcW w:w="8828" w:type="dxa"/>
            <w:gridSpan w:val="3"/>
            <w:shd w:val="clear" w:color="auto" w:fill="9CC2E5" w:themeFill="accent1" w:themeFillTint="99"/>
          </w:tcPr>
          <w:p w14:paraId="3352A166" w14:textId="77777777" w:rsidR="009C1096" w:rsidRPr="00EC5FEE" w:rsidRDefault="009C1096" w:rsidP="00DA4A60">
            <w:pPr>
              <w:jc w:val="center"/>
              <w:rPr>
                <w:ins w:id="2217" w:author="Javier Kachuka" w:date="2019-11-06T09:34:00Z"/>
                <w:rFonts w:cs="Arial"/>
                <w:b/>
                <w:sz w:val="24"/>
                <w:szCs w:val="24"/>
                <w:lang w:val="es-ES"/>
              </w:rPr>
            </w:pPr>
            <w:ins w:id="2218" w:author="Javier Kachuka" w:date="2019-11-06T09:34:00Z">
              <w:r w:rsidRPr="00EC5FEE">
                <w:rPr>
                  <w:rFonts w:cs="Arial"/>
                  <w:b/>
                  <w:sz w:val="24"/>
                  <w:szCs w:val="24"/>
                  <w:lang w:val="es-ES"/>
                </w:rPr>
                <w:t>Curso Típico de Eventos</w:t>
              </w:r>
            </w:ins>
          </w:p>
        </w:tc>
      </w:tr>
      <w:tr w:rsidR="009C1096" w:rsidRPr="00576F7E" w14:paraId="154A6B85" w14:textId="77777777" w:rsidTr="00DA4A60">
        <w:trPr>
          <w:ins w:id="2219" w:author="Javier Kachuka" w:date="2019-11-06T09:34:00Z"/>
        </w:trPr>
        <w:tc>
          <w:tcPr>
            <w:tcW w:w="4414" w:type="dxa"/>
            <w:gridSpan w:val="2"/>
          </w:tcPr>
          <w:p w14:paraId="0A1D494D" w14:textId="50BA9CF0" w:rsidR="009C1096" w:rsidRPr="00EC5FEE" w:rsidRDefault="009C1096">
            <w:pPr>
              <w:pStyle w:val="Prrafodelista"/>
              <w:numPr>
                <w:ilvl w:val="0"/>
                <w:numId w:val="38"/>
              </w:numPr>
              <w:jc w:val="both"/>
              <w:rPr>
                <w:ins w:id="2220" w:author="Javier Kachuka" w:date="2019-11-06T09:34:00Z"/>
                <w:rFonts w:cs="Arial"/>
                <w:sz w:val="24"/>
                <w:szCs w:val="24"/>
                <w:lang w:val="es-ES"/>
              </w:rPr>
              <w:pPrChange w:id="2221" w:author="Javier Kachuka" w:date="2019-11-06T09:30:00Z">
                <w:pPr>
                  <w:pStyle w:val="Prrafodelista"/>
                  <w:numPr>
                    <w:numId w:val="13"/>
                  </w:numPr>
                  <w:ind w:hanging="360"/>
                  <w:jc w:val="both"/>
                </w:pPr>
              </w:pPrChange>
            </w:pPr>
            <w:ins w:id="2222" w:author="Javier Kachuka" w:date="2019-11-06T09:34:00Z">
              <w:r>
                <w:rPr>
                  <w:rFonts w:cs="Arial"/>
                  <w:sz w:val="24"/>
                  <w:szCs w:val="24"/>
                  <w:lang w:val="es-ES"/>
                </w:rPr>
                <w:t xml:space="preserve">El caso de uso comienza cuando el empleado de planta, oficinista o administrador selecciona </w:t>
              </w:r>
            </w:ins>
            <w:ins w:id="2223" w:author="Javier Kachuka" w:date="2019-11-06T09:35:00Z">
              <w:r>
                <w:rPr>
                  <w:rFonts w:cs="Arial"/>
                  <w:sz w:val="24"/>
                  <w:szCs w:val="24"/>
                  <w:lang w:val="es-ES"/>
                </w:rPr>
                <w:t>registrar transferencia</w:t>
              </w:r>
            </w:ins>
            <w:ins w:id="2224" w:author="Javier Kachuka" w:date="2019-11-06T09:34:00Z">
              <w:del w:id="2225" w:author="Javier Kachuka" w:date="2019-11-06T09:30:00Z">
                <w:r w:rsidDel="009C1096">
                  <w:rPr>
                    <w:rFonts w:cs="Arial"/>
                    <w:sz w:val="24"/>
                    <w:szCs w:val="24"/>
                    <w:lang w:val="es-ES"/>
                  </w:rPr>
                  <w:delText>cargar stock</w:delText>
                </w:r>
              </w:del>
              <w:r>
                <w:rPr>
                  <w:rFonts w:cs="Arial"/>
                  <w:sz w:val="24"/>
                  <w:szCs w:val="24"/>
                  <w:lang w:val="es-ES"/>
                </w:rPr>
                <w:t xml:space="preserve">. </w:t>
              </w:r>
            </w:ins>
          </w:p>
        </w:tc>
        <w:tc>
          <w:tcPr>
            <w:tcW w:w="4414" w:type="dxa"/>
          </w:tcPr>
          <w:p w14:paraId="2091D2A3" w14:textId="77777777" w:rsidR="009C1096" w:rsidRPr="00EC5FEE" w:rsidRDefault="009C1096" w:rsidP="00DA4A60">
            <w:pPr>
              <w:jc w:val="both"/>
              <w:rPr>
                <w:ins w:id="2226" w:author="Javier Kachuka" w:date="2019-11-06T09:34:00Z"/>
                <w:rFonts w:cs="Arial"/>
                <w:sz w:val="24"/>
                <w:szCs w:val="24"/>
                <w:lang w:val="es-ES"/>
              </w:rPr>
            </w:pPr>
          </w:p>
        </w:tc>
      </w:tr>
      <w:tr w:rsidR="009C1096" w:rsidRPr="00576F7E" w14:paraId="44260B4A" w14:textId="77777777" w:rsidTr="00DA4A60">
        <w:trPr>
          <w:ins w:id="2227" w:author="Javier Kachuka" w:date="2019-11-06T09:34:00Z"/>
        </w:trPr>
        <w:tc>
          <w:tcPr>
            <w:tcW w:w="4414" w:type="dxa"/>
            <w:gridSpan w:val="2"/>
          </w:tcPr>
          <w:p w14:paraId="630B788C" w14:textId="77777777" w:rsidR="009C1096" w:rsidRPr="00EC5FEE" w:rsidRDefault="009C1096" w:rsidP="00DA4A60">
            <w:pPr>
              <w:jc w:val="both"/>
              <w:rPr>
                <w:ins w:id="2228" w:author="Javier Kachuka" w:date="2019-11-06T09:34:00Z"/>
                <w:rFonts w:cs="Arial"/>
                <w:sz w:val="24"/>
                <w:szCs w:val="24"/>
                <w:lang w:val="es-ES"/>
              </w:rPr>
            </w:pPr>
          </w:p>
        </w:tc>
        <w:tc>
          <w:tcPr>
            <w:tcW w:w="4414" w:type="dxa"/>
          </w:tcPr>
          <w:p w14:paraId="4A1C8BA5" w14:textId="016C18E3" w:rsidR="009C1096" w:rsidRPr="00EC5FEE" w:rsidRDefault="009C1096">
            <w:pPr>
              <w:pStyle w:val="Prrafodelista"/>
              <w:numPr>
                <w:ilvl w:val="0"/>
                <w:numId w:val="38"/>
              </w:numPr>
              <w:jc w:val="both"/>
              <w:rPr>
                <w:ins w:id="2229" w:author="Javier Kachuka" w:date="2019-11-06T09:34:00Z"/>
                <w:rFonts w:cs="Arial"/>
                <w:sz w:val="24"/>
                <w:szCs w:val="24"/>
                <w:lang w:val="es-ES"/>
              </w:rPr>
              <w:pPrChange w:id="2230" w:author="Javier Kachuka" w:date="2019-11-06T09:37:00Z">
                <w:pPr>
                  <w:pStyle w:val="Prrafodelista"/>
                  <w:numPr>
                    <w:numId w:val="13"/>
                  </w:numPr>
                  <w:ind w:hanging="360"/>
                  <w:jc w:val="both"/>
                </w:pPr>
              </w:pPrChange>
            </w:pPr>
            <w:ins w:id="2231" w:author="Javier Kachuka" w:date="2019-11-06T09:34:00Z">
              <w:r>
                <w:rPr>
                  <w:rFonts w:cs="Arial"/>
                  <w:sz w:val="24"/>
                  <w:szCs w:val="24"/>
                  <w:lang w:val="es-ES"/>
                </w:rPr>
                <w:t xml:space="preserve">El sistema solicita que el empleado </w:t>
              </w:r>
            </w:ins>
            <w:ins w:id="2232" w:author="Javier Kachuka" w:date="2019-11-06T09:36:00Z">
              <w:r>
                <w:rPr>
                  <w:rFonts w:cs="Arial"/>
                  <w:sz w:val="24"/>
                  <w:szCs w:val="24"/>
                  <w:lang w:val="es-ES"/>
                </w:rPr>
                <w:t xml:space="preserve">de planta, oficinista o administrador ingrese el </w:t>
              </w:r>
            </w:ins>
            <w:ins w:id="2233" w:author="Javier Kachuka" w:date="2019-11-06T09:37:00Z">
              <w:r>
                <w:rPr>
                  <w:rFonts w:cs="Arial"/>
                  <w:sz w:val="24"/>
                  <w:szCs w:val="24"/>
                  <w:lang w:val="es-ES"/>
                </w:rPr>
                <w:t>almacén</w:t>
              </w:r>
            </w:ins>
            <w:ins w:id="2234" w:author="Javier Kachuka" w:date="2019-11-06T09:36:00Z">
              <w:r>
                <w:rPr>
                  <w:rFonts w:cs="Arial"/>
                  <w:sz w:val="24"/>
                  <w:szCs w:val="24"/>
                  <w:lang w:val="es-ES"/>
                </w:rPr>
                <w:t xml:space="preserve"> de</w:t>
              </w:r>
            </w:ins>
            <w:ins w:id="2235" w:author="Javier Kachuka" w:date="2019-11-06T09:37:00Z">
              <w:r>
                <w:rPr>
                  <w:rFonts w:cs="Arial"/>
                  <w:sz w:val="24"/>
                  <w:szCs w:val="24"/>
                  <w:lang w:val="es-ES"/>
                </w:rPr>
                <w:t xml:space="preserve"> donde va a egresar el producto, el producto correspondiente y la cantidad</w:t>
              </w:r>
            </w:ins>
            <w:ins w:id="2236" w:author="Javier Kachuka" w:date="2019-11-06T09:34:00Z">
              <w:del w:id="2237" w:author="Javier Kachuka" w:date="2019-11-06T09:31:00Z">
                <w:r w:rsidDel="009C1096">
                  <w:rPr>
                    <w:rFonts w:cs="Arial"/>
                    <w:sz w:val="24"/>
                    <w:szCs w:val="24"/>
                    <w:lang w:val="es-ES"/>
                  </w:rPr>
                  <w:delText>corresponde</w:delText>
                </w:r>
              </w:del>
              <w:r>
                <w:rPr>
                  <w:rFonts w:cs="Arial"/>
                  <w:sz w:val="24"/>
                  <w:szCs w:val="24"/>
                  <w:lang w:val="es-ES"/>
                </w:rPr>
                <w:t xml:space="preserve">. </w:t>
              </w:r>
            </w:ins>
          </w:p>
        </w:tc>
      </w:tr>
      <w:tr w:rsidR="009C1096" w:rsidRPr="00576F7E" w14:paraId="7AA0853B" w14:textId="77777777" w:rsidTr="00DA4A60">
        <w:trPr>
          <w:ins w:id="2238" w:author="Javier Kachuka" w:date="2019-11-06T09:34:00Z"/>
        </w:trPr>
        <w:tc>
          <w:tcPr>
            <w:tcW w:w="4414" w:type="dxa"/>
            <w:gridSpan w:val="2"/>
          </w:tcPr>
          <w:p w14:paraId="028BE144" w14:textId="55679C97" w:rsidR="009C1096" w:rsidRPr="005C326A" w:rsidRDefault="009C1096">
            <w:pPr>
              <w:pStyle w:val="Prrafodelista"/>
              <w:numPr>
                <w:ilvl w:val="0"/>
                <w:numId w:val="38"/>
              </w:numPr>
              <w:jc w:val="both"/>
              <w:rPr>
                <w:ins w:id="2239" w:author="Javier Kachuka" w:date="2019-11-06T09:34:00Z"/>
                <w:rFonts w:cs="Arial"/>
                <w:sz w:val="24"/>
                <w:szCs w:val="24"/>
                <w:lang w:val="es-ES"/>
              </w:rPr>
            </w:pPr>
            <w:ins w:id="2240" w:author="Javier Kachuka" w:date="2019-11-06T09:34:00Z">
              <w:r>
                <w:rPr>
                  <w:rFonts w:cs="Arial"/>
                  <w:sz w:val="24"/>
                  <w:szCs w:val="24"/>
                  <w:lang w:val="es-ES"/>
                </w:rPr>
                <w:t>El empleado de planta, oficinista o administrador</w:t>
              </w:r>
            </w:ins>
            <w:ins w:id="2241" w:author="Javier Kachuka" w:date="2019-11-06T09:38:00Z">
              <w:r>
                <w:rPr>
                  <w:rFonts w:cs="Arial"/>
                  <w:sz w:val="24"/>
                  <w:szCs w:val="24"/>
                  <w:lang w:val="es-ES"/>
                </w:rPr>
                <w:t xml:space="preserve"> ingresa los datos correspondientes</w:t>
              </w:r>
            </w:ins>
            <w:ins w:id="2242" w:author="Javier Kachuka" w:date="2019-11-06T09:34:00Z">
              <w:r>
                <w:rPr>
                  <w:rFonts w:cs="Arial"/>
                  <w:sz w:val="24"/>
                  <w:szCs w:val="24"/>
                  <w:lang w:val="es-ES"/>
                </w:rPr>
                <w:t xml:space="preserve">. </w:t>
              </w:r>
            </w:ins>
          </w:p>
        </w:tc>
        <w:tc>
          <w:tcPr>
            <w:tcW w:w="4414" w:type="dxa"/>
          </w:tcPr>
          <w:p w14:paraId="4B4D96D7" w14:textId="77777777" w:rsidR="009C1096" w:rsidRPr="005C326A" w:rsidRDefault="009C1096" w:rsidP="00DA4A60">
            <w:pPr>
              <w:jc w:val="both"/>
              <w:rPr>
                <w:ins w:id="2243" w:author="Javier Kachuka" w:date="2019-11-06T09:34:00Z"/>
                <w:rFonts w:cs="Arial"/>
                <w:sz w:val="24"/>
                <w:szCs w:val="24"/>
                <w:lang w:val="es-ES"/>
              </w:rPr>
            </w:pPr>
          </w:p>
        </w:tc>
      </w:tr>
      <w:tr w:rsidR="009C1096" w:rsidRPr="00576F7E" w14:paraId="0F110A96" w14:textId="77777777" w:rsidTr="00DA4A60">
        <w:trPr>
          <w:ins w:id="2244" w:author="Javier Kachuka" w:date="2019-11-06T09:34:00Z"/>
        </w:trPr>
        <w:tc>
          <w:tcPr>
            <w:tcW w:w="4414" w:type="dxa"/>
            <w:gridSpan w:val="2"/>
          </w:tcPr>
          <w:p w14:paraId="7B241214" w14:textId="77777777" w:rsidR="009C1096" w:rsidRPr="005C326A" w:rsidRDefault="009C1096" w:rsidP="00DA4A60">
            <w:pPr>
              <w:jc w:val="both"/>
              <w:rPr>
                <w:ins w:id="2245" w:author="Javier Kachuka" w:date="2019-11-06T09:34:00Z"/>
                <w:rFonts w:cs="Arial"/>
                <w:sz w:val="24"/>
                <w:szCs w:val="24"/>
                <w:lang w:val="es-ES"/>
              </w:rPr>
            </w:pPr>
          </w:p>
        </w:tc>
        <w:tc>
          <w:tcPr>
            <w:tcW w:w="4414" w:type="dxa"/>
          </w:tcPr>
          <w:p w14:paraId="31D68DF7" w14:textId="7614669F" w:rsidR="009C1096" w:rsidRPr="005C326A" w:rsidRDefault="009C1096" w:rsidP="009C1096">
            <w:pPr>
              <w:pStyle w:val="Prrafodelista"/>
              <w:numPr>
                <w:ilvl w:val="0"/>
                <w:numId w:val="38"/>
              </w:numPr>
              <w:jc w:val="both"/>
              <w:rPr>
                <w:ins w:id="2246" w:author="Javier Kachuka" w:date="2019-11-06T09:34:00Z"/>
                <w:rFonts w:cs="Arial"/>
                <w:sz w:val="24"/>
                <w:szCs w:val="24"/>
                <w:lang w:val="es-ES"/>
              </w:rPr>
            </w:pPr>
            <w:ins w:id="2247" w:author="Javier Kachuka" w:date="2019-11-06T09:34:00Z">
              <w:r>
                <w:rPr>
                  <w:rFonts w:cs="Arial"/>
                  <w:sz w:val="24"/>
                  <w:szCs w:val="24"/>
                  <w:lang w:val="es-ES"/>
                </w:rPr>
                <w:t xml:space="preserve">El sistema verifica que sea una cantidad </w:t>
              </w:r>
            </w:ins>
            <w:ins w:id="2248" w:author="Javier Kachuka" w:date="2019-11-06T09:38:00Z">
              <w:r w:rsidR="0070614D">
                <w:rPr>
                  <w:rFonts w:cs="Arial"/>
                  <w:sz w:val="24"/>
                  <w:szCs w:val="24"/>
                  <w:lang w:val="es-ES"/>
                </w:rPr>
                <w:t>válida y solicita que ingrese a que almacén de destino se va el producto</w:t>
              </w:r>
            </w:ins>
            <w:ins w:id="2249" w:author="Javier Kachuka" w:date="2019-11-06T09:34:00Z">
              <w:r>
                <w:rPr>
                  <w:rFonts w:cs="Arial"/>
                  <w:sz w:val="24"/>
                  <w:szCs w:val="24"/>
                  <w:lang w:val="es-ES"/>
                </w:rPr>
                <w:t>.</w:t>
              </w:r>
              <w:del w:id="2250" w:author="Javier Kachuka" w:date="2019-11-06T09:32:00Z">
                <w:r w:rsidDel="009C1096">
                  <w:rPr>
                    <w:rFonts w:cs="Arial"/>
                    <w:sz w:val="24"/>
                    <w:szCs w:val="24"/>
                    <w:lang w:val="es-ES"/>
                  </w:rPr>
                  <w:delText>El sistema verifica que el producto exista en el sistema.</w:delText>
                </w:r>
              </w:del>
            </w:ins>
          </w:p>
        </w:tc>
      </w:tr>
      <w:tr w:rsidR="0070614D" w:rsidRPr="00576F7E" w14:paraId="5AB2105E" w14:textId="77777777" w:rsidTr="00DA4A60">
        <w:trPr>
          <w:ins w:id="2251" w:author="Javier Kachuka" w:date="2019-11-06T09:38:00Z"/>
        </w:trPr>
        <w:tc>
          <w:tcPr>
            <w:tcW w:w="4414" w:type="dxa"/>
            <w:gridSpan w:val="2"/>
          </w:tcPr>
          <w:p w14:paraId="0935F18D" w14:textId="79F0DE8B" w:rsidR="0070614D" w:rsidRPr="0070614D" w:rsidRDefault="0070614D">
            <w:pPr>
              <w:pStyle w:val="Prrafodelista"/>
              <w:numPr>
                <w:ilvl w:val="0"/>
                <w:numId w:val="38"/>
              </w:numPr>
              <w:jc w:val="both"/>
              <w:rPr>
                <w:ins w:id="2252" w:author="Javier Kachuka" w:date="2019-11-06T09:38:00Z"/>
                <w:rFonts w:cs="Arial"/>
                <w:sz w:val="24"/>
                <w:szCs w:val="24"/>
                <w:lang w:val="es-ES"/>
                <w:rPrChange w:id="2253" w:author="Javier Kachuka" w:date="2019-11-06T09:39:00Z">
                  <w:rPr>
                    <w:ins w:id="2254" w:author="Javier Kachuka" w:date="2019-11-06T09:38:00Z"/>
                    <w:lang w:val="es-ES"/>
                  </w:rPr>
                </w:rPrChange>
              </w:rPr>
              <w:pPrChange w:id="2255" w:author="Javier Kachuka" w:date="2019-11-06T09:39:00Z">
                <w:pPr>
                  <w:jc w:val="both"/>
                </w:pPr>
              </w:pPrChange>
            </w:pPr>
            <w:ins w:id="2256" w:author="Javier Kachuka" w:date="2019-11-06T09:39:00Z">
              <w:r>
                <w:rPr>
                  <w:rFonts w:cs="Arial"/>
                  <w:sz w:val="24"/>
                  <w:szCs w:val="24"/>
                  <w:lang w:val="es-ES"/>
                </w:rPr>
                <w:t>El empleado de planta, oficinista o administrador ingresa el almacén.</w:t>
              </w:r>
            </w:ins>
          </w:p>
        </w:tc>
        <w:tc>
          <w:tcPr>
            <w:tcW w:w="4414" w:type="dxa"/>
          </w:tcPr>
          <w:p w14:paraId="75806BBC" w14:textId="77777777" w:rsidR="0070614D" w:rsidRPr="0070614D" w:rsidRDefault="0070614D">
            <w:pPr>
              <w:jc w:val="both"/>
              <w:rPr>
                <w:ins w:id="2257" w:author="Javier Kachuka" w:date="2019-11-06T09:38:00Z"/>
                <w:rFonts w:cs="Arial"/>
                <w:sz w:val="24"/>
                <w:szCs w:val="24"/>
                <w:lang w:val="es-ES"/>
                <w:rPrChange w:id="2258" w:author="Javier Kachuka" w:date="2019-11-06T09:39:00Z">
                  <w:rPr>
                    <w:ins w:id="2259" w:author="Javier Kachuka" w:date="2019-11-06T09:38:00Z"/>
                    <w:lang w:val="es-ES"/>
                  </w:rPr>
                </w:rPrChange>
              </w:rPr>
              <w:pPrChange w:id="2260" w:author="Javier Kachuka" w:date="2019-11-06T09:39:00Z">
                <w:pPr>
                  <w:pStyle w:val="Prrafodelista"/>
                  <w:numPr>
                    <w:numId w:val="38"/>
                  </w:numPr>
                  <w:ind w:hanging="360"/>
                  <w:jc w:val="both"/>
                </w:pPr>
              </w:pPrChange>
            </w:pPr>
          </w:p>
        </w:tc>
      </w:tr>
      <w:tr w:rsidR="009C1096" w:rsidRPr="00576F7E" w14:paraId="5DC89C02" w14:textId="77777777" w:rsidTr="00DA4A60">
        <w:trPr>
          <w:ins w:id="2261" w:author="Javier Kachuka" w:date="2019-11-06T09:34:00Z"/>
        </w:trPr>
        <w:tc>
          <w:tcPr>
            <w:tcW w:w="4414" w:type="dxa"/>
            <w:gridSpan w:val="2"/>
          </w:tcPr>
          <w:p w14:paraId="1BCFC568" w14:textId="77777777" w:rsidR="009C1096" w:rsidRPr="005C326A" w:rsidRDefault="009C1096" w:rsidP="00DA4A60">
            <w:pPr>
              <w:jc w:val="both"/>
              <w:rPr>
                <w:ins w:id="2262" w:author="Javier Kachuka" w:date="2019-11-06T09:34:00Z"/>
                <w:rFonts w:cs="Arial"/>
                <w:sz w:val="24"/>
                <w:szCs w:val="24"/>
                <w:lang w:val="es-ES"/>
              </w:rPr>
            </w:pPr>
          </w:p>
        </w:tc>
        <w:tc>
          <w:tcPr>
            <w:tcW w:w="4414" w:type="dxa"/>
          </w:tcPr>
          <w:p w14:paraId="0CD4E101" w14:textId="44C5DE3C" w:rsidR="009C1096" w:rsidRDefault="009C1096">
            <w:pPr>
              <w:pStyle w:val="Prrafodelista"/>
              <w:numPr>
                <w:ilvl w:val="0"/>
                <w:numId w:val="38"/>
              </w:numPr>
              <w:jc w:val="both"/>
              <w:rPr>
                <w:ins w:id="2263" w:author="Javier Kachuka" w:date="2019-11-06T09:34:00Z"/>
                <w:rFonts w:cs="Arial"/>
                <w:sz w:val="24"/>
                <w:szCs w:val="24"/>
                <w:lang w:val="es-ES"/>
              </w:rPr>
            </w:pPr>
            <w:ins w:id="2264" w:author="Javier Kachuka" w:date="2019-11-06T09:34:00Z">
              <w:r>
                <w:rPr>
                  <w:rFonts w:cs="Arial"/>
                  <w:sz w:val="24"/>
                  <w:szCs w:val="24"/>
                  <w:lang w:val="es-ES"/>
                </w:rPr>
                <w:t xml:space="preserve">El sistema </w:t>
              </w:r>
            </w:ins>
            <w:ins w:id="2265" w:author="Javier Kachuka" w:date="2019-11-06T09:39:00Z">
              <w:r w:rsidR="0070614D">
                <w:rPr>
                  <w:rFonts w:cs="Arial"/>
                  <w:sz w:val="24"/>
                  <w:szCs w:val="24"/>
                  <w:lang w:val="es-ES"/>
                </w:rPr>
                <w:t xml:space="preserve">descuenta la cantidad en el </w:t>
              </w:r>
            </w:ins>
            <w:ins w:id="2266" w:author="Javier Kachuka" w:date="2019-11-06T09:40:00Z">
              <w:r w:rsidR="0070614D">
                <w:rPr>
                  <w:rFonts w:cs="Arial"/>
                  <w:sz w:val="24"/>
                  <w:szCs w:val="24"/>
                  <w:lang w:val="es-ES"/>
                </w:rPr>
                <w:t>almacén</w:t>
              </w:r>
            </w:ins>
            <w:ins w:id="2267" w:author="Javier Kachuka" w:date="2019-11-06T09:39:00Z">
              <w:r w:rsidR="0070614D">
                <w:rPr>
                  <w:rFonts w:cs="Arial"/>
                  <w:sz w:val="24"/>
                  <w:szCs w:val="24"/>
                  <w:lang w:val="es-ES"/>
                </w:rPr>
                <w:t xml:space="preserve"> de origen</w:t>
              </w:r>
            </w:ins>
            <w:ins w:id="2268" w:author="Javier Kachuka" w:date="2019-11-06T09:40:00Z">
              <w:r w:rsidR="0070614D">
                <w:rPr>
                  <w:rFonts w:cs="Arial"/>
                  <w:sz w:val="24"/>
                  <w:szCs w:val="24"/>
                  <w:lang w:val="es-ES"/>
                </w:rPr>
                <w:t xml:space="preserve">, suma esa cantidad de producto al almacén de destino </w:t>
              </w:r>
            </w:ins>
            <w:ins w:id="2269" w:author="Javier Kachuka" w:date="2019-11-06T09:34:00Z">
              <w:r>
                <w:rPr>
                  <w:rFonts w:cs="Arial"/>
                  <w:sz w:val="24"/>
                  <w:szCs w:val="24"/>
                  <w:lang w:val="es-ES"/>
                </w:rPr>
                <w:t>y finaliza el caso de uso.</w:t>
              </w:r>
            </w:ins>
          </w:p>
        </w:tc>
      </w:tr>
      <w:tr w:rsidR="009C1096" w:rsidRPr="00EC5FEE" w14:paraId="06134124" w14:textId="77777777" w:rsidTr="00DA4A60">
        <w:trPr>
          <w:ins w:id="2270" w:author="Javier Kachuka" w:date="2019-11-06T09:34:00Z"/>
        </w:trPr>
        <w:tc>
          <w:tcPr>
            <w:tcW w:w="8828" w:type="dxa"/>
            <w:gridSpan w:val="3"/>
            <w:shd w:val="clear" w:color="auto" w:fill="9CC2E5" w:themeFill="accent1" w:themeFillTint="99"/>
          </w:tcPr>
          <w:p w14:paraId="7415DEDA" w14:textId="77777777" w:rsidR="009C1096" w:rsidRPr="00EC5FEE" w:rsidRDefault="009C1096" w:rsidP="00DA4A60">
            <w:pPr>
              <w:jc w:val="center"/>
              <w:rPr>
                <w:ins w:id="2271" w:author="Javier Kachuka" w:date="2019-11-06T09:34:00Z"/>
                <w:rFonts w:cs="Arial"/>
                <w:sz w:val="24"/>
                <w:szCs w:val="24"/>
                <w:lang w:val="es-ES"/>
              </w:rPr>
            </w:pPr>
            <w:ins w:id="2272" w:author="Javier Kachuka" w:date="2019-11-06T09:34:00Z">
              <w:r>
                <w:rPr>
                  <w:rFonts w:cs="Arial"/>
                  <w:b/>
                  <w:sz w:val="24"/>
                  <w:szCs w:val="24"/>
                  <w:lang w:val="es-ES"/>
                </w:rPr>
                <w:t>C</w:t>
              </w:r>
              <w:r w:rsidRPr="00EC5FEE">
                <w:rPr>
                  <w:rFonts w:cs="Arial"/>
                  <w:b/>
                  <w:sz w:val="24"/>
                  <w:szCs w:val="24"/>
                  <w:lang w:val="es-ES"/>
                </w:rPr>
                <w:t>urso Alternativo de Eventos</w:t>
              </w:r>
            </w:ins>
          </w:p>
        </w:tc>
      </w:tr>
      <w:tr w:rsidR="009C1096" w:rsidRPr="00576F7E" w14:paraId="7C145A5F" w14:textId="77777777" w:rsidTr="00DA4A60">
        <w:trPr>
          <w:ins w:id="2273" w:author="Javier Kachuka" w:date="2019-11-06T09:34:00Z"/>
        </w:trPr>
        <w:tc>
          <w:tcPr>
            <w:tcW w:w="4414" w:type="dxa"/>
            <w:gridSpan w:val="2"/>
          </w:tcPr>
          <w:p w14:paraId="2BB6C3F1" w14:textId="77777777" w:rsidR="009C1096" w:rsidRPr="00EC5FEE" w:rsidRDefault="009C1096" w:rsidP="00DA4A60">
            <w:pPr>
              <w:jc w:val="center"/>
              <w:rPr>
                <w:ins w:id="2274" w:author="Javier Kachuka" w:date="2019-11-06T09:34:00Z"/>
                <w:rFonts w:cs="Arial"/>
                <w:b/>
                <w:sz w:val="24"/>
                <w:szCs w:val="24"/>
                <w:lang w:val="es-ES"/>
              </w:rPr>
            </w:pPr>
          </w:p>
        </w:tc>
        <w:tc>
          <w:tcPr>
            <w:tcW w:w="4414" w:type="dxa"/>
          </w:tcPr>
          <w:p w14:paraId="1D87C16E" w14:textId="77777777" w:rsidR="009C1096" w:rsidRPr="00EC5FEE" w:rsidRDefault="009C1096">
            <w:pPr>
              <w:jc w:val="both"/>
              <w:rPr>
                <w:ins w:id="2275" w:author="Javier Kachuka" w:date="2019-11-06T09:34:00Z"/>
                <w:rFonts w:cs="Arial"/>
                <w:sz w:val="24"/>
                <w:szCs w:val="24"/>
                <w:lang w:val="es-ES"/>
              </w:rPr>
            </w:pPr>
            <w:ins w:id="2276" w:author="Javier Kachuka" w:date="2019-11-06T09:34:00Z">
              <w:r>
                <w:rPr>
                  <w:rFonts w:cs="Arial"/>
                  <w:sz w:val="24"/>
                  <w:szCs w:val="24"/>
                  <w:lang w:val="es-ES"/>
                </w:rPr>
                <w:t>4.1 Si la cantidad no es válida el sistema solicita que se vuelva a ingresar y finaliza el caso de uso.</w:t>
              </w:r>
              <w:del w:id="2277" w:author="Javier Kachuka" w:date="2019-11-06T09:33:00Z">
                <w:r w:rsidDel="009C1096">
                  <w:rPr>
                    <w:rFonts w:cs="Arial"/>
                    <w:sz w:val="24"/>
                    <w:szCs w:val="24"/>
                    <w:lang w:val="es-ES"/>
                  </w:rPr>
                  <w:delText>Si</w:delText>
                </w:r>
              </w:del>
              <w:del w:id="2278" w:author="Javier Kachuka" w:date="2019-11-06T09:32:00Z">
                <w:r w:rsidDel="009C1096">
                  <w:rPr>
                    <w:rFonts w:cs="Arial"/>
                    <w:sz w:val="24"/>
                    <w:szCs w:val="24"/>
                    <w:lang w:val="es-ES"/>
                  </w:rPr>
                  <w:delText xml:space="preserve"> </w:delText>
                </w:r>
              </w:del>
              <w:r>
                <w:rPr>
                  <w:rFonts w:cs="Arial"/>
                  <w:sz w:val="24"/>
                  <w:szCs w:val="24"/>
                  <w:lang w:val="es-ES"/>
                </w:rPr>
                <w:t xml:space="preserve"> </w:t>
              </w:r>
              <w:del w:id="2279" w:author="Javier Kachuka" w:date="2019-11-06T09:32:00Z">
                <w:r w:rsidDel="009C1096">
                  <w:rPr>
                    <w:rFonts w:cs="Arial"/>
                    <w:sz w:val="24"/>
                    <w:szCs w:val="24"/>
                    <w:lang w:val="es-ES"/>
                  </w:rPr>
                  <w:delText>el producto no existe finaliza el caso de uso</w:delText>
                </w:r>
              </w:del>
              <w:del w:id="2280" w:author="Javier Kachuka" w:date="2019-11-06T09:33:00Z">
                <w:r w:rsidDel="009C1096">
                  <w:rPr>
                    <w:rFonts w:cs="Arial"/>
                    <w:sz w:val="24"/>
                    <w:szCs w:val="24"/>
                    <w:lang w:val="es-ES"/>
                  </w:rPr>
                  <w:delText>.</w:delText>
                </w:r>
              </w:del>
            </w:ins>
          </w:p>
        </w:tc>
      </w:tr>
    </w:tbl>
    <w:p w14:paraId="46F4DAD6" w14:textId="506B7EE5" w:rsidR="000B59E3" w:rsidRDefault="000B59E3" w:rsidP="00431D6D">
      <w:pPr>
        <w:rPr>
          <w:ins w:id="2281" w:author="Javier Kachuka" w:date="2019-11-06T10:56:00Z"/>
          <w:lang w:val="es-ES"/>
        </w:rPr>
      </w:pPr>
    </w:p>
    <w:p w14:paraId="3EAB65C1" w14:textId="35EA63DC" w:rsidR="009C1096" w:rsidRDefault="000B59E3" w:rsidP="00431D6D">
      <w:pPr>
        <w:rPr>
          <w:ins w:id="2282" w:author="Javier Kachuka" w:date="2019-11-06T09:43:00Z"/>
          <w:lang w:val="es-ES"/>
        </w:rPr>
      </w:pPr>
      <w:ins w:id="2283" w:author="Javier Kachuka" w:date="2019-11-06T10:56:00Z">
        <w:r>
          <w:rPr>
            <w:lang w:val="es-ES"/>
          </w:rPr>
          <w:br w:type="page"/>
        </w:r>
      </w:ins>
    </w:p>
    <w:tbl>
      <w:tblPr>
        <w:tblStyle w:val="Tablaconcuadrcula"/>
        <w:tblW w:w="0" w:type="auto"/>
        <w:tblLook w:val="04A0" w:firstRow="1" w:lastRow="0" w:firstColumn="1" w:lastColumn="0" w:noHBand="0" w:noVBand="1"/>
      </w:tblPr>
      <w:tblGrid>
        <w:gridCol w:w="2391"/>
        <w:gridCol w:w="2149"/>
        <w:gridCol w:w="4288"/>
      </w:tblGrid>
      <w:tr w:rsidR="0070614D" w:rsidRPr="00A51454" w14:paraId="3AD8C7DC" w14:textId="77777777" w:rsidTr="00DA4A60">
        <w:trPr>
          <w:ins w:id="2284" w:author="Javier Kachuka" w:date="2019-11-06T09:43:00Z"/>
        </w:trPr>
        <w:tc>
          <w:tcPr>
            <w:tcW w:w="2391" w:type="dxa"/>
            <w:shd w:val="clear" w:color="auto" w:fill="9CC2E5" w:themeFill="accent1" w:themeFillTint="99"/>
          </w:tcPr>
          <w:p w14:paraId="18A31716" w14:textId="576C045A" w:rsidR="0070614D" w:rsidRPr="00EC5FEE" w:rsidRDefault="0070614D" w:rsidP="0070614D">
            <w:pPr>
              <w:rPr>
                <w:ins w:id="2285" w:author="Javier Kachuka" w:date="2019-11-06T09:43:00Z"/>
                <w:rFonts w:cs="Arial"/>
                <w:b/>
                <w:sz w:val="24"/>
                <w:szCs w:val="24"/>
                <w:lang w:val="es-ES"/>
              </w:rPr>
            </w:pPr>
            <w:ins w:id="2286" w:author="Javier Kachuka" w:date="2019-11-06T09:43:00Z">
              <w:r w:rsidRPr="00EC5FEE">
                <w:rPr>
                  <w:rFonts w:cs="Arial"/>
                  <w:b/>
                  <w:sz w:val="24"/>
                  <w:szCs w:val="24"/>
                  <w:lang w:val="es-ES"/>
                </w:rPr>
                <w:lastRenderedPageBreak/>
                <w:t>Caso de uso</w:t>
              </w:r>
            </w:ins>
          </w:p>
        </w:tc>
        <w:tc>
          <w:tcPr>
            <w:tcW w:w="6437" w:type="dxa"/>
            <w:gridSpan w:val="2"/>
          </w:tcPr>
          <w:p w14:paraId="43B96808" w14:textId="3DC07E58" w:rsidR="0070614D" w:rsidRPr="00EC5FEE" w:rsidRDefault="0070614D" w:rsidP="0070614D">
            <w:pPr>
              <w:rPr>
                <w:ins w:id="2287" w:author="Javier Kachuka" w:date="2019-11-06T09:43:00Z"/>
                <w:rFonts w:cs="Arial"/>
                <w:sz w:val="24"/>
                <w:szCs w:val="24"/>
                <w:lang w:val="es-ES"/>
              </w:rPr>
            </w:pPr>
            <w:ins w:id="2288" w:author="Javier Kachuka" w:date="2019-11-06T09:43:00Z">
              <w:r>
                <w:rPr>
                  <w:rFonts w:cs="Arial"/>
                  <w:sz w:val="24"/>
                  <w:szCs w:val="24"/>
                  <w:lang w:val="es-ES"/>
                </w:rPr>
                <w:t>Eliminar Movimiento</w:t>
              </w:r>
            </w:ins>
          </w:p>
        </w:tc>
      </w:tr>
      <w:tr w:rsidR="0070614D" w:rsidRPr="00A51454" w14:paraId="78C5B874" w14:textId="77777777" w:rsidTr="00DA4A60">
        <w:trPr>
          <w:ins w:id="2289" w:author="Javier Kachuka" w:date="2019-11-06T09:43:00Z"/>
        </w:trPr>
        <w:tc>
          <w:tcPr>
            <w:tcW w:w="2391" w:type="dxa"/>
            <w:shd w:val="clear" w:color="auto" w:fill="9CC2E5" w:themeFill="accent1" w:themeFillTint="99"/>
          </w:tcPr>
          <w:p w14:paraId="29780B4E" w14:textId="6B14B5E5" w:rsidR="0070614D" w:rsidRPr="00EC5FEE" w:rsidRDefault="0070614D" w:rsidP="0070614D">
            <w:pPr>
              <w:rPr>
                <w:ins w:id="2290" w:author="Javier Kachuka" w:date="2019-11-06T09:43:00Z"/>
                <w:rFonts w:cs="Arial"/>
                <w:b/>
                <w:sz w:val="24"/>
                <w:szCs w:val="24"/>
                <w:lang w:val="es-ES"/>
              </w:rPr>
            </w:pPr>
            <w:ins w:id="2291" w:author="Javier Kachuka" w:date="2019-11-06T09:43:00Z">
              <w:r w:rsidRPr="00EC5FEE">
                <w:rPr>
                  <w:rFonts w:cs="Arial"/>
                  <w:b/>
                  <w:sz w:val="24"/>
                  <w:szCs w:val="24"/>
                  <w:lang w:val="es-ES"/>
                </w:rPr>
                <w:t>Actor</w:t>
              </w:r>
            </w:ins>
          </w:p>
        </w:tc>
        <w:tc>
          <w:tcPr>
            <w:tcW w:w="6437" w:type="dxa"/>
            <w:gridSpan w:val="2"/>
          </w:tcPr>
          <w:p w14:paraId="7D5674A4" w14:textId="6915DFC9" w:rsidR="0070614D" w:rsidRPr="00EC5FEE" w:rsidRDefault="0070614D" w:rsidP="0070614D">
            <w:pPr>
              <w:rPr>
                <w:ins w:id="2292" w:author="Javier Kachuka" w:date="2019-11-06T09:43:00Z"/>
                <w:rFonts w:cs="Arial"/>
                <w:sz w:val="24"/>
                <w:szCs w:val="24"/>
                <w:lang w:val="es-ES"/>
              </w:rPr>
            </w:pPr>
            <w:ins w:id="2293" w:author="Javier Kachuka" w:date="2019-11-06T09:43:00Z">
              <w:r>
                <w:rPr>
                  <w:rFonts w:cs="Arial"/>
                  <w:sz w:val="24"/>
                  <w:szCs w:val="24"/>
                  <w:lang w:val="es-ES"/>
                </w:rPr>
                <w:t>Administrador</w:t>
              </w:r>
            </w:ins>
          </w:p>
        </w:tc>
      </w:tr>
      <w:tr w:rsidR="0070614D" w:rsidRPr="00576F7E" w14:paraId="2127C434" w14:textId="77777777" w:rsidTr="00DA4A60">
        <w:trPr>
          <w:ins w:id="2294" w:author="Javier Kachuka" w:date="2019-11-06T09:43:00Z"/>
        </w:trPr>
        <w:tc>
          <w:tcPr>
            <w:tcW w:w="2391" w:type="dxa"/>
            <w:shd w:val="clear" w:color="auto" w:fill="9CC2E5" w:themeFill="accent1" w:themeFillTint="99"/>
          </w:tcPr>
          <w:p w14:paraId="5442242A" w14:textId="64630D57" w:rsidR="0070614D" w:rsidRPr="00EC5FEE" w:rsidRDefault="0070614D" w:rsidP="0070614D">
            <w:pPr>
              <w:rPr>
                <w:ins w:id="2295" w:author="Javier Kachuka" w:date="2019-11-06T09:43:00Z"/>
                <w:rFonts w:cs="Arial"/>
                <w:b/>
                <w:sz w:val="24"/>
                <w:szCs w:val="24"/>
                <w:lang w:val="es-ES"/>
              </w:rPr>
            </w:pPr>
            <w:ins w:id="2296" w:author="Javier Kachuka" w:date="2019-11-06T09:43:00Z">
              <w:r w:rsidRPr="00EC5FEE">
                <w:rPr>
                  <w:rFonts w:cs="Arial"/>
                  <w:b/>
                  <w:sz w:val="24"/>
                  <w:szCs w:val="24"/>
                  <w:lang w:val="es-ES"/>
                </w:rPr>
                <w:t xml:space="preserve">Descripción </w:t>
              </w:r>
            </w:ins>
          </w:p>
        </w:tc>
        <w:tc>
          <w:tcPr>
            <w:tcW w:w="6437" w:type="dxa"/>
            <w:gridSpan w:val="2"/>
          </w:tcPr>
          <w:p w14:paraId="08723A00" w14:textId="720F3269" w:rsidR="0070614D" w:rsidRPr="00EC5FEE" w:rsidRDefault="0070614D" w:rsidP="0070614D">
            <w:pPr>
              <w:rPr>
                <w:ins w:id="2297" w:author="Javier Kachuka" w:date="2019-11-06T09:43:00Z"/>
                <w:rFonts w:cs="Arial"/>
                <w:sz w:val="24"/>
                <w:szCs w:val="24"/>
                <w:lang w:val="es-ES"/>
              </w:rPr>
            </w:pPr>
            <w:ins w:id="2298" w:author="Javier Kachuka" w:date="2019-11-06T09:43:00Z">
              <w:r w:rsidRPr="00EC5FEE">
                <w:rPr>
                  <w:rFonts w:cs="Arial"/>
                  <w:sz w:val="24"/>
                  <w:szCs w:val="24"/>
                  <w:lang w:val="es-ES"/>
                </w:rPr>
                <w:t>El</w:t>
              </w:r>
              <w:r>
                <w:rPr>
                  <w:rFonts w:cs="Arial"/>
                  <w:sz w:val="24"/>
                  <w:szCs w:val="24"/>
                  <w:lang w:val="es-ES"/>
                </w:rPr>
                <w:t xml:space="preserve"> administrador</w:t>
              </w:r>
              <w:r w:rsidRPr="00EC5FEE">
                <w:rPr>
                  <w:rFonts w:cs="Arial"/>
                  <w:sz w:val="24"/>
                  <w:szCs w:val="24"/>
                  <w:lang w:val="es-ES"/>
                </w:rPr>
                <w:t xml:space="preserve"> </w:t>
              </w:r>
              <w:r>
                <w:rPr>
                  <w:rFonts w:cs="Arial"/>
                  <w:sz w:val="24"/>
                  <w:szCs w:val="24"/>
                  <w:lang w:val="es-ES"/>
                </w:rPr>
                <w:t>puede eliminar cualquier movimiento del sistema</w:t>
              </w:r>
            </w:ins>
          </w:p>
        </w:tc>
      </w:tr>
      <w:tr w:rsidR="0070614D" w:rsidRPr="00EC5FEE" w14:paraId="51B81389" w14:textId="77777777" w:rsidTr="00DA4A60">
        <w:trPr>
          <w:ins w:id="2299" w:author="Javier Kachuka" w:date="2019-11-06T09:43:00Z"/>
        </w:trPr>
        <w:tc>
          <w:tcPr>
            <w:tcW w:w="2391" w:type="dxa"/>
            <w:shd w:val="clear" w:color="auto" w:fill="9CC2E5" w:themeFill="accent1" w:themeFillTint="99"/>
          </w:tcPr>
          <w:p w14:paraId="0D9ECD32" w14:textId="4D366B79" w:rsidR="0070614D" w:rsidRPr="00EC5FEE" w:rsidRDefault="0070614D" w:rsidP="0070614D">
            <w:pPr>
              <w:rPr>
                <w:ins w:id="2300" w:author="Javier Kachuka" w:date="2019-11-06T09:43:00Z"/>
                <w:rFonts w:cs="Arial"/>
                <w:b/>
                <w:sz w:val="24"/>
                <w:szCs w:val="24"/>
                <w:lang w:val="es-ES"/>
              </w:rPr>
            </w:pPr>
            <w:ins w:id="2301" w:author="Javier Kachuka" w:date="2019-11-06T09:43:00Z">
              <w:r w:rsidRPr="00EC5FEE">
                <w:rPr>
                  <w:rFonts w:cs="Arial"/>
                  <w:b/>
                  <w:sz w:val="24"/>
                  <w:szCs w:val="24"/>
                  <w:lang w:val="es-ES"/>
                </w:rPr>
                <w:t>Referencia Cruzada</w:t>
              </w:r>
            </w:ins>
          </w:p>
        </w:tc>
        <w:tc>
          <w:tcPr>
            <w:tcW w:w="6437" w:type="dxa"/>
            <w:gridSpan w:val="2"/>
          </w:tcPr>
          <w:p w14:paraId="2032A386" w14:textId="41CC78D2" w:rsidR="0070614D" w:rsidRPr="00EC5FEE" w:rsidRDefault="0070614D" w:rsidP="0070614D">
            <w:pPr>
              <w:rPr>
                <w:ins w:id="2302" w:author="Javier Kachuka" w:date="2019-11-06T09:43:00Z"/>
                <w:rFonts w:cs="Arial"/>
                <w:sz w:val="24"/>
                <w:szCs w:val="24"/>
                <w:lang w:val="es-ES"/>
              </w:rPr>
            </w:pPr>
            <w:ins w:id="2303" w:author="Javier Kachuka" w:date="2019-11-06T09:43:00Z">
              <w:r w:rsidRPr="00EC5FEE">
                <w:rPr>
                  <w:rFonts w:cs="Arial"/>
                  <w:sz w:val="24"/>
                  <w:szCs w:val="24"/>
                  <w:lang w:val="es-ES"/>
                </w:rPr>
                <w:t>RF3.</w:t>
              </w:r>
              <w:r>
                <w:rPr>
                  <w:rFonts w:cs="Arial"/>
                  <w:sz w:val="24"/>
                  <w:szCs w:val="24"/>
                  <w:lang w:val="es-ES"/>
                </w:rPr>
                <w:t>6</w:t>
              </w:r>
            </w:ins>
          </w:p>
        </w:tc>
      </w:tr>
      <w:tr w:rsidR="0070614D" w:rsidRPr="00A51454" w14:paraId="5D29AE88" w14:textId="77777777" w:rsidTr="00DA4A60">
        <w:trPr>
          <w:ins w:id="2304" w:author="Javier Kachuka" w:date="2019-11-06T09:43:00Z"/>
        </w:trPr>
        <w:tc>
          <w:tcPr>
            <w:tcW w:w="2391" w:type="dxa"/>
            <w:shd w:val="clear" w:color="auto" w:fill="9CC2E5" w:themeFill="accent1" w:themeFillTint="99"/>
          </w:tcPr>
          <w:p w14:paraId="1DD25007" w14:textId="77777777" w:rsidR="0070614D" w:rsidRPr="00EC5FEE" w:rsidRDefault="0070614D" w:rsidP="00DA4A60">
            <w:pPr>
              <w:rPr>
                <w:ins w:id="2305" w:author="Javier Kachuka" w:date="2019-11-06T09:43:00Z"/>
                <w:rFonts w:cs="Arial"/>
                <w:b/>
                <w:sz w:val="24"/>
                <w:szCs w:val="24"/>
                <w:lang w:val="es-ES"/>
              </w:rPr>
            </w:pPr>
            <w:ins w:id="2306" w:author="Javier Kachuka" w:date="2019-11-06T09:43:00Z">
              <w:r w:rsidRPr="00EC5FEE">
                <w:rPr>
                  <w:rFonts w:cs="Arial"/>
                  <w:b/>
                  <w:sz w:val="24"/>
                  <w:szCs w:val="24"/>
                  <w:lang w:val="es-ES"/>
                </w:rPr>
                <w:t xml:space="preserve">Precondición </w:t>
              </w:r>
            </w:ins>
          </w:p>
        </w:tc>
        <w:tc>
          <w:tcPr>
            <w:tcW w:w="6437" w:type="dxa"/>
            <w:gridSpan w:val="2"/>
          </w:tcPr>
          <w:p w14:paraId="2854ED8B" w14:textId="02023568" w:rsidR="0070614D" w:rsidRPr="00EC5FEE" w:rsidRDefault="0070614D">
            <w:pPr>
              <w:rPr>
                <w:ins w:id="2307" w:author="Javier Kachuka" w:date="2019-11-06T09:43:00Z"/>
                <w:rFonts w:cs="Arial"/>
                <w:sz w:val="24"/>
                <w:szCs w:val="24"/>
                <w:lang w:val="es-ES"/>
              </w:rPr>
            </w:pPr>
          </w:p>
        </w:tc>
      </w:tr>
      <w:tr w:rsidR="0070614D" w:rsidRPr="00576F7E" w14:paraId="5BEF9D2A" w14:textId="77777777" w:rsidTr="00DA4A60">
        <w:trPr>
          <w:ins w:id="2308" w:author="Javier Kachuka" w:date="2019-11-06T09:43:00Z"/>
        </w:trPr>
        <w:tc>
          <w:tcPr>
            <w:tcW w:w="2391" w:type="dxa"/>
            <w:shd w:val="clear" w:color="auto" w:fill="9CC2E5" w:themeFill="accent1" w:themeFillTint="99"/>
          </w:tcPr>
          <w:p w14:paraId="23198AB9" w14:textId="77777777" w:rsidR="0070614D" w:rsidRPr="00EC5FEE" w:rsidRDefault="0070614D" w:rsidP="00DA4A60">
            <w:pPr>
              <w:rPr>
                <w:ins w:id="2309" w:author="Javier Kachuka" w:date="2019-11-06T09:43:00Z"/>
                <w:rFonts w:cs="Arial"/>
                <w:b/>
                <w:sz w:val="24"/>
                <w:szCs w:val="24"/>
                <w:lang w:val="es-ES"/>
              </w:rPr>
            </w:pPr>
            <w:ins w:id="2310" w:author="Javier Kachuka" w:date="2019-11-06T09:43:00Z">
              <w:r w:rsidRPr="00EC5FEE">
                <w:rPr>
                  <w:rFonts w:cs="Arial"/>
                  <w:b/>
                  <w:sz w:val="24"/>
                  <w:szCs w:val="24"/>
                  <w:lang w:val="es-ES"/>
                </w:rPr>
                <w:t xml:space="preserve">Poscondición </w:t>
              </w:r>
            </w:ins>
          </w:p>
        </w:tc>
        <w:tc>
          <w:tcPr>
            <w:tcW w:w="6437" w:type="dxa"/>
            <w:gridSpan w:val="2"/>
          </w:tcPr>
          <w:p w14:paraId="25EBA397" w14:textId="726606AB" w:rsidR="0070614D" w:rsidRPr="00EC5FEE" w:rsidRDefault="0070614D">
            <w:pPr>
              <w:rPr>
                <w:ins w:id="2311" w:author="Javier Kachuka" w:date="2019-11-06T09:43:00Z"/>
                <w:rFonts w:cs="Arial"/>
                <w:sz w:val="24"/>
                <w:szCs w:val="24"/>
                <w:lang w:val="es-ES"/>
              </w:rPr>
            </w:pPr>
            <w:ins w:id="2312" w:author="Javier Kachuka" w:date="2019-11-06T09:43:00Z">
              <w:r>
                <w:rPr>
                  <w:rFonts w:cs="Arial"/>
                  <w:sz w:val="24"/>
                  <w:szCs w:val="24"/>
                  <w:lang w:val="es-ES"/>
                </w:rPr>
                <w:t xml:space="preserve">Se eliminó </w:t>
              </w:r>
            </w:ins>
            <w:ins w:id="2313" w:author="Javier Kachuka" w:date="2019-11-06T09:44:00Z">
              <w:r>
                <w:rPr>
                  <w:rFonts w:cs="Arial"/>
                  <w:sz w:val="24"/>
                  <w:szCs w:val="24"/>
                  <w:lang w:val="es-ES"/>
                </w:rPr>
                <w:t xml:space="preserve">un movimiento </w:t>
              </w:r>
            </w:ins>
            <w:ins w:id="2314" w:author="Javier Kachuka" w:date="2019-11-06T09:43:00Z">
              <w:r>
                <w:rPr>
                  <w:rFonts w:cs="Arial"/>
                  <w:sz w:val="24"/>
                  <w:szCs w:val="24"/>
                  <w:lang w:val="es-ES"/>
                </w:rPr>
                <w:t>de</w:t>
              </w:r>
            </w:ins>
            <w:ins w:id="2315" w:author="Javier Kachuka" w:date="2019-11-06T09:45:00Z">
              <w:r>
                <w:rPr>
                  <w:rFonts w:cs="Arial"/>
                  <w:sz w:val="24"/>
                  <w:szCs w:val="24"/>
                  <w:lang w:val="es-ES"/>
                </w:rPr>
                <w:t>l sistema</w:t>
              </w:r>
            </w:ins>
            <w:ins w:id="2316" w:author="Javier Kachuka" w:date="2019-11-06T09:43:00Z">
              <w:r>
                <w:rPr>
                  <w:rFonts w:cs="Arial"/>
                  <w:sz w:val="24"/>
                  <w:szCs w:val="24"/>
                  <w:lang w:val="es-ES"/>
                </w:rPr>
                <w:t>.</w:t>
              </w:r>
            </w:ins>
          </w:p>
        </w:tc>
      </w:tr>
      <w:tr w:rsidR="0070614D" w:rsidRPr="00EC5FEE" w14:paraId="01A82598" w14:textId="77777777" w:rsidTr="00DA4A60">
        <w:trPr>
          <w:ins w:id="2317" w:author="Javier Kachuka" w:date="2019-11-06T09:43:00Z"/>
        </w:trPr>
        <w:tc>
          <w:tcPr>
            <w:tcW w:w="8828" w:type="dxa"/>
            <w:gridSpan w:val="3"/>
            <w:shd w:val="clear" w:color="auto" w:fill="9CC2E5" w:themeFill="accent1" w:themeFillTint="99"/>
          </w:tcPr>
          <w:p w14:paraId="126D2EC6" w14:textId="77777777" w:rsidR="0070614D" w:rsidRPr="00EC5FEE" w:rsidRDefault="0070614D" w:rsidP="00DA4A60">
            <w:pPr>
              <w:jc w:val="center"/>
              <w:rPr>
                <w:ins w:id="2318" w:author="Javier Kachuka" w:date="2019-11-06T09:43:00Z"/>
                <w:rFonts w:cs="Arial"/>
                <w:b/>
                <w:sz w:val="24"/>
                <w:szCs w:val="24"/>
                <w:lang w:val="es-ES"/>
              </w:rPr>
            </w:pPr>
            <w:ins w:id="2319" w:author="Javier Kachuka" w:date="2019-11-06T09:43:00Z">
              <w:r w:rsidRPr="00EC5FEE">
                <w:rPr>
                  <w:rFonts w:cs="Arial"/>
                  <w:b/>
                  <w:sz w:val="24"/>
                  <w:szCs w:val="24"/>
                  <w:lang w:val="es-ES"/>
                </w:rPr>
                <w:t>Curso Típico de Eventos</w:t>
              </w:r>
            </w:ins>
          </w:p>
        </w:tc>
      </w:tr>
      <w:tr w:rsidR="0070614D" w:rsidRPr="00576F7E" w14:paraId="7C4A9DED" w14:textId="77777777" w:rsidTr="00DA4A60">
        <w:trPr>
          <w:ins w:id="2320" w:author="Javier Kachuka" w:date="2019-11-06T09:43:00Z"/>
        </w:trPr>
        <w:tc>
          <w:tcPr>
            <w:tcW w:w="4540" w:type="dxa"/>
            <w:gridSpan w:val="2"/>
          </w:tcPr>
          <w:p w14:paraId="2AB6EC85" w14:textId="5E2D6AE8" w:rsidR="0070614D" w:rsidRPr="00EC5FEE" w:rsidRDefault="0070614D">
            <w:pPr>
              <w:pStyle w:val="Prrafodelista"/>
              <w:numPr>
                <w:ilvl w:val="0"/>
                <w:numId w:val="39"/>
              </w:numPr>
              <w:jc w:val="both"/>
              <w:rPr>
                <w:ins w:id="2321" w:author="Javier Kachuka" w:date="2019-11-06T09:43:00Z"/>
                <w:rFonts w:cs="Arial"/>
                <w:sz w:val="24"/>
                <w:szCs w:val="24"/>
                <w:lang w:val="es-ES"/>
              </w:rPr>
            </w:pPr>
            <w:ins w:id="2322" w:author="Javier Kachuka" w:date="2019-11-06T09:43:00Z">
              <w:r>
                <w:rPr>
                  <w:rFonts w:cs="Arial"/>
                  <w:sz w:val="24"/>
                  <w:szCs w:val="24"/>
                  <w:lang w:val="es-ES"/>
                </w:rPr>
                <w:t>El caso de uso comienza cuando el</w:t>
              </w:r>
              <w:commentRangeStart w:id="2323"/>
              <w:r>
                <w:rPr>
                  <w:rFonts w:cs="Arial"/>
                  <w:sz w:val="24"/>
                  <w:szCs w:val="24"/>
                  <w:lang w:val="es-ES"/>
                </w:rPr>
                <w:t xml:space="preserve"> </w:t>
              </w:r>
              <w:commentRangeEnd w:id="2323"/>
              <w:r>
                <w:rPr>
                  <w:rFonts w:cs="Arial"/>
                  <w:sz w:val="24"/>
                  <w:szCs w:val="24"/>
                  <w:lang w:val="es-ES"/>
                </w:rPr>
                <w:t>administrador</w:t>
              </w:r>
              <w:r>
                <w:rPr>
                  <w:rStyle w:val="Refdecomentario"/>
                </w:rPr>
                <w:commentReference w:id="2323"/>
              </w:r>
              <w:r>
                <w:rPr>
                  <w:rFonts w:cs="Arial"/>
                  <w:sz w:val="24"/>
                  <w:szCs w:val="24"/>
                  <w:lang w:val="es-ES"/>
                </w:rPr>
                <w:t xml:space="preserve"> solicita eliminar una</w:t>
              </w:r>
            </w:ins>
            <w:ins w:id="2324" w:author="Javier Kachuka" w:date="2019-11-06T09:45:00Z">
              <w:r>
                <w:rPr>
                  <w:rFonts w:cs="Arial"/>
                  <w:sz w:val="24"/>
                  <w:szCs w:val="24"/>
                  <w:lang w:val="es-ES"/>
                </w:rPr>
                <w:t xml:space="preserve"> movimiento</w:t>
              </w:r>
            </w:ins>
            <w:ins w:id="2325" w:author="Javier Kachuka" w:date="2019-11-06T09:43:00Z">
              <w:r>
                <w:rPr>
                  <w:rFonts w:cs="Arial"/>
                  <w:sz w:val="24"/>
                  <w:szCs w:val="24"/>
                  <w:lang w:val="es-ES"/>
                </w:rPr>
                <w:t>.</w:t>
              </w:r>
            </w:ins>
          </w:p>
        </w:tc>
        <w:tc>
          <w:tcPr>
            <w:tcW w:w="4288" w:type="dxa"/>
          </w:tcPr>
          <w:p w14:paraId="469C7BEA" w14:textId="77777777" w:rsidR="0070614D" w:rsidRPr="00EC5FEE" w:rsidRDefault="0070614D" w:rsidP="00DA4A60">
            <w:pPr>
              <w:jc w:val="both"/>
              <w:rPr>
                <w:ins w:id="2326" w:author="Javier Kachuka" w:date="2019-11-06T09:43:00Z"/>
                <w:rFonts w:cs="Arial"/>
                <w:sz w:val="24"/>
                <w:szCs w:val="24"/>
                <w:lang w:val="es-ES"/>
              </w:rPr>
            </w:pPr>
          </w:p>
        </w:tc>
      </w:tr>
      <w:tr w:rsidR="0070614D" w:rsidRPr="00576F7E" w14:paraId="425062AF" w14:textId="77777777" w:rsidTr="00DA4A60">
        <w:trPr>
          <w:ins w:id="2327" w:author="Javier Kachuka" w:date="2019-11-06T09:43:00Z"/>
        </w:trPr>
        <w:tc>
          <w:tcPr>
            <w:tcW w:w="4540" w:type="dxa"/>
            <w:gridSpan w:val="2"/>
          </w:tcPr>
          <w:p w14:paraId="5599946B" w14:textId="77777777" w:rsidR="0070614D" w:rsidRPr="00EC5FEE" w:rsidRDefault="0070614D" w:rsidP="00DA4A60">
            <w:pPr>
              <w:jc w:val="both"/>
              <w:rPr>
                <w:ins w:id="2328" w:author="Javier Kachuka" w:date="2019-11-06T09:43:00Z"/>
                <w:rFonts w:cs="Arial"/>
                <w:sz w:val="24"/>
                <w:szCs w:val="24"/>
                <w:lang w:val="es-ES"/>
              </w:rPr>
            </w:pPr>
          </w:p>
        </w:tc>
        <w:tc>
          <w:tcPr>
            <w:tcW w:w="4288" w:type="dxa"/>
          </w:tcPr>
          <w:p w14:paraId="7FDFA881" w14:textId="602BE1FB" w:rsidR="0070614D" w:rsidRPr="00EC5FEE" w:rsidRDefault="0070614D">
            <w:pPr>
              <w:pStyle w:val="Prrafodelista"/>
              <w:numPr>
                <w:ilvl w:val="0"/>
                <w:numId w:val="39"/>
              </w:numPr>
              <w:jc w:val="both"/>
              <w:rPr>
                <w:ins w:id="2329" w:author="Javier Kachuka" w:date="2019-11-06T09:43:00Z"/>
                <w:rFonts w:cs="Arial"/>
                <w:sz w:val="24"/>
                <w:szCs w:val="24"/>
                <w:lang w:val="es-ES"/>
              </w:rPr>
            </w:pPr>
            <w:ins w:id="2330" w:author="Javier Kachuka" w:date="2019-11-06T09:43:00Z">
              <w:r>
                <w:rPr>
                  <w:rFonts w:cs="Arial"/>
                  <w:sz w:val="24"/>
                  <w:szCs w:val="24"/>
                  <w:lang w:val="es-ES"/>
                </w:rPr>
                <w:t>El sistema solicita que seleccione el</w:t>
              </w:r>
            </w:ins>
            <w:ins w:id="2331" w:author="Javier Kachuka" w:date="2019-11-06T09:45:00Z">
              <w:r>
                <w:rPr>
                  <w:rFonts w:cs="Arial"/>
                  <w:sz w:val="24"/>
                  <w:szCs w:val="24"/>
                  <w:lang w:val="es-ES"/>
                </w:rPr>
                <w:t xml:space="preserve"> movimiento</w:t>
              </w:r>
            </w:ins>
            <w:ins w:id="2332" w:author="Javier Kachuka" w:date="2019-11-06T09:43:00Z">
              <w:r>
                <w:rPr>
                  <w:rFonts w:cs="Arial"/>
                  <w:sz w:val="24"/>
                  <w:szCs w:val="24"/>
                  <w:lang w:val="es-ES"/>
                </w:rPr>
                <w:t>.</w:t>
              </w:r>
            </w:ins>
          </w:p>
        </w:tc>
      </w:tr>
      <w:tr w:rsidR="0070614D" w:rsidRPr="00576F7E" w14:paraId="3F5FA7EC" w14:textId="77777777" w:rsidTr="00DA4A60">
        <w:trPr>
          <w:ins w:id="2333" w:author="Javier Kachuka" w:date="2019-11-06T09:43:00Z"/>
        </w:trPr>
        <w:tc>
          <w:tcPr>
            <w:tcW w:w="4540" w:type="dxa"/>
            <w:gridSpan w:val="2"/>
          </w:tcPr>
          <w:p w14:paraId="20E6BD4D" w14:textId="6A2CD099" w:rsidR="0070614D" w:rsidRPr="00EC5FEE" w:rsidRDefault="0070614D">
            <w:pPr>
              <w:pStyle w:val="Prrafodelista"/>
              <w:numPr>
                <w:ilvl w:val="0"/>
                <w:numId w:val="39"/>
              </w:numPr>
              <w:jc w:val="both"/>
              <w:rPr>
                <w:ins w:id="2334" w:author="Javier Kachuka" w:date="2019-11-06T09:43:00Z"/>
                <w:rFonts w:cs="Arial"/>
                <w:sz w:val="24"/>
                <w:szCs w:val="24"/>
                <w:lang w:val="es-ES"/>
              </w:rPr>
            </w:pPr>
            <w:ins w:id="2335" w:author="Javier Kachuka" w:date="2019-11-06T09:43:00Z">
              <w:r>
                <w:rPr>
                  <w:rFonts w:cs="Arial"/>
                  <w:sz w:val="24"/>
                  <w:szCs w:val="24"/>
                  <w:lang w:val="es-ES"/>
                </w:rPr>
                <w:t>El administrador selecciona el movimiento y confirma la operación.</w:t>
              </w:r>
            </w:ins>
          </w:p>
        </w:tc>
        <w:tc>
          <w:tcPr>
            <w:tcW w:w="4288" w:type="dxa"/>
          </w:tcPr>
          <w:p w14:paraId="4EF8F1C3" w14:textId="77777777" w:rsidR="0070614D" w:rsidRPr="00EC5FEE" w:rsidRDefault="0070614D" w:rsidP="00DA4A60">
            <w:pPr>
              <w:jc w:val="both"/>
              <w:rPr>
                <w:ins w:id="2336" w:author="Javier Kachuka" w:date="2019-11-06T09:43:00Z"/>
                <w:rFonts w:cs="Arial"/>
                <w:sz w:val="24"/>
                <w:szCs w:val="24"/>
                <w:lang w:val="es-ES"/>
              </w:rPr>
            </w:pPr>
          </w:p>
        </w:tc>
      </w:tr>
      <w:tr w:rsidR="0070614D" w:rsidRPr="00576F7E" w14:paraId="76FFC04D" w14:textId="77777777" w:rsidTr="00DA4A60">
        <w:trPr>
          <w:ins w:id="2337" w:author="Javier Kachuka" w:date="2019-11-06T09:43:00Z"/>
        </w:trPr>
        <w:tc>
          <w:tcPr>
            <w:tcW w:w="4540" w:type="dxa"/>
            <w:gridSpan w:val="2"/>
          </w:tcPr>
          <w:p w14:paraId="53B9D9A8" w14:textId="77777777" w:rsidR="0070614D" w:rsidRPr="00A51454" w:rsidRDefault="0070614D" w:rsidP="00DA4A60">
            <w:pPr>
              <w:jc w:val="both"/>
              <w:rPr>
                <w:ins w:id="2338" w:author="Javier Kachuka" w:date="2019-11-06T09:43:00Z"/>
                <w:rFonts w:cs="Arial"/>
                <w:sz w:val="24"/>
                <w:szCs w:val="24"/>
                <w:lang w:val="es-ES"/>
              </w:rPr>
            </w:pPr>
          </w:p>
        </w:tc>
        <w:tc>
          <w:tcPr>
            <w:tcW w:w="4288" w:type="dxa"/>
          </w:tcPr>
          <w:p w14:paraId="1BDFE277" w14:textId="7A64EAB6" w:rsidR="0070614D" w:rsidRPr="00A51454" w:rsidRDefault="0070614D">
            <w:pPr>
              <w:pStyle w:val="Prrafodelista"/>
              <w:numPr>
                <w:ilvl w:val="0"/>
                <w:numId w:val="39"/>
              </w:numPr>
              <w:jc w:val="both"/>
              <w:rPr>
                <w:ins w:id="2339" w:author="Javier Kachuka" w:date="2019-11-06T09:43:00Z"/>
                <w:rFonts w:cs="Arial"/>
                <w:sz w:val="24"/>
                <w:szCs w:val="24"/>
                <w:lang w:val="es-ES"/>
              </w:rPr>
            </w:pPr>
            <w:ins w:id="2340" w:author="Javier Kachuka" w:date="2019-11-06T09:43:00Z">
              <w:r>
                <w:rPr>
                  <w:rFonts w:cs="Arial"/>
                  <w:sz w:val="24"/>
                  <w:szCs w:val="24"/>
                  <w:lang w:val="es-ES"/>
                </w:rPr>
                <w:t>El sistema verifica si los productos que conforman al movimiento no fueron utilizados.</w:t>
              </w:r>
            </w:ins>
          </w:p>
        </w:tc>
      </w:tr>
      <w:tr w:rsidR="0070614D" w:rsidRPr="00576F7E" w14:paraId="0E3A711A" w14:textId="77777777" w:rsidTr="00DA4A60">
        <w:trPr>
          <w:ins w:id="2341" w:author="Javier Kachuka" w:date="2019-11-06T09:43:00Z"/>
        </w:trPr>
        <w:tc>
          <w:tcPr>
            <w:tcW w:w="4540" w:type="dxa"/>
            <w:gridSpan w:val="2"/>
          </w:tcPr>
          <w:p w14:paraId="4C813857" w14:textId="77777777" w:rsidR="0070614D" w:rsidRPr="00456A0E" w:rsidRDefault="0070614D" w:rsidP="00DA4A60">
            <w:pPr>
              <w:jc w:val="both"/>
              <w:rPr>
                <w:ins w:id="2342" w:author="Javier Kachuka" w:date="2019-11-06T09:43:00Z"/>
                <w:rFonts w:cs="Arial"/>
                <w:sz w:val="24"/>
                <w:szCs w:val="24"/>
                <w:lang w:val="es-ES"/>
              </w:rPr>
            </w:pPr>
          </w:p>
        </w:tc>
        <w:tc>
          <w:tcPr>
            <w:tcW w:w="4288" w:type="dxa"/>
          </w:tcPr>
          <w:p w14:paraId="145B50E1" w14:textId="4AD15DDC" w:rsidR="0070614D" w:rsidRPr="00456A0E" w:rsidRDefault="0070614D">
            <w:pPr>
              <w:pStyle w:val="Prrafodelista"/>
              <w:numPr>
                <w:ilvl w:val="0"/>
                <w:numId w:val="39"/>
              </w:numPr>
              <w:jc w:val="both"/>
              <w:rPr>
                <w:ins w:id="2343" w:author="Javier Kachuka" w:date="2019-11-06T09:43:00Z"/>
                <w:rFonts w:cs="Arial"/>
                <w:sz w:val="24"/>
                <w:szCs w:val="24"/>
                <w:lang w:val="es-ES"/>
              </w:rPr>
            </w:pPr>
            <w:ins w:id="2344" w:author="Javier Kachuka" w:date="2019-11-06T09:43:00Z">
              <w:r>
                <w:rPr>
                  <w:rFonts w:cs="Arial"/>
                  <w:sz w:val="24"/>
                  <w:szCs w:val="24"/>
                  <w:lang w:val="es-ES"/>
                </w:rPr>
                <w:t>El sistema elimina</w:t>
              </w:r>
            </w:ins>
            <w:ins w:id="2345" w:author="Javier Kachuka" w:date="2019-11-06T09:46:00Z">
              <w:r>
                <w:rPr>
                  <w:rFonts w:cs="Arial"/>
                  <w:sz w:val="24"/>
                  <w:szCs w:val="24"/>
                  <w:lang w:val="es-ES"/>
                </w:rPr>
                <w:t xml:space="preserve"> el movimiento</w:t>
              </w:r>
            </w:ins>
            <w:ins w:id="2346" w:author="Javier Kachuka" w:date="2019-11-06T09:43:00Z">
              <w:r>
                <w:rPr>
                  <w:rFonts w:cs="Arial"/>
                  <w:sz w:val="24"/>
                  <w:szCs w:val="24"/>
                  <w:lang w:val="es-ES"/>
                </w:rPr>
                <w:t xml:space="preserve"> y finaliza el caso de uso.</w:t>
              </w:r>
            </w:ins>
          </w:p>
        </w:tc>
      </w:tr>
      <w:tr w:rsidR="0070614D" w:rsidRPr="00EC5FEE" w14:paraId="089E0ED2" w14:textId="77777777" w:rsidTr="00DA4A60">
        <w:trPr>
          <w:ins w:id="2347" w:author="Javier Kachuka" w:date="2019-11-06T09:43:00Z"/>
        </w:trPr>
        <w:tc>
          <w:tcPr>
            <w:tcW w:w="8828" w:type="dxa"/>
            <w:gridSpan w:val="3"/>
            <w:shd w:val="clear" w:color="auto" w:fill="9CC2E5" w:themeFill="accent1" w:themeFillTint="99"/>
          </w:tcPr>
          <w:p w14:paraId="7311B01C" w14:textId="77777777" w:rsidR="0070614D" w:rsidRPr="00EC5FEE" w:rsidRDefault="0070614D" w:rsidP="00DA4A60">
            <w:pPr>
              <w:jc w:val="center"/>
              <w:rPr>
                <w:ins w:id="2348" w:author="Javier Kachuka" w:date="2019-11-06T09:43:00Z"/>
                <w:rFonts w:cs="Arial"/>
                <w:sz w:val="24"/>
                <w:szCs w:val="24"/>
                <w:lang w:val="es-ES"/>
              </w:rPr>
            </w:pPr>
            <w:ins w:id="2349" w:author="Javier Kachuka" w:date="2019-11-06T09:43:00Z">
              <w:r w:rsidRPr="00EC5FEE">
                <w:rPr>
                  <w:rFonts w:cs="Arial"/>
                  <w:b/>
                  <w:sz w:val="24"/>
                  <w:szCs w:val="24"/>
                  <w:lang w:val="es-ES"/>
                </w:rPr>
                <w:t>Curso Alternativo de Eventos</w:t>
              </w:r>
            </w:ins>
          </w:p>
        </w:tc>
      </w:tr>
      <w:tr w:rsidR="0070614D" w:rsidRPr="00576F7E" w14:paraId="60FDF655" w14:textId="77777777" w:rsidTr="00DA4A60">
        <w:trPr>
          <w:ins w:id="2350" w:author="Javier Kachuka" w:date="2019-11-06T09:43:00Z"/>
        </w:trPr>
        <w:tc>
          <w:tcPr>
            <w:tcW w:w="4540" w:type="dxa"/>
            <w:gridSpan w:val="2"/>
          </w:tcPr>
          <w:p w14:paraId="32AB5074" w14:textId="77777777" w:rsidR="0070614D" w:rsidRPr="00EC5FEE" w:rsidRDefault="0070614D" w:rsidP="00DA4A60">
            <w:pPr>
              <w:jc w:val="center"/>
              <w:rPr>
                <w:ins w:id="2351" w:author="Javier Kachuka" w:date="2019-11-06T09:43:00Z"/>
                <w:rFonts w:cs="Arial"/>
                <w:b/>
                <w:sz w:val="24"/>
                <w:szCs w:val="24"/>
                <w:lang w:val="es-ES"/>
              </w:rPr>
            </w:pPr>
          </w:p>
        </w:tc>
        <w:tc>
          <w:tcPr>
            <w:tcW w:w="4288" w:type="dxa"/>
          </w:tcPr>
          <w:p w14:paraId="713A3486" w14:textId="32495CA6" w:rsidR="0070614D" w:rsidRPr="00EC5FEE" w:rsidRDefault="0070614D">
            <w:pPr>
              <w:jc w:val="both"/>
              <w:rPr>
                <w:ins w:id="2352" w:author="Javier Kachuka" w:date="2019-11-06T09:43:00Z"/>
                <w:rFonts w:cs="Arial"/>
                <w:sz w:val="24"/>
                <w:szCs w:val="24"/>
                <w:lang w:val="es-ES"/>
              </w:rPr>
            </w:pPr>
            <w:ins w:id="2353" w:author="Javier Kachuka" w:date="2019-11-06T09:43:00Z">
              <w:r>
                <w:rPr>
                  <w:rFonts w:cs="Arial"/>
                  <w:sz w:val="24"/>
                  <w:szCs w:val="24"/>
                  <w:lang w:val="es-ES"/>
                </w:rPr>
                <w:t xml:space="preserve">4.1 Si </w:t>
              </w:r>
            </w:ins>
            <w:ins w:id="2354" w:author="Javier Kachuka" w:date="2019-11-06T09:46:00Z">
              <w:r>
                <w:rPr>
                  <w:rFonts w:cs="Arial"/>
                  <w:sz w:val="24"/>
                  <w:szCs w:val="24"/>
                  <w:lang w:val="es-ES"/>
                </w:rPr>
                <w:t xml:space="preserve">los productos ya fueron utilizados el sistema cancela la </w:t>
              </w:r>
            </w:ins>
            <w:ins w:id="2355" w:author="Javier Kachuka" w:date="2019-11-06T09:47:00Z">
              <w:r>
                <w:rPr>
                  <w:rFonts w:cs="Arial"/>
                  <w:sz w:val="24"/>
                  <w:szCs w:val="24"/>
                  <w:lang w:val="es-ES"/>
                </w:rPr>
                <w:t>operación</w:t>
              </w:r>
            </w:ins>
            <w:ins w:id="2356" w:author="Javier Kachuka" w:date="2019-11-06T09:46:00Z">
              <w:r>
                <w:rPr>
                  <w:rFonts w:cs="Arial"/>
                  <w:sz w:val="24"/>
                  <w:szCs w:val="24"/>
                  <w:lang w:val="es-ES"/>
                </w:rPr>
                <w:t xml:space="preserve"> </w:t>
              </w:r>
            </w:ins>
            <w:ins w:id="2357" w:author="Javier Kachuka" w:date="2019-11-06T09:47:00Z">
              <w:r>
                <w:rPr>
                  <w:rFonts w:cs="Arial"/>
                  <w:sz w:val="24"/>
                  <w:szCs w:val="24"/>
                  <w:lang w:val="es-ES"/>
                </w:rPr>
                <w:t>y finaliza el caso de uso</w:t>
              </w:r>
            </w:ins>
            <w:ins w:id="2358" w:author="Javier Kachuka" w:date="2019-11-06T09:43:00Z">
              <w:r>
                <w:rPr>
                  <w:rFonts w:cs="Arial"/>
                  <w:sz w:val="24"/>
                  <w:szCs w:val="24"/>
                  <w:lang w:val="es-ES"/>
                </w:rPr>
                <w:t>.</w:t>
              </w:r>
            </w:ins>
          </w:p>
        </w:tc>
      </w:tr>
    </w:tbl>
    <w:p w14:paraId="26A8110E" w14:textId="77777777" w:rsidR="0070614D" w:rsidRDefault="0070614D" w:rsidP="00431D6D">
      <w:pPr>
        <w:rPr>
          <w:ins w:id="2359" w:author="Javier Kachuka" w:date="2019-11-06T09:17:00Z"/>
          <w:lang w:val="es-ES"/>
        </w:rPr>
      </w:pPr>
    </w:p>
    <w:tbl>
      <w:tblPr>
        <w:tblStyle w:val="Tablaconcuadrcula"/>
        <w:tblW w:w="0" w:type="auto"/>
        <w:tblLook w:val="04A0" w:firstRow="1" w:lastRow="0" w:firstColumn="1" w:lastColumn="0" w:noHBand="0" w:noVBand="1"/>
      </w:tblPr>
      <w:tblGrid>
        <w:gridCol w:w="2391"/>
        <w:gridCol w:w="2149"/>
        <w:gridCol w:w="4288"/>
      </w:tblGrid>
      <w:tr w:rsidR="00924F0F" w:rsidRPr="00576F7E" w14:paraId="7CF1663D" w14:textId="77777777" w:rsidTr="00DA4A60">
        <w:trPr>
          <w:ins w:id="2360" w:author="Javier Kachuka" w:date="2019-11-06T09:48:00Z"/>
        </w:trPr>
        <w:tc>
          <w:tcPr>
            <w:tcW w:w="2391" w:type="dxa"/>
            <w:shd w:val="clear" w:color="auto" w:fill="9CC2E5" w:themeFill="accent1" w:themeFillTint="99"/>
          </w:tcPr>
          <w:p w14:paraId="427447CF" w14:textId="19B965B4" w:rsidR="00924F0F" w:rsidRPr="00EC5FEE" w:rsidRDefault="00924F0F" w:rsidP="00924F0F">
            <w:pPr>
              <w:rPr>
                <w:ins w:id="2361" w:author="Javier Kachuka" w:date="2019-11-06T09:48:00Z"/>
                <w:rFonts w:cs="Arial"/>
                <w:b/>
                <w:sz w:val="24"/>
                <w:szCs w:val="24"/>
                <w:lang w:val="es-ES"/>
              </w:rPr>
            </w:pPr>
            <w:ins w:id="2362" w:author="Javier Kachuka" w:date="2019-11-06T09:49:00Z">
              <w:r w:rsidRPr="00EC5FEE">
                <w:rPr>
                  <w:rFonts w:cs="Arial"/>
                  <w:b/>
                  <w:sz w:val="24"/>
                  <w:szCs w:val="24"/>
                  <w:lang w:val="es-ES"/>
                </w:rPr>
                <w:t>Caso de uso</w:t>
              </w:r>
            </w:ins>
          </w:p>
        </w:tc>
        <w:tc>
          <w:tcPr>
            <w:tcW w:w="6437" w:type="dxa"/>
            <w:gridSpan w:val="2"/>
          </w:tcPr>
          <w:p w14:paraId="01F3B19C" w14:textId="057B8CA8" w:rsidR="00924F0F" w:rsidRPr="00EC5FEE" w:rsidRDefault="00924F0F" w:rsidP="00924F0F">
            <w:pPr>
              <w:rPr>
                <w:ins w:id="2363" w:author="Javier Kachuka" w:date="2019-11-06T09:48:00Z"/>
                <w:rFonts w:cs="Arial"/>
                <w:sz w:val="24"/>
                <w:szCs w:val="24"/>
                <w:lang w:val="es-ES"/>
              </w:rPr>
            </w:pPr>
            <w:ins w:id="2364" w:author="Javier Kachuka" w:date="2019-11-06T09:49:00Z">
              <w:r>
                <w:rPr>
                  <w:rFonts w:cs="Arial"/>
                  <w:sz w:val="24"/>
                  <w:szCs w:val="24"/>
                  <w:lang w:val="es-ES"/>
                </w:rPr>
                <w:t>Registrar Pedido (ABM de Pedido)</w:t>
              </w:r>
            </w:ins>
          </w:p>
        </w:tc>
      </w:tr>
      <w:tr w:rsidR="00924F0F" w:rsidRPr="00A51454" w14:paraId="18D6774D" w14:textId="77777777" w:rsidTr="00DA4A60">
        <w:trPr>
          <w:ins w:id="2365" w:author="Javier Kachuka" w:date="2019-11-06T09:48:00Z"/>
        </w:trPr>
        <w:tc>
          <w:tcPr>
            <w:tcW w:w="2391" w:type="dxa"/>
            <w:shd w:val="clear" w:color="auto" w:fill="9CC2E5" w:themeFill="accent1" w:themeFillTint="99"/>
          </w:tcPr>
          <w:p w14:paraId="53EC37AF" w14:textId="0FE43460" w:rsidR="00924F0F" w:rsidRPr="00EC5FEE" w:rsidRDefault="00924F0F" w:rsidP="00924F0F">
            <w:pPr>
              <w:rPr>
                <w:ins w:id="2366" w:author="Javier Kachuka" w:date="2019-11-06T09:48:00Z"/>
                <w:rFonts w:cs="Arial"/>
                <w:b/>
                <w:sz w:val="24"/>
                <w:szCs w:val="24"/>
                <w:lang w:val="es-ES"/>
              </w:rPr>
            </w:pPr>
            <w:ins w:id="2367" w:author="Javier Kachuka" w:date="2019-11-06T09:49:00Z">
              <w:r w:rsidRPr="00EC5FEE">
                <w:rPr>
                  <w:rFonts w:cs="Arial"/>
                  <w:b/>
                  <w:sz w:val="24"/>
                  <w:szCs w:val="24"/>
                  <w:lang w:val="es-ES"/>
                </w:rPr>
                <w:t>Actor</w:t>
              </w:r>
            </w:ins>
          </w:p>
        </w:tc>
        <w:tc>
          <w:tcPr>
            <w:tcW w:w="6437" w:type="dxa"/>
            <w:gridSpan w:val="2"/>
          </w:tcPr>
          <w:p w14:paraId="2821195B" w14:textId="7AC06748" w:rsidR="00924F0F" w:rsidRPr="00EC5FEE" w:rsidRDefault="00924F0F" w:rsidP="00924F0F">
            <w:pPr>
              <w:rPr>
                <w:ins w:id="2368" w:author="Javier Kachuka" w:date="2019-11-06T09:48:00Z"/>
                <w:rFonts w:cs="Arial"/>
                <w:sz w:val="24"/>
                <w:szCs w:val="24"/>
                <w:lang w:val="es-ES"/>
              </w:rPr>
            </w:pPr>
            <w:ins w:id="2369" w:author="Javier Kachuka" w:date="2019-11-06T09:49:00Z">
              <w:r>
                <w:rPr>
                  <w:rFonts w:cs="Arial"/>
                  <w:sz w:val="24"/>
                  <w:szCs w:val="24"/>
                  <w:lang w:val="es-ES"/>
                </w:rPr>
                <w:t>Encargado de compras, administrador</w:t>
              </w:r>
            </w:ins>
          </w:p>
        </w:tc>
      </w:tr>
      <w:tr w:rsidR="00924F0F" w:rsidRPr="00576F7E" w14:paraId="6A188D42" w14:textId="77777777" w:rsidTr="00DA4A60">
        <w:trPr>
          <w:ins w:id="2370" w:author="Javier Kachuka" w:date="2019-11-06T09:48:00Z"/>
        </w:trPr>
        <w:tc>
          <w:tcPr>
            <w:tcW w:w="2391" w:type="dxa"/>
            <w:shd w:val="clear" w:color="auto" w:fill="9CC2E5" w:themeFill="accent1" w:themeFillTint="99"/>
          </w:tcPr>
          <w:p w14:paraId="76AB8422" w14:textId="3FB1A95C" w:rsidR="00924F0F" w:rsidRPr="00EC5FEE" w:rsidRDefault="00924F0F" w:rsidP="00924F0F">
            <w:pPr>
              <w:rPr>
                <w:ins w:id="2371" w:author="Javier Kachuka" w:date="2019-11-06T09:48:00Z"/>
                <w:rFonts w:cs="Arial"/>
                <w:b/>
                <w:sz w:val="24"/>
                <w:szCs w:val="24"/>
                <w:lang w:val="es-ES"/>
              </w:rPr>
            </w:pPr>
            <w:ins w:id="2372" w:author="Javier Kachuka" w:date="2019-11-06T09:49:00Z">
              <w:r w:rsidRPr="00EC5FEE">
                <w:rPr>
                  <w:rFonts w:cs="Arial"/>
                  <w:b/>
                  <w:sz w:val="24"/>
                  <w:szCs w:val="24"/>
                  <w:lang w:val="es-ES"/>
                </w:rPr>
                <w:t xml:space="preserve">Descripción </w:t>
              </w:r>
            </w:ins>
          </w:p>
        </w:tc>
        <w:tc>
          <w:tcPr>
            <w:tcW w:w="6437" w:type="dxa"/>
            <w:gridSpan w:val="2"/>
          </w:tcPr>
          <w:p w14:paraId="2CF91147" w14:textId="78E110D3" w:rsidR="00924F0F" w:rsidRPr="00EC5FEE" w:rsidRDefault="00924F0F" w:rsidP="00924F0F">
            <w:pPr>
              <w:rPr>
                <w:ins w:id="2373" w:author="Javier Kachuka" w:date="2019-11-06T09:48:00Z"/>
                <w:rFonts w:cs="Arial"/>
                <w:sz w:val="24"/>
                <w:szCs w:val="24"/>
                <w:lang w:val="es-ES"/>
              </w:rPr>
            </w:pPr>
            <w:ins w:id="2374" w:author="Javier Kachuka" w:date="2019-11-06T09:49:00Z">
              <w:r>
                <w:rPr>
                  <w:rFonts w:cs="Arial"/>
                  <w:sz w:val="24"/>
                  <w:szCs w:val="24"/>
                  <w:lang w:val="es-ES"/>
                </w:rPr>
                <w:t>El encargado de compras o administrador registra un nuevo pedido de ciertos productos para un proveedor</w:t>
              </w:r>
            </w:ins>
          </w:p>
        </w:tc>
      </w:tr>
      <w:tr w:rsidR="00924F0F" w:rsidRPr="00EC5FEE" w14:paraId="5CA25147" w14:textId="77777777" w:rsidTr="00DA4A60">
        <w:trPr>
          <w:ins w:id="2375" w:author="Javier Kachuka" w:date="2019-11-06T09:48:00Z"/>
        </w:trPr>
        <w:tc>
          <w:tcPr>
            <w:tcW w:w="2391" w:type="dxa"/>
            <w:shd w:val="clear" w:color="auto" w:fill="9CC2E5" w:themeFill="accent1" w:themeFillTint="99"/>
          </w:tcPr>
          <w:p w14:paraId="4AF00D38" w14:textId="1B84D77F" w:rsidR="00924F0F" w:rsidRPr="00EC5FEE" w:rsidRDefault="00924F0F" w:rsidP="00924F0F">
            <w:pPr>
              <w:rPr>
                <w:ins w:id="2376" w:author="Javier Kachuka" w:date="2019-11-06T09:48:00Z"/>
                <w:rFonts w:cs="Arial"/>
                <w:b/>
                <w:sz w:val="24"/>
                <w:szCs w:val="24"/>
                <w:lang w:val="es-ES"/>
              </w:rPr>
            </w:pPr>
            <w:ins w:id="2377" w:author="Javier Kachuka" w:date="2019-11-06T09:49:00Z">
              <w:r w:rsidRPr="00EC5FEE">
                <w:rPr>
                  <w:rFonts w:cs="Arial"/>
                  <w:b/>
                  <w:sz w:val="24"/>
                  <w:szCs w:val="24"/>
                  <w:lang w:val="es-ES"/>
                </w:rPr>
                <w:t>Referencia Cruzada</w:t>
              </w:r>
            </w:ins>
          </w:p>
        </w:tc>
        <w:tc>
          <w:tcPr>
            <w:tcW w:w="6437" w:type="dxa"/>
            <w:gridSpan w:val="2"/>
          </w:tcPr>
          <w:p w14:paraId="7637FAED" w14:textId="73066DBF" w:rsidR="00924F0F" w:rsidRPr="00EC5FEE" w:rsidRDefault="00924F0F" w:rsidP="00924F0F">
            <w:pPr>
              <w:rPr>
                <w:ins w:id="2378" w:author="Javier Kachuka" w:date="2019-11-06T09:48:00Z"/>
                <w:rFonts w:cs="Arial"/>
                <w:sz w:val="24"/>
                <w:szCs w:val="24"/>
                <w:lang w:val="es-ES"/>
              </w:rPr>
            </w:pPr>
            <w:ins w:id="2379" w:author="Javier Kachuka" w:date="2019-11-06T09:49:00Z">
              <w:r w:rsidRPr="00EC5FEE">
                <w:rPr>
                  <w:rFonts w:cs="Arial"/>
                  <w:sz w:val="24"/>
                  <w:szCs w:val="24"/>
                  <w:lang w:val="es-ES"/>
                </w:rPr>
                <w:t>RF</w:t>
              </w:r>
              <w:r>
                <w:rPr>
                  <w:rFonts w:cs="Arial"/>
                  <w:sz w:val="24"/>
                  <w:szCs w:val="24"/>
                  <w:lang w:val="es-ES"/>
                </w:rPr>
                <w:t>3.7</w:t>
              </w:r>
            </w:ins>
          </w:p>
        </w:tc>
      </w:tr>
      <w:tr w:rsidR="00924F0F" w:rsidRPr="00EC5FEE" w14:paraId="59431584" w14:textId="77777777" w:rsidTr="00DA4A60">
        <w:trPr>
          <w:ins w:id="2380" w:author="Javier Kachuka" w:date="2019-11-06T09:48:00Z"/>
        </w:trPr>
        <w:tc>
          <w:tcPr>
            <w:tcW w:w="2391" w:type="dxa"/>
            <w:shd w:val="clear" w:color="auto" w:fill="9CC2E5" w:themeFill="accent1" w:themeFillTint="99"/>
          </w:tcPr>
          <w:p w14:paraId="5A15024F" w14:textId="77777777" w:rsidR="00924F0F" w:rsidRPr="00EC5FEE" w:rsidRDefault="00924F0F" w:rsidP="00DA4A60">
            <w:pPr>
              <w:rPr>
                <w:ins w:id="2381" w:author="Javier Kachuka" w:date="2019-11-06T09:48:00Z"/>
                <w:rFonts w:cs="Arial"/>
                <w:b/>
                <w:sz w:val="24"/>
                <w:szCs w:val="24"/>
                <w:lang w:val="es-ES"/>
              </w:rPr>
            </w:pPr>
            <w:ins w:id="2382" w:author="Javier Kachuka" w:date="2019-11-06T09:48:00Z">
              <w:r w:rsidRPr="00EC5FEE">
                <w:rPr>
                  <w:rFonts w:cs="Arial"/>
                  <w:b/>
                  <w:sz w:val="24"/>
                  <w:szCs w:val="24"/>
                  <w:lang w:val="es-ES"/>
                </w:rPr>
                <w:t xml:space="preserve">Precondición </w:t>
              </w:r>
            </w:ins>
          </w:p>
        </w:tc>
        <w:tc>
          <w:tcPr>
            <w:tcW w:w="6437" w:type="dxa"/>
            <w:gridSpan w:val="2"/>
          </w:tcPr>
          <w:p w14:paraId="730671A7" w14:textId="77777777" w:rsidR="00924F0F" w:rsidRPr="00EC5FEE" w:rsidRDefault="00924F0F" w:rsidP="00DA4A60">
            <w:pPr>
              <w:rPr>
                <w:ins w:id="2383" w:author="Javier Kachuka" w:date="2019-11-06T09:48:00Z"/>
                <w:rFonts w:cs="Arial"/>
                <w:sz w:val="24"/>
                <w:szCs w:val="24"/>
                <w:lang w:val="es-ES"/>
              </w:rPr>
            </w:pPr>
          </w:p>
        </w:tc>
      </w:tr>
      <w:tr w:rsidR="00924F0F" w:rsidRPr="00576F7E" w14:paraId="07A52550" w14:textId="77777777" w:rsidTr="00DA4A60">
        <w:trPr>
          <w:ins w:id="2384" w:author="Javier Kachuka" w:date="2019-11-06T09:48:00Z"/>
        </w:trPr>
        <w:tc>
          <w:tcPr>
            <w:tcW w:w="2391" w:type="dxa"/>
            <w:shd w:val="clear" w:color="auto" w:fill="9CC2E5" w:themeFill="accent1" w:themeFillTint="99"/>
          </w:tcPr>
          <w:p w14:paraId="7D9D60E9" w14:textId="77777777" w:rsidR="00924F0F" w:rsidRPr="00EC5FEE" w:rsidRDefault="00924F0F" w:rsidP="00DA4A60">
            <w:pPr>
              <w:rPr>
                <w:ins w:id="2385" w:author="Javier Kachuka" w:date="2019-11-06T09:48:00Z"/>
                <w:rFonts w:cs="Arial"/>
                <w:b/>
                <w:sz w:val="24"/>
                <w:szCs w:val="24"/>
                <w:lang w:val="es-ES"/>
              </w:rPr>
            </w:pPr>
            <w:ins w:id="2386" w:author="Javier Kachuka" w:date="2019-11-06T09:48:00Z">
              <w:r w:rsidRPr="00EC5FEE">
                <w:rPr>
                  <w:rFonts w:cs="Arial"/>
                  <w:b/>
                  <w:sz w:val="24"/>
                  <w:szCs w:val="24"/>
                  <w:lang w:val="es-ES"/>
                </w:rPr>
                <w:t xml:space="preserve">Poscondición </w:t>
              </w:r>
            </w:ins>
          </w:p>
        </w:tc>
        <w:tc>
          <w:tcPr>
            <w:tcW w:w="6437" w:type="dxa"/>
            <w:gridSpan w:val="2"/>
          </w:tcPr>
          <w:p w14:paraId="199BC36E" w14:textId="353E2B65" w:rsidR="00924F0F" w:rsidRPr="00EC5FEE" w:rsidRDefault="00924F0F">
            <w:pPr>
              <w:rPr>
                <w:ins w:id="2387" w:author="Javier Kachuka" w:date="2019-11-06T09:48:00Z"/>
                <w:rFonts w:cs="Arial"/>
                <w:sz w:val="24"/>
                <w:szCs w:val="24"/>
                <w:lang w:val="es-ES"/>
              </w:rPr>
            </w:pPr>
            <w:ins w:id="2388" w:author="Javier Kachuka" w:date="2019-11-06T09:48:00Z">
              <w:r>
                <w:rPr>
                  <w:rFonts w:cs="Arial"/>
                  <w:sz w:val="24"/>
                  <w:szCs w:val="24"/>
                  <w:lang w:val="es-ES"/>
                </w:rPr>
                <w:t>Se registró un nuevo</w:t>
              </w:r>
            </w:ins>
            <w:ins w:id="2389" w:author="Javier Kachuka" w:date="2019-11-06T09:49:00Z">
              <w:r>
                <w:rPr>
                  <w:rFonts w:cs="Arial"/>
                  <w:sz w:val="24"/>
                  <w:szCs w:val="24"/>
                  <w:lang w:val="es-ES"/>
                </w:rPr>
                <w:t xml:space="preserve"> pedido</w:t>
              </w:r>
            </w:ins>
            <w:ins w:id="2390" w:author="Javier Kachuka" w:date="2019-11-06T09:48:00Z">
              <w:r>
                <w:rPr>
                  <w:rFonts w:cs="Arial"/>
                  <w:sz w:val="24"/>
                  <w:szCs w:val="24"/>
                  <w:lang w:val="es-ES"/>
                </w:rPr>
                <w:t>.</w:t>
              </w:r>
            </w:ins>
          </w:p>
        </w:tc>
      </w:tr>
      <w:tr w:rsidR="00924F0F" w:rsidRPr="00EC5FEE" w14:paraId="2309B5C4" w14:textId="77777777" w:rsidTr="00DA4A60">
        <w:trPr>
          <w:ins w:id="2391" w:author="Javier Kachuka" w:date="2019-11-06T09:48:00Z"/>
        </w:trPr>
        <w:tc>
          <w:tcPr>
            <w:tcW w:w="8828" w:type="dxa"/>
            <w:gridSpan w:val="3"/>
            <w:shd w:val="clear" w:color="auto" w:fill="9CC2E5" w:themeFill="accent1" w:themeFillTint="99"/>
          </w:tcPr>
          <w:p w14:paraId="65951313" w14:textId="77777777" w:rsidR="00924F0F" w:rsidRPr="00EC5FEE" w:rsidRDefault="00924F0F" w:rsidP="00DA4A60">
            <w:pPr>
              <w:jc w:val="center"/>
              <w:rPr>
                <w:ins w:id="2392" w:author="Javier Kachuka" w:date="2019-11-06T09:48:00Z"/>
                <w:rFonts w:cs="Arial"/>
                <w:b/>
                <w:sz w:val="24"/>
                <w:szCs w:val="24"/>
                <w:lang w:val="es-ES"/>
              </w:rPr>
            </w:pPr>
            <w:ins w:id="2393" w:author="Javier Kachuka" w:date="2019-11-06T09:48:00Z">
              <w:r w:rsidRPr="00EC5FEE">
                <w:rPr>
                  <w:rFonts w:cs="Arial"/>
                  <w:b/>
                  <w:sz w:val="24"/>
                  <w:szCs w:val="24"/>
                  <w:lang w:val="es-ES"/>
                </w:rPr>
                <w:t>Curso Típico de Eventos</w:t>
              </w:r>
            </w:ins>
          </w:p>
        </w:tc>
      </w:tr>
      <w:tr w:rsidR="00924F0F" w:rsidRPr="00576F7E" w14:paraId="7690D825" w14:textId="77777777" w:rsidTr="00DA4A60">
        <w:trPr>
          <w:ins w:id="2394" w:author="Javier Kachuka" w:date="2019-11-06T09:48:00Z"/>
        </w:trPr>
        <w:tc>
          <w:tcPr>
            <w:tcW w:w="4540" w:type="dxa"/>
            <w:gridSpan w:val="2"/>
          </w:tcPr>
          <w:p w14:paraId="468EEF54" w14:textId="4623BE0E" w:rsidR="00924F0F" w:rsidRPr="00EC5FEE" w:rsidRDefault="00924F0F">
            <w:pPr>
              <w:pStyle w:val="Prrafodelista"/>
              <w:numPr>
                <w:ilvl w:val="0"/>
                <w:numId w:val="40"/>
              </w:numPr>
              <w:jc w:val="both"/>
              <w:rPr>
                <w:ins w:id="2395" w:author="Javier Kachuka" w:date="2019-11-06T09:48:00Z"/>
                <w:rFonts w:cs="Arial"/>
                <w:sz w:val="24"/>
                <w:szCs w:val="24"/>
                <w:lang w:val="es-ES"/>
              </w:rPr>
            </w:pPr>
            <w:ins w:id="2396" w:author="Javier Kachuka" w:date="2019-11-06T09:48:00Z">
              <w:r>
                <w:rPr>
                  <w:rFonts w:cs="Arial"/>
                  <w:sz w:val="24"/>
                  <w:szCs w:val="24"/>
                  <w:lang w:val="es-ES"/>
                </w:rPr>
                <w:t>El caso de uso comienza cuando el</w:t>
              </w:r>
              <w:commentRangeStart w:id="2397"/>
              <w:r>
                <w:rPr>
                  <w:rFonts w:cs="Arial"/>
                  <w:sz w:val="24"/>
                  <w:szCs w:val="24"/>
                  <w:lang w:val="es-ES"/>
                </w:rPr>
                <w:t xml:space="preserve"> </w:t>
              </w:r>
            </w:ins>
            <w:commentRangeEnd w:id="2397"/>
            <w:ins w:id="2398" w:author="Javier Kachuka" w:date="2019-11-06T09:49:00Z">
              <w:r>
                <w:rPr>
                  <w:rFonts w:cs="Arial"/>
                  <w:sz w:val="24"/>
                  <w:szCs w:val="24"/>
                  <w:lang w:val="es-ES"/>
                </w:rPr>
                <w:t xml:space="preserve">encargado de compras o </w:t>
              </w:r>
            </w:ins>
            <w:ins w:id="2399" w:author="Javier Kachuka" w:date="2019-11-06T09:48:00Z">
              <w:r>
                <w:rPr>
                  <w:rFonts w:cs="Arial"/>
                  <w:sz w:val="24"/>
                  <w:szCs w:val="24"/>
                  <w:lang w:val="es-ES"/>
                </w:rPr>
                <w:t>administrador</w:t>
              </w:r>
              <w:r>
                <w:rPr>
                  <w:rStyle w:val="Refdecomentario"/>
                </w:rPr>
                <w:commentReference w:id="2397"/>
              </w:r>
              <w:r>
                <w:rPr>
                  <w:rFonts w:cs="Arial"/>
                  <w:sz w:val="24"/>
                  <w:szCs w:val="24"/>
                  <w:lang w:val="es-ES"/>
                </w:rPr>
                <w:t xml:space="preserve"> solicita registrar un nuevo</w:t>
              </w:r>
            </w:ins>
            <w:ins w:id="2400" w:author="Javier Kachuka" w:date="2019-11-06T09:50:00Z">
              <w:r>
                <w:rPr>
                  <w:rFonts w:cs="Arial"/>
                  <w:sz w:val="24"/>
                  <w:szCs w:val="24"/>
                  <w:lang w:val="es-ES"/>
                </w:rPr>
                <w:t xml:space="preserve"> pedido</w:t>
              </w:r>
            </w:ins>
            <w:ins w:id="2401" w:author="Javier Kachuka" w:date="2019-11-06T09:48:00Z">
              <w:r>
                <w:rPr>
                  <w:rFonts w:cs="Arial"/>
                  <w:sz w:val="24"/>
                  <w:szCs w:val="24"/>
                  <w:lang w:val="es-ES"/>
                </w:rPr>
                <w:t>.</w:t>
              </w:r>
            </w:ins>
          </w:p>
        </w:tc>
        <w:tc>
          <w:tcPr>
            <w:tcW w:w="4288" w:type="dxa"/>
          </w:tcPr>
          <w:p w14:paraId="74803C29" w14:textId="77777777" w:rsidR="00924F0F" w:rsidRPr="00EC5FEE" w:rsidRDefault="00924F0F" w:rsidP="00DA4A60">
            <w:pPr>
              <w:jc w:val="both"/>
              <w:rPr>
                <w:ins w:id="2402" w:author="Javier Kachuka" w:date="2019-11-06T09:48:00Z"/>
                <w:rFonts w:cs="Arial"/>
                <w:sz w:val="24"/>
                <w:szCs w:val="24"/>
                <w:lang w:val="es-ES"/>
              </w:rPr>
            </w:pPr>
          </w:p>
        </w:tc>
      </w:tr>
      <w:tr w:rsidR="00924F0F" w:rsidRPr="00576F7E" w14:paraId="5943D938" w14:textId="77777777" w:rsidTr="00DA4A60">
        <w:trPr>
          <w:ins w:id="2403" w:author="Javier Kachuka" w:date="2019-11-06T09:48:00Z"/>
        </w:trPr>
        <w:tc>
          <w:tcPr>
            <w:tcW w:w="4540" w:type="dxa"/>
            <w:gridSpan w:val="2"/>
          </w:tcPr>
          <w:p w14:paraId="2DC0E8F8" w14:textId="77777777" w:rsidR="00924F0F" w:rsidRPr="00EC5FEE" w:rsidRDefault="00924F0F" w:rsidP="00DA4A60">
            <w:pPr>
              <w:jc w:val="both"/>
              <w:rPr>
                <w:ins w:id="2404" w:author="Javier Kachuka" w:date="2019-11-06T09:48:00Z"/>
                <w:rFonts w:cs="Arial"/>
                <w:sz w:val="24"/>
                <w:szCs w:val="24"/>
                <w:lang w:val="es-ES"/>
              </w:rPr>
            </w:pPr>
          </w:p>
        </w:tc>
        <w:tc>
          <w:tcPr>
            <w:tcW w:w="4288" w:type="dxa"/>
          </w:tcPr>
          <w:p w14:paraId="5CB650BA" w14:textId="1AFF3F1F" w:rsidR="00924F0F" w:rsidRPr="00EC5FEE" w:rsidRDefault="00924F0F">
            <w:pPr>
              <w:pStyle w:val="Prrafodelista"/>
              <w:numPr>
                <w:ilvl w:val="0"/>
                <w:numId w:val="40"/>
              </w:numPr>
              <w:jc w:val="both"/>
              <w:rPr>
                <w:ins w:id="2405" w:author="Javier Kachuka" w:date="2019-11-06T09:48:00Z"/>
                <w:rFonts w:cs="Arial"/>
                <w:sz w:val="24"/>
                <w:szCs w:val="24"/>
                <w:lang w:val="es-ES"/>
              </w:rPr>
            </w:pPr>
            <w:ins w:id="2406" w:author="Javier Kachuka" w:date="2019-11-06T09:48:00Z">
              <w:r>
                <w:rPr>
                  <w:rFonts w:cs="Arial"/>
                  <w:sz w:val="24"/>
                  <w:szCs w:val="24"/>
                  <w:lang w:val="es-ES"/>
                </w:rPr>
                <w:t xml:space="preserve">El sistema solicita que se ingrese </w:t>
              </w:r>
            </w:ins>
            <w:ins w:id="2407" w:author="Javier Kachuka" w:date="2019-11-06T09:50:00Z">
              <w:r w:rsidR="004321A4">
                <w:rPr>
                  <w:rFonts w:cs="Arial"/>
                  <w:sz w:val="24"/>
                  <w:szCs w:val="24"/>
                  <w:lang w:val="es-ES"/>
                </w:rPr>
                <w:t xml:space="preserve">el proveedor al que va </w:t>
              </w:r>
              <w:r w:rsidR="004321A4">
                <w:rPr>
                  <w:rFonts w:cs="Arial"/>
                  <w:sz w:val="24"/>
                  <w:szCs w:val="24"/>
                  <w:lang w:val="es-ES"/>
                </w:rPr>
                <w:lastRenderedPageBreak/>
                <w:t>dirigido y los productos con sus respectivas cantidades</w:t>
              </w:r>
            </w:ins>
            <w:ins w:id="2408" w:author="Javier Kachuka" w:date="2019-11-06T09:48:00Z">
              <w:r>
                <w:rPr>
                  <w:rFonts w:cs="Arial"/>
                  <w:sz w:val="24"/>
                  <w:szCs w:val="24"/>
                  <w:lang w:val="es-ES"/>
                </w:rPr>
                <w:t>.</w:t>
              </w:r>
            </w:ins>
          </w:p>
        </w:tc>
      </w:tr>
      <w:tr w:rsidR="00924F0F" w:rsidRPr="00576F7E" w14:paraId="2F4B4D70" w14:textId="77777777" w:rsidTr="00DA4A60">
        <w:trPr>
          <w:ins w:id="2409" w:author="Javier Kachuka" w:date="2019-11-06T09:48:00Z"/>
        </w:trPr>
        <w:tc>
          <w:tcPr>
            <w:tcW w:w="4540" w:type="dxa"/>
            <w:gridSpan w:val="2"/>
          </w:tcPr>
          <w:p w14:paraId="1AF11788" w14:textId="3DA6B1AB" w:rsidR="00924F0F" w:rsidRPr="00EC5FEE" w:rsidRDefault="00924F0F">
            <w:pPr>
              <w:pStyle w:val="Prrafodelista"/>
              <w:numPr>
                <w:ilvl w:val="0"/>
                <w:numId w:val="40"/>
              </w:numPr>
              <w:jc w:val="both"/>
              <w:rPr>
                <w:ins w:id="2410" w:author="Javier Kachuka" w:date="2019-11-06T09:48:00Z"/>
                <w:rFonts w:cs="Arial"/>
                <w:sz w:val="24"/>
                <w:szCs w:val="24"/>
                <w:lang w:val="es-ES"/>
              </w:rPr>
            </w:pPr>
            <w:ins w:id="2411" w:author="Javier Kachuka" w:date="2019-11-06T09:48:00Z">
              <w:r>
                <w:rPr>
                  <w:rFonts w:cs="Arial"/>
                  <w:sz w:val="24"/>
                  <w:szCs w:val="24"/>
                  <w:lang w:val="es-ES"/>
                </w:rPr>
                <w:lastRenderedPageBreak/>
                <w:t xml:space="preserve">El </w:t>
              </w:r>
            </w:ins>
            <w:ins w:id="2412" w:author="Javier Kachuka" w:date="2019-11-06T09:50:00Z">
              <w:r w:rsidR="004321A4">
                <w:rPr>
                  <w:rFonts w:cs="Arial"/>
                  <w:sz w:val="24"/>
                  <w:szCs w:val="24"/>
                  <w:lang w:val="es-ES"/>
                </w:rPr>
                <w:t xml:space="preserve">encargado de compras o </w:t>
              </w:r>
            </w:ins>
            <w:ins w:id="2413" w:author="Javier Kachuka" w:date="2019-11-06T09:48:00Z">
              <w:r>
                <w:rPr>
                  <w:rFonts w:cs="Arial"/>
                  <w:sz w:val="24"/>
                  <w:szCs w:val="24"/>
                  <w:lang w:val="es-ES"/>
                </w:rPr>
                <w:t>administrador ingresa los datos correspondientes.</w:t>
              </w:r>
            </w:ins>
          </w:p>
        </w:tc>
        <w:tc>
          <w:tcPr>
            <w:tcW w:w="4288" w:type="dxa"/>
          </w:tcPr>
          <w:p w14:paraId="2E207C3F" w14:textId="77777777" w:rsidR="00924F0F" w:rsidRPr="00EC5FEE" w:rsidRDefault="00924F0F" w:rsidP="00DA4A60">
            <w:pPr>
              <w:jc w:val="both"/>
              <w:rPr>
                <w:ins w:id="2414" w:author="Javier Kachuka" w:date="2019-11-06T09:48:00Z"/>
                <w:rFonts w:cs="Arial"/>
                <w:sz w:val="24"/>
                <w:szCs w:val="24"/>
                <w:lang w:val="es-ES"/>
              </w:rPr>
            </w:pPr>
          </w:p>
        </w:tc>
      </w:tr>
      <w:tr w:rsidR="00924F0F" w:rsidRPr="00576F7E" w14:paraId="38BE642A" w14:textId="77777777" w:rsidTr="00DA4A60">
        <w:trPr>
          <w:ins w:id="2415" w:author="Javier Kachuka" w:date="2019-11-06T09:48:00Z"/>
        </w:trPr>
        <w:tc>
          <w:tcPr>
            <w:tcW w:w="4540" w:type="dxa"/>
            <w:gridSpan w:val="2"/>
          </w:tcPr>
          <w:p w14:paraId="76E67F47" w14:textId="77777777" w:rsidR="00924F0F" w:rsidRPr="00A51454" w:rsidRDefault="00924F0F" w:rsidP="00DA4A60">
            <w:pPr>
              <w:jc w:val="both"/>
              <w:rPr>
                <w:ins w:id="2416" w:author="Javier Kachuka" w:date="2019-11-06T09:48:00Z"/>
                <w:rFonts w:cs="Arial"/>
                <w:sz w:val="24"/>
                <w:szCs w:val="24"/>
                <w:lang w:val="es-ES"/>
              </w:rPr>
            </w:pPr>
          </w:p>
        </w:tc>
        <w:tc>
          <w:tcPr>
            <w:tcW w:w="4288" w:type="dxa"/>
          </w:tcPr>
          <w:p w14:paraId="03ADAC7A" w14:textId="4A9EBC0A" w:rsidR="00924F0F" w:rsidRPr="00A51454" w:rsidRDefault="00924F0F">
            <w:pPr>
              <w:pStyle w:val="Prrafodelista"/>
              <w:numPr>
                <w:ilvl w:val="0"/>
                <w:numId w:val="40"/>
              </w:numPr>
              <w:jc w:val="both"/>
              <w:rPr>
                <w:ins w:id="2417" w:author="Javier Kachuka" w:date="2019-11-06T09:48:00Z"/>
                <w:rFonts w:cs="Arial"/>
                <w:sz w:val="24"/>
                <w:szCs w:val="24"/>
                <w:lang w:val="es-ES"/>
              </w:rPr>
            </w:pPr>
            <w:ins w:id="2418" w:author="Javier Kachuka" w:date="2019-11-06T09:48:00Z">
              <w:r>
                <w:rPr>
                  <w:rFonts w:cs="Arial"/>
                  <w:sz w:val="24"/>
                  <w:szCs w:val="24"/>
                  <w:lang w:val="es-ES"/>
                </w:rPr>
                <w:t>El sistema comprueba los datos del</w:t>
              </w:r>
            </w:ins>
            <w:ins w:id="2419" w:author="Javier Kachuka" w:date="2019-11-06T09:50:00Z">
              <w:r w:rsidR="004321A4">
                <w:rPr>
                  <w:rFonts w:cs="Arial"/>
                  <w:sz w:val="24"/>
                  <w:szCs w:val="24"/>
                  <w:lang w:val="es-ES"/>
                </w:rPr>
                <w:t xml:space="preserve"> pedido</w:t>
              </w:r>
            </w:ins>
            <w:ins w:id="2420" w:author="Javier Kachuka" w:date="2019-11-06T09:48:00Z">
              <w:r>
                <w:rPr>
                  <w:rFonts w:cs="Arial"/>
                  <w:sz w:val="24"/>
                  <w:szCs w:val="24"/>
                  <w:lang w:val="es-ES"/>
                </w:rPr>
                <w:t xml:space="preserve"> sean correctos.</w:t>
              </w:r>
            </w:ins>
          </w:p>
        </w:tc>
      </w:tr>
      <w:tr w:rsidR="00924F0F" w:rsidRPr="00576F7E" w14:paraId="2C86DD89" w14:textId="77777777" w:rsidTr="00DA4A60">
        <w:trPr>
          <w:ins w:id="2421" w:author="Javier Kachuka" w:date="2019-11-06T09:48:00Z"/>
        </w:trPr>
        <w:tc>
          <w:tcPr>
            <w:tcW w:w="4540" w:type="dxa"/>
            <w:gridSpan w:val="2"/>
          </w:tcPr>
          <w:p w14:paraId="7B1580A9" w14:textId="77777777" w:rsidR="00924F0F" w:rsidRPr="00456A0E" w:rsidRDefault="00924F0F" w:rsidP="00DA4A60">
            <w:pPr>
              <w:jc w:val="both"/>
              <w:rPr>
                <w:ins w:id="2422" w:author="Javier Kachuka" w:date="2019-11-06T09:48:00Z"/>
                <w:rFonts w:cs="Arial"/>
                <w:sz w:val="24"/>
                <w:szCs w:val="24"/>
                <w:lang w:val="es-ES"/>
              </w:rPr>
            </w:pPr>
          </w:p>
        </w:tc>
        <w:tc>
          <w:tcPr>
            <w:tcW w:w="4288" w:type="dxa"/>
          </w:tcPr>
          <w:p w14:paraId="02F5D8B2" w14:textId="7A498AB7" w:rsidR="00924F0F" w:rsidRPr="00456A0E" w:rsidRDefault="00924F0F">
            <w:pPr>
              <w:pStyle w:val="Prrafodelista"/>
              <w:numPr>
                <w:ilvl w:val="0"/>
                <w:numId w:val="40"/>
              </w:numPr>
              <w:jc w:val="both"/>
              <w:rPr>
                <w:ins w:id="2423" w:author="Javier Kachuka" w:date="2019-11-06T09:48:00Z"/>
                <w:rFonts w:cs="Arial"/>
                <w:sz w:val="24"/>
                <w:szCs w:val="24"/>
                <w:lang w:val="es-ES"/>
              </w:rPr>
            </w:pPr>
            <w:ins w:id="2424" w:author="Javier Kachuka" w:date="2019-11-06T09:48:00Z">
              <w:r>
                <w:rPr>
                  <w:rFonts w:cs="Arial"/>
                  <w:sz w:val="24"/>
                  <w:szCs w:val="24"/>
                  <w:lang w:val="es-ES"/>
                </w:rPr>
                <w:t>El sistema guarda los datos del</w:t>
              </w:r>
            </w:ins>
            <w:ins w:id="2425" w:author="Javier Kachuka" w:date="2019-11-06T09:51:00Z">
              <w:r w:rsidR="004321A4">
                <w:rPr>
                  <w:rFonts w:cs="Arial"/>
                  <w:sz w:val="24"/>
                  <w:szCs w:val="24"/>
                  <w:lang w:val="es-ES"/>
                </w:rPr>
                <w:t xml:space="preserve"> pedido</w:t>
              </w:r>
            </w:ins>
            <w:ins w:id="2426" w:author="Javier Kachuka" w:date="2019-11-06T09:48:00Z">
              <w:r>
                <w:rPr>
                  <w:rFonts w:cs="Arial"/>
                  <w:sz w:val="24"/>
                  <w:szCs w:val="24"/>
                  <w:lang w:val="es-ES"/>
                </w:rPr>
                <w:t xml:space="preserve"> y finaliza el caso de uso.</w:t>
              </w:r>
            </w:ins>
          </w:p>
        </w:tc>
      </w:tr>
      <w:tr w:rsidR="00924F0F" w:rsidRPr="00EC5FEE" w14:paraId="53F0B445" w14:textId="77777777" w:rsidTr="00DA4A60">
        <w:trPr>
          <w:ins w:id="2427" w:author="Javier Kachuka" w:date="2019-11-06T09:48:00Z"/>
        </w:trPr>
        <w:tc>
          <w:tcPr>
            <w:tcW w:w="8828" w:type="dxa"/>
            <w:gridSpan w:val="3"/>
            <w:shd w:val="clear" w:color="auto" w:fill="9CC2E5" w:themeFill="accent1" w:themeFillTint="99"/>
          </w:tcPr>
          <w:p w14:paraId="4CEDA571" w14:textId="77777777" w:rsidR="00924F0F" w:rsidRPr="00EC5FEE" w:rsidRDefault="00924F0F" w:rsidP="00DA4A60">
            <w:pPr>
              <w:jc w:val="center"/>
              <w:rPr>
                <w:ins w:id="2428" w:author="Javier Kachuka" w:date="2019-11-06T09:48:00Z"/>
                <w:rFonts w:cs="Arial"/>
                <w:sz w:val="24"/>
                <w:szCs w:val="24"/>
                <w:lang w:val="es-ES"/>
              </w:rPr>
            </w:pPr>
            <w:ins w:id="2429" w:author="Javier Kachuka" w:date="2019-11-06T09:48:00Z">
              <w:r w:rsidRPr="00EC5FEE">
                <w:rPr>
                  <w:rFonts w:cs="Arial"/>
                  <w:b/>
                  <w:sz w:val="24"/>
                  <w:szCs w:val="24"/>
                  <w:lang w:val="es-ES"/>
                </w:rPr>
                <w:t>Curso Alternativo de Eventos</w:t>
              </w:r>
            </w:ins>
          </w:p>
        </w:tc>
      </w:tr>
      <w:tr w:rsidR="00924F0F" w:rsidRPr="00576F7E" w14:paraId="7AAB7DD8" w14:textId="77777777" w:rsidTr="00DA4A60">
        <w:trPr>
          <w:ins w:id="2430" w:author="Javier Kachuka" w:date="2019-11-06T09:48:00Z"/>
        </w:trPr>
        <w:tc>
          <w:tcPr>
            <w:tcW w:w="4540" w:type="dxa"/>
            <w:gridSpan w:val="2"/>
          </w:tcPr>
          <w:p w14:paraId="54409B33" w14:textId="77777777" w:rsidR="00924F0F" w:rsidRPr="00EC5FEE" w:rsidRDefault="00924F0F" w:rsidP="00DA4A60">
            <w:pPr>
              <w:jc w:val="center"/>
              <w:rPr>
                <w:ins w:id="2431" w:author="Javier Kachuka" w:date="2019-11-06T09:48:00Z"/>
                <w:rFonts w:cs="Arial"/>
                <w:b/>
                <w:sz w:val="24"/>
                <w:szCs w:val="24"/>
                <w:lang w:val="es-ES"/>
              </w:rPr>
            </w:pPr>
          </w:p>
        </w:tc>
        <w:tc>
          <w:tcPr>
            <w:tcW w:w="4288" w:type="dxa"/>
          </w:tcPr>
          <w:p w14:paraId="4D8ECF17" w14:textId="77777777" w:rsidR="00924F0F" w:rsidRPr="00EC5FEE" w:rsidRDefault="00924F0F" w:rsidP="00DA4A60">
            <w:pPr>
              <w:jc w:val="both"/>
              <w:rPr>
                <w:ins w:id="2432" w:author="Javier Kachuka" w:date="2019-11-06T09:48:00Z"/>
                <w:rFonts w:cs="Arial"/>
                <w:sz w:val="24"/>
                <w:szCs w:val="24"/>
                <w:lang w:val="es-ES"/>
              </w:rPr>
            </w:pPr>
            <w:ins w:id="2433" w:author="Javier Kachuka" w:date="2019-11-06T09:48:00Z">
              <w:r>
                <w:rPr>
                  <w:rFonts w:cs="Arial"/>
                  <w:sz w:val="24"/>
                  <w:szCs w:val="24"/>
                  <w:lang w:val="es-ES"/>
                </w:rPr>
                <w:t>4.1 Si los datos no son correctos el sistema solicita que se vuelvan a ingresar.</w:t>
              </w:r>
            </w:ins>
          </w:p>
        </w:tc>
      </w:tr>
    </w:tbl>
    <w:p w14:paraId="2C7ABC85" w14:textId="77EA847B" w:rsidR="005808D1" w:rsidRDefault="005808D1" w:rsidP="00431D6D">
      <w:pPr>
        <w:rPr>
          <w:ins w:id="2434" w:author="Javier Kachuka" w:date="2019-11-06T09:48:00Z"/>
          <w:lang w:val="es-ES"/>
        </w:rPr>
      </w:pPr>
    </w:p>
    <w:tbl>
      <w:tblPr>
        <w:tblStyle w:val="Tablaconcuadrcula"/>
        <w:tblW w:w="0" w:type="auto"/>
        <w:tblLook w:val="04A0" w:firstRow="1" w:lastRow="0" w:firstColumn="1" w:lastColumn="0" w:noHBand="0" w:noVBand="1"/>
      </w:tblPr>
      <w:tblGrid>
        <w:gridCol w:w="2122"/>
        <w:gridCol w:w="2292"/>
        <w:gridCol w:w="4414"/>
      </w:tblGrid>
      <w:tr w:rsidR="004321A4" w:rsidRPr="00576F7E" w14:paraId="7B46BF02" w14:textId="77777777" w:rsidTr="00DA4A60">
        <w:trPr>
          <w:ins w:id="2435" w:author="Javier Kachuka" w:date="2019-11-06T09:48:00Z"/>
        </w:trPr>
        <w:tc>
          <w:tcPr>
            <w:tcW w:w="2122" w:type="dxa"/>
            <w:shd w:val="clear" w:color="auto" w:fill="9CC2E5" w:themeFill="accent1" w:themeFillTint="99"/>
          </w:tcPr>
          <w:p w14:paraId="63B1F098" w14:textId="203E167D" w:rsidR="004321A4" w:rsidRPr="00EC5FEE" w:rsidRDefault="004321A4" w:rsidP="004321A4">
            <w:pPr>
              <w:rPr>
                <w:ins w:id="2436" w:author="Javier Kachuka" w:date="2019-11-06T09:48:00Z"/>
                <w:rFonts w:cs="Arial"/>
                <w:b/>
                <w:sz w:val="24"/>
                <w:szCs w:val="24"/>
                <w:lang w:val="es-ES"/>
              </w:rPr>
            </w:pPr>
            <w:ins w:id="2437" w:author="Javier Kachuka" w:date="2019-11-06T09:51:00Z">
              <w:r w:rsidRPr="00EC5FEE">
                <w:rPr>
                  <w:rFonts w:cs="Arial"/>
                  <w:b/>
                  <w:sz w:val="24"/>
                  <w:szCs w:val="24"/>
                  <w:lang w:val="es-ES"/>
                </w:rPr>
                <w:t>Caso de uso</w:t>
              </w:r>
            </w:ins>
          </w:p>
        </w:tc>
        <w:tc>
          <w:tcPr>
            <w:tcW w:w="6706" w:type="dxa"/>
            <w:gridSpan w:val="2"/>
          </w:tcPr>
          <w:p w14:paraId="3C67F5A0" w14:textId="0DE2953D" w:rsidR="004321A4" w:rsidRPr="00EC5FEE" w:rsidRDefault="004321A4" w:rsidP="004321A4">
            <w:pPr>
              <w:rPr>
                <w:ins w:id="2438" w:author="Javier Kachuka" w:date="2019-11-06T09:48:00Z"/>
                <w:rFonts w:cs="Arial"/>
                <w:sz w:val="24"/>
                <w:szCs w:val="24"/>
                <w:lang w:val="es-ES"/>
              </w:rPr>
            </w:pPr>
            <w:ins w:id="2439" w:author="Javier Kachuka" w:date="2019-11-06T09:51:00Z">
              <w:r w:rsidRPr="00EC5FEE">
                <w:rPr>
                  <w:rFonts w:cs="Arial"/>
                  <w:sz w:val="24"/>
                  <w:szCs w:val="24"/>
                  <w:lang w:val="es-ES"/>
                </w:rPr>
                <w:t>Modificar</w:t>
              </w:r>
              <w:r>
                <w:rPr>
                  <w:rFonts w:cs="Arial"/>
                  <w:sz w:val="24"/>
                  <w:szCs w:val="24"/>
                  <w:lang w:val="es-ES"/>
                </w:rPr>
                <w:t xml:space="preserve"> Pedido (ABM de Pedido)</w:t>
              </w:r>
            </w:ins>
          </w:p>
        </w:tc>
      </w:tr>
      <w:tr w:rsidR="004321A4" w:rsidRPr="00EC5FEE" w14:paraId="6A3070E2" w14:textId="77777777" w:rsidTr="00DA4A60">
        <w:trPr>
          <w:ins w:id="2440" w:author="Javier Kachuka" w:date="2019-11-06T09:48:00Z"/>
        </w:trPr>
        <w:tc>
          <w:tcPr>
            <w:tcW w:w="2122" w:type="dxa"/>
            <w:shd w:val="clear" w:color="auto" w:fill="9CC2E5" w:themeFill="accent1" w:themeFillTint="99"/>
          </w:tcPr>
          <w:p w14:paraId="641A9F4B" w14:textId="0C4A9B58" w:rsidR="004321A4" w:rsidRPr="00EC5FEE" w:rsidRDefault="004321A4" w:rsidP="004321A4">
            <w:pPr>
              <w:rPr>
                <w:ins w:id="2441" w:author="Javier Kachuka" w:date="2019-11-06T09:48:00Z"/>
                <w:rFonts w:cs="Arial"/>
                <w:b/>
                <w:sz w:val="24"/>
                <w:szCs w:val="24"/>
                <w:lang w:val="es-ES"/>
              </w:rPr>
            </w:pPr>
            <w:ins w:id="2442" w:author="Javier Kachuka" w:date="2019-11-06T09:51:00Z">
              <w:r w:rsidRPr="00EC5FEE">
                <w:rPr>
                  <w:rFonts w:cs="Arial"/>
                  <w:b/>
                  <w:sz w:val="24"/>
                  <w:szCs w:val="24"/>
                  <w:lang w:val="es-ES"/>
                </w:rPr>
                <w:t>Actor</w:t>
              </w:r>
            </w:ins>
          </w:p>
        </w:tc>
        <w:tc>
          <w:tcPr>
            <w:tcW w:w="6706" w:type="dxa"/>
            <w:gridSpan w:val="2"/>
          </w:tcPr>
          <w:p w14:paraId="6C5DEBEA" w14:textId="090082FC" w:rsidR="004321A4" w:rsidRPr="00EC5FEE" w:rsidRDefault="004321A4" w:rsidP="004321A4">
            <w:pPr>
              <w:rPr>
                <w:ins w:id="2443" w:author="Javier Kachuka" w:date="2019-11-06T09:48:00Z"/>
                <w:rFonts w:cs="Arial"/>
                <w:sz w:val="24"/>
                <w:szCs w:val="24"/>
                <w:lang w:val="es-ES"/>
              </w:rPr>
            </w:pPr>
            <w:ins w:id="2444" w:author="Javier Kachuka" w:date="2019-11-06T09:51:00Z">
              <w:r>
                <w:rPr>
                  <w:rFonts w:cs="Arial"/>
                  <w:sz w:val="24"/>
                  <w:szCs w:val="24"/>
                  <w:lang w:val="es-ES"/>
                </w:rPr>
                <w:t>Encargado de compras, administrador</w:t>
              </w:r>
            </w:ins>
          </w:p>
        </w:tc>
      </w:tr>
      <w:tr w:rsidR="004321A4" w:rsidRPr="00576F7E" w14:paraId="62FA6E7A" w14:textId="77777777" w:rsidTr="00DA4A60">
        <w:trPr>
          <w:ins w:id="2445" w:author="Javier Kachuka" w:date="2019-11-06T09:48:00Z"/>
        </w:trPr>
        <w:tc>
          <w:tcPr>
            <w:tcW w:w="2122" w:type="dxa"/>
            <w:shd w:val="clear" w:color="auto" w:fill="9CC2E5" w:themeFill="accent1" w:themeFillTint="99"/>
          </w:tcPr>
          <w:p w14:paraId="5F677820" w14:textId="6708C065" w:rsidR="004321A4" w:rsidRPr="00EC5FEE" w:rsidRDefault="004321A4" w:rsidP="004321A4">
            <w:pPr>
              <w:rPr>
                <w:ins w:id="2446" w:author="Javier Kachuka" w:date="2019-11-06T09:48:00Z"/>
                <w:rFonts w:cs="Arial"/>
                <w:b/>
                <w:sz w:val="24"/>
                <w:szCs w:val="24"/>
                <w:lang w:val="es-ES"/>
              </w:rPr>
            </w:pPr>
            <w:ins w:id="2447" w:author="Javier Kachuka" w:date="2019-11-06T09:51:00Z">
              <w:r w:rsidRPr="00EC5FEE">
                <w:rPr>
                  <w:rFonts w:cs="Arial"/>
                  <w:b/>
                  <w:sz w:val="24"/>
                  <w:szCs w:val="24"/>
                  <w:lang w:val="es-ES"/>
                </w:rPr>
                <w:t xml:space="preserve">Descripción </w:t>
              </w:r>
            </w:ins>
          </w:p>
        </w:tc>
        <w:tc>
          <w:tcPr>
            <w:tcW w:w="6706" w:type="dxa"/>
            <w:gridSpan w:val="2"/>
          </w:tcPr>
          <w:p w14:paraId="1F783E4A" w14:textId="3E2BEF2F" w:rsidR="004321A4" w:rsidRPr="00EC5FEE" w:rsidRDefault="004321A4" w:rsidP="004321A4">
            <w:pPr>
              <w:rPr>
                <w:ins w:id="2448" w:author="Javier Kachuka" w:date="2019-11-06T09:48:00Z"/>
                <w:rFonts w:cs="Arial"/>
                <w:sz w:val="24"/>
                <w:szCs w:val="24"/>
                <w:lang w:val="es-ES"/>
              </w:rPr>
            </w:pPr>
            <w:ins w:id="2449" w:author="Javier Kachuka" w:date="2019-11-06T09:51:00Z">
              <w:r w:rsidRPr="00EC5FEE">
                <w:rPr>
                  <w:rFonts w:cs="Arial"/>
                  <w:sz w:val="24"/>
                  <w:szCs w:val="24"/>
                  <w:lang w:val="es-ES"/>
                </w:rPr>
                <w:t xml:space="preserve">El </w:t>
              </w:r>
              <w:r>
                <w:rPr>
                  <w:rFonts w:cs="Arial"/>
                  <w:sz w:val="24"/>
                  <w:szCs w:val="24"/>
                  <w:lang w:val="es-ES"/>
                </w:rPr>
                <w:t>encargado de compras o administrador modifica los todos los detalles de un pedido</w:t>
              </w:r>
            </w:ins>
          </w:p>
        </w:tc>
      </w:tr>
      <w:tr w:rsidR="004321A4" w:rsidRPr="00EC5FEE" w14:paraId="0D829EEA" w14:textId="77777777" w:rsidTr="00DA4A60">
        <w:trPr>
          <w:ins w:id="2450" w:author="Javier Kachuka" w:date="2019-11-06T09:48:00Z"/>
        </w:trPr>
        <w:tc>
          <w:tcPr>
            <w:tcW w:w="2122" w:type="dxa"/>
            <w:shd w:val="clear" w:color="auto" w:fill="9CC2E5" w:themeFill="accent1" w:themeFillTint="99"/>
          </w:tcPr>
          <w:p w14:paraId="3C6D371B" w14:textId="75F9E043" w:rsidR="004321A4" w:rsidRPr="00EC5FEE" w:rsidRDefault="004321A4" w:rsidP="004321A4">
            <w:pPr>
              <w:rPr>
                <w:ins w:id="2451" w:author="Javier Kachuka" w:date="2019-11-06T09:48:00Z"/>
                <w:rFonts w:cs="Arial"/>
                <w:b/>
                <w:sz w:val="24"/>
                <w:szCs w:val="24"/>
                <w:lang w:val="es-ES"/>
              </w:rPr>
            </w:pPr>
            <w:ins w:id="2452" w:author="Javier Kachuka" w:date="2019-11-06T09:51:00Z">
              <w:r w:rsidRPr="00EC5FEE">
                <w:rPr>
                  <w:rFonts w:cs="Arial"/>
                  <w:b/>
                  <w:sz w:val="24"/>
                  <w:szCs w:val="24"/>
                  <w:lang w:val="es-ES"/>
                </w:rPr>
                <w:t>Referencia Cruzada</w:t>
              </w:r>
            </w:ins>
          </w:p>
        </w:tc>
        <w:tc>
          <w:tcPr>
            <w:tcW w:w="6706" w:type="dxa"/>
            <w:gridSpan w:val="2"/>
          </w:tcPr>
          <w:p w14:paraId="44E7D928" w14:textId="7E8EA739" w:rsidR="004321A4" w:rsidRPr="00EC5FEE" w:rsidRDefault="004321A4" w:rsidP="004321A4">
            <w:pPr>
              <w:rPr>
                <w:ins w:id="2453" w:author="Javier Kachuka" w:date="2019-11-06T09:48:00Z"/>
                <w:rFonts w:cs="Arial"/>
                <w:sz w:val="24"/>
                <w:szCs w:val="24"/>
                <w:lang w:val="es-ES"/>
              </w:rPr>
            </w:pPr>
            <w:ins w:id="2454" w:author="Javier Kachuka" w:date="2019-11-06T09:51:00Z">
              <w:r w:rsidRPr="00EC5FEE">
                <w:rPr>
                  <w:rFonts w:cs="Arial"/>
                  <w:sz w:val="24"/>
                  <w:szCs w:val="24"/>
                  <w:lang w:val="es-ES"/>
                </w:rPr>
                <w:t>RF</w:t>
              </w:r>
              <w:r>
                <w:rPr>
                  <w:rFonts w:cs="Arial"/>
                  <w:sz w:val="24"/>
                  <w:szCs w:val="24"/>
                  <w:lang w:val="es-ES"/>
                </w:rPr>
                <w:t>3.8</w:t>
              </w:r>
            </w:ins>
          </w:p>
        </w:tc>
      </w:tr>
      <w:tr w:rsidR="00924F0F" w:rsidRPr="00EC5FEE" w14:paraId="0DF15F53" w14:textId="77777777" w:rsidTr="00DA4A60">
        <w:trPr>
          <w:ins w:id="2455" w:author="Javier Kachuka" w:date="2019-11-06T09:48:00Z"/>
        </w:trPr>
        <w:tc>
          <w:tcPr>
            <w:tcW w:w="2122" w:type="dxa"/>
            <w:shd w:val="clear" w:color="auto" w:fill="9CC2E5" w:themeFill="accent1" w:themeFillTint="99"/>
          </w:tcPr>
          <w:p w14:paraId="67172024" w14:textId="77777777" w:rsidR="00924F0F" w:rsidRPr="00EC5FEE" w:rsidRDefault="00924F0F" w:rsidP="00DA4A60">
            <w:pPr>
              <w:rPr>
                <w:ins w:id="2456" w:author="Javier Kachuka" w:date="2019-11-06T09:48:00Z"/>
                <w:rFonts w:cs="Arial"/>
                <w:b/>
                <w:sz w:val="24"/>
                <w:szCs w:val="24"/>
                <w:lang w:val="es-ES"/>
              </w:rPr>
            </w:pPr>
            <w:ins w:id="2457" w:author="Javier Kachuka" w:date="2019-11-06T09:48:00Z">
              <w:r w:rsidRPr="00EC5FEE">
                <w:rPr>
                  <w:rFonts w:cs="Arial"/>
                  <w:b/>
                  <w:sz w:val="24"/>
                  <w:szCs w:val="24"/>
                  <w:lang w:val="es-ES"/>
                </w:rPr>
                <w:t xml:space="preserve">Precondición </w:t>
              </w:r>
            </w:ins>
          </w:p>
        </w:tc>
        <w:tc>
          <w:tcPr>
            <w:tcW w:w="6706" w:type="dxa"/>
            <w:gridSpan w:val="2"/>
          </w:tcPr>
          <w:p w14:paraId="7D38FA90" w14:textId="77777777" w:rsidR="00924F0F" w:rsidRPr="00EC5FEE" w:rsidRDefault="00924F0F" w:rsidP="00DA4A60">
            <w:pPr>
              <w:rPr>
                <w:ins w:id="2458" w:author="Javier Kachuka" w:date="2019-11-06T09:48:00Z"/>
                <w:rFonts w:cs="Arial"/>
                <w:sz w:val="24"/>
                <w:szCs w:val="24"/>
                <w:lang w:val="es-ES"/>
              </w:rPr>
            </w:pPr>
          </w:p>
        </w:tc>
      </w:tr>
      <w:tr w:rsidR="00924F0F" w:rsidRPr="00576F7E" w14:paraId="146FB2C2" w14:textId="77777777" w:rsidTr="00DA4A60">
        <w:trPr>
          <w:ins w:id="2459" w:author="Javier Kachuka" w:date="2019-11-06T09:48:00Z"/>
        </w:trPr>
        <w:tc>
          <w:tcPr>
            <w:tcW w:w="2122" w:type="dxa"/>
            <w:shd w:val="clear" w:color="auto" w:fill="9CC2E5" w:themeFill="accent1" w:themeFillTint="99"/>
          </w:tcPr>
          <w:p w14:paraId="7FE2B41D" w14:textId="77777777" w:rsidR="00924F0F" w:rsidRPr="00EC5FEE" w:rsidRDefault="00924F0F" w:rsidP="00DA4A60">
            <w:pPr>
              <w:rPr>
                <w:ins w:id="2460" w:author="Javier Kachuka" w:date="2019-11-06T09:48:00Z"/>
                <w:rFonts w:cs="Arial"/>
                <w:b/>
                <w:sz w:val="24"/>
                <w:szCs w:val="24"/>
                <w:lang w:val="es-ES"/>
              </w:rPr>
            </w:pPr>
            <w:ins w:id="2461" w:author="Javier Kachuka" w:date="2019-11-06T09:48:00Z">
              <w:r w:rsidRPr="00EC5FEE">
                <w:rPr>
                  <w:rFonts w:cs="Arial"/>
                  <w:b/>
                  <w:sz w:val="24"/>
                  <w:szCs w:val="24"/>
                  <w:lang w:val="es-ES"/>
                </w:rPr>
                <w:t xml:space="preserve">Poscondición </w:t>
              </w:r>
            </w:ins>
          </w:p>
        </w:tc>
        <w:tc>
          <w:tcPr>
            <w:tcW w:w="6706" w:type="dxa"/>
            <w:gridSpan w:val="2"/>
          </w:tcPr>
          <w:p w14:paraId="3724A8E2" w14:textId="7327546D" w:rsidR="00924F0F" w:rsidRPr="00EC5FEE" w:rsidRDefault="00924F0F">
            <w:pPr>
              <w:rPr>
                <w:ins w:id="2462" w:author="Javier Kachuka" w:date="2019-11-06T09:48:00Z"/>
                <w:rFonts w:cs="Arial"/>
                <w:sz w:val="24"/>
                <w:szCs w:val="24"/>
                <w:lang w:val="es-ES"/>
              </w:rPr>
            </w:pPr>
            <w:ins w:id="2463" w:author="Javier Kachuka" w:date="2019-11-06T09:48:00Z">
              <w:r>
                <w:rPr>
                  <w:rFonts w:cs="Arial"/>
                  <w:sz w:val="24"/>
                  <w:szCs w:val="24"/>
                  <w:lang w:val="es-ES"/>
                </w:rPr>
                <w:t>Se modificaron los detalles de un</w:t>
              </w:r>
            </w:ins>
            <w:ins w:id="2464" w:author="Javier Kachuka" w:date="2019-11-06T09:52:00Z">
              <w:r w:rsidR="004321A4">
                <w:rPr>
                  <w:rFonts w:cs="Arial"/>
                  <w:sz w:val="24"/>
                  <w:szCs w:val="24"/>
                  <w:lang w:val="es-ES"/>
                </w:rPr>
                <w:t xml:space="preserve"> pedido</w:t>
              </w:r>
            </w:ins>
            <w:ins w:id="2465" w:author="Javier Kachuka" w:date="2019-11-06T09:48:00Z">
              <w:r>
                <w:rPr>
                  <w:rFonts w:cs="Arial"/>
                  <w:sz w:val="24"/>
                  <w:szCs w:val="24"/>
                  <w:lang w:val="es-ES"/>
                </w:rPr>
                <w:t xml:space="preserve">. </w:t>
              </w:r>
            </w:ins>
          </w:p>
        </w:tc>
      </w:tr>
      <w:tr w:rsidR="00924F0F" w:rsidRPr="00A51454" w14:paraId="7BAD6156" w14:textId="77777777" w:rsidTr="00DA4A60">
        <w:trPr>
          <w:ins w:id="2466" w:author="Javier Kachuka" w:date="2019-11-06T09:48:00Z"/>
        </w:trPr>
        <w:tc>
          <w:tcPr>
            <w:tcW w:w="8828" w:type="dxa"/>
            <w:gridSpan w:val="3"/>
            <w:shd w:val="clear" w:color="auto" w:fill="9CC2E5" w:themeFill="accent1" w:themeFillTint="99"/>
          </w:tcPr>
          <w:p w14:paraId="1C2968FD" w14:textId="77777777" w:rsidR="00924F0F" w:rsidRPr="00EC5FEE" w:rsidRDefault="00924F0F" w:rsidP="00DA4A60">
            <w:pPr>
              <w:jc w:val="center"/>
              <w:rPr>
                <w:ins w:id="2467" w:author="Javier Kachuka" w:date="2019-11-06T09:48:00Z"/>
                <w:rFonts w:cs="Arial"/>
                <w:b/>
                <w:sz w:val="24"/>
                <w:szCs w:val="24"/>
                <w:lang w:val="es-ES"/>
              </w:rPr>
            </w:pPr>
            <w:ins w:id="2468" w:author="Javier Kachuka" w:date="2019-11-06T09:48:00Z">
              <w:r w:rsidRPr="00EC5FEE">
                <w:rPr>
                  <w:rFonts w:cs="Arial"/>
                  <w:b/>
                  <w:sz w:val="24"/>
                  <w:szCs w:val="24"/>
                  <w:lang w:val="es-ES"/>
                </w:rPr>
                <w:t>Curso Típico de Eventos</w:t>
              </w:r>
            </w:ins>
          </w:p>
        </w:tc>
      </w:tr>
      <w:tr w:rsidR="00924F0F" w:rsidRPr="00576F7E" w14:paraId="3A45A396" w14:textId="77777777" w:rsidTr="00DA4A60">
        <w:trPr>
          <w:ins w:id="2469" w:author="Javier Kachuka" w:date="2019-11-06T09:48:00Z"/>
        </w:trPr>
        <w:tc>
          <w:tcPr>
            <w:tcW w:w="4414" w:type="dxa"/>
            <w:gridSpan w:val="2"/>
          </w:tcPr>
          <w:p w14:paraId="457C1F9F" w14:textId="1E389E79" w:rsidR="00924F0F" w:rsidRPr="00EC5FEE" w:rsidRDefault="00924F0F">
            <w:pPr>
              <w:pStyle w:val="Prrafodelista"/>
              <w:numPr>
                <w:ilvl w:val="0"/>
                <w:numId w:val="41"/>
              </w:numPr>
              <w:jc w:val="both"/>
              <w:rPr>
                <w:ins w:id="2470" w:author="Javier Kachuka" w:date="2019-11-06T09:48:00Z"/>
                <w:rFonts w:cs="Arial"/>
                <w:sz w:val="24"/>
                <w:szCs w:val="24"/>
                <w:lang w:val="es-ES"/>
              </w:rPr>
            </w:pPr>
            <w:ins w:id="2471" w:author="Javier Kachuka" w:date="2019-11-06T09:48:00Z">
              <w:r>
                <w:rPr>
                  <w:rFonts w:cs="Arial"/>
                  <w:sz w:val="24"/>
                  <w:szCs w:val="24"/>
                  <w:lang w:val="es-ES"/>
                </w:rPr>
                <w:t xml:space="preserve">El caso de uso comienza cuando el </w:t>
              </w:r>
            </w:ins>
            <w:ins w:id="2472" w:author="Javier Kachuka" w:date="2019-11-06T09:52:00Z">
              <w:r w:rsidR="004321A4">
                <w:rPr>
                  <w:rFonts w:cs="Arial"/>
                  <w:sz w:val="24"/>
                  <w:szCs w:val="24"/>
                  <w:lang w:val="es-ES"/>
                </w:rPr>
                <w:t xml:space="preserve">encargado de compras o </w:t>
              </w:r>
            </w:ins>
            <w:ins w:id="2473" w:author="Javier Kachuka" w:date="2019-11-06T09:48:00Z">
              <w:r>
                <w:rPr>
                  <w:rFonts w:cs="Arial"/>
                  <w:sz w:val="24"/>
                  <w:szCs w:val="24"/>
                  <w:lang w:val="es-ES"/>
                </w:rPr>
                <w:t>administrador solicita modificar</w:t>
              </w:r>
            </w:ins>
            <w:ins w:id="2474" w:author="Javier Kachuka" w:date="2019-11-06T09:52:00Z">
              <w:r w:rsidR="004321A4">
                <w:rPr>
                  <w:rFonts w:cs="Arial"/>
                  <w:sz w:val="24"/>
                  <w:szCs w:val="24"/>
                  <w:lang w:val="es-ES"/>
                </w:rPr>
                <w:t xml:space="preserve"> un pedido</w:t>
              </w:r>
            </w:ins>
            <w:ins w:id="2475" w:author="Javier Kachuka" w:date="2019-11-06T09:48:00Z">
              <w:r>
                <w:rPr>
                  <w:rFonts w:cs="Arial"/>
                  <w:sz w:val="24"/>
                  <w:szCs w:val="24"/>
                  <w:lang w:val="es-ES"/>
                </w:rPr>
                <w:t>.</w:t>
              </w:r>
            </w:ins>
          </w:p>
        </w:tc>
        <w:tc>
          <w:tcPr>
            <w:tcW w:w="4414" w:type="dxa"/>
          </w:tcPr>
          <w:p w14:paraId="45D5E882" w14:textId="77777777" w:rsidR="00924F0F" w:rsidRPr="00EC5FEE" w:rsidRDefault="00924F0F" w:rsidP="00DA4A60">
            <w:pPr>
              <w:jc w:val="both"/>
              <w:rPr>
                <w:ins w:id="2476" w:author="Javier Kachuka" w:date="2019-11-06T09:48:00Z"/>
                <w:rFonts w:cs="Arial"/>
                <w:sz w:val="24"/>
                <w:szCs w:val="24"/>
                <w:lang w:val="es-ES"/>
              </w:rPr>
            </w:pPr>
          </w:p>
        </w:tc>
      </w:tr>
      <w:tr w:rsidR="00924F0F" w:rsidRPr="00576F7E" w14:paraId="3C30D693" w14:textId="77777777" w:rsidTr="00DA4A60">
        <w:trPr>
          <w:ins w:id="2477" w:author="Javier Kachuka" w:date="2019-11-06T09:48:00Z"/>
        </w:trPr>
        <w:tc>
          <w:tcPr>
            <w:tcW w:w="4414" w:type="dxa"/>
            <w:gridSpan w:val="2"/>
          </w:tcPr>
          <w:p w14:paraId="1CA17B99" w14:textId="77777777" w:rsidR="00924F0F" w:rsidRPr="00572E70" w:rsidRDefault="00924F0F" w:rsidP="00DA4A60">
            <w:pPr>
              <w:jc w:val="both"/>
              <w:rPr>
                <w:ins w:id="2478" w:author="Javier Kachuka" w:date="2019-11-06T09:48:00Z"/>
                <w:rFonts w:cs="Arial"/>
                <w:sz w:val="24"/>
                <w:szCs w:val="24"/>
                <w:lang w:val="es-ES"/>
              </w:rPr>
            </w:pPr>
          </w:p>
        </w:tc>
        <w:tc>
          <w:tcPr>
            <w:tcW w:w="4414" w:type="dxa"/>
          </w:tcPr>
          <w:p w14:paraId="7A0F68B5" w14:textId="7295C0EA" w:rsidR="00924F0F" w:rsidRPr="00572E70" w:rsidRDefault="00924F0F">
            <w:pPr>
              <w:pStyle w:val="Prrafodelista"/>
              <w:numPr>
                <w:ilvl w:val="0"/>
                <w:numId w:val="41"/>
              </w:numPr>
              <w:jc w:val="both"/>
              <w:rPr>
                <w:ins w:id="2479" w:author="Javier Kachuka" w:date="2019-11-06T09:48:00Z"/>
                <w:rFonts w:cs="Arial"/>
                <w:sz w:val="24"/>
                <w:szCs w:val="24"/>
                <w:lang w:val="es-ES"/>
              </w:rPr>
            </w:pPr>
            <w:ins w:id="2480" w:author="Javier Kachuka" w:date="2019-11-06T09:48:00Z">
              <w:r>
                <w:rPr>
                  <w:rFonts w:cs="Arial"/>
                  <w:sz w:val="24"/>
                  <w:szCs w:val="24"/>
                  <w:lang w:val="es-ES"/>
                </w:rPr>
                <w:t>El sistema muestra todos los datos correspondientes a ese</w:t>
              </w:r>
            </w:ins>
            <w:ins w:id="2481" w:author="Javier Kachuka" w:date="2019-11-06T09:52:00Z">
              <w:r w:rsidR="004321A4">
                <w:rPr>
                  <w:rFonts w:cs="Arial"/>
                  <w:sz w:val="24"/>
                  <w:szCs w:val="24"/>
                  <w:lang w:val="es-ES"/>
                </w:rPr>
                <w:t xml:space="preserve"> pedido</w:t>
              </w:r>
            </w:ins>
            <w:ins w:id="2482" w:author="Javier Kachuka" w:date="2019-11-06T09:48:00Z">
              <w:r>
                <w:rPr>
                  <w:rFonts w:cs="Arial"/>
                  <w:sz w:val="24"/>
                  <w:szCs w:val="24"/>
                  <w:lang w:val="es-ES"/>
                </w:rPr>
                <w:t>.</w:t>
              </w:r>
            </w:ins>
          </w:p>
        </w:tc>
      </w:tr>
      <w:tr w:rsidR="00924F0F" w:rsidRPr="00576F7E" w14:paraId="5465E63C" w14:textId="77777777" w:rsidTr="00DA4A60">
        <w:trPr>
          <w:ins w:id="2483" w:author="Javier Kachuka" w:date="2019-11-06T09:48:00Z"/>
        </w:trPr>
        <w:tc>
          <w:tcPr>
            <w:tcW w:w="4414" w:type="dxa"/>
            <w:gridSpan w:val="2"/>
          </w:tcPr>
          <w:p w14:paraId="38A491C1" w14:textId="5CE93265" w:rsidR="00924F0F" w:rsidRPr="00572E70" w:rsidRDefault="00924F0F">
            <w:pPr>
              <w:pStyle w:val="Prrafodelista"/>
              <w:numPr>
                <w:ilvl w:val="0"/>
                <w:numId w:val="41"/>
              </w:numPr>
              <w:jc w:val="both"/>
              <w:rPr>
                <w:ins w:id="2484" w:author="Javier Kachuka" w:date="2019-11-06T09:48:00Z"/>
                <w:rFonts w:cs="Arial"/>
                <w:sz w:val="24"/>
                <w:szCs w:val="24"/>
                <w:lang w:val="es-ES"/>
              </w:rPr>
            </w:pPr>
            <w:ins w:id="2485" w:author="Javier Kachuka" w:date="2019-11-06T09:48:00Z">
              <w:r>
                <w:rPr>
                  <w:rFonts w:cs="Arial"/>
                  <w:sz w:val="24"/>
                  <w:szCs w:val="24"/>
                  <w:lang w:val="es-ES"/>
                </w:rPr>
                <w:t>El</w:t>
              </w:r>
            </w:ins>
            <w:ins w:id="2486" w:author="Javier Kachuka" w:date="2019-11-06T10:14:00Z">
              <w:r w:rsidR="00630C05">
                <w:rPr>
                  <w:rFonts w:cs="Arial"/>
                  <w:sz w:val="24"/>
                  <w:szCs w:val="24"/>
                  <w:lang w:val="es-ES"/>
                </w:rPr>
                <w:t xml:space="preserve"> encargado de compras o</w:t>
              </w:r>
            </w:ins>
            <w:ins w:id="2487" w:author="Javier Kachuka" w:date="2019-11-06T09:48:00Z">
              <w:r>
                <w:rPr>
                  <w:rFonts w:cs="Arial"/>
                  <w:sz w:val="24"/>
                  <w:szCs w:val="24"/>
                  <w:lang w:val="es-ES"/>
                </w:rPr>
                <w:t xml:space="preserve"> administrador modifica los datos correspondientes.</w:t>
              </w:r>
            </w:ins>
          </w:p>
        </w:tc>
        <w:tc>
          <w:tcPr>
            <w:tcW w:w="4414" w:type="dxa"/>
          </w:tcPr>
          <w:p w14:paraId="1C78767A" w14:textId="77777777" w:rsidR="00924F0F" w:rsidRPr="00572E70" w:rsidRDefault="00924F0F" w:rsidP="00DA4A60">
            <w:pPr>
              <w:jc w:val="both"/>
              <w:rPr>
                <w:ins w:id="2488" w:author="Javier Kachuka" w:date="2019-11-06T09:48:00Z"/>
                <w:rFonts w:cs="Arial"/>
                <w:sz w:val="24"/>
                <w:szCs w:val="24"/>
                <w:lang w:val="es-ES"/>
              </w:rPr>
            </w:pPr>
          </w:p>
        </w:tc>
      </w:tr>
      <w:tr w:rsidR="00924F0F" w:rsidRPr="00576F7E" w14:paraId="44F1DE3E" w14:textId="77777777" w:rsidTr="00DA4A60">
        <w:trPr>
          <w:ins w:id="2489" w:author="Javier Kachuka" w:date="2019-11-06T09:48:00Z"/>
        </w:trPr>
        <w:tc>
          <w:tcPr>
            <w:tcW w:w="4414" w:type="dxa"/>
            <w:gridSpan w:val="2"/>
          </w:tcPr>
          <w:p w14:paraId="643E6350" w14:textId="77777777" w:rsidR="00924F0F" w:rsidRPr="00572E70" w:rsidRDefault="00924F0F" w:rsidP="00DA4A60">
            <w:pPr>
              <w:jc w:val="both"/>
              <w:rPr>
                <w:ins w:id="2490" w:author="Javier Kachuka" w:date="2019-11-06T09:48:00Z"/>
                <w:rFonts w:cs="Arial"/>
                <w:sz w:val="24"/>
                <w:szCs w:val="24"/>
                <w:lang w:val="es-ES"/>
              </w:rPr>
            </w:pPr>
          </w:p>
        </w:tc>
        <w:tc>
          <w:tcPr>
            <w:tcW w:w="4414" w:type="dxa"/>
          </w:tcPr>
          <w:p w14:paraId="4874D3E5" w14:textId="77777777" w:rsidR="00924F0F" w:rsidRPr="00572E70" w:rsidRDefault="00924F0F" w:rsidP="00924F0F">
            <w:pPr>
              <w:pStyle w:val="Prrafodelista"/>
              <w:numPr>
                <w:ilvl w:val="0"/>
                <w:numId w:val="41"/>
              </w:numPr>
              <w:jc w:val="both"/>
              <w:rPr>
                <w:ins w:id="2491" w:author="Javier Kachuka" w:date="2019-11-06T09:48:00Z"/>
                <w:rFonts w:cs="Arial"/>
                <w:sz w:val="24"/>
                <w:szCs w:val="24"/>
                <w:lang w:val="es-ES"/>
              </w:rPr>
            </w:pPr>
            <w:ins w:id="2492" w:author="Javier Kachuka" w:date="2019-11-06T09:48:00Z">
              <w:r>
                <w:rPr>
                  <w:rFonts w:cs="Arial"/>
                  <w:sz w:val="24"/>
                  <w:szCs w:val="24"/>
                  <w:lang w:val="es-ES"/>
                </w:rPr>
                <w:t>El sistema comprueba los datos, guarda los cambios y finaliza el caso de uso.</w:t>
              </w:r>
            </w:ins>
          </w:p>
        </w:tc>
      </w:tr>
      <w:tr w:rsidR="00924F0F" w:rsidRPr="00EC5FEE" w14:paraId="128FC956" w14:textId="77777777" w:rsidTr="00DA4A60">
        <w:trPr>
          <w:ins w:id="2493" w:author="Javier Kachuka" w:date="2019-11-06T09:48:00Z"/>
        </w:trPr>
        <w:tc>
          <w:tcPr>
            <w:tcW w:w="8828" w:type="dxa"/>
            <w:gridSpan w:val="3"/>
            <w:shd w:val="clear" w:color="auto" w:fill="9CC2E5" w:themeFill="accent1" w:themeFillTint="99"/>
          </w:tcPr>
          <w:p w14:paraId="0DE7D980" w14:textId="77777777" w:rsidR="00924F0F" w:rsidRPr="00EC5FEE" w:rsidRDefault="00924F0F" w:rsidP="00DA4A60">
            <w:pPr>
              <w:jc w:val="center"/>
              <w:rPr>
                <w:ins w:id="2494" w:author="Javier Kachuka" w:date="2019-11-06T09:48:00Z"/>
                <w:rFonts w:cs="Arial"/>
                <w:sz w:val="24"/>
                <w:szCs w:val="24"/>
                <w:lang w:val="es-ES"/>
              </w:rPr>
            </w:pPr>
            <w:ins w:id="2495" w:author="Javier Kachuka" w:date="2019-11-06T09:48:00Z">
              <w:r>
                <w:rPr>
                  <w:rFonts w:cs="Arial"/>
                  <w:b/>
                  <w:sz w:val="24"/>
                  <w:szCs w:val="24"/>
                  <w:lang w:val="es-ES"/>
                </w:rPr>
                <w:t>C</w:t>
              </w:r>
              <w:r w:rsidRPr="00EC5FEE">
                <w:rPr>
                  <w:rFonts w:cs="Arial"/>
                  <w:b/>
                  <w:sz w:val="24"/>
                  <w:szCs w:val="24"/>
                  <w:lang w:val="es-ES"/>
                </w:rPr>
                <w:t>urso Alternativo de Eventos</w:t>
              </w:r>
            </w:ins>
          </w:p>
        </w:tc>
      </w:tr>
      <w:tr w:rsidR="00924F0F" w:rsidRPr="00576F7E" w14:paraId="2A05E02A" w14:textId="77777777" w:rsidTr="00DA4A60">
        <w:trPr>
          <w:ins w:id="2496" w:author="Javier Kachuka" w:date="2019-11-06T09:48:00Z"/>
        </w:trPr>
        <w:tc>
          <w:tcPr>
            <w:tcW w:w="4414" w:type="dxa"/>
            <w:gridSpan w:val="2"/>
          </w:tcPr>
          <w:p w14:paraId="312BA6CF" w14:textId="77777777" w:rsidR="00924F0F" w:rsidRPr="00EC5FEE" w:rsidRDefault="00924F0F" w:rsidP="00DA4A60">
            <w:pPr>
              <w:jc w:val="both"/>
              <w:rPr>
                <w:ins w:id="2497" w:author="Javier Kachuka" w:date="2019-11-06T09:48:00Z"/>
                <w:rFonts w:cs="Arial"/>
                <w:b/>
                <w:sz w:val="24"/>
                <w:szCs w:val="24"/>
                <w:lang w:val="es-ES"/>
              </w:rPr>
            </w:pPr>
          </w:p>
        </w:tc>
        <w:tc>
          <w:tcPr>
            <w:tcW w:w="4414" w:type="dxa"/>
          </w:tcPr>
          <w:p w14:paraId="72AB205F" w14:textId="77777777" w:rsidR="00924F0F" w:rsidRPr="00EC5FEE" w:rsidRDefault="00924F0F" w:rsidP="00DA4A60">
            <w:pPr>
              <w:jc w:val="both"/>
              <w:rPr>
                <w:ins w:id="2498" w:author="Javier Kachuka" w:date="2019-11-06T09:48:00Z"/>
                <w:rFonts w:cs="Arial"/>
                <w:sz w:val="24"/>
                <w:szCs w:val="24"/>
                <w:lang w:val="es-ES"/>
              </w:rPr>
            </w:pPr>
            <w:ins w:id="2499" w:author="Javier Kachuka" w:date="2019-11-06T09:48:00Z">
              <w:r>
                <w:rPr>
                  <w:rFonts w:cs="Arial"/>
                  <w:sz w:val="24"/>
                  <w:szCs w:val="24"/>
                  <w:lang w:val="es-ES"/>
                </w:rPr>
                <w:t>4.1 Si los datos no son correctos el sistema solicita que se vuelvan a ingresar.</w:t>
              </w:r>
            </w:ins>
          </w:p>
        </w:tc>
      </w:tr>
    </w:tbl>
    <w:p w14:paraId="7AE95013" w14:textId="66E04A60" w:rsidR="000B59E3" w:rsidRDefault="000B59E3" w:rsidP="00431D6D">
      <w:pPr>
        <w:rPr>
          <w:ins w:id="2500" w:author="Javier Kachuka" w:date="2019-11-06T10:56:00Z"/>
          <w:lang w:val="es-ES"/>
        </w:rPr>
      </w:pPr>
    </w:p>
    <w:p w14:paraId="0469B8B9" w14:textId="591C1A6D" w:rsidR="00924F0F" w:rsidRDefault="000B59E3" w:rsidP="00431D6D">
      <w:pPr>
        <w:rPr>
          <w:ins w:id="2501" w:author="Javier Kachuka" w:date="2019-11-06T09:48:00Z"/>
          <w:lang w:val="es-ES"/>
        </w:rPr>
      </w:pPr>
      <w:ins w:id="2502" w:author="Javier Kachuka" w:date="2019-11-06T10:56:00Z">
        <w:r>
          <w:rPr>
            <w:lang w:val="es-ES"/>
          </w:rPr>
          <w:br w:type="page"/>
        </w:r>
      </w:ins>
    </w:p>
    <w:tbl>
      <w:tblPr>
        <w:tblStyle w:val="Tablaconcuadrcula"/>
        <w:tblW w:w="0" w:type="auto"/>
        <w:tblLook w:val="04A0" w:firstRow="1" w:lastRow="0" w:firstColumn="1" w:lastColumn="0" w:noHBand="0" w:noVBand="1"/>
      </w:tblPr>
      <w:tblGrid>
        <w:gridCol w:w="2122"/>
        <w:gridCol w:w="2292"/>
        <w:gridCol w:w="4414"/>
      </w:tblGrid>
      <w:tr w:rsidR="004321A4" w:rsidRPr="00576F7E" w14:paraId="0F210B51" w14:textId="77777777" w:rsidTr="00DA4A60">
        <w:trPr>
          <w:ins w:id="2503" w:author="Javier Kachuka" w:date="2019-11-06T09:48:00Z"/>
        </w:trPr>
        <w:tc>
          <w:tcPr>
            <w:tcW w:w="2122" w:type="dxa"/>
            <w:shd w:val="clear" w:color="auto" w:fill="9CC2E5" w:themeFill="accent1" w:themeFillTint="99"/>
          </w:tcPr>
          <w:p w14:paraId="3F4F6CD6" w14:textId="4B8E51E2" w:rsidR="004321A4" w:rsidRPr="00EC5FEE" w:rsidRDefault="004321A4" w:rsidP="004321A4">
            <w:pPr>
              <w:rPr>
                <w:ins w:id="2504" w:author="Javier Kachuka" w:date="2019-11-06T09:48:00Z"/>
                <w:rFonts w:cs="Arial"/>
                <w:b/>
                <w:sz w:val="24"/>
                <w:szCs w:val="24"/>
                <w:lang w:val="es-ES"/>
              </w:rPr>
            </w:pPr>
            <w:ins w:id="2505" w:author="Javier Kachuka" w:date="2019-11-06T09:53:00Z">
              <w:r w:rsidRPr="00EC5FEE">
                <w:rPr>
                  <w:rFonts w:cs="Arial"/>
                  <w:b/>
                  <w:sz w:val="24"/>
                  <w:szCs w:val="24"/>
                  <w:lang w:val="es-ES"/>
                </w:rPr>
                <w:lastRenderedPageBreak/>
                <w:t>Caso de uso</w:t>
              </w:r>
            </w:ins>
          </w:p>
        </w:tc>
        <w:tc>
          <w:tcPr>
            <w:tcW w:w="6706" w:type="dxa"/>
            <w:gridSpan w:val="2"/>
          </w:tcPr>
          <w:p w14:paraId="650F1838" w14:textId="4ACF6C11" w:rsidR="004321A4" w:rsidRPr="00EC5FEE" w:rsidRDefault="004321A4" w:rsidP="004321A4">
            <w:pPr>
              <w:rPr>
                <w:ins w:id="2506" w:author="Javier Kachuka" w:date="2019-11-06T09:48:00Z"/>
                <w:rFonts w:cs="Arial"/>
                <w:sz w:val="24"/>
                <w:szCs w:val="24"/>
                <w:lang w:val="es-ES"/>
              </w:rPr>
            </w:pPr>
            <w:ins w:id="2507" w:author="Javier Kachuka" w:date="2019-11-06T09:53:00Z">
              <w:r>
                <w:rPr>
                  <w:rFonts w:cs="Arial"/>
                  <w:sz w:val="24"/>
                  <w:szCs w:val="24"/>
                  <w:lang w:val="es-ES"/>
                </w:rPr>
                <w:t>Eliminar Pedido (ABM de Pedido)</w:t>
              </w:r>
            </w:ins>
          </w:p>
        </w:tc>
      </w:tr>
      <w:tr w:rsidR="004321A4" w:rsidRPr="00A51454" w14:paraId="20F41BB4" w14:textId="77777777" w:rsidTr="00DA4A60">
        <w:trPr>
          <w:ins w:id="2508" w:author="Javier Kachuka" w:date="2019-11-06T09:48:00Z"/>
        </w:trPr>
        <w:tc>
          <w:tcPr>
            <w:tcW w:w="2122" w:type="dxa"/>
            <w:shd w:val="clear" w:color="auto" w:fill="9CC2E5" w:themeFill="accent1" w:themeFillTint="99"/>
          </w:tcPr>
          <w:p w14:paraId="01BBD648" w14:textId="2DB195FF" w:rsidR="004321A4" w:rsidRPr="00EC5FEE" w:rsidRDefault="004321A4" w:rsidP="004321A4">
            <w:pPr>
              <w:rPr>
                <w:ins w:id="2509" w:author="Javier Kachuka" w:date="2019-11-06T09:48:00Z"/>
                <w:rFonts w:cs="Arial"/>
                <w:b/>
                <w:sz w:val="24"/>
                <w:szCs w:val="24"/>
                <w:lang w:val="es-ES"/>
              </w:rPr>
            </w:pPr>
            <w:ins w:id="2510" w:author="Javier Kachuka" w:date="2019-11-06T09:53:00Z">
              <w:r w:rsidRPr="00EC5FEE">
                <w:rPr>
                  <w:rFonts w:cs="Arial"/>
                  <w:b/>
                  <w:sz w:val="24"/>
                  <w:szCs w:val="24"/>
                  <w:lang w:val="es-ES"/>
                </w:rPr>
                <w:t>Actor</w:t>
              </w:r>
            </w:ins>
          </w:p>
        </w:tc>
        <w:tc>
          <w:tcPr>
            <w:tcW w:w="6706" w:type="dxa"/>
            <w:gridSpan w:val="2"/>
          </w:tcPr>
          <w:p w14:paraId="1E182FF2" w14:textId="114B9E24" w:rsidR="004321A4" w:rsidRPr="00EC5FEE" w:rsidRDefault="004321A4" w:rsidP="004321A4">
            <w:pPr>
              <w:rPr>
                <w:ins w:id="2511" w:author="Javier Kachuka" w:date="2019-11-06T09:48:00Z"/>
                <w:rFonts w:cs="Arial"/>
                <w:sz w:val="24"/>
                <w:szCs w:val="24"/>
                <w:lang w:val="es-ES"/>
              </w:rPr>
            </w:pPr>
            <w:ins w:id="2512" w:author="Javier Kachuka" w:date="2019-11-06T09:53:00Z">
              <w:r>
                <w:rPr>
                  <w:rFonts w:cs="Arial"/>
                  <w:sz w:val="24"/>
                  <w:szCs w:val="24"/>
                  <w:lang w:val="es-ES"/>
                </w:rPr>
                <w:t>Encargado de compras, administrador</w:t>
              </w:r>
            </w:ins>
          </w:p>
        </w:tc>
      </w:tr>
      <w:tr w:rsidR="004321A4" w:rsidRPr="00576F7E" w14:paraId="1BC8EAD4" w14:textId="77777777" w:rsidTr="00DA4A60">
        <w:trPr>
          <w:ins w:id="2513" w:author="Javier Kachuka" w:date="2019-11-06T09:48:00Z"/>
        </w:trPr>
        <w:tc>
          <w:tcPr>
            <w:tcW w:w="2122" w:type="dxa"/>
            <w:shd w:val="clear" w:color="auto" w:fill="9CC2E5" w:themeFill="accent1" w:themeFillTint="99"/>
          </w:tcPr>
          <w:p w14:paraId="4FD78921" w14:textId="691EECB5" w:rsidR="004321A4" w:rsidRPr="00EC5FEE" w:rsidRDefault="004321A4" w:rsidP="004321A4">
            <w:pPr>
              <w:rPr>
                <w:ins w:id="2514" w:author="Javier Kachuka" w:date="2019-11-06T09:48:00Z"/>
                <w:rFonts w:cs="Arial"/>
                <w:b/>
                <w:sz w:val="24"/>
                <w:szCs w:val="24"/>
                <w:lang w:val="es-ES"/>
              </w:rPr>
            </w:pPr>
            <w:ins w:id="2515" w:author="Javier Kachuka" w:date="2019-11-06T09:53:00Z">
              <w:r w:rsidRPr="00EC5FEE">
                <w:rPr>
                  <w:rFonts w:cs="Arial"/>
                  <w:b/>
                  <w:sz w:val="24"/>
                  <w:szCs w:val="24"/>
                  <w:lang w:val="es-ES"/>
                </w:rPr>
                <w:t xml:space="preserve">Descripción </w:t>
              </w:r>
            </w:ins>
          </w:p>
        </w:tc>
        <w:tc>
          <w:tcPr>
            <w:tcW w:w="6706" w:type="dxa"/>
            <w:gridSpan w:val="2"/>
          </w:tcPr>
          <w:p w14:paraId="1AB48E6F" w14:textId="2ED8B40D" w:rsidR="004321A4" w:rsidRPr="00EC5FEE" w:rsidRDefault="004321A4" w:rsidP="004321A4">
            <w:pPr>
              <w:rPr>
                <w:ins w:id="2516" w:author="Javier Kachuka" w:date="2019-11-06T09:48:00Z"/>
                <w:rFonts w:cs="Arial"/>
                <w:sz w:val="24"/>
                <w:szCs w:val="24"/>
                <w:lang w:val="es-ES"/>
              </w:rPr>
            </w:pPr>
            <w:ins w:id="2517" w:author="Javier Kachuka" w:date="2019-11-06T09:53:00Z">
              <w:r w:rsidRPr="00EC5FEE">
                <w:rPr>
                  <w:rFonts w:cs="Arial"/>
                  <w:sz w:val="24"/>
                  <w:szCs w:val="24"/>
                  <w:lang w:val="es-ES"/>
                </w:rPr>
                <w:t>El</w:t>
              </w:r>
              <w:r>
                <w:rPr>
                  <w:rFonts w:cs="Arial"/>
                  <w:sz w:val="24"/>
                  <w:szCs w:val="24"/>
                  <w:lang w:val="es-ES"/>
                </w:rPr>
                <w:t xml:space="preserve"> encargado de compras o administrador puede eliminar un pedido del sistema</w:t>
              </w:r>
            </w:ins>
          </w:p>
        </w:tc>
      </w:tr>
      <w:tr w:rsidR="004321A4" w:rsidRPr="00EC5FEE" w14:paraId="2468EBF8" w14:textId="77777777" w:rsidTr="00DA4A60">
        <w:trPr>
          <w:ins w:id="2518" w:author="Javier Kachuka" w:date="2019-11-06T09:48:00Z"/>
        </w:trPr>
        <w:tc>
          <w:tcPr>
            <w:tcW w:w="2122" w:type="dxa"/>
            <w:shd w:val="clear" w:color="auto" w:fill="9CC2E5" w:themeFill="accent1" w:themeFillTint="99"/>
          </w:tcPr>
          <w:p w14:paraId="05E58AD4" w14:textId="58D55E91" w:rsidR="004321A4" w:rsidRPr="00EC5FEE" w:rsidRDefault="004321A4" w:rsidP="004321A4">
            <w:pPr>
              <w:rPr>
                <w:ins w:id="2519" w:author="Javier Kachuka" w:date="2019-11-06T09:48:00Z"/>
                <w:rFonts w:cs="Arial"/>
                <w:b/>
                <w:sz w:val="24"/>
                <w:szCs w:val="24"/>
                <w:lang w:val="es-ES"/>
              </w:rPr>
            </w:pPr>
            <w:ins w:id="2520" w:author="Javier Kachuka" w:date="2019-11-06T09:53:00Z">
              <w:r w:rsidRPr="00EC5FEE">
                <w:rPr>
                  <w:rFonts w:cs="Arial"/>
                  <w:b/>
                  <w:sz w:val="24"/>
                  <w:szCs w:val="24"/>
                  <w:lang w:val="es-ES"/>
                </w:rPr>
                <w:t>Referencia Cruzada</w:t>
              </w:r>
            </w:ins>
          </w:p>
        </w:tc>
        <w:tc>
          <w:tcPr>
            <w:tcW w:w="6706" w:type="dxa"/>
            <w:gridSpan w:val="2"/>
          </w:tcPr>
          <w:p w14:paraId="520BA940" w14:textId="00E290B0" w:rsidR="004321A4" w:rsidRPr="00EC5FEE" w:rsidRDefault="004321A4" w:rsidP="004321A4">
            <w:pPr>
              <w:rPr>
                <w:ins w:id="2521" w:author="Javier Kachuka" w:date="2019-11-06T09:48:00Z"/>
                <w:rFonts w:cs="Arial"/>
                <w:sz w:val="24"/>
                <w:szCs w:val="24"/>
                <w:lang w:val="es-ES"/>
              </w:rPr>
            </w:pPr>
            <w:ins w:id="2522" w:author="Javier Kachuka" w:date="2019-11-06T09:53:00Z">
              <w:r w:rsidRPr="00EC5FEE">
                <w:rPr>
                  <w:rFonts w:cs="Arial"/>
                  <w:sz w:val="24"/>
                  <w:szCs w:val="24"/>
                  <w:lang w:val="es-ES"/>
                </w:rPr>
                <w:t>RF</w:t>
              </w:r>
              <w:r>
                <w:rPr>
                  <w:rFonts w:cs="Arial"/>
                  <w:sz w:val="24"/>
                  <w:szCs w:val="24"/>
                  <w:lang w:val="es-ES"/>
                </w:rPr>
                <w:t>3.9</w:t>
              </w:r>
            </w:ins>
          </w:p>
        </w:tc>
      </w:tr>
      <w:tr w:rsidR="00924F0F" w:rsidRPr="00A51454" w14:paraId="3F7BDD42" w14:textId="77777777" w:rsidTr="00DA4A60">
        <w:trPr>
          <w:ins w:id="2523" w:author="Javier Kachuka" w:date="2019-11-06T09:48:00Z"/>
        </w:trPr>
        <w:tc>
          <w:tcPr>
            <w:tcW w:w="2122" w:type="dxa"/>
            <w:shd w:val="clear" w:color="auto" w:fill="9CC2E5" w:themeFill="accent1" w:themeFillTint="99"/>
          </w:tcPr>
          <w:p w14:paraId="68315C43" w14:textId="77777777" w:rsidR="00924F0F" w:rsidRPr="00EC5FEE" w:rsidRDefault="00924F0F" w:rsidP="00DA4A60">
            <w:pPr>
              <w:rPr>
                <w:ins w:id="2524" w:author="Javier Kachuka" w:date="2019-11-06T09:48:00Z"/>
                <w:rFonts w:cs="Arial"/>
                <w:b/>
                <w:sz w:val="24"/>
                <w:szCs w:val="24"/>
                <w:lang w:val="es-ES"/>
              </w:rPr>
            </w:pPr>
            <w:ins w:id="2525" w:author="Javier Kachuka" w:date="2019-11-06T09:48:00Z">
              <w:r w:rsidRPr="00EC5FEE">
                <w:rPr>
                  <w:rFonts w:cs="Arial"/>
                  <w:b/>
                  <w:sz w:val="24"/>
                  <w:szCs w:val="24"/>
                  <w:lang w:val="es-ES"/>
                </w:rPr>
                <w:t xml:space="preserve">Precondición </w:t>
              </w:r>
            </w:ins>
          </w:p>
        </w:tc>
        <w:tc>
          <w:tcPr>
            <w:tcW w:w="6706" w:type="dxa"/>
            <w:gridSpan w:val="2"/>
          </w:tcPr>
          <w:p w14:paraId="48AD6801" w14:textId="28B24DF2" w:rsidR="00924F0F" w:rsidRPr="00EC5FEE" w:rsidRDefault="00924F0F">
            <w:pPr>
              <w:rPr>
                <w:ins w:id="2526" w:author="Javier Kachuka" w:date="2019-11-06T09:48:00Z"/>
                <w:rFonts w:cs="Arial"/>
                <w:sz w:val="24"/>
                <w:szCs w:val="24"/>
                <w:lang w:val="es-ES"/>
              </w:rPr>
            </w:pPr>
            <w:ins w:id="2527" w:author="Javier Kachuka" w:date="2019-11-06T09:48:00Z">
              <w:r>
                <w:rPr>
                  <w:rFonts w:cs="Arial"/>
                  <w:sz w:val="24"/>
                  <w:szCs w:val="24"/>
                  <w:lang w:val="es-ES"/>
                </w:rPr>
                <w:t>Debe existir un</w:t>
              </w:r>
            </w:ins>
            <w:ins w:id="2528" w:author="Javier Kachuka" w:date="2019-11-06T09:53:00Z">
              <w:r w:rsidR="004321A4">
                <w:rPr>
                  <w:rFonts w:cs="Arial"/>
                  <w:sz w:val="24"/>
                  <w:szCs w:val="24"/>
                  <w:lang w:val="es-ES"/>
                </w:rPr>
                <w:t xml:space="preserve"> pedido</w:t>
              </w:r>
            </w:ins>
            <w:ins w:id="2529" w:author="Javier Kachuka" w:date="2019-11-06T09:48:00Z">
              <w:r>
                <w:rPr>
                  <w:rFonts w:cs="Arial"/>
                  <w:sz w:val="24"/>
                  <w:szCs w:val="24"/>
                  <w:lang w:val="es-ES"/>
                </w:rPr>
                <w:t>.</w:t>
              </w:r>
            </w:ins>
          </w:p>
        </w:tc>
      </w:tr>
      <w:tr w:rsidR="00924F0F" w:rsidRPr="00576F7E" w14:paraId="59A0CD98" w14:textId="77777777" w:rsidTr="00DA4A60">
        <w:trPr>
          <w:ins w:id="2530" w:author="Javier Kachuka" w:date="2019-11-06T09:48:00Z"/>
        </w:trPr>
        <w:tc>
          <w:tcPr>
            <w:tcW w:w="2122" w:type="dxa"/>
            <w:shd w:val="clear" w:color="auto" w:fill="9CC2E5" w:themeFill="accent1" w:themeFillTint="99"/>
          </w:tcPr>
          <w:p w14:paraId="0DE4003A" w14:textId="77777777" w:rsidR="00924F0F" w:rsidRPr="00EC5FEE" w:rsidRDefault="00924F0F" w:rsidP="00DA4A60">
            <w:pPr>
              <w:rPr>
                <w:ins w:id="2531" w:author="Javier Kachuka" w:date="2019-11-06T09:48:00Z"/>
                <w:rFonts w:cs="Arial"/>
                <w:b/>
                <w:sz w:val="24"/>
                <w:szCs w:val="24"/>
                <w:lang w:val="es-ES"/>
              </w:rPr>
            </w:pPr>
            <w:ins w:id="2532" w:author="Javier Kachuka" w:date="2019-11-06T09:48:00Z">
              <w:r w:rsidRPr="00EC5FEE">
                <w:rPr>
                  <w:rFonts w:cs="Arial"/>
                  <w:b/>
                  <w:sz w:val="24"/>
                  <w:szCs w:val="24"/>
                  <w:lang w:val="es-ES"/>
                </w:rPr>
                <w:t xml:space="preserve">Poscondición </w:t>
              </w:r>
            </w:ins>
          </w:p>
        </w:tc>
        <w:tc>
          <w:tcPr>
            <w:tcW w:w="6706" w:type="dxa"/>
            <w:gridSpan w:val="2"/>
          </w:tcPr>
          <w:p w14:paraId="7EE95CFA" w14:textId="3A0E4A3B" w:rsidR="00924F0F" w:rsidRPr="003003BF" w:rsidRDefault="00924F0F">
            <w:pPr>
              <w:rPr>
                <w:ins w:id="2533" w:author="Javier Kachuka" w:date="2019-11-06T09:48:00Z"/>
                <w:rFonts w:cs="Arial"/>
                <w:sz w:val="24"/>
                <w:szCs w:val="24"/>
                <w:lang w:val="es-ES"/>
              </w:rPr>
            </w:pPr>
            <w:ins w:id="2534" w:author="Javier Kachuka" w:date="2019-11-06T09:48:00Z">
              <w:r>
                <w:rPr>
                  <w:rFonts w:cs="Arial"/>
                  <w:sz w:val="24"/>
                  <w:szCs w:val="24"/>
                  <w:lang w:val="es-ES"/>
                </w:rPr>
                <w:t>Se eliminó un</w:t>
              </w:r>
            </w:ins>
            <w:ins w:id="2535" w:author="Javier Kachuka" w:date="2019-11-06T09:53:00Z">
              <w:r w:rsidR="004321A4">
                <w:rPr>
                  <w:rFonts w:cs="Arial"/>
                  <w:sz w:val="24"/>
                  <w:szCs w:val="24"/>
                  <w:lang w:val="es-ES"/>
                </w:rPr>
                <w:t xml:space="preserve"> pedido</w:t>
              </w:r>
            </w:ins>
            <w:ins w:id="2536" w:author="Javier Kachuka" w:date="2019-11-06T09:48:00Z">
              <w:r>
                <w:rPr>
                  <w:rFonts w:cs="Arial"/>
                  <w:sz w:val="24"/>
                  <w:szCs w:val="24"/>
                  <w:lang w:val="es-ES"/>
                </w:rPr>
                <w:t xml:space="preserve"> del sistema.</w:t>
              </w:r>
            </w:ins>
          </w:p>
        </w:tc>
      </w:tr>
      <w:tr w:rsidR="00924F0F" w:rsidRPr="00EC5FEE" w14:paraId="4994CDBA" w14:textId="77777777" w:rsidTr="00DA4A60">
        <w:trPr>
          <w:ins w:id="2537" w:author="Javier Kachuka" w:date="2019-11-06T09:48:00Z"/>
        </w:trPr>
        <w:tc>
          <w:tcPr>
            <w:tcW w:w="8828" w:type="dxa"/>
            <w:gridSpan w:val="3"/>
            <w:shd w:val="clear" w:color="auto" w:fill="9CC2E5" w:themeFill="accent1" w:themeFillTint="99"/>
          </w:tcPr>
          <w:p w14:paraId="08FC13EB" w14:textId="77777777" w:rsidR="00924F0F" w:rsidRPr="00EC5FEE" w:rsidRDefault="00924F0F" w:rsidP="00DA4A60">
            <w:pPr>
              <w:jc w:val="center"/>
              <w:rPr>
                <w:ins w:id="2538" w:author="Javier Kachuka" w:date="2019-11-06T09:48:00Z"/>
                <w:rFonts w:cs="Arial"/>
                <w:b/>
                <w:sz w:val="24"/>
                <w:szCs w:val="24"/>
                <w:lang w:val="es-ES"/>
              </w:rPr>
            </w:pPr>
            <w:ins w:id="2539" w:author="Javier Kachuka" w:date="2019-11-06T09:48:00Z">
              <w:r w:rsidRPr="00EC5FEE">
                <w:rPr>
                  <w:rFonts w:cs="Arial"/>
                  <w:b/>
                  <w:sz w:val="24"/>
                  <w:szCs w:val="24"/>
                  <w:lang w:val="es-ES"/>
                </w:rPr>
                <w:t>Curso Típico de Eventos</w:t>
              </w:r>
            </w:ins>
          </w:p>
        </w:tc>
      </w:tr>
      <w:tr w:rsidR="00924F0F" w:rsidRPr="00576F7E" w14:paraId="767CA1D5" w14:textId="77777777" w:rsidTr="00DA4A60">
        <w:trPr>
          <w:ins w:id="2540" w:author="Javier Kachuka" w:date="2019-11-06T09:48:00Z"/>
        </w:trPr>
        <w:tc>
          <w:tcPr>
            <w:tcW w:w="4414" w:type="dxa"/>
            <w:gridSpan w:val="2"/>
          </w:tcPr>
          <w:p w14:paraId="6CA52A9D" w14:textId="4AD17389" w:rsidR="00924F0F" w:rsidRPr="00A51454" w:rsidRDefault="00924F0F">
            <w:pPr>
              <w:pStyle w:val="Prrafodelista"/>
              <w:numPr>
                <w:ilvl w:val="0"/>
                <w:numId w:val="42"/>
              </w:numPr>
              <w:jc w:val="both"/>
              <w:rPr>
                <w:ins w:id="2541" w:author="Javier Kachuka" w:date="2019-11-06T09:48:00Z"/>
                <w:rFonts w:cs="Arial"/>
                <w:sz w:val="24"/>
                <w:szCs w:val="24"/>
                <w:lang w:val="es-ES"/>
              </w:rPr>
            </w:pPr>
            <w:ins w:id="2542" w:author="Javier Kachuka" w:date="2019-11-06T09:48:00Z">
              <w:r w:rsidRPr="00A51454">
                <w:rPr>
                  <w:rFonts w:cs="Arial"/>
                  <w:sz w:val="24"/>
                  <w:szCs w:val="24"/>
                  <w:lang w:val="es-ES"/>
                </w:rPr>
                <w:t xml:space="preserve">El caso de uso comienza cuando el </w:t>
              </w:r>
            </w:ins>
            <w:ins w:id="2543" w:author="Javier Kachuka" w:date="2019-11-06T09:53:00Z">
              <w:r w:rsidR="004321A4">
                <w:rPr>
                  <w:rFonts w:cs="Arial"/>
                  <w:sz w:val="24"/>
                  <w:szCs w:val="24"/>
                  <w:lang w:val="es-ES"/>
                </w:rPr>
                <w:t xml:space="preserve">encargado de compras o </w:t>
              </w:r>
            </w:ins>
            <w:ins w:id="2544" w:author="Javier Kachuka" w:date="2019-11-06T09:48:00Z">
              <w:r w:rsidRPr="00A51454">
                <w:rPr>
                  <w:rFonts w:cs="Arial"/>
                  <w:sz w:val="24"/>
                  <w:szCs w:val="24"/>
                  <w:lang w:val="es-ES"/>
                </w:rPr>
                <w:t xml:space="preserve">administrador </w:t>
              </w:r>
              <w:r>
                <w:rPr>
                  <w:rFonts w:cs="Arial"/>
                  <w:sz w:val="24"/>
                  <w:szCs w:val="24"/>
                  <w:lang w:val="es-ES"/>
                </w:rPr>
                <w:t>solicita eliminar un</w:t>
              </w:r>
            </w:ins>
            <w:ins w:id="2545" w:author="Javier Kachuka" w:date="2019-11-06T09:53:00Z">
              <w:r w:rsidR="004321A4">
                <w:rPr>
                  <w:rFonts w:cs="Arial"/>
                  <w:sz w:val="24"/>
                  <w:szCs w:val="24"/>
                  <w:lang w:val="es-ES"/>
                </w:rPr>
                <w:t xml:space="preserve"> pedido</w:t>
              </w:r>
            </w:ins>
            <w:ins w:id="2546" w:author="Javier Kachuka" w:date="2019-11-06T09:48:00Z">
              <w:r>
                <w:rPr>
                  <w:rFonts w:cs="Arial"/>
                  <w:sz w:val="24"/>
                  <w:szCs w:val="24"/>
                  <w:lang w:val="es-ES"/>
                </w:rPr>
                <w:t>.</w:t>
              </w:r>
            </w:ins>
          </w:p>
        </w:tc>
        <w:tc>
          <w:tcPr>
            <w:tcW w:w="4414" w:type="dxa"/>
          </w:tcPr>
          <w:p w14:paraId="1760C545" w14:textId="77777777" w:rsidR="00924F0F" w:rsidRPr="00EC5FEE" w:rsidRDefault="00924F0F" w:rsidP="00DA4A60">
            <w:pPr>
              <w:jc w:val="both"/>
              <w:rPr>
                <w:ins w:id="2547" w:author="Javier Kachuka" w:date="2019-11-06T09:48:00Z"/>
                <w:rFonts w:cs="Arial"/>
                <w:sz w:val="24"/>
                <w:szCs w:val="24"/>
                <w:lang w:val="es-ES"/>
              </w:rPr>
            </w:pPr>
          </w:p>
        </w:tc>
      </w:tr>
      <w:tr w:rsidR="00924F0F" w:rsidRPr="00576F7E" w14:paraId="7FA6E487" w14:textId="77777777" w:rsidTr="00DA4A60">
        <w:trPr>
          <w:ins w:id="2548" w:author="Javier Kachuka" w:date="2019-11-06T09:48:00Z"/>
        </w:trPr>
        <w:tc>
          <w:tcPr>
            <w:tcW w:w="4414" w:type="dxa"/>
            <w:gridSpan w:val="2"/>
          </w:tcPr>
          <w:p w14:paraId="46D7B6F5" w14:textId="77777777" w:rsidR="00924F0F" w:rsidRPr="009F649C" w:rsidRDefault="00924F0F" w:rsidP="00DA4A60">
            <w:pPr>
              <w:jc w:val="both"/>
              <w:rPr>
                <w:ins w:id="2549" w:author="Javier Kachuka" w:date="2019-11-06T09:48:00Z"/>
                <w:rFonts w:cs="Arial"/>
                <w:sz w:val="24"/>
                <w:szCs w:val="24"/>
                <w:lang w:val="es-ES"/>
              </w:rPr>
            </w:pPr>
          </w:p>
        </w:tc>
        <w:tc>
          <w:tcPr>
            <w:tcW w:w="4414" w:type="dxa"/>
          </w:tcPr>
          <w:p w14:paraId="5C929D3C" w14:textId="2DB7C72D" w:rsidR="00924F0F" w:rsidRPr="009F649C" w:rsidRDefault="00924F0F">
            <w:pPr>
              <w:pStyle w:val="Prrafodelista"/>
              <w:numPr>
                <w:ilvl w:val="0"/>
                <w:numId w:val="42"/>
              </w:numPr>
              <w:jc w:val="both"/>
              <w:rPr>
                <w:ins w:id="2550" w:author="Javier Kachuka" w:date="2019-11-06T09:48:00Z"/>
                <w:rFonts w:cs="Arial"/>
                <w:sz w:val="24"/>
                <w:szCs w:val="24"/>
                <w:lang w:val="es-ES"/>
              </w:rPr>
            </w:pPr>
            <w:ins w:id="2551" w:author="Javier Kachuka" w:date="2019-11-06T09:48:00Z">
              <w:r>
                <w:rPr>
                  <w:rFonts w:cs="Arial"/>
                  <w:sz w:val="24"/>
                  <w:szCs w:val="24"/>
                  <w:lang w:val="es-ES"/>
                </w:rPr>
                <w:t xml:space="preserve">El sistema elimina el </w:t>
              </w:r>
            </w:ins>
            <w:ins w:id="2552" w:author="Javier Kachuka" w:date="2019-11-06T09:54:00Z">
              <w:r w:rsidR="004321A4">
                <w:rPr>
                  <w:rFonts w:cs="Arial"/>
                  <w:sz w:val="24"/>
                  <w:szCs w:val="24"/>
                  <w:lang w:val="es-ES"/>
                </w:rPr>
                <w:t>pedido</w:t>
              </w:r>
            </w:ins>
            <w:ins w:id="2553" w:author="Javier Kachuka" w:date="2019-11-06T09:48:00Z">
              <w:r>
                <w:rPr>
                  <w:rFonts w:cs="Arial"/>
                  <w:sz w:val="24"/>
                  <w:szCs w:val="24"/>
                  <w:lang w:val="es-ES"/>
                </w:rPr>
                <w:t xml:space="preserve"> y finaliza el caso de uso.</w:t>
              </w:r>
            </w:ins>
          </w:p>
        </w:tc>
      </w:tr>
      <w:tr w:rsidR="00924F0F" w:rsidRPr="00EC5FEE" w14:paraId="729DC651" w14:textId="77777777" w:rsidTr="00DA4A60">
        <w:trPr>
          <w:ins w:id="2554" w:author="Javier Kachuka" w:date="2019-11-06T09:48:00Z"/>
        </w:trPr>
        <w:tc>
          <w:tcPr>
            <w:tcW w:w="8828" w:type="dxa"/>
            <w:gridSpan w:val="3"/>
            <w:shd w:val="clear" w:color="auto" w:fill="9CC2E5" w:themeFill="accent1" w:themeFillTint="99"/>
          </w:tcPr>
          <w:p w14:paraId="409A1829" w14:textId="77777777" w:rsidR="00924F0F" w:rsidRPr="00EC5FEE" w:rsidRDefault="00924F0F" w:rsidP="00DA4A60">
            <w:pPr>
              <w:jc w:val="center"/>
              <w:rPr>
                <w:ins w:id="2555" w:author="Javier Kachuka" w:date="2019-11-06T09:48:00Z"/>
                <w:rFonts w:cs="Arial"/>
                <w:sz w:val="24"/>
                <w:szCs w:val="24"/>
                <w:lang w:val="es-ES"/>
              </w:rPr>
            </w:pPr>
            <w:ins w:id="2556" w:author="Javier Kachuka" w:date="2019-11-06T09:48:00Z">
              <w:r>
                <w:rPr>
                  <w:rFonts w:cs="Arial"/>
                  <w:b/>
                  <w:sz w:val="24"/>
                  <w:szCs w:val="24"/>
                  <w:lang w:val="es-ES"/>
                </w:rPr>
                <w:t>C</w:t>
              </w:r>
              <w:r w:rsidRPr="00EC5FEE">
                <w:rPr>
                  <w:rFonts w:cs="Arial"/>
                  <w:b/>
                  <w:sz w:val="24"/>
                  <w:szCs w:val="24"/>
                  <w:lang w:val="es-ES"/>
                </w:rPr>
                <w:t>urso Alternativo de Eventos</w:t>
              </w:r>
            </w:ins>
          </w:p>
        </w:tc>
      </w:tr>
      <w:tr w:rsidR="00924F0F" w:rsidRPr="00A51454" w14:paraId="64FF9730" w14:textId="77777777" w:rsidTr="00DA4A60">
        <w:trPr>
          <w:ins w:id="2557" w:author="Javier Kachuka" w:date="2019-11-06T09:48:00Z"/>
        </w:trPr>
        <w:tc>
          <w:tcPr>
            <w:tcW w:w="4414" w:type="dxa"/>
            <w:gridSpan w:val="2"/>
          </w:tcPr>
          <w:p w14:paraId="29CE0112" w14:textId="77777777" w:rsidR="00924F0F" w:rsidRPr="00EC5FEE" w:rsidRDefault="00924F0F" w:rsidP="00DA4A60">
            <w:pPr>
              <w:jc w:val="center"/>
              <w:rPr>
                <w:ins w:id="2558" w:author="Javier Kachuka" w:date="2019-11-06T09:48:00Z"/>
                <w:rFonts w:cs="Arial"/>
                <w:b/>
                <w:sz w:val="24"/>
                <w:szCs w:val="24"/>
                <w:lang w:val="es-ES"/>
              </w:rPr>
            </w:pPr>
          </w:p>
        </w:tc>
        <w:tc>
          <w:tcPr>
            <w:tcW w:w="4414" w:type="dxa"/>
          </w:tcPr>
          <w:p w14:paraId="5F0BDBE4" w14:textId="3B92FA94" w:rsidR="00924F0F" w:rsidRPr="00EC5FEE" w:rsidRDefault="00924F0F" w:rsidP="00DA4A60">
            <w:pPr>
              <w:jc w:val="both"/>
              <w:rPr>
                <w:ins w:id="2559" w:author="Javier Kachuka" w:date="2019-11-06T09:48:00Z"/>
                <w:rFonts w:cs="Arial"/>
                <w:sz w:val="24"/>
                <w:szCs w:val="24"/>
                <w:lang w:val="es-ES"/>
              </w:rPr>
            </w:pPr>
          </w:p>
        </w:tc>
      </w:tr>
    </w:tbl>
    <w:p w14:paraId="02FFBEAD" w14:textId="28AB49B5" w:rsidR="00583CDF" w:rsidRDefault="00583CDF" w:rsidP="00431D6D">
      <w:pPr>
        <w:rPr>
          <w:ins w:id="2560" w:author="Javier Kachuka" w:date="2019-11-06T10:11:00Z"/>
          <w:lang w:val="es-ES"/>
        </w:rPr>
      </w:pPr>
    </w:p>
    <w:tbl>
      <w:tblPr>
        <w:tblStyle w:val="Tablaconcuadrcula"/>
        <w:tblW w:w="0" w:type="auto"/>
        <w:tblLook w:val="04A0" w:firstRow="1" w:lastRow="0" w:firstColumn="1" w:lastColumn="0" w:noHBand="0" w:noVBand="1"/>
      </w:tblPr>
      <w:tblGrid>
        <w:gridCol w:w="2122"/>
        <w:gridCol w:w="2292"/>
        <w:gridCol w:w="4414"/>
      </w:tblGrid>
      <w:tr w:rsidR="00630C05" w:rsidRPr="00576F7E" w14:paraId="4F575F72" w14:textId="77777777" w:rsidTr="00DA4A60">
        <w:trPr>
          <w:ins w:id="2561" w:author="Javier Kachuka" w:date="2019-11-06T10:11:00Z"/>
        </w:trPr>
        <w:tc>
          <w:tcPr>
            <w:tcW w:w="2122" w:type="dxa"/>
            <w:shd w:val="clear" w:color="auto" w:fill="9CC2E5" w:themeFill="accent1" w:themeFillTint="99"/>
          </w:tcPr>
          <w:p w14:paraId="3F0F40C6" w14:textId="77777777" w:rsidR="00630C05" w:rsidRPr="00EC5FEE" w:rsidRDefault="00630C05" w:rsidP="00DA4A60">
            <w:pPr>
              <w:rPr>
                <w:ins w:id="2562" w:author="Javier Kachuka" w:date="2019-11-06T10:11:00Z"/>
                <w:rFonts w:cs="Arial"/>
                <w:b/>
                <w:sz w:val="24"/>
                <w:szCs w:val="24"/>
                <w:lang w:val="es-ES"/>
              </w:rPr>
            </w:pPr>
            <w:ins w:id="2563" w:author="Javier Kachuka" w:date="2019-11-06T10:11:00Z">
              <w:r w:rsidRPr="00EC5FEE">
                <w:rPr>
                  <w:rFonts w:cs="Arial"/>
                  <w:b/>
                  <w:sz w:val="24"/>
                  <w:szCs w:val="24"/>
                  <w:lang w:val="es-ES"/>
                </w:rPr>
                <w:t>Caso de uso</w:t>
              </w:r>
            </w:ins>
          </w:p>
        </w:tc>
        <w:tc>
          <w:tcPr>
            <w:tcW w:w="6706" w:type="dxa"/>
            <w:gridSpan w:val="2"/>
          </w:tcPr>
          <w:p w14:paraId="4734CADD" w14:textId="77777777" w:rsidR="00630C05" w:rsidRPr="00EC5FEE" w:rsidRDefault="00630C05" w:rsidP="00DA4A60">
            <w:pPr>
              <w:rPr>
                <w:ins w:id="2564" w:author="Javier Kachuka" w:date="2019-11-06T10:11:00Z"/>
                <w:rFonts w:cs="Arial"/>
                <w:sz w:val="24"/>
                <w:szCs w:val="24"/>
                <w:lang w:val="es-ES"/>
              </w:rPr>
            </w:pPr>
            <w:ins w:id="2565" w:author="Javier Kachuka" w:date="2019-11-06T10:11:00Z">
              <w:r>
                <w:rPr>
                  <w:rFonts w:cs="Arial"/>
                  <w:sz w:val="24"/>
                  <w:szCs w:val="24"/>
                  <w:lang w:val="es-ES"/>
                </w:rPr>
                <w:t>Cargar Producto (ABM de Producto)</w:t>
              </w:r>
            </w:ins>
          </w:p>
        </w:tc>
      </w:tr>
      <w:tr w:rsidR="00630C05" w:rsidRPr="00576F7E" w14:paraId="53D53C9F" w14:textId="77777777" w:rsidTr="00DA4A60">
        <w:trPr>
          <w:ins w:id="2566" w:author="Javier Kachuka" w:date="2019-11-06T10:11:00Z"/>
        </w:trPr>
        <w:tc>
          <w:tcPr>
            <w:tcW w:w="2122" w:type="dxa"/>
            <w:shd w:val="clear" w:color="auto" w:fill="9CC2E5" w:themeFill="accent1" w:themeFillTint="99"/>
          </w:tcPr>
          <w:p w14:paraId="65F5661D" w14:textId="77777777" w:rsidR="00630C05" w:rsidRPr="00EC5FEE" w:rsidRDefault="00630C05" w:rsidP="00DA4A60">
            <w:pPr>
              <w:rPr>
                <w:ins w:id="2567" w:author="Javier Kachuka" w:date="2019-11-06T10:11:00Z"/>
                <w:rFonts w:cs="Arial"/>
                <w:b/>
                <w:sz w:val="24"/>
                <w:szCs w:val="24"/>
                <w:lang w:val="es-ES"/>
              </w:rPr>
            </w:pPr>
            <w:ins w:id="2568" w:author="Javier Kachuka" w:date="2019-11-06T10:11:00Z">
              <w:r w:rsidRPr="00EC5FEE">
                <w:rPr>
                  <w:rFonts w:cs="Arial"/>
                  <w:b/>
                  <w:sz w:val="24"/>
                  <w:szCs w:val="24"/>
                  <w:lang w:val="es-ES"/>
                </w:rPr>
                <w:t>Actor</w:t>
              </w:r>
            </w:ins>
          </w:p>
        </w:tc>
        <w:tc>
          <w:tcPr>
            <w:tcW w:w="6706" w:type="dxa"/>
            <w:gridSpan w:val="2"/>
          </w:tcPr>
          <w:p w14:paraId="125B4E3D" w14:textId="77777777" w:rsidR="00630C05" w:rsidRPr="00EC5FEE" w:rsidRDefault="00630C05" w:rsidP="00DA4A60">
            <w:pPr>
              <w:rPr>
                <w:ins w:id="2569" w:author="Javier Kachuka" w:date="2019-11-06T10:11:00Z"/>
                <w:rFonts w:cs="Arial"/>
                <w:sz w:val="24"/>
                <w:szCs w:val="24"/>
                <w:lang w:val="es-ES"/>
              </w:rPr>
            </w:pPr>
            <w:ins w:id="2570" w:author="Javier Kachuka" w:date="2019-11-06T10:11:00Z">
              <w:r w:rsidRPr="00EC5FEE">
                <w:rPr>
                  <w:rFonts w:cs="Arial"/>
                  <w:sz w:val="24"/>
                  <w:szCs w:val="24"/>
                  <w:lang w:val="es-ES"/>
                </w:rPr>
                <w:t xml:space="preserve">Empleado </w:t>
              </w:r>
              <w:r>
                <w:rPr>
                  <w:rFonts w:cs="Arial"/>
                  <w:sz w:val="24"/>
                  <w:szCs w:val="24"/>
                  <w:lang w:val="es-ES"/>
                </w:rPr>
                <w:t>de planta, oficinista, administrador</w:t>
              </w:r>
            </w:ins>
          </w:p>
        </w:tc>
      </w:tr>
      <w:tr w:rsidR="00630C05" w:rsidRPr="00576F7E" w14:paraId="59F62056" w14:textId="77777777" w:rsidTr="00DA4A60">
        <w:trPr>
          <w:ins w:id="2571" w:author="Javier Kachuka" w:date="2019-11-06T10:11:00Z"/>
        </w:trPr>
        <w:tc>
          <w:tcPr>
            <w:tcW w:w="2122" w:type="dxa"/>
            <w:shd w:val="clear" w:color="auto" w:fill="9CC2E5" w:themeFill="accent1" w:themeFillTint="99"/>
          </w:tcPr>
          <w:p w14:paraId="36837E06" w14:textId="77777777" w:rsidR="00630C05" w:rsidRPr="00EC5FEE" w:rsidRDefault="00630C05" w:rsidP="00DA4A60">
            <w:pPr>
              <w:rPr>
                <w:ins w:id="2572" w:author="Javier Kachuka" w:date="2019-11-06T10:11:00Z"/>
                <w:rFonts w:cs="Arial"/>
                <w:b/>
                <w:sz w:val="24"/>
                <w:szCs w:val="24"/>
                <w:lang w:val="es-ES"/>
              </w:rPr>
            </w:pPr>
            <w:ins w:id="2573" w:author="Javier Kachuka" w:date="2019-11-06T10:11:00Z">
              <w:r w:rsidRPr="00EC5FEE">
                <w:rPr>
                  <w:rFonts w:cs="Arial"/>
                  <w:b/>
                  <w:sz w:val="24"/>
                  <w:szCs w:val="24"/>
                  <w:lang w:val="es-ES"/>
                </w:rPr>
                <w:t xml:space="preserve">Descripción </w:t>
              </w:r>
            </w:ins>
          </w:p>
        </w:tc>
        <w:tc>
          <w:tcPr>
            <w:tcW w:w="6706" w:type="dxa"/>
            <w:gridSpan w:val="2"/>
          </w:tcPr>
          <w:p w14:paraId="6D8672FC" w14:textId="77777777" w:rsidR="00630C05" w:rsidRPr="00EC5FEE" w:rsidRDefault="00630C05" w:rsidP="00DA4A60">
            <w:pPr>
              <w:rPr>
                <w:ins w:id="2574" w:author="Javier Kachuka" w:date="2019-11-06T10:11:00Z"/>
                <w:rFonts w:cs="Arial"/>
                <w:sz w:val="24"/>
                <w:szCs w:val="24"/>
                <w:lang w:val="es-ES"/>
              </w:rPr>
            </w:pPr>
            <w:ins w:id="2575" w:author="Javier Kachuka" w:date="2019-11-06T10:11:00Z">
              <w:r w:rsidRPr="00EC5FEE">
                <w:rPr>
                  <w:rFonts w:cs="Arial"/>
                  <w:sz w:val="24"/>
                  <w:szCs w:val="24"/>
                  <w:lang w:val="es-ES"/>
                </w:rPr>
                <w:t>El empleado</w:t>
              </w:r>
              <w:r>
                <w:rPr>
                  <w:rFonts w:cs="Arial"/>
                  <w:sz w:val="24"/>
                  <w:szCs w:val="24"/>
                  <w:lang w:val="es-ES"/>
                </w:rPr>
                <w:t xml:space="preserve"> de planta, oficinista o administrador</w:t>
              </w:r>
              <w:r w:rsidRPr="00EC5FEE">
                <w:rPr>
                  <w:rFonts w:cs="Arial"/>
                  <w:sz w:val="24"/>
                  <w:szCs w:val="24"/>
                  <w:lang w:val="es-ES"/>
                </w:rPr>
                <w:t xml:space="preserve"> </w:t>
              </w:r>
              <w:r>
                <w:rPr>
                  <w:rFonts w:cs="Arial"/>
                  <w:sz w:val="24"/>
                  <w:szCs w:val="24"/>
                  <w:lang w:val="es-ES"/>
                </w:rPr>
                <w:t xml:space="preserve">crea un nuevo producto en el sistema </w:t>
              </w:r>
            </w:ins>
          </w:p>
        </w:tc>
      </w:tr>
      <w:tr w:rsidR="00630C05" w:rsidRPr="00EC5FEE" w14:paraId="529E0C0E" w14:textId="77777777" w:rsidTr="00DA4A60">
        <w:trPr>
          <w:ins w:id="2576" w:author="Javier Kachuka" w:date="2019-11-06T10:11:00Z"/>
        </w:trPr>
        <w:tc>
          <w:tcPr>
            <w:tcW w:w="2122" w:type="dxa"/>
            <w:shd w:val="clear" w:color="auto" w:fill="9CC2E5" w:themeFill="accent1" w:themeFillTint="99"/>
          </w:tcPr>
          <w:p w14:paraId="52436792" w14:textId="77777777" w:rsidR="00630C05" w:rsidRPr="00EC5FEE" w:rsidRDefault="00630C05" w:rsidP="00DA4A60">
            <w:pPr>
              <w:rPr>
                <w:ins w:id="2577" w:author="Javier Kachuka" w:date="2019-11-06T10:11:00Z"/>
                <w:rFonts w:cs="Arial"/>
                <w:b/>
                <w:sz w:val="24"/>
                <w:szCs w:val="24"/>
                <w:lang w:val="es-ES"/>
              </w:rPr>
            </w:pPr>
            <w:ins w:id="2578" w:author="Javier Kachuka" w:date="2019-11-06T10:11:00Z">
              <w:r w:rsidRPr="00EC5FEE">
                <w:rPr>
                  <w:rFonts w:cs="Arial"/>
                  <w:b/>
                  <w:sz w:val="24"/>
                  <w:szCs w:val="24"/>
                  <w:lang w:val="es-ES"/>
                </w:rPr>
                <w:t>Referencia Cruzada</w:t>
              </w:r>
            </w:ins>
          </w:p>
        </w:tc>
        <w:tc>
          <w:tcPr>
            <w:tcW w:w="6706" w:type="dxa"/>
            <w:gridSpan w:val="2"/>
          </w:tcPr>
          <w:p w14:paraId="7EE92E31" w14:textId="77777777" w:rsidR="00630C05" w:rsidRPr="00EC5FEE" w:rsidRDefault="00630C05" w:rsidP="00DA4A60">
            <w:pPr>
              <w:rPr>
                <w:ins w:id="2579" w:author="Javier Kachuka" w:date="2019-11-06T10:11:00Z"/>
                <w:rFonts w:cs="Arial"/>
                <w:sz w:val="24"/>
                <w:szCs w:val="24"/>
                <w:lang w:val="es-ES"/>
              </w:rPr>
            </w:pPr>
            <w:ins w:id="2580" w:author="Javier Kachuka" w:date="2019-11-06T10:11:00Z">
              <w:r w:rsidRPr="00EC5FEE">
                <w:rPr>
                  <w:rFonts w:cs="Arial"/>
                  <w:sz w:val="24"/>
                  <w:szCs w:val="24"/>
                  <w:lang w:val="es-ES"/>
                </w:rPr>
                <w:t>RF</w:t>
              </w:r>
              <w:r>
                <w:rPr>
                  <w:rFonts w:cs="Arial"/>
                  <w:sz w:val="24"/>
                  <w:szCs w:val="24"/>
                  <w:lang w:val="es-ES"/>
                </w:rPr>
                <w:t>3.1</w:t>
              </w:r>
            </w:ins>
          </w:p>
        </w:tc>
      </w:tr>
      <w:tr w:rsidR="00630C05" w:rsidRPr="00A51454" w14:paraId="1D8D8E3E" w14:textId="77777777" w:rsidTr="00DA4A60">
        <w:trPr>
          <w:ins w:id="2581" w:author="Javier Kachuka" w:date="2019-11-06T10:11:00Z"/>
        </w:trPr>
        <w:tc>
          <w:tcPr>
            <w:tcW w:w="2122" w:type="dxa"/>
            <w:shd w:val="clear" w:color="auto" w:fill="9CC2E5" w:themeFill="accent1" w:themeFillTint="99"/>
          </w:tcPr>
          <w:p w14:paraId="1441517A" w14:textId="77777777" w:rsidR="00630C05" w:rsidRPr="00EC5FEE" w:rsidRDefault="00630C05" w:rsidP="00DA4A60">
            <w:pPr>
              <w:rPr>
                <w:ins w:id="2582" w:author="Javier Kachuka" w:date="2019-11-06T10:11:00Z"/>
                <w:rFonts w:cs="Arial"/>
                <w:b/>
                <w:sz w:val="24"/>
                <w:szCs w:val="24"/>
                <w:lang w:val="es-ES"/>
              </w:rPr>
            </w:pPr>
            <w:ins w:id="2583" w:author="Javier Kachuka" w:date="2019-11-06T10:11:00Z">
              <w:r w:rsidRPr="00EC5FEE">
                <w:rPr>
                  <w:rFonts w:cs="Arial"/>
                  <w:b/>
                  <w:sz w:val="24"/>
                  <w:szCs w:val="24"/>
                  <w:lang w:val="es-ES"/>
                </w:rPr>
                <w:t xml:space="preserve">Precondición </w:t>
              </w:r>
            </w:ins>
          </w:p>
        </w:tc>
        <w:tc>
          <w:tcPr>
            <w:tcW w:w="6706" w:type="dxa"/>
            <w:gridSpan w:val="2"/>
          </w:tcPr>
          <w:p w14:paraId="28DF6760" w14:textId="77777777" w:rsidR="00630C05" w:rsidRPr="00EC5FEE" w:rsidRDefault="00630C05" w:rsidP="00DA4A60">
            <w:pPr>
              <w:rPr>
                <w:ins w:id="2584" w:author="Javier Kachuka" w:date="2019-11-06T10:11:00Z"/>
                <w:rFonts w:cs="Arial"/>
                <w:sz w:val="24"/>
                <w:szCs w:val="24"/>
                <w:lang w:val="es-ES"/>
              </w:rPr>
            </w:pPr>
          </w:p>
        </w:tc>
      </w:tr>
      <w:tr w:rsidR="00630C05" w:rsidRPr="00576F7E" w14:paraId="0372F53D" w14:textId="77777777" w:rsidTr="00DA4A60">
        <w:trPr>
          <w:ins w:id="2585" w:author="Javier Kachuka" w:date="2019-11-06T10:11:00Z"/>
        </w:trPr>
        <w:tc>
          <w:tcPr>
            <w:tcW w:w="2122" w:type="dxa"/>
            <w:shd w:val="clear" w:color="auto" w:fill="9CC2E5" w:themeFill="accent1" w:themeFillTint="99"/>
          </w:tcPr>
          <w:p w14:paraId="5A96951F" w14:textId="77777777" w:rsidR="00630C05" w:rsidRPr="00EC5FEE" w:rsidRDefault="00630C05" w:rsidP="00DA4A60">
            <w:pPr>
              <w:rPr>
                <w:ins w:id="2586" w:author="Javier Kachuka" w:date="2019-11-06T10:11:00Z"/>
                <w:rFonts w:cs="Arial"/>
                <w:b/>
                <w:sz w:val="24"/>
                <w:szCs w:val="24"/>
                <w:lang w:val="es-ES"/>
              </w:rPr>
            </w:pPr>
            <w:ins w:id="2587" w:author="Javier Kachuka" w:date="2019-11-06T10:11:00Z">
              <w:r w:rsidRPr="00EC5FEE">
                <w:rPr>
                  <w:rFonts w:cs="Arial"/>
                  <w:b/>
                  <w:sz w:val="24"/>
                  <w:szCs w:val="24"/>
                  <w:lang w:val="es-ES"/>
                </w:rPr>
                <w:t xml:space="preserve">Poscondición </w:t>
              </w:r>
            </w:ins>
          </w:p>
        </w:tc>
        <w:tc>
          <w:tcPr>
            <w:tcW w:w="6706" w:type="dxa"/>
            <w:gridSpan w:val="2"/>
          </w:tcPr>
          <w:p w14:paraId="5DE3B3BB" w14:textId="77777777" w:rsidR="00630C05" w:rsidRPr="00CC2B8E" w:rsidRDefault="00630C05" w:rsidP="00DA4A60">
            <w:pPr>
              <w:rPr>
                <w:ins w:id="2588" w:author="Javier Kachuka" w:date="2019-11-06T10:11:00Z"/>
                <w:rFonts w:cs="Arial"/>
                <w:sz w:val="24"/>
                <w:szCs w:val="24"/>
                <w:lang w:val="es-ES"/>
              </w:rPr>
            </w:pPr>
            <w:ins w:id="2589" w:author="Javier Kachuka" w:date="2019-11-06T10:11:00Z">
              <w:r>
                <w:rPr>
                  <w:rFonts w:cs="Arial"/>
                  <w:sz w:val="24"/>
                  <w:szCs w:val="24"/>
                  <w:lang w:val="es-ES"/>
                </w:rPr>
                <w:t>Se registró un nuevo producto en el sistema.</w:t>
              </w:r>
            </w:ins>
          </w:p>
        </w:tc>
      </w:tr>
      <w:tr w:rsidR="00630C05" w:rsidRPr="00CC2B8E" w14:paraId="0E3BC13C" w14:textId="77777777" w:rsidTr="00DA4A60">
        <w:trPr>
          <w:ins w:id="2590" w:author="Javier Kachuka" w:date="2019-11-06T10:11:00Z"/>
        </w:trPr>
        <w:tc>
          <w:tcPr>
            <w:tcW w:w="8828" w:type="dxa"/>
            <w:gridSpan w:val="3"/>
            <w:shd w:val="clear" w:color="auto" w:fill="9CC2E5" w:themeFill="accent1" w:themeFillTint="99"/>
          </w:tcPr>
          <w:p w14:paraId="6C36D2A4" w14:textId="77777777" w:rsidR="00630C05" w:rsidRPr="00EC5FEE" w:rsidRDefault="00630C05" w:rsidP="00DA4A60">
            <w:pPr>
              <w:jc w:val="center"/>
              <w:rPr>
                <w:ins w:id="2591" w:author="Javier Kachuka" w:date="2019-11-06T10:11:00Z"/>
                <w:rFonts w:cs="Arial"/>
                <w:b/>
                <w:sz w:val="24"/>
                <w:szCs w:val="24"/>
                <w:lang w:val="es-ES"/>
              </w:rPr>
            </w:pPr>
            <w:ins w:id="2592" w:author="Javier Kachuka" w:date="2019-11-06T10:11:00Z">
              <w:r w:rsidRPr="00EC5FEE">
                <w:rPr>
                  <w:rFonts w:cs="Arial"/>
                  <w:b/>
                  <w:sz w:val="24"/>
                  <w:szCs w:val="24"/>
                  <w:lang w:val="es-ES"/>
                </w:rPr>
                <w:t>Curso Típico de Eventos</w:t>
              </w:r>
            </w:ins>
          </w:p>
        </w:tc>
      </w:tr>
      <w:tr w:rsidR="00630C05" w:rsidRPr="00576F7E" w14:paraId="026E470A" w14:textId="77777777" w:rsidTr="00DA4A60">
        <w:trPr>
          <w:ins w:id="2593" w:author="Javier Kachuka" w:date="2019-11-06T10:11:00Z"/>
        </w:trPr>
        <w:tc>
          <w:tcPr>
            <w:tcW w:w="4414" w:type="dxa"/>
            <w:gridSpan w:val="2"/>
          </w:tcPr>
          <w:p w14:paraId="2570E4C1" w14:textId="267D65CC" w:rsidR="00630C05" w:rsidRPr="00EC5FEE" w:rsidRDefault="00630C05" w:rsidP="00DA4A60">
            <w:pPr>
              <w:pStyle w:val="Prrafodelista"/>
              <w:numPr>
                <w:ilvl w:val="0"/>
                <w:numId w:val="12"/>
              </w:numPr>
              <w:jc w:val="both"/>
              <w:rPr>
                <w:ins w:id="2594" w:author="Javier Kachuka" w:date="2019-11-06T10:11:00Z"/>
                <w:rFonts w:cs="Arial"/>
                <w:sz w:val="24"/>
                <w:szCs w:val="24"/>
                <w:lang w:val="es-ES"/>
              </w:rPr>
            </w:pPr>
            <w:ins w:id="2595" w:author="Javier Kachuka" w:date="2019-11-06T10:11:00Z">
              <w:r>
                <w:rPr>
                  <w:rFonts w:cs="Arial"/>
                  <w:sz w:val="24"/>
                  <w:szCs w:val="24"/>
                  <w:lang w:val="es-ES"/>
                </w:rPr>
                <w:t>El caso de uso comienza cuando el empleado</w:t>
              </w:r>
            </w:ins>
            <w:ins w:id="2596" w:author="Javier Kachuka" w:date="2019-11-06T10:12:00Z">
              <w:r>
                <w:rPr>
                  <w:rFonts w:cs="Arial"/>
                  <w:sz w:val="24"/>
                  <w:szCs w:val="24"/>
                  <w:lang w:val="es-ES"/>
                </w:rPr>
                <w:t xml:space="preserve"> de planta, oficinista o administrador</w:t>
              </w:r>
            </w:ins>
            <w:ins w:id="2597" w:author="Javier Kachuka" w:date="2019-11-06T10:11:00Z">
              <w:r>
                <w:rPr>
                  <w:rFonts w:cs="Arial"/>
                  <w:sz w:val="24"/>
                  <w:szCs w:val="24"/>
                  <w:lang w:val="es-ES"/>
                </w:rPr>
                <w:t xml:space="preserve"> desea crear un nuevo producto. </w:t>
              </w:r>
            </w:ins>
          </w:p>
        </w:tc>
        <w:tc>
          <w:tcPr>
            <w:tcW w:w="4414" w:type="dxa"/>
          </w:tcPr>
          <w:p w14:paraId="77047E4D" w14:textId="77777777" w:rsidR="00630C05" w:rsidRPr="00EC5FEE" w:rsidRDefault="00630C05" w:rsidP="00DA4A60">
            <w:pPr>
              <w:jc w:val="both"/>
              <w:rPr>
                <w:ins w:id="2598" w:author="Javier Kachuka" w:date="2019-11-06T10:11:00Z"/>
                <w:rFonts w:cs="Arial"/>
                <w:sz w:val="24"/>
                <w:szCs w:val="24"/>
                <w:lang w:val="es-ES"/>
              </w:rPr>
            </w:pPr>
          </w:p>
        </w:tc>
      </w:tr>
      <w:tr w:rsidR="00630C05" w:rsidRPr="00576F7E" w14:paraId="1DF73CA3" w14:textId="77777777" w:rsidTr="00DA4A60">
        <w:trPr>
          <w:ins w:id="2599" w:author="Javier Kachuka" w:date="2019-11-06T10:11:00Z"/>
        </w:trPr>
        <w:tc>
          <w:tcPr>
            <w:tcW w:w="4414" w:type="dxa"/>
            <w:gridSpan w:val="2"/>
          </w:tcPr>
          <w:p w14:paraId="5BA7EFDF" w14:textId="77777777" w:rsidR="00630C05" w:rsidRPr="00EC5FEE" w:rsidRDefault="00630C05" w:rsidP="00DA4A60">
            <w:pPr>
              <w:jc w:val="both"/>
              <w:rPr>
                <w:ins w:id="2600" w:author="Javier Kachuka" w:date="2019-11-06T10:11:00Z"/>
                <w:rFonts w:cs="Arial"/>
                <w:sz w:val="24"/>
                <w:szCs w:val="24"/>
                <w:lang w:val="es-ES"/>
              </w:rPr>
            </w:pPr>
          </w:p>
        </w:tc>
        <w:tc>
          <w:tcPr>
            <w:tcW w:w="4414" w:type="dxa"/>
          </w:tcPr>
          <w:p w14:paraId="54AA226B" w14:textId="77777777" w:rsidR="00630C05" w:rsidRPr="00EC5FEE" w:rsidRDefault="00630C05" w:rsidP="00DA4A60">
            <w:pPr>
              <w:pStyle w:val="Prrafodelista"/>
              <w:numPr>
                <w:ilvl w:val="0"/>
                <w:numId w:val="12"/>
              </w:numPr>
              <w:jc w:val="both"/>
              <w:rPr>
                <w:ins w:id="2601" w:author="Javier Kachuka" w:date="2019-11-06T10:11:00Z"/>
                <w:rFonts w:cs="Arial"/>
                <w:sz w:val="24"/>
                <w:szCs w:val="24"/>
                <w:lang w:val="es-ES"/>
              </w:rPr>
            </w:pPr>
            <w:ins w:id="2602" w:author="Javier Kachuka" w:date="2019-11-06T10:11:00Z">
              <w:r>
                <w:rPr>
                  <w:rFonts w:cs="Arial"/>
                  <w:sz w:val="24"/>
                  <w:szCs w:val="24"/>
                  <w:lang w:val="es-ES"/>
                </w:rPr>
                <w:t xml:space="preserve">El sistema solicita que se ingrese la denominación del producto, un código de identificación y un rubro al cual va a pertenecer. </w:t>
              </w:r>
            </w:ins>
          </w:p>
        </w:tc>
      </w:tr>
      <w:tr w:rsidR="00630C05" w:rsidRPr="00576F7E" w14:paraId="22254AF4" w14:textId="77777777" w:rsidTr="00DA4A60">
        <w:trPr>
          <w:ins w:id="2603" w:author="Javier Kachuka" w:date="2019-11-06T10:11:00Z"/>
        </w:trPr>
        <w:tc>
          <w:tcPr>
            <w:tcW w:w="4414" w:type="dxa"/>
            <w:gridSpan w:val="2"/>
          </w:tcPr>
          <w:p w14:paraId="30DE03EB" w14:textId="019CED91" w:rsidR="00630C05" w:rsidRPr="005C326A" w:rsidRDefault="00630C05" w:rsidP="00DA4A60">
            <w:pPr>
              <w:pStyle w:val="Prrafodelista"/>
              <w:numPr>
                <w:ilvl w:val="0"/>
                <w:numId w:val="12"/>
              </w:numPr>
              <w:jc w:val="both"/>
              <w:rPr>
                <w:ins w:id="2604" w:author="Javier Kachuka" w:date="2019-11-06T10:11:00Z"/>
                <w:rFonts w:cs="Arial"/>
                <w:sz w:val="24"/>
                <w:szCs w:val="24"/>
                <w:lang w:val="es-ES"/>
              </w:rPr>
            </w:pPr>
            <w:ins w:id="2605" w:author="Javier Kachuka" w:date="2019-11-06T10:11:00Z">
              <w:r>
                <w:rPr>
                  <w:rFonts w:cs="Arial"/>
                  <w:sz w:val="24"/>
                  <w:szCs w:val="24"/>
                  <w:lang w:val="es-ES"/>
                </w:rPr>
                <w:t xml:space="preserve">El </w:t>
              </w:r>
            </w:ins>
            <w:ins w:id="2606" w:author="Javier Kachuka" w:date="2019-11-06T10:12:00Z">
              <w:r>
                <w:rPr>
                  <w:rFonts w:cs="Arial"/>
                  <w:sz w:val="24"/>
                  <w:szCs w:val="24"/>
                  <w:lang w:val="es-ES"/>
                </w:rPr>
                <w:t>empleado de planta, oficinista o administrador</w:t>
              </w:r>
            </w:ins>
            <w:ins w:id="2607" w:author="Javier Kachuka" w:date="2019-11-06T10:11:00Z">
              <w:r>
                <w:rPr>
                  <w:rFonts w:cs="Arial"/>
                  <w:sz w:val="24"/>
                  <w:szCs w:val="24"/>
                  <w:lang w:val="es-ES"/>
                </w:rPr>
                <w:t xml:space="preserve"> ingresa los datos correspondientes y confirma la operación. </w:t>
              </w:r>
            </w:ins>
          </w:p>
        </w:tc>
        <w:tc>
          <w:tcPr>
            <w:tcW w:w="4414" w:type="dxa"/>
          </w:tcPr>
          <w:p w14:paraId="50492BE2" w14:textId="77777777" w:rsidR="00630C05" w:rsidRPr="005C326A" w:rsidRDefault="00630C05" w:rsidP="00DA4A60">
            <w:pPr>
              <w:jc w:val="both"/>
              <w:rPr>
                <w:ins w:id="2608" w:author="Javier Kachuka" w:date="2019-11-06T10:11:00Z"/>
                <w:rFonts w:cs="Arial"/>
                <w:sz w:val="24"/>
                <w:szCs w:val="24"/>
                <w:lang w:val="es-ES"/>
              </w:rPr>
            </w:pPr>
          </w:p>
        </w:tc>
      </w:tr>
      <w:tr w:rsidR="00630C05" w:rsidRPr="00576F7E" w14:paraId="11C515DE" w14:textId="77777777" w:rsidTr="00DA4A60">
        <w:trPr>
          <w:ins w:id="2609" w:author="Javier Kachuka" w:date="2019-11-06T10:11:00Z"/>
        </w:trPr>
        <w:tc>
          <w:tcPr>
            <w:tcW w:w="4414" w:type="dxa"/>
            <w:gridSpan w:val="2"/>
          </w:tcPr>
          <w:p w14:paraId="0BB941EB" w14:textId="77777777" w:rsidR="00630C05" w:rsidRPr="005C326A" w:rsidRDefault="00630C05" w:rsidP="00DA4A60">
            <w:pPr>
              <w:jc w:val="both"/>
              <w:rPr>
                <w:ins w:id="2610" w:author="Javier Kachuka" w:date="2019-11-06T10:11:00Z"/>
                <w:rFonts w:cs="Arial"/>
                <w:sz w:val="24"/>
                <w:szCs w:val="24"/>
                <w:lang w:val="es-ES"/>
              </w:rPr>
            </w:pPr>
          </w:p>
        </w:tc>
        <w:tc>
          <w:tcPr>
            <w:tcW w:w="4414" w:type="dxa"/>
          </w:tcPr>
          <w:p w14:paraId="5D228E97" w14:textId="77777777" w:rsidR="00630C05" w:rsidRPr="005C326A" w:rsidRDefault="00630C05" w:rsidP="00DA4A60">
            <w:pPr>
              <w:pStyle w:val="Prrafodelista"/>
              <w:numPr>
                <w:ilvl w:val="0"/>
                <w:numId w:val="12"/>
              </w:numPr>
              <w:jc w:val="both"/>
              <w:rPr>
                <w:ins w:id="2611" w:author="Javier Kachuka" w:date="2019-11-06T10:11:00Z"/>
                <w:rFonts w:cs="Arial"/>
                <w:sz w:val="24"/>
                <w:szCs w:val="24"/>
                <w:lang w:val="es-ES"/>
              </w:rPr>
            </w:pPr>
            <w:ins w:id="2612" w:author="Javier Kachuka" w:date="2019-11-06T10:11:00Z">
              <w:r>
                <w:rPr>
                  <w:rFonts w:cs="Arial"/>
                  <w:sz w:val="24"/>
                  <w:szCs w:val="24"/>
                  <w:lang w:val="es-ES"/>
                </w:rPr>
                <w:t>El sistema verifica que los datos y los campos obligatorios sean correctos.</w:t>
              </w:r>
            </w:ins>
          </w:p>
        </w:tc>
      </w:tr>
      <w:tr w:rsidR="00630C05" w:rsidRPr="00576F7E" w14:paraId="22593D12" w14:textId="77777777" w:rsidTr="00DA4A60">
        <w:trPr>
          <w:ins w:id="2613" w:author="Javier Kachuka" w:date="2019-11-06T10:11:00Z"/>
        </w:trPr>
        <w:tc>
          <w:tcPr>
            <w:tcW w:w="4414" w:type="dxa"/>
            <w:gridSpan w:val="2"/>
          </w:tcPr>
          <w:p w14:paraId="50E4A569" w14:textId="77777777" w:rsidR="00630C05" w:rsidRPr="005C326A" w:rsidRDefault="00630C05" w:rsidP="00DA4A60">
            <w:pPr>
              <w:jc w:val="both"/>
              <w:rPr>
                <w:ins w:id="2614" w:author="Javier Kachuka" w:date="2019-11-06T10:11:00Z"/>
                <w:rFonts w:cs="Arial"/>
                <w:sz w:val="24"/>
                <w:szCs w:val="24"/>
                <w:lang w:val="es-ES"/>
              </w:rPr>
            </w:pPr>
          </w:p>
        </w:tc>
        <w:tc>
          <w:tcPr>
            <w:tcW w:w="4414" w:type="dxa"/>
          </w:tcPr>
          <w:p w14:paraId="6EAA9D16" w14:textId="77777777" w:rsidR="00630C05" w:rsidRDefault="00630C05" w:rsidP="00DA4A60">
            <w:pPr>
              <w:pStyle w:val="Prrafodelista"/>
              <w:numPr>
                <w:ilvl w:val="0"/>
                <w:numId w:val="12"/>
              </w:numPr>
              <w:jc w:val="both"/>
              <w:rPr>
                <w:ins w:id="2615" w:author="Javier Kachuka" w:date="2019-11-06T10:11:00Z"/>
                <w:rFonts w:cs="Arial"/>
                <w:sz w:val="24"/>
                <w:szCs w:val="24"/>
                <w:lang w:val="es-ES"/>
              </w:rPr>
            </w:pPr>
            <w:ins w:id="2616" w:author="Javier Kachuka" w:date="2019-11-06T10:11:00Z">
              <w:r>
                <w:rPr>
                  <w:rFonts w:cs="Arial"/>
                  <w:sz w:val="24"/>
                  <w:szCs w:val="24"/>
                  <w:lang w:val="es-ES"/>
                </w:rPr>
                <w:t>El sistema guarda el nuevo producto y finaliza el caso de uso.</w:t>
              </w:r>
            </w:ins>
          </w:p>
        </w:tc>
      </w:tr>
      <w:tr w:rsidR="00630C05" w:rsidRPr="00EC5FEE" w14:paraId="179E0A36" w14:textId="77777777" w:rsidTr="00DA4A60">
        <w:trPr>
          <w:ins w:id="2617" w:author="Javier Kachuka" w:date="2019-11-06T10:11:00Z"/>
        </w:trPr>
        <w:tc>
          <w:tcPr>
            <w:tcW w:w="8828" w:type="dxa"/>
            <w:gridSpan w:val="3"/>
            <w:shd w:val="clear" w:color="auto" w:fill="9CC2E5" w:themeFill="accent1" w:themeFillTint="99"/>
          </w:tcPr>
          <w:p w14:paraId="54889A8E" w14:textId="77777777" w:rsidR="00630C05" w:rsidRPr="00EC5FEE" w:rsidRDefault="00630C05" w:rsidP="00DA4A60">
            <w:pPr>
              <w:jc w:val="center"/>
              <w:rPr>
                <w:ins w:id="2618" w:author="Javier Kachuka" w:date="2019-11-06T10:11:00Z"/>
                <w:rFonts w:cs="Arial"/>
                <w:sz w:val="24"/>
                <w:szCs w:val="24"/>
                <w:lang w:val="es-ES"/>
              </w:rPr>
            </w:pPr>
            <w:ins w:id="2619" w:author="Javier Kachuka" w:date="2019-11-06T10:11:00Z">
              <w:r>
                <w:rPr>
                  <w:rFonts w:cs="Arial"/>
                  <w:b/>
                  <w:sz w:val="24"/>
                  <w:szCs w:val="24"/>
                  <w:lang w:val="es-ES"/>
                </w:rPr>
                <w:t>C</w:t>
              </w:r>
              <w:r w:rsidRPr="00EC5FEE">
                <w:rPr>
                  <w:rFonts w:cs="Arial"/>
                  <w:b/>
                  <w:sz w:val="24"/>
                  <w:szCs w:val="24"/>
                  <w:lang w:val="es-ES"/>
                </w:rPr>
                <w:t>urso Alternativo de Eventos</w:t>
              </w:r>
            </w:ins>
          </w:p>
        </w:tc>
      </w:tr>
      <w:tr w:rsidR="00630C05" w:rsidRPr="00576F7E" w14:paraId="549D3BCA" w14:textId="77777777" w:rsidTr="00DA4A60">
        <w:trPr>
          <w:ins w:id="2620" w:author="Javier Kachuka" w:date="2019-11-06T10:11:00Z"/>
        </w:trPr>
        <w:tc>
          <w:tcPr>
            <w:tcW w:w="4414" w:type="dxa"/>
            <w:gridSpan w:val="2"/>
          </w:tcPr>
          <w:p w14:paraId="24FA7E2E" w14:textId="77777777" w:rsidR="00630C05" w:rsidRPr="00EC5FEE" w:rsidRDefault="00630C05" w:rsidP="00DA4A60">
            <w:pPr>
              <w:jc w:val="center"/>
              <w:rPr>
                <w:ins w:id="2621" w:author="Javier Kachuka" w:date="2019-11-06T10:11:00Z"/>
                <w:rFonts w:cs="Arial"/>
                <w:b/>
                <w:sz w:val="24"/>
                <w:szCs w:val="24"/>
                <w:lang w:val="es-ES"/>
              </w:rPr>
            </w:pPr>
          </w:p>
        </w:tc>
        <w:tc>
          <w:tcPr>
            <w:tcW w:w="4414" w:type="dxa"/>
          </w:tcPr>
          <w:p w14:paraId="38C765E8" w14:textId="77777777" w:rsidR="00630C05" w:rsidRPr="00EC5FEE" w:rsidRDefault="00630C05" w:rsidP="00DA4A60">
            <w:pPr>
              <w:jc w:val="both"/>
              <w:rPr>
                <w:ins w:id="2622" w:author="Javier Kachuka" w:date="2019-11-06T10:11:00Z"/>
                <w:rFonts w:cs="Arial"/>
                <w:sz w:val="24"/>
                <w:szCs w:val="24"/>
                <w:lang w:val="es-ES"/>
              </w:rPr>
            </w:pPr>
            <w:ins w:id="2623" w:author="Javier Kachuka" w:date="2019-11-06T10:11:00Z">
              <w:r>
                <w:rPr>
                  <w:rFonts w:cs="Arial"/>
                  <w:sz w:val="24"/>
                  <w:szCs w:val="24"/>
                  <w:lang w:val="es-ES"/>
                </w:rPr>
                <w:t>4.1 Si los datos no son correctos el sistema solicita que se vuelvan a ingresar.</w:t>
              </w:r>
            </w:ins>
          </w:p>
        </w:tc>
      </w:tr>
    </w:tbl>
    <w:p w14:paraId="4E376AF6" w14:textId="2F0B8B4D" w:rsidR="00630C05" w:rsidRDefault="00630C05" w:rsidP="00431D6D">
      <w:pPr>
        <w:rPr>
          <w:ins w:id="2624" w:author="Javier Kachuka" w:date="2019-11-06T10:11:00Z"/>
          <w:lang w:val="es-ES"/>
        </w:rPr>
      </w:pPr>
    </w:p>
    <w:p w14:paraId="68EBD76C" w14:textId="7C529276" w:rsidR="00630C05" w:rsidRDefault="00630C05" w:rsidP="00431D6D">
      <w:pPr>
        <w:rPr>
          <w:ins w:id="2625" w:author="Javier Kachuka" w:date="2019-11-06T10:12:00Z"/>
          <w:lang w:val="es-ES"/>
        </w:rPr>
      </w:pPr>
    </w:p>
    <w:p w14:paraId="06C9C151" w14:textId="77777777" w:rsidR="00630C05" w:rsidRDefault="00630C05" w:rsidP="00431D6D">
      <w:pPr>
        <w:rPr>
          <w:ins w:id="2626" w:author="Javier Kachuka" w:date="2019-11-06T10:11:00Z"/>
          <w:lang w:val="es-ES"/>
        </w:rPr>
      </w:pPr>
    </w:p>
    <w:tbl>
      <w:tblPr>
        <w:tblStyle w:val="Tablaconcuadrcula"/>
        <w:tblW w:w="0" w:type="auto"/>
        <w:tblLook w:val="04A0" w:firstRow="1" w:lastRow="0" w:firstColumn="1" w:lastColumn="0" w:noHBand="0" w:noVBand="1"/>
      </w:tblPr>
      <w:tblGrid>
        <w:gridCol w:w="2122"/>
        <w:gridCol w:w="2292"/>
        <w:gridCol w:w="4414"/>
      </w:tblGrid>
      <w:tr w:rsidR="00630C05" w:rsidRPr="00576F7E" w14:paraId="24C8F944" w14:textId="77777777" w:rsidTr="00DA4A60">
        <w:trPr>
          <w:ins w:id="2627" w:author="Javier Kachuka" w:date="2019-11-06T10:12:00Z"/>
        </w:trPr>
        <w:tc>
          <w:tcPr>
            <w:tcW w:w="2122" w:type="dxa"/>
            <w:shd w:val="clear" w:color="auto" w:fill="9CC2E5" w:themeFill="accent1" w:themeFillTint="99"/>
          </w:tcPr>
          <w:p w14:paraId="486397EB" w14:textId="01F5E7AD" w:rsidR="00630C05" w:rsidRPr="00EC5FEE" w:rsidRDefault="00630C05" w:rsidP="00630C05">
            <w:pPr>
              <w:rPr>
                <w:ins w:id="2628" w:author="Javier Kachuka" w:date="2019-11-06T10:12:00Z"/>
                <w:rFonts w:cs="Arial"/>
                <w:b/>
                <w:sz w:val="24"/>
                <w:szCs w:val="24"/>
                <w:lang w:val="es-ES"/>
              </w:rPr>
            </w:pPr>
            <w:ins w:id="2629" w:author="Javier Kachuka" w:date="2019-11-06T10:13:00Z">
              <w:r w:rsidRPr="00EC5FEE">
                <w:rPr>
                  <w:rFonts w:cs="Arial"/>
                  <w:b/>
                  <w:sz w:val="24"/>
                  <w:szCs w:val="24"/>
                  <w:lang w:val="es-ES"/>
                </w:rPr>
                <w:t>Caso de uso</w:t>
              </w:r>
            </w:ins>
          </w:p>
        </w:tc>
        <w:tc>
          <w:tcPr>
            <w:tcW w:w="6706" w:type="dxa"/>
            <w:gridSpan w:val="2"/>
          </w:tcPr>
          <w:p w14:paraId="2FC7F32E" w14:textId="7D48E434" w:rsidR="00630C05" w:rsidRPr="00EC5FEE" w:rsidRDefault="00630C05" w:rsidP="00630C05">
            <w:pPr>
              <w:rPr>
                <w:ins w:id="2630" w:author="Javier Kachuka" w:date="2019-11-06T10:12:00Z"/>
                <w:rFonts w:cs="Arial"/>
                <w:sz w:val="24"/>
                <w:szCs w:val="24"/>
                <w:lang w:val="es-ES"/>
              </w:rPr>
            </w:pPr>
            <w:ins w:id="2631" w:author="Javier Kachuka" w:date="2019-11-06T10:13:00Z">
              <w:r>
                <w:rPr>
                  <w:rFonts w:cs="Arial"/>
                  <w:sz w:val="24"/>
                  <w:szCs w:val="24"/>
                  <w:lang w:val="es-ES"/>
                </w:rPr>
                <w:t>Modificar Producto (ABM de Producto)</w:t>
              </w:r>
            </w:ins>
          </w:p>
        </w:tc>
      </w:tr>
      <w:tr w:rsidR="00630C05" w:rsidRPr="00EC5FEE" w14:paraId="2CC41E1A" w14:textId="77777777" w:rsidTr="00DA4A60">
        <w:trPr>
          <w:ins w:id="2632" w:author="Javier Kachuka" w:date="2019-11-06T10:12:00Z"/>
        </w:trPr>
        <w:tc>
          <w:tcPr>
            <w:tcW w:w="2122" w:type="dxa"/>
            <w:shd w:val="clear" w:color="auto" w:fill="9CC2E5" w:themeFill="accent1" w:themeFillTint="99"/>
          </w:tcPr>
          <w:p w14:paraId="4D0F591A" w14:textId="194BF905" w:rsidR="00630C05" w:rsidRPr="00EC5FEE" w:rsidRDefault="00630C05" w:rsidP="00630C05">
            <w:pPr>
              <w:rPr>
                <w:ins w:id="2633" w:author="Javier Kachuka" w:date="2019-11-06T10:12:00Z"/>
                <w:rFonts w:cs="Arial"/>
                <w:b/>
                <w:sz w:val="24"/>
                <w:szCs w:val="24"/>
                <w:lang w:val="es-ES"/>
              </w:rPr>
            </w:pPr>
            <w:ins w:id="2634" w:author="Javier Kachuka" w:date="2019-11-06T10:13:00Z">
              <w:r w:rsidRPr="00EC5FEE">
                <w:rPr>
                  <w:rFonts w:cs="Arial"/>
                  <w:b/>
                  <w:sz w:val="24"/>
                  <w:szCs w:val="24"/>
                  <w:lang w:val="es-ES"/>
                </w:rPr>
                <w:t>Actor</w:t>
              </w:r>
            </w:ins>
          </w:p>
        </w:tc>
        <w:tc>
          <w:tcPr>
            <w:tcW w:w="6706" w:type="dxa"/>
            <w:gridSpan w:val="2"/>
          </w:tcPr>
          <w:p w14:paraId="60DA2B83" w14:textId="2A0C6576" w:rsidR="00630C05" w:rsidRPr="00EC5FEE" w:rsidRDefault="00630C05" w:rsidP="00630C05">
            <w:pPr>
              <w:rPr>
                <w:ins w:id="2635" w:author="Javier Kachuka" w:date="2019-11-06T10:12:00Z"/>
                <w:rFonts w:cs="Arial"/>
                <w:sz w:val="24"/>
                <w:szCs w:val="24"/>
                <w:lang w:val="es-ES"/>
              </w:rPr>
            </w:pPr>
            <w:ins w:id="2636" w:author="Javier Kachuka" w:date="2019-11-06T10:13:00Z">
              <w:r>
                <w:rPr>
                  <w:rFonts w:cs="Arial"/>
                  <w:sz w:val="24"/>
                  <w:szCs w:val="24"/>
                  <w:lang w:val="es-ES"/>
                </w:rPr>
                <w:t>Oficinista, administrador</w:t>
              </w:r>
            </w:ins>
          </w:p>
        </w:tc>
      </w:tr>
      <w:tr w:rsidR="00630C05" w:rsidRPr="00576F7E" w14:paraId="7CED09D5" w14:textId="77777777" w:rsidTr="00DA4A60">
        <w:trPr>
          <w:ins w:id="2637" w:author="Javier Kachuka" w:date="2019-11-06T10:12:00Z"/>
        </w:trPr>
        <w:tc>
          <w:tcPr>
            <w:tcW w:w="2122" w:type="dxa"/>
            <w:shd w:val="clear" w:color="auto" w:fill="9CC2E5" w:themeFill="accent1" w:themeFillTint="99"/>
          </w:tcPr>
          <w:p w14:paraId="7AC3994B" w14:textId="7FC7A86F" w:rsidR="00630C05" w:rsidRPr="00EC5FEE" w:rsidRDefault="00630C05" w:rsidP="00630C05">
            <w:pPr>
              <w:rPr>
                <w:ins w:id="2638" w:author="Javier Kachuka" w:date="2019-11-06T10:12:00Z"/>
                <w:rFonts w:cs="Arial"/>
                <w:b/>
                <w:sz w:val="24"/>
                <w:szCs w:val="24"/>
                <w:lang w:val="es-ES"/>
              </w:rPr>
            </w:pPr>
            <w:ins w:id="2639" w:author="Javier Kachuka" w:date="2019-11-06T10:13:00Z">
              <w:r w:rsidRPr="00EC5FEE">
                <w:rPr>
                  <w:rFonts w:cs="Arial"/>
                  <w:b/>
                  <w:sz w:val="24"/>
                  <w:szCs w:val="24"/>
                  <w:lang w:val="es-ES"/>
                </w:rPr>
                <w:t xml:space="preserve">Descripción </w:t>
              </w:r>
            </w:ins>
          </w:p>
        </w:tc>
        <w:tc>
          <w:tcPr>
            <w:tcW w:w="6706" w:type="dxa"/>
            <w:gridSpan w:val="2"/>
          </w:tcPr>
          <w:p w14:paraId="3CDCC7E2" w14:textId="54D0BC29" w:rsidR="00630C05" w:rsidRPr="00EC5FEE" w:rsidRDefault="00630C05" w:rsidP="00630C05">
            <w:pPr>
              <w:rPr>
                <w:ins w:id="2640" w:author="Javier Kachuka" w:date="2019-11-06T10:12:00Z"/>
                <w:rFonts w:cs="Arial"/>
                <w:sz w:val="24"/>
                <w:szCs w:val="24"/>
                <w:lang w:val="es-ES"/>
              </w:rPr>
            </w:pPr>
            <w:ins w:id="2641" w:author="Javier Kachuka" w:date="2019-11-06T10:13:00Z">
              <w:r w:rsidRPr="00EC5FEE">
                <w:rPr>
                  <w:rFonts w:cs="Arial"/>
                  <w:sz w:val="24"/>
                  <w:szCs w:val="24"/>
                  <w:lang w:val="es-ES"/>
                </w:rPr>
                <w:t>El</w:t>
              </w:r>
              <w:r>
                <w:rPr>
                  <w:rFonts w:cs="Arial"/>
                  <w:sz w:val="24"/>
                  <w:szCs w:val="24"/>
                  <w:lang w:val="es-ES"/>
                </w:rPr>
                <w:t xml:space="preserve"> oficinista o administrador</w:t>
              </w:r>
              <w:r w:rsidRPr="00EC5FEE">
                <w:rPr>
                  <w:rFonts w:cs="Arial"/>
                  <w:sz w:val="24"/>
                  <w:szCs w:val="24"/>
                  <w:lang w:val="es-ES"/>
                </w:rPr>
                <w:t xml:space="preserve"> </w:t>
              </w:r>
              <w:r>
                <w:rPr>
                  <w:rFonts w:cs="Arial"/>
                  <w:sz w:val="24"/>
                  <w:szCs w:val="24"/>
                  <w:lang w:val="es-ES"/>
                </w:rPr>
                <w:t>modifica todos los detalles de un producto del sistema</w:t>
              </w:r>
            </w:ins>
          </w:p>
        </w:tc>
      </w:tr>
      <w:tr w:rsidR="00630C05" w:rsidRPr="00EC5FEE" w14:paraId="593024B4" w14:textId="77777777" w:rsidTr="00DA4A60">
        <w:trPr>
          <w:ins w:id="2642" w:author="Javier Kachuka" w:date="2019-11-06T10:12:00Z"/>
        </w:trPr>
        <w:tc>
          <w:tcPr>
            <w:tcW w:w="2122" w:type="dxa"/>
            <w:shd w:val="clear" w:color="auto" w:fill="9CC2E5" w:themeFill="accent1" w:themeFillTint="99"/>
          </w:tcPr>
          <w:p w14:paraId="2C9F1D53" w14:textId="3D66B272" w:rsidR="00630C05" w:rsidRPr="00EC5FEE" w:rsidRDefault="00630C05" w:rsidP="00630C05">
            <w:pPr>
              <w:rPr>
                <w:ins w:id="2643" w:author="Javier Kachuka" w:date="2019-11-06T10:12:00Z"/>
                <w:rFonts w:cs="Arial"/>
                <w:b/>
                <w:sz w:val="24"/>
                <w:szCs w:val="24"/>
                <w:lang w:val="es-ES"/>
              </w:rPr>
            </w:pPr>
            <w:ins w:id="2644" w:author="Javier Kachuka" w:date="2019-11-06T10:13:00Z">
              <w:r w:rsidRPr="00EC5FEE">
                <w:rPr>
                  <w:rFonts w:cs="Arial"/>
                  <w:b/>
                  <w:sz w:val="24"/>
                  <w:szCs w:val="24"/>
                  <w:lang w:val="es-ES"/>
                </w:rPr>
                <w:t>Referencia Cruzada</w:t>
              </w:r>
            </w:ins>
          </w:p>
        </w:tc>
        <w:tc>
          <w:tcPr>
            <w:tcW w:w="6706" w:type="dxa"/>
            <w:gridSpan w:val="2"/>
          </w:tcPr>
          <w:p w14:paraId="6F34D72F" w14:textId="694A1811" w:rsidR="00630C05" w:rsidRPr="00EC5FEE" w:rsidRDefault="00630C05" w:rsidP="00630C05">
            <w:pPr>
              <w:rPr>
                <w:ins w:id="2645" w:author="Javier Kachuka" w:date="2019-11-06T10:12:00Z"/>
                <w:rFonts w:cs="Arial"/>
                <w:sz w:val="24"/>
                <w:szCs w:val="24"/>
                <w:lang w:val="es-ES"/>
              </w:rPr>
            </w:pPr>
            <w:ins w:id="2646" w:author="Javier Kachuka" w:date="2019-11-06T10:13:00Z">
              <w:r w:rsidRPr="00EC5FEE">
                <w:rPr>
                  <w:rFonts w:cs="Arial"/>
                  <w:sz w:val="24"/>
                  <w:szCs w:val="24"/>
                  <w:lang w:val="es-ES"/>
                </w:rPr>
                <w:t>RF3.2</w:t>
              </w:r>
            </w:ins>
          </w:p>
        </w:tc>
      </w:tr>
      <w:tr w:rsidR="00630C05" w:rsidRPr="00EC5FEE" w14:paraId="29D4B283" w14:textId="77777777" w:rsidTr="00DA4A60">
        <w:trPr>
          <w:ins w:id="2647" w:author="Javier Kachuka" w:date="2019-11-06T10:12:00Z"/>
        </w:trPr>
        <w:tc>
          <w:tcPr>
            <w:tcW w:w="2122" w:type="dxa"/>
            <w:shd w:val="clear" w:color="auto" w:fill="9CC2E5" w:themeFill="accent1" w:themeFillTint="99"/>
          </w:tcPr>
          <w:p w14:paraId="26FCE655" w14:textId="77777777" w:rsidR="00630C05" w:rsidRPr="00EC5FEE" w:rsidRDefault="00630C05" w:rsidP="00DA4A60">
            <w:pPr>
              <w:rPr>
                <w:ins w:id="2648" w:author="Javier Kachuka" w:date="2019-11-06T10:12:00Z"/>
                <w:rFonts w:cs="Arial"/>
                <w:b/>
                <w:sz w:val="24"/>
                <w:szCs w:val="24"/>
                <w:lang w:val="es-ES"/>
              </w:rPr>
            </w:pPr>
            <w:ins w:id="2649" w:author="Javier Kachuka" w:date="2019-11-06T10:12:00Z">
              <w:r w:rsidRPr="00EC5FEE">
                <w:rPr>
                  <w:rFonts w:cs="Arial"/>
                  <w:b/>
                  <w:sz w:val="24"/>
                  <w:szCs w:val="24"/>
                  <w:lang w:val="es-ES"/>
                </w:rPr>
                <w:t xml:space="preserve">Precondición </w:t>
              </w:r>
            </w:ins>
          </w:p>
        </w:tc>
        <w:tc>
          <w:tcPr>
            <w:tcW w:w="6706" w:type="dxa"/>
            <w:gridSpan w:val="2"/>
          </w:tcPr>
          <w:p w14:paraId="4F1D15A8" w14:textId="77777777" w:rsidR="00630C05" w:rsidRPr="00EC5FEE" w:rsidRDefault="00630C05" w:rsidP="00DA4A60">
            <w:pPr>
              <w:rPr>
                <w:ins w:id="2650" w:author="Javier Kachuka" w:date="2019-11-06T10:12:00Z"/>
                <w:rFonts w:cs="Arial"/>
                <w:sz w:val="24"/>
                <w:szCs w:val="24"/>
                <w:lang w:val="es-ES"/>
              </w:rPr>
            </w:pPr>
          </w:p>
        </w:tc>
      </w:tr>
      <w:tr w:rsidR="00630C05" w:rsidRPr="00576F7E" w14:paraId="6F9C37BF" w14:textId="77777777" w:rsidTr="00DA4A60">
        <w:trPr>
          <w:ins w:id="2651" w:author="Javier Kachuka" w:date="2019-11-06T10:12:00Z"/>
        </w:trPr>
        <w:tc>
          <w:tcPr>
            <w:tcW w:w="2122" w:type="dxa"/>
            <w:shd w:val="clear" w:color="auto" w:fill="9CC2E5" w:themeFill="accent1" w:themeFillTint="99"/>
          </w:tcPr>
          <w:p w14:paraId="5FD11551" w14:textId="77777777" w:rsidR="00630C05" w:rsidRPr="00EC5FEE" w:rsidRDefault="00630C05" w:rsidP="00DA4A60">
            <w:pPr>
              <w:rPr>
                <w:ins w:id="2652" w:author="Javier Kachuka" w:date="2019-11-06T10:12:00Z"/>
                <w:rFonts w:cs="Arial"/>
                <w:b/>
                <w:sz w:val="24"/>
                <w:szCs w:val="24"/>
                <w:lang w:val="es-ES"/>
              </w:rPr>
            </w:pPr>
            <w:ins w:id="2653" w:author="Javier Kachuka" w:date="2019-11-06T10:12:00Z">
              <w:r w:rsidRPr="00EC5FEE">
                <w:rPr>
                  <w:rFonts w:cs="Arial"/>
                  <w:b/>
                  <w:sz w:val="24"/>
                  <w:szCs w:val="24"/>
                  <w:lang w:val="es-ES"/>
                </w:rPr>
                <w:t xml:space="preserve">Poscondición </w:t>
              </w:r>
            </w:ins>
          </w:p>
        </w:tc>
        <w:tc>
          <w:tcPr>
            <w:tcW w:w="6706" w:type="dxa"/>
            <w:gridSpan w:val="2"/>
          </w:tcPr>
          <w:p w14:paraId="732BBA6F" w14:textId="29BEA30C" w:rsidR="00630C05" w:rsidRPr="00EC5FEE" w:rsidRDefault="00630C05">
            <w:pPr>
              <w:rPr>
                <w:ins w:id="2654" w:author="Javier Kachuka" w:date="2019-11-06T10:12:00Z"/>
                <w:rFonts w:cs="Arial"/>
                <w:sz w:val="24"/>
                <w:szCs w:val="24"/>
                <w:lang w:val="es-ES"/>
              </w:rPr>
            </w:pPr>
            <w:ins w:id="2655" w:author="Javier Kachuka" w:date="2019-11-06T10:12:00Z">
              <w:r>
                <w:rPr>
                  <w:rFonts w:cs="Arial"/>
                  <w:sz w:val="24"/>
                  <w:szCs w:val="24"/>
                  <w:lang w:val="es-ES"/>
                </w:rPr>
                <w:t>Se modificaron los detalles de un</w:t>
              </w:r>
            </w:ins>
            <w:ins w:id="2656" w:author="Javier Kachuka" w:date="2019-11-06T10:13:00Z">
              <w:r>
                <w:rPr>
                  <w:rFonts w:cs="Arial"/>
                  <w:sz w:val="24"/>
                  <w:szCs w:val="24"/>
                  <w:lang w:val="es-ES"/>
                </w:rPr>
                <w:t xml:space="preserve"> producto</w:t>
              </w:r>
            </w:ins>
            <w:ins w:id="2657" w:author="Javier Kachuka" w:date="2019-11-06T10:12:00Z">
              <w:r>
                <w:rPr>
                  <w:rFonts w:cs="Arial"/>
                  <w:sz w:val="24"/>
                  <w:szCs w:val="24"/>
                  <w:lang w:val="es-ES"/>
                </w:rPr>
                <w:t xml:space="preserve">. </w:t>
              </w:r>
            </w:ins>
          </w:p>
        </w:tc>
      </w:tr>
      <w:tr w:rsidR="00630C05" w:rsidRPr="00A51454" w14:paraId="23D3FEFD" w14:textId="77777777" w:rsidTr="00DA4A60">
        <w:trPr>
          <w:ins w:id="2658" w:author="Javier Kachuka" w:date="2019-11-06T10:12:00Z"/>
        </w:trPr>
        <w:tc>
          <w:tcPr>
            <w:tcW w:w="8828" w:type="dxa"/>
            <w:gridSpan w:val="3"/>
            <w:shd w:val="clear" w:color="auto" w:fill="9CC2E5" w:themeFill="accent1" w:themeFillTint="99"/>
          </w:tcPr>
          <w:p w14:paraId="57138B4D" w14:textId="77777777" w:rsidR="00630C05" w:rsidRPr="00EC5FEE" w:rsidRDefault="00630C05" w:rsidP="00DA4A60">
            <w:pPr>
              <w:jc w:val="center"/>
              <w:rPr>
                <w:ins w:id="2659" w:author="Javier Kachuka" w:date="2019-11-06T10:12:00Z"/>
                <w:rFonts w:cs="Arial"/>
                <w:b/>
                <w:sz w:val="24"/>
                <w:szCs w:val="24"/>
                <w:lang w:val="es-ES"/>
              </w:rPr>
            </w:pPr>
            <w:ins w:id="2660" w:author="Javier Kachuka" w:date="2019-11-06T10:12:00Z">
              <w:r w:rsidRPr="00EC5FEE">
                <w:rPr>
                  <w:rFonts w:cs="Arial"/>
                  <w:b/>
                  <w:sz w:val="24"/>
                  <w:szCs w:val="24"/>
                  <w:lang w:val="es-ES"/>
                </w:rPr>
                <w:t>Curso Típico de Eventos</w:t>
              </w:r>
            </w:ins>
          </w:p>
        </w:tc>
      </w:tr>
      <w:tr w:rsidR="00630C05" w:rsidRPr="00576F7E" w14:paraId="1C08F5E8" w14:textId="77777777" w:rsidTr="00DA4A60">
        <w:trPr>
          <w:ins w:id="2661" w:author="Javier Kachuka" w:date="2019-11-06T10:12:00Z"/>
        </w:trPr>
        <w:tc>
          <w:tcPr>
            <w:tcW w:w="4414" w:type="dxa"/>
            <w:gridSpan w:val="2"/>
          </w:tcPr>
          <w:p w14:paraId="16E9E69C" w14:textId="421D0306" w:rsidR="00630C05" w:rsidRPr="00EC5FEE" w:rsidRDefault="00630C05">
            <w:pPr>
              <w:pStyle w:val="Prrafodelista"/>
              <w:numPr>
                <w:ilvl w:val="0"/>
                <w:numId w:val="43"/>
              </w:numPr>
              <w:jc w:val="both"/>
              <w:rPr>
                <w:ins w:id="2662" w:author="Javier Kachuka" w:date="2019-11-06T10:12:00Z"/>
                <w:rFonts w:cs="Arial"/>
                <w:sz w:val="24"/>
                <w:szCs w:val="24"/>
                <w:lang w:val="es-ES"/>
              </w:rPr>
            </w:pPr>
            <w:ins w:id="2663" w:author="Javier Kachuka" w:date="2019-11-06T10:12:00Z">
              <w:r>
                <w:rPr>
                  <w:rFonts w:cs="Arial"/>
                  <w:sz w:val="24"/>
                  <w:szCs w:val="24"/>
                  <w:lang w:val="es-ES"/>
                </w:rPr>
                <w:t>El caso de uso comienza cuando el</w:t>
              </w:r>
            </w:ins>
            <w:ins w:id="2664" w:author="Javier Kachuka" w:date="2019-11-06T10:13:00Z">
              <w:r>
                <w:rPr>
                  <w:rFonts w:cs="Arial"/>
                  <w:sz w:val="24"/>
                  <w:szCs w:val="24"/>
                  <w:lang w:val="es-ES"/>
                </w:rPr>
                <w:t xml:space="preserve"> oficinista o</w:t>
              </w:r>
            </w:ins>
            <w:ins w:id="2665" w:author="Javier Kachuka" w:date="2019-11-06T10:12:00Z">
              <w:r>
                <w:rPr>
                  <w:rFonts w:cs="Arial"/>
                  <w:sz w:val="24"/>
                  <w:szCs w:val="24"/>
                  <w:lang w:val="es-ES"/>
                </w:rPr>
                <w:t xml:space="preserve"> administrador solicita modificar un</w:t>
              </w:r>
            </w:ins>
            <w:ins w:id="2666" w:author="Javier Kachuka" w:date="2019-11-06T10:13:00Z">
              <w:r>
                <w:rPr>
                  <w:rFonts w:cs="Arial"/>
                  <w:sz w:val="24"/>
                  <w:szCs w:val="24"/>
                  <w:lang w:val="es-ES"/>
                </w:rPr>
                <w:t xml:space="preserve"> producto</w:t>
              </w:r>
            </w:ins>
            <w:ins w:id="2667" w:author="Javier Kachuka" w:date="2019-11-06T10:12:00Z">
              <w:r>
                <w:rPr>
                  <w:rFonts w:cs="Arial"/>
                  <w:sz w:val="24"/>
                  <w:szCs w:val="24"/>
                  <w:lang w:val="es-ES"/>
                </w:rPr>
                <w:t>.</w:t>
              </w:r>
            </w:ins>
          </w:p>
        </w:tc>
        <w:tc>
          <w:tcPr>
            <w:tcW w:w="4414" w:type="dxa"/>
          </w:tcPr>
          <w:p w14:paraId="2640B914" w14:textId="77777777" w:rsidR="00630C05" w:rsidRPr="00EC5FEE" w:rsidRDefault="00630C05" w:rsidP="00DA4A60">
            <w:pPr>
              <w:jc w:val="both"/>
              <w:rPr>
                <w:ins w:id="2668" w:author="Javier Kachuka" w:date="2019-11-06T10:12:00Z"/>
                <w:rFonts w:cs="Arial"/>
                <w:sz w:val="24"/>
                <w:szCs w:val="24"/>
                <w:lang w:val="es-ES"/>
              </w:rPr>
            </w:pPr>
          </w:p>
        </w:tc>
      </w:tr>
      <w:tr w:rsidR="00630C05" w:rsidRPr="00576F7E" w14:paraId="305768A3" w14:textId="77777777" w:rsidTr="00DA4A60">
        <w:trPr>
          <w:ins w:id="2669" w:author="Javier Kachuka" w:date="2019-11-06T10:12:00Z"/>
        </w:trPr>
        <w:tc>
          <w:tcPr>
            <w:tcW w:w="4414" w:type="dxa"/>
            <w:gridSpan w:val="2"/>
          </w:tcPr>
          <w:p w14:paraId="1ECE7D41" w14:textId="77777777" w:rsidR="00630C05" w:rsidRPr="00572E70" w:rsidRDefault="00630C05" w:rsidP="00DA4A60">
            <w:pPr>
              <w:jc w:val="both"/>
              <w:rPr>
                <w:ins w:id="2670" w:author="Javier Kachuka" w:date="2019-11-06T10:12:00Z"/>
                <w:rFonts w:cs="Arial"/>
                <w:sz w:val="24"/>
                <w:szCs w:val="24"/>
                <w:lang w:val="es-ES"/>
              </w:rPr>
            </w:pPr>
          </w:p>
        </w:tc>
        <w:tc>
          <w:tcPr>
            <w:tcW w:w="4414" w:type="dxa"/>
          </w:tcPr>
          <w:p w14:paraId="72A7F463" w14:textId="47F115DF" w:rsidR="00630C05" w:rsidRPr="00572E70" w:rsidRDefault="00630C05">
            <w:pPr>
              <w:pStyle w:val="Prrafodelista"/>
              <w:numPr>
                <w:ilvl w:val="0"/>
                <w:numId w:val="43"/>
              </w:numPr>
              <w:jc w:val="both"/>
              <w:rPr>
                <w:ins w:id="2671" w:author="Javier Kachuka" w:date="2019-11-06T10:12:00Z"/>
                <w:rFonts w:cs="Arial"/>
                <w:sz w:val="24"/>
                <w:szCs w:val="24"/>
                <w:lang w:val="es-ES"/>
              </w:rPr>
            </w:pPr>
            <w:ins w:id="2672" w:author="Javier Kachuka" w:date="2019-11-06T10:12:00Z">
              <w:r>
                <w:rPr>
                  <w:rFonts w:cs="Arial"/>
                  <w:sz w:val="24"/>
                  <w:szCs w:val="24"/>
                  <w:lang w:val="es-ES"/>
                </w:rPr>
                <w:t>El sistema muestra todos los datos correspondientes a ese</w:t>
              </w:r>
            </w:ins>
            <w:ins w:id="2673" w:author="Javier Kachuka" w:date="2019-11-06T10:13:00Z">
              <w:r>
                <w:rPr>
                  <w:rFonts w:cs="Arial"/>
                  <w:sz w:val="24"/>
                  <w:szCs w:val="24"/>
                  <w:lang w:val="es-ES"/>
                </w:rPr>
                <w:t xml:space="preserve"> producto</w:t>
              </w:r>
            </w:ins>
            <w:ins w:id="2674" w:author="Javier Kachuka" w:date="2019-11-06T10:12:00Z">
              <w:r>
                <w:rPr>
                  <w:rFonts w:cs="Arial"/>
                  <w:sz w:val="24"/>
                  <w:szCs w:val="24"/>
                  <w:lang w:val="es-ES"/>
                </w:rPr>
                <w:t>.</w:t>
              </w:r>
            </w:ins>
          </w:p>
        </w:tc>
      </w:tr>
      <w:tr w:rsidR="00630C05" w:rsidRPr="00576F7E" w14:paraId="3F4A50E2" w14:textId="77777777" w:rsidTr="00DA4A60">
        <w:trPr>
          <w:ins w:id="2675" w:author="Javier Kachuka" w:date="2019-11-06T10:12:00Z"/>
        </w:trPr>
        <w:tc>
          <w:tcPr>
            <w:tcW w:w="4414" w:type="dxa"/>
            <w:gridSpan w:val="2"/>
          </w:tcPr>
          <w:p w14:paraId="2455F3A2" w14:textId="77777777" w:rsidR="00630C05" w:rsidRPr="00572E70" w:rsidRDefault="00630C05" w:rsidP="00630C05">
            <w:pPr>
              <w:pStyle w:val="Prrafodelista"/>
              <w:numPr>
                <w:ilvl w:val="0"/>
                <w:numId w:val="43"/>
              </w:numPr>
              <w:jc w:val="both"/>
              <w:rPr>
                <w:ins w:id="2676" w:author="Javier Kachuka" w:date="2019-11-06T10:12:00Z"/>
                <w:rFonts w:cs="Arial"/>
                <w:sz w:val="24"/>
                <w:szCs w:val="24"/>
                <w:lang w:val="es-ES"/>
              </w:rPr>
            </w:pPr>
            <w:ins w:id="2677" w:author="Javier Kachuka" w:date="2019-11-06T10:12:00Z">
              <w:r>
                <w:rPr>
                  <w:rFonts w:cs="Arial"/>
                  <w:sz w:val="24"/>
                  <w:szCs w:val="24"/>
                  <w:lang w:val="es-ES"/>
                </w:rPr>
                <w:t>El oficinista o administrador modifica los datos correspondientes.</w:t>
              </w:r>
            </w:ins>
          </w:p>
        </w:tc>
        <w:tc>
          <w:tcPr>
            <w:tcW w:w="4414" w:type="dxa"/>
          </w:tcPr>
          <w:p w14:paraId="10704D18" w14:textId="77777777" w:rsidR="00630C05" w:rsidRPr="00572E70" w:rsidRDefault="00630C05" w:rsidP="00DA4A60">
            <w:pPr>
              <w:jc w:val="both"/>
              <w:rPr>
                <w:ins w:id="2678" w:author="Javier Kachuka" w:date="2019-11-06T10:12:00Z"/>
                <w:rFonts w:cs="Arial"/>
                <w:sz w:val="24"/>
                <w:szCs w:val="24"/>
                <w:lang w:val="es-ES"/>
              </w:rPr>
            </w:pPr>
          </w:p>
        </w:tc>
      </w:tr>
      <w:tr w:rsidR="00630C05" w:rsidRPr="00576F7E" w14:paraId="7B668534" w14:textId="77777777" w:rsidTr="00DA4A60">
        <w:trPr>
          <w:ins w:id="2679" w:author="Javier Kachuka" w:date="2019-11-06T10:12:00Z"/>
        </w:trPr>
        <w:tc>
          <w:tcPr>
            <w:tcW w:w="4414" w:type="dxa"/>
            <w:gridSpan w:val="2"/>
          </w:tcPr>
          <w:p w14:paraId="210DCCAA" w14:textId="77777777" w:rsidR="00630C05" w:rsidRPr="00572E70" w:rsidRDefault="00630C05" w:rsidP="00DA4A60">
            <w:pPr>
              <w:jc w:val="both"/>
              <w:rPr>
                <w:ins w:id="2680" w:author="Javier Kachuka" w:date="2019-11-06T10:12:00Z"/>
                <w:rFonts w:cs="Arial"/>
                <w:sz w:val="24"/>
                <w:szCs w:val="24"/>
                <w:lang w:val="es-ES"/>
              </w:rPr>
            </w:pPr>
          </w:p>
        </w:tc>
        <w:tc>
          <w:tcPr>
            <w:tcW w:w="4414" w:type="dxa"/>
          </w:tcPr>
          <w:p w14:paraId="29715214" w14:textId="77777777" w:rsidR="00630C05" w:rsidRPr="00572E70" w:rsidRDefault="00630C05" w:rsidP="00630C05">
            <w:pPr>
              <w:pStyle w:val="Prrafodelista"/>
              <w:numPr>
                <w:ilvl w:val="0"/>
                <w:numId w:val="43"/>
              </w:numPr>
              <w:jc w:val="both"/>
              <w:rPr>
                <w:ins w:id="2681" w:author="Javier Kachuka" w:date="2019-11-06T10:12:00Z"/>
                <w:rFonts w:cs="Arial"/>
                <w:sz w:val="24"/>
                <w:szCs w:val="24"/>
                <w:lang w:val="es-ES"/>
              </w:rPr>
            </w:pPr>
            <w:ins w:id="2682" w:author="Javier Kachuka" w:date="2019-11-06T10:12:00Z">
              <w:r>
                <w:rPr>
                  <w:rFonts w:cs="Arial"/>
                  <w:sz w:val="24"/>
                  <w:szCs w:val="24"/>
                  <w:lang w:val="es-ES"/>
                </w:rPr>
                <w:t>El sistema comprueba los datos, guarda los cambios y finaliza el caso de uso.</w:t>
              </w:r>
            </w:ins>
          </w:p>
        </w:tc>
      </w:tr>
      <w:tr w:rsidR="00630C05" w:rsidRPr="00EC5FEE" w14:paraId="583B81C6" w14:textId="77777777" w:rsidTr="00DA4A60">
        <w:trPr>
          <w:ins w:id="2683" w:author="Javier Kachuka" w:date="2019-11-06T10:12:00Z"/>
        </w:trPr>
        <w:tc>
          <w:tcPr>
            <w:tcW w:w="8828" w:type="dxa"/>
            <w:gridSpan w:val="3"/>
            <w:shd w:val="clear" w:color="auto" w:fill="9CC2E5" w:themeFill="accent1" w:themeFillTint="99"/>
          </w:tcPr>
          <w:p w14:paraId="27112815" w14:textId="77777777" w:rsidR="00630C05" w:rsidRPr="00EC5FEE" w:rsidRDefault="00630C05" w:rsidP="00DA4A60">
            <w:pPr>
              <w:jc w:val="center"/>
              <w:rPr>
                <w:ins w:id="2684" w:author="Javier Kachuka" w:date="2019-11-06T10:12:00Z"/>
                <w:rFonts w:cs="Arial"/>
                <w:sz w:val="24"/>
                <w:szCs w:val="24"/>
                <w:lang w:val="es-ES"/>
              </w:rPr>
            </w:pPr>
            <w:ins w:id="2685" w:author="Javier Kachuka" w:date="2019-11-06T10:12:00Z">
              <w:r>
                <w:rPr>
                  <w:rFonts w:cs="Arial"/>
                  <w:b/>
                  <w:sz w:val="24"/>
                  <w:szCs w:val="24"/>
                  <w:lang w:val="es-ES"/>
                </w:rPr>
                <w:t>C</w:t>
              </w:r>
              <w:r w:rsidRPr="00EC5FEE">
                <w:rPr>
                  <w:rFonts w:cs="Arial"/>
                  <w:b/>
                  <w:sz w:val="24"/>
                  <w:szCs w:val="24"/>
                  <w:lang w:val="es-ES"/>
                </w:rPr>
                <w:t>urso Alternativo de Eventos</w:t>
              </w:r>
            </w:ins>
          </w:p>
        </w:tc>
      </w:tr>
      <w:tr w:rsidR="00630C05" w:rsidRPr="00576F7E" w14:paraId="5E6CD19B" w14:textId="77777777" w:rsidTr="00DA4A60">
        <w:trPr>
          <w:ins w:id="2686" w:author="Javier Kachuka" w:date="2019-11-06T10:12:00Z"/>
        </w:trPr>
        <w:tc>
          <w:tcPr>
            <w:tcW w:w="4414" w:type="dxa"/>
            <w:gridSpan w:val="2"/>
          </w:tcPr>
          <w:p w14:paraId="7DEE6217" w14:textId="77777777" w:rsidR="00630C05" w:rsidRPr="00EC5FEE" w:rsidRDefault="00630C05" w:rsidP="00DA4A60">
            <w:pPr>
              <w:jc w:val="both"/>
              <w:rPr>
                <w:ins w:id="2687" w:author="Javier Kachuka" w:date="2019-11-06T10:12:00Z"/>
                <w:rFonts w:cs="Arial"/>
                <w:b/>
                <w:sz w:val="24"/>
                <w:szCs w:val="24"/>
                <w:lang w:val="es-ES"/>
              </w:rPr>
            </w:pPr>
          </w:p>
        </w:tc>
        <w:tc>
          <w:tcPr>
            <w:tcW w:w="4414" w:type="dxa"/>
          </w:tcPr>
          <w:p w14:paraId="3D361267" w14:textId="77777777" w:rsidR="00630C05" w:rsidRPr="00EC5FEE" w:rsidRDefault="00630C05" w:rsidP="00DA4A60">
            <w:pPr>
              <w:jc w:val="both"/>
              <w:rPr>
                <w:ins w:id="2688" w:author="Javier Kachuka" w:date="2019-11-06T10:12:00Z"/>
                <w:rFonts w:cs="Arial"/>
                <w:sz w:val="24"/>
                <w:szCs w:val="24"/>
                <w:lang w:val="es-ES"/>
              </w:rPr>
            </w:pPr>
            <w:ins w:id="2689" w:author="Javier Kachuka" w:date="2019-11-06T10:12:00Z">
              <w:r>
                <w:rPr>
                  <w:rFonts w:cs="Arial"/>
                  <w:sz w:val="24"/>
                  <w:szCs w:val="24"/>
                  <w:lang w:val="es-ES"/>
                </w:rPr>
                <w:t>4.1 Si los datos no son correctos el sistema solicita que se vuelvan a ingresar.</w:t>
              </w:r>
            </w:ins>
          </w:p>
        </w:tc>
      </w:tr>
    </w:tbl>
    <w:p w14:paraId="6A21CB7D" w14:textId="2D886CE7" w:rsidR="00630C05" w:rsidRDefault="00630C05" w:rsidP="00431D6D">
      <w:pPr>
        <w:rPr>
          <w:ins w:id="2690" w:author="Javier Kachuka" w:date="2019-11-06T10:14:00Z"/>
          <w:lang w:val="es-ES"/>
        </w:rPr>
      </w:pPr>
    </w:p>
    <w:tbl>
      <w:tblPr>
        <w:tblStyle w:val="Tablaconcuadrcula"/>
        <w:tblW w:w="0" w:type="auto"/>
        <w:tblLook w:val="04A0" w:firstRow="1" w:lastRow="0" w:firstColumn="1" w:lastColumn="0" w:noHBand="0" w:noVBand="1"/>
      </w:tblPr>
      <w:tblGrid>
        <w:gridCol w:w="2122"/>
        <w:gridCol w:w="2292"/>
        <w:gridCol w:w="4414"/>
      </w:tblGrid>
      <w:tr w:rsidR="00630C05" w:rsidRPr="00576F7E" w14:paraId="0C2324E2" w14:textId="77777777" w:rsidTr="00DA4A60">
        <w:trPr>
          <w:ins w:id="2691" w:author="Javier Kachuka" w:date="2019-11-06T10:14:00Z"/>
        </w:trPr>
        <w:tc>
          <w:tcPr>
            <w:tcW w:w="2122" w:type="dxa"/>
            <w:shd w:val="clear" w:color="auto" w:fill="9CC2E5" w:themeFill="accent1" w:themeFillTint="99"/>
          </w:tcPr>
          <w:p w14:paraId="3B18759A" w14:textId="054D3349" w:rsidR="00630C05" w:rsidRPr="00EC5FEE" w:rsidRDefault="00630C05" w:rsidP="00630C05">
            <w:pPr>
              <w:rPr>
                <w:ins w:id="2692" w:author="Javier Kachuka" w:date="2019-11-06T10:14:00Z"/>
                <w:rFonts w:cs="Arial"/>
                <w:b/>
                <w:sz w:val="24"/>
                <w:szCs w:val="24"/>
                <w:lang w:val="es-ES"/>
              </w:rPr>
            </w:pPr>
            <w:ins w:id="2693" w:author="Javier Kachuka" w:date="2019-11-06T10:15:00Z">
              <w:r w:rsidRPr="00EC5FEE">
                <w:rPr>
                  <w:rFonts w:cs="Arial"/>
                  <w:b/>
                  <w:sz w:val="24"/>
                  <w:szCs w:val="24"/>
                  <w:lang w:val="es-ES"/>
                </w:rPr>
                <w:t>Caso de uso</w:t>
              </w:r>
            </w:ins>
          </w:p>
        </w:tc>
        <w:tc>
          <w:tcPr>
            <w:tcW w:w="6706" w:type="dxa"/>
            <w:gridSpan w:val="2"/>
          </w:tcPr>
          <w:p w14:paraId="34646FD6" w14:textId="7C804EE4" w:rsidR="00630C05" w:rsidRPr="00EC5FEE" w:rsidRDefault="00630C05" w:rsidP="00630C05">
            <w:pPr>
              <w:rPr>
                <w:ins w:id="2694" w:author="Javier Kachuka" w:date="2019-11-06T10:14:00Z"/>
                <w:rFonts w:cs="Arial"/>
                <w:sz w:val="24"/>
                <w:szCs w:val="24"/>
                <w:lang w:val="es-ES"/>
              </w:rPr>
            </w:pPr>
            <w:ins w:id="2695" w:author="Javier Kachuka" w:date="2019-11-06T10:15:00Z">
              <w:r>
                <w:rPr>
                  <w:rFonts w:cs="Arial"/>
                  <w:sz w:val="24"/>
                  <w:szCs w:val="24"/>
                  <w:lang w:val="es-ES"/>
                </w:rPr>
                <w:t>Eliminar Producto (ABM de Producto)</w:t>
              </w:r>
            </w:ins>
          </w:p>
        </w:tc>
      </w:tr>
      <w:tr w:rsidR="00630C05" w:rsidRPr="00A51454" w14:paraId="415166F6" w14:textId="77777777" w:rsidTr="00DA4A60">
        <w:trPr>
          <w:ins w:id="2696" w:author="Javier Kachuka" w:date="2019-11-06T10:14:00Z"/>
        </w:trPr>
        <w:tc>
          <w:tcPr>
            <w:tcW w:w="2122" w:type="dxa"/>
            <w:shd w:val="clear" w:color="auto" w:fill="9CC2E5" w:themeFill="accent1" w:themeFillTint="99"/>
          </w:tcPr>
          <w:p w14:paraId="3B4AB829" w14:textId="268171B1" w:rsidR="00630C05" w:rsidRPr="00EC5FEE" w:rsidRDefault="00630C05" w:rsidP="00630C05">
            <w:pPr>
              <w:rPr>
                <w:ins w:id="2697" w:author="Javier Kachuka" w:date="2019-11-06T10:14:00Z"/>
                <w:rFonts w:cs="Arial"/>
                <w:b/>
                <w:sz w:val="24"/>
                <w:szCs w:val="24"/>
                <w:lang w:val="es-ES"/>
              </w:rPr>
            </w:pPr>
            <w:ins w:id="2698" w:author="Javier Kachuka" w:date="2019-11-06T10:15:00Z">
              <w:r w:rsidRPr="00EC5FEE">
                <w:rPr>
                  <w:rFonts w:cs="Arial"/>
                  <w:b/>
                  <w:sz w:val="24"/>
                  <w:szCs w:val="24"/>
                  <w:lang w:val="es-ES"/>
                </w:rPr>
                <w:t>Actor</w:t>
              </w:r>
            </w:ins>
          </w:p>
        </w:tc>
        <w:tc>
          <w:tcPr>
            <w:tcW w:w="6706" w:type="dxa"/>
            <w:gridSpan w:val="2"/>
          </w:tcPr>
          <w:p w14:paraId="3C87D05D" w14:textId="3E9ADCAD" w:rsidR="00630C05" w:rsidRPr="00EC5FEE" w:rsidRDefault="00630C05" w:rsidP="00630C05">
            <w:pPr>
              <w:rPr>
                <w:ins w:id="2699" w:author="Javier Kachuka" w:date="2019-11-06T10:14:00Z"/>
                <w:rFonts w:cs="Arial"/>
                <w:sz w:val="24"/>
                <w:szCs w:val="24"/>
                <w:lang w:val="es-ES"/>
              </w:rPr>
            </w:pPr>
            <w:ins w:id="2700" w:author="Javier Kachuka" w:date="2019-11-06T10:15:00Z">
              <w:r>
                <w:rPr>
                  <w:rFonts w:cs="Arial"/>
                  <w:sz w:val="24"/>
                  <w:szCs w:val="24"/>
                  <w:lang w:val="es-ES"/>
                </w:rPr>
                <w:t>Administrador</w:t>
              </w:r>
            </w:ins>
          </w:p>
        </w:tc>
      </w:tr>
      <w:tr w:rsidR="00630C05" w:rsidRPr="00576F7E" w14:paraId="54B8BFE4" w14:textId="77777777" w:rsidTr="00DA4A60">
        <w:trPr>
          <w:ins w:id="2701" w:author="Javier Kachuka" w:date="2019-11-06T10:14:00Z"/>
        </w:trPr>
        <w:tc>
          <w:tcPr>
            <w:tcW w:w="2122" w:type="dxa"/>
            <w:shd w:val="clear" w:color="auto" w:fill="9CC2E5" w:themeFill="accent1" w:themeFillTint="99"/>
          </w:tcPr>
          <w:p w14:paraId="6AE7C9C6" w14:textId="5A7E51C7" w:rsidR="00630C05" w:rsidRPr="00EC5FEE" w:rsidRDefault="00630C05" w:rsidP="00630C05">
            <w:pPr>
              <w:rPr>
                <w:ins w:id="2702" w:author="Javier Kachuka" w:date="2019-11-06T10:14:00Z"/>
                <w:rFonts w:cs="Arial"/>
                <w:b/>
                <w:sz w:val="24"/>
                <w:szCs w:val="24"/>
                <w:lang w:val="es-ES"/>
              </w:rPr>
            </w:pPr>
            <w:ins w:id="2703" w:author="Javier Kachuka" w:date="2019-11-06T10:15:00Z">
              <w:r w:rsidRPr="00EC5FEE">
                <w:rPr>
                  <w:rFonts w:cs="Arial"/>
                  <w:b/>
                  <w:sz w:val="24"/>
                  <w:szCs w:val="24"/>
                  <w:lang w:val="es-ES"/>
                </w:rPr>
                <w:t xml:space="preserve">Descripción </w:t>
              </w:r>
            </w:ins>
          </w:p>
        </w:tc>
        <w:tc>
          <w:tcPr>
            <w:tcW w:w="6706" w:type="dxa"/>
            <w:gridSpan w:val="2"/>
          </w:tcPr>
          <w:p w14:paraId="5934AC09" w14:textId="419AF06E" w:rsidR="00630C05" w:rsidRPr="00EC5FEE" w:rsidRDefault="00630C05" w:rsidP="00630C05">
            <w:pPr>
              <w:rPr>
                <w:ins w:id="2704" w:author="Javier Kachuka" w:date="2019-11-06T10:14:00Z"/>
                <w:rFonts w:cs="Arial"/>
                <w:sz w:val="24"/>
                <w:szCs w:val="24"/>
                <w:lang w:val="es-ES"/>
              </w:rPr>
            </w:pPr>
            <w:ins w:id="2705" w:author="Javier Kachuka" w:date="2019-11-06T10:15:00Z">
              <w:r w:rsidRPr="00EC5FEE">
                <w:rPr>
                  <w:rFonts w:cs="Arial"/>
                  <w:sz w:val="24"/>
                  <w:szCs w:val="24"/>
                  <w:lang w:val="es-ES"/>
                </w:rPr>
                <w:t>El</w:t>
              </w:r>
              <w:r>
                <w:rPr>
                  <w:rFonts w:cs="Arial"/>
                  <w:sz w:val="24"/>
                  <w:szCs w:val="24"/>
                  <w:lang w:val="es-ES"/>
                </w:rPr>
                <w:t xml:space="preserve"> administrador</w:t>
              </w:r>
              <w:r w:rsidRPr="00EC5FEE">
                <w:rPr>
                  <w:rFonts w:cs="Arial"/>
                  <w:sz w:val="24"/>
                  <w:szCs w:val="24"/>
                  <w:lang w:val="es-ES"/>
                </w:rPr>
                <w:t xml:space="preserve"> </w:t>
              </w:r>
              <w:r>
                <w:rPr>
                  <w:rFonts w:cs="Arial"/>
                  <w:sz w:val="24"/>
                  <w:szCs w:val="24"/>
                  <w:lang w:val="es-ES"/>
                </w:rPr>
                <w:t>puede eliminar cualquier producto del sistema</w:t>
              </w:r>
            </w:ins>
          </w:p>
        </w:tc>
      </w:tr>
      <w:tr w:rsidR="00630C05" w:rsidRPr="00EC5FEE" w14:paraId="4D70B491" w14:textId="77777777" w:rsidTr="00DA4A60">
        <w:trPr>
          <w:ins w:id="2706" w:author="Javier Kachuka" w:date="2019-11-06T10:14:00Z"/>
        </w:trPr>
        <w:tc>
          <w:tcPr>
            <w:tcW w:w="2122" w:type="dxa"/>
            <w:shd w:val="clear" w:color="auto" w:fill="9CC2E5" w:themeFill="accent1" w:themeFillTint="99"/>
          </w:tcPr>
          <w:p w14:paraId="4EA679E0" w14:textId="443C872C" w:rsidR="00630C05" w:rsidRPr="00EC5FEE" w:rsidRDefault="00630C05" w:rsidP="00630C05">
            <w:pPr>
              <w:rPr>
                <w:ins w:id="2707" w:author="Javier Kachuka" w:date="2019-11-06T10:14:00Z"/>
                <w:rFonts w:cs="Arial"/>
                <w:b/>
                <w:sz w:val="24"/>
                <w:szCs w:val="24"/>
                <w:lang w:val="es-ES"/>
              </w:rPr>
            </w:pPr>
            <w:ins w:id="2708" w:author="Javier Kachuka" w:date="2019-11-06T10:15:00Z">
              <w:r w:rsidRPr="00EC5FEE">
                <w:rPr>
                  <w:rFonts w:cs="Arial"/>
                  <w:b/>
                  <w:sz w:val="24"/>
                  <w:szCs w:val="24"/>
                  <w:lang w:val="es-ES"/>
                </w:rPr>
                <w:t>Referencia Cruzada</w:t>
              </w:r>
            </w:ins>
          </w:p>
        </w:tc>
        <w:tc>
          <w:tcPr>
            <w:tcW w:w="6706" w:type="dxa"/>
            <w:gridSpan w:val="2"/>
          </w:tcPr>
          <w:p w14:paraId="639E5D5D" w14:textId="137532A3" w:rsidR="00630C05" w:rsidRPr="00EC5FEE" w:rsidRDefault="00630C05" w:rsidP="00630C05">
            <w:pPr>
              <w:rPr>
                <w:ins w:id="2709" w:author="Javier Kachuka" w:date="2019-11-06T10:14:00Z"/>
                <w:rFonts w:cs="Arial"/>
                <w:sz w:val="24"/>
                <w:szCs w:val="24"/>
                <w:lang w:val="es-ES"/>
              </w:rPr>
            </w:pPr>
            <w:ins w:id="2710" w:author="Javier Kachuka" w:date="2019-11-06T10:15:00Z">
              <w:r w:rsidRPr="00EC5FEE">
                <w:rPr>
                  <w:rFonts w:cs="Arial"/>
                  <w:sz w:val="24"/>
                  <w:szCs w:val="24"/>
                  <w:lang w:val="es-ES"/>
                </w:rPr>
                <w:t>RF3.3</w:t>
              </w:r>
            </w:ins>
          </w:p>
        </w:tc>
      </w:tr>
      <w:tr w:rsidR="00630C05" w:rsidRPr="00A51454" w14:paraId="7BD704BA" w14:textId="77777777" w:rsidTr="00DA4A60">
        <w:trPr>
          <w:ins w:id="2711" w:author="Javier Kachuka" w:date="2019-11-06T10:14:00Z"/>
        </w:trPr>
        <w:tc>
          <w:tcPr>
            <w:tcW w:w="2122" w:type="dxa"/>
            <w:shd w:val="clear" w:color="auto" w:fill="9CC2E5" w:themeFill="accent1" w:themeFillTint="99"/>
          </w:tcPr>
          <w:p w14:paraId="77CBFB36" w14:textId="77777777" w:rsidR="00630C05" w:rsidRPr="00EC5FEE" w:rsidRDefault="00630C05" w:rsidP="00DA4A60">
            <w:pPr>
              <w:rPr>
                <w:ins w:id="2712" w:author="Javier Kachuka" w:date="2019-11-06T10:14:00Z"/>
                <w:rFonts w:cs="Arial"/>
                <w:b/>
                <w:sz w:val="24"/>
                <w:szCs w:val="24"/>
                <w:lang w:val="es-ES"/>
              </w:rPr>
            </w:pPr>
            <w:ins w:id="2713" w:author="Javier Kachuka" w:date="2019-11-06T10:14:00Z">
              <w:r w:rsidRPr="00EC5FEE">
                <w:rPr>
                  <w:rFonts w:cs="Arial"/>
                  <w:b/>
                  <w:sz w:val="24"/>
                  <w:szCs w:val="24"/>
                  <w:lang w:val="es-ES"/>
                </w:rPr>
                <w:lastRenderedPageBreak/>
                <w:t xml:space="preserve">Precondición </w:t>
              </w:r>
            </w:ins>
          </w:p>
        </w:tc>
        <w:tc>
          <w:tcPr>
            <w:tcW w:w="6706" w:type="dxa"/>
            <w:gridSpan w:val="2"/>
          </w:tcPr>
          <w:p w14:paraId="67712CF8" w14:textId="3A211B0E" w:rsidR="00630C05" w:rsidRPr="00EC5FEE" w:rsidRDefault="00630C05">
            <w:pPr>
              <w:rPr>
                <w:ins w:id="2714" w:author="Javier Kachuka" w:date="2019-11-06T10:14:00Z"/>
                <w:rFonts w:cs="Arial"/>
                <w:sz w:val="24"/>
                <w:szCs w:val="24"/>
                <w:lang w:val="es-ES"/>
              </w:rPr>
            </w:pPr>
            <w:ins w:id="2715" w:author="Javier Kachuka" w:date="2019-11-06T10:14:00Z">
              <w:r>
                <w:rPr>
                  <w:rFonts w:cs="Arial"/>
                  <w:sz w:val="24"/>
                  <w:szCs w:val="24"/>
                  <w:lang w:val="es-ES"/>
                </w:rPr>
                <w:t>Debe existir un</w:t>
              </w:r>
            </w:ins>
            <w:ins w:id="2716" w:author="Javier Kachuka" w:date="2019-11-06T10:15:00Z">
              <w:r>
                <w:rPr>
                  <w:rFonts w:cs="Arial"/>
                  <w:sz w:val="24"/>
                  <w:szCs w:val="24"/>
                  <w:lang w:val="es-ES"/>
                </w:rPr>
                <w:t xml:space="preserve"> producto</w:t>
              </w:r>
            </w:ins>
            <w:ins w:id="2717" w:author="Javier Kachuka" w:date="2019-11-06T10:14:00Z">
              <w:r>
                <w:rPr>
                  <w:rFonts w:cs="Arial"/>
                  <w:sz w:val="24"/>
                  <w:szCs w:val="24"/>
                  <w:lang w:val="es-ES"/>
                </w:rPr>
                <w:t>.</w:t>
              </w:r>
            </w:ins>
          </w:p>
        </w:tc>
      </w:tr>
      <w:tr w:rsidR="00630C05" w:rsidRPr="00576F7E" w14:paraId="3269BFFD" w14:textId="77777777" w:rsidTr="00DA4A60">
        <w:trPr>
          <w:ins w:id="2718" w:author="Javier Kachuka" w:date="2019-11-06T10:14:00Z"/>
        </w:trPr>
        <w:tc>
          <w:tcPr>
            <w:tcW w:w="2122" w:type="dxa"/>
            <w:shd w:val="clear" w:color="auto" w:fill="9CC2E5" w:themeFill="accent1" w:themeFillTint="99"/>
          </w:tcPr>
          <w:p w14:paraId="02DD3D39" w14:textId="77777777" w:rsidR="00630C05" w:rsidRPr="00EC5FEE" w:rsidRDefault="00630C05" w:rsidP="00DA4A60">
            <w:pPr>
              <w:rPr>
                <w:ins w:id="2719" w:author="Javier Kachuka" w:date="2019-11-06T10:14:00Z"/>
                <w:rFonts w:cs="Arial"/>
                <w:b/>
                <w:sz w:val="24"/>
                <w:szCs w:val="24"/>
                <w:lang w:val="es-ES"/>
              </w:rPr>
            </w:pPr>
            <w:ins w:id="2720" w:author="Javier Kachuka" w:date="2019-11-06T10:14:00Z">
              <w:r w:rsidRPr="00EC5FEE">
                <w:rPr>
                  <w:rFonts w:cs="Arial"/>
                  <w:b/>
                  <w:sz w:val="24"/>
                  <w:szCs w:val="24"/>
                  <w:lang w:val="es-ES"/>
                </w:rPr>
                <w:t xml:space="preserve">Poscondición </w:t>
              </w:r>
            </w:ins>
          </w:p>
        </w:tc>
        <w:tc>
          <w:tcPr>
            <w:tcW w:w="6706" w:type="dxa"/>
            <w:gridSpan w:val="2"/>
          </w:tcPr>
          <w:p w14:paraId="7C826BAD" w14:textId="7E35EF12" w:rsidR="00630C05" w:rsidRPr="003003BF" w:rsidRDefault="00630C05">
            <w:pPr>
              <w:rPr>
                <w:ins w:id="2721" w:author="Javier Kachuka" w:date="2019-11-06T10:14:00Z"/>
                <w:rFonts w:cs="Arial"/>
                <w:sz w:val="24"/>
                <w:szCs w:val="24"/>
                <w:lang w:val="es-ES"/>
              </w:rPr>
            </w:pPr>
            <w:ins w:id="2722" w:author="Javier Kachuka" w:date="2019-11-06T10:14:00Z">
              <w:r>
                <w:rPr>
                  <w:rFonts w:cs="Arial"/>
                  <w:sz w:val="24"/>
                  <w:szCs w:val="24"/>
                  <w:lang w:val="es-ES"/>
                </w:rPr>
                <w:t xml:space="preserve">Se eliminó un </w:t>
              </w:r>
            </w:ins>
            <w:ins w:id="2723" w:author="Javier Kachuka" w:date="2019-11-06T10:15:00Z">
              <w:r>
                <w:rPr>
                  <w:rFonts w:cs="Arial"/>
                  <w:sz w:val="24"/>
                  <w:szCs w:val="24"/>
                  <w:lang w:val="es-ES"/>
                </w:rPr>
                <w:t>producto</w:t>
              </w:r>
            </w:ins>
            <w:ins w:id="2724" w:author="Javier Kachuka" w:date="2019-11-06T10:14:00Z">
              <w:r>
                <w:rPr>
                  <w:rFonts w:cs="Arial"/>
                  <w:sz w:val="24"/>
                  <w:szCs w:val="24"/>
                  <w:lang w:val="es-ES"/>
                </w:rPr>
                <w:t xml:space="preserve"> del sistema.</w:t>
              </w:r>
            </w:ins>
          </w:p>
        </w:tc>
      </w:tr>
      <w:tr w:rsidR="00630C05" w:rsidRPr="00EC5FEE" w14:paraId="2E6B1BDA" w14:textId="77777777" w:rsidTr="00DA4A60">
        <w:trPr>
          <w:ins w:id="2725" w:author="Javier Kachuka" w:date="2019-11-06T10:14:00Z"/>
        </w:trPr>
        <w:tc>
          <w:tcPr>
            <w:tcW w:w="8828" w:type="dxa"/>
            <w:gridSpan w:val="3"/>
            <w:shd w:val="clear" w:color="auto" w:fill="9CC2E5" w:themeFill="accent1" w:themeFillTint="99"/>
          </w:tcPr>
          <w:p w14:paraId="1DF72C4C" w14:textId="77777777" w:rsidR="00630C05" w:rsidRPr="00EC5FEE" w:rsidRDefault="00630C05" w:rsidP="00DA4A60">
            <w:pPr>
              <w:jc w:val="center"/>
              <w:rPr>
                <w:ins w:id="2726" w:author="Javier Kachuka" w:date="2019-11-06T10:14:00Z"/>
                <w:rFonts w:cs="Arial"/>
                <w:b/>
                <w:sz w:val="24"/>
                <w:szCs w:val="24"/>
                <w:lang w:val="es-ES"/>
              </w:rPr>
            </w:pPr>
            <w:ins w:id="2727" w:author="Javier Kachuka" w:date="2019-11-06T10:14:00Z">
              <w:r w:rsidRPr="00EC5FEE">
                <w:rPr>
                  <w:rFonts w:cs="Arial"/>
                  <w:b/>
                  <w:sz w:val="24"/>
                  <w:szCs w:val="24"/>
                  <w:lang w:val="es-ES"/>
                </w:rPr>
                <w:t>Curso Típico de Eventos</w:t>
              </w:r>
            </w:ins>
          </w:p>
        </w:tc>
      </w:tr>
      <w:tr w:rsidR="00630C05" w:rsidRPr="00576F7E" w14:paraId="2A3072C1" w14:textId="77777777" w:rsidTr="00DA4A60">
        <w:trPr>
          <w:ins w:id="2728" w:author="Javier Kachuka" w:date="2019-11-06T10:14:00Z"/>
        </w:trPr>
        <w:tc>
          <w:tcPr>
            <w:tcW w:w="4414" w:type="dxa"/>
            <w:gridSpan w:val="2"/>
          </w:tcPr>
          <w:p w14:paraId="5E185588" w14:textId="03867370" w:rsidR="00630C05" w:rsidRPr="00A51454" w:rsidRDefault="00630C05">
            <w:pPr>
              <w:pStyle w:val="Prrafodelista"/>
              <w:numPr>
                <w:ilvl w:val="0"/>
                <w:numId w:val="44"/>
              </w:numPr>
              <w:jc w:val="both"/>
              <w:rPr>
                <w:ins w:id="2729" w:author="Javier Kachuka" w:date="2019-11-06T10:14:00Z"/>
                <w:rFonts w:cs="Arial"/>
                <w:sz w:val="24"/>
                <w:szCs w:val="24"/>
                <w:lang w:val="es-ES"/>
              </w:rPr>
            </w:pPr>
            <w:ins w:id="2730" w:author="Javier Kachuka" w:date="2019-11-06T10:14:00Z">
              <w:r w:rsidRPr="00A51454">
                <w:rPr>
                  <w:rFonts w:cs="Arial"/>
                  <w:sz w:val="24"/>
                  <w:szCs w:val="24"/>
                  <w:lang w:val="es-ES"/>
                </w:rPr>
                <w:t xml:space="preserve">El caso de uso comienza cuando el administrador </w:t>
              </w:r>
              <w:r>
                <w:rPr>
                  <w:rFonts w:cs="Arial"/>
                  <w:sz w:val="24"/>
                  <w:szCs w:val="24"/>
                  <w:lang w:val="es-ES"/>
                </w:rPr>
                <w:t>solicita eliminar un</w:t>
              </w:r>
            </w:ins>
            <w:ins w:id="2731" w:author="Javier Kachuka" w:date="2019-11-06T10:15:00Z">
              <w:r>
                <w:rPr>
                  <w:rFonts w:cs="Arial"/>
                  <w:sz w:val="24"/>
                  <w:szCs w:val="24"/>
                  <w:lang w:val="es-ES"/>
                </w:rPr>
                <w:t xml:space="preserve"> producto</w:t>
              </w:r>
            </w:ins>
            <w:ins w:id="2732" w:author="Javier Kachuka" w:date="2019-11-06T10:14:00Z">
              <w:r>
                <w:rPr>
                  <w:rFonts w:cs="Arial"/>
                  <w:sz w:val="24"/>
                  <w:szCs w:val="24"/>
                  <w:lang w:val="es-ES"/>
                </w:rPr>
                <w:t>.</w:t>
              </w:r>
            </w:ins>
          </w:p>
        </w:tc>
        <w:tc>
          <w:tcPr>
            <w:tcW w:w="4414" w:type="dxa"/>
          </w:tcPr>
          <w:p w14:paraId="66962C5A" w14:textId="77777777" w:rsidR="00630C05" w:rsidRPr="00EC5FEE" w:rsidRDefault="00630C05" w:rsidP="00DA4A60">
            <w:pPr>
              <w:jc w:val="both"/>
              <w:rPr>
                <w:ins w:id="2733" w:author="Javier Kachuka" w:date="2019-11-06T10:14:00Z"/>
                <w:rFonts w:cs="Arial"/>
                <w:sz w:val="24"/>
                <w:szCs w:val="24"/>
                <w:lang w:val="es-ES"/>
              </w:rPr>
            </w:pPr>
          </w:p>
        </w:tc>
      </w:tr>
      <w:tr w:rsidR="00630C05" w:rsidRPr="00576F7E" w14:paraId="29D162FB" w14:textId="77777777" w:rsidTr="00DA4A60">
        <w:trPr>
          <w:ins w:id="2734" w:author="Javier Kachuka" w:date="2019-11-06T10:15:00Z"/>
        </w:trPr>
        <w:tc>
          <w:tcPr>
            <w:tcW w:w="4414" w:type="dxa"/>
            <w:gridSpan w:val="2"/>
          </w:tcPr>
          <w:p w14:paraId="601FB01C" w14:textId="77777777" w:rsidR="00630C05" w:rsidRPr="00630C05" w:rsidRDefault="00630C05">
            <w:pPr>
              <w:jc w:val="both"/>
              <w:rPr>
                <w:ins w:id="2735" w:author="Javier Kachuka" w:date="2019-11-06T10:15:00Z"/>
                <w:rFonts w:cs="Arial"/>
                <w:sz w:val="24"/>
                <w:szCs w:val="24"/>
                <w:lang w:val="es-ES"/>
                <w:rPrChange w:id="2736" w:author="Javier Kachuka" w:date="2019-11-06T10:15:00Z">
                  <w:rPr>
                    <w:ins w:id="2737" w:author="Javier Kachuka" w:date="2019-11-06T10:15:00Z"/>
                    <w:lang w:val="es-ES"/>
                  </w:rPr>
                </w:rPrChange>
              </w:rPr>
              <w:pPrChange w:id="2738" w:author="Javier Kachuka" w:date="2019-11-06T10:15:00Z">
                <w:pPr>
                  <w:pStyle w:val="Prrafodelista"/>
                  <w:numPr>
                    <w:numId w:val="44"/>
                  </w:numPr>
                  <w:ind w:hanging="360"/>
                  <w:jc w:val="both"/>
                </w:pPr>
              </w:pPrChange>
            </w:pPr>
          </w:p>
        </w:tc>
        <w:tc>
          <w:tcPr>
            <w:tcW w:w="4414" w:type="dxa"/>
          </w:tcPr>
          <w:p w14:paraId="3AB41689" w14:textId="311C8668" w:rsidR="00630C05" w:rsidRPr="00630C05" w:rsidRDefault="00630C05">
            <w:pPr>
              <w:pStyle w:val="Prrafodelista"/>
              <w:numPr>
                <w:ilvl w:val="0"/>
                <w:numId w:val="44"/>
              </w:numPr>
              <w:jc w:val="both"/>
              <w:rPr>
                <w:ins w:id="2739" w:author="Javier Kachuka" w:date="2019-11-06T10:15:00Z"/>
                <w:rFonts w:cs="Arial"/>
                <w:sz w:val="24"/>
                <w:szCs w:val="24"/>
                <w:lang w:val="es-ES"/>
                <w:rPrChange w:id="2740" w:author="Javier Kachuka" w:date="2019-11-06T10:15:00Z">
                  <w:rPr>
                    <w:ins w:id="2741" w:author="Javier Kachuka" w:date="2019-11-06T10:15:00Z"/>
                    <w:lang w:val="es-ES"/>
                  </w:rPr>
                </w:rPrChange>
              </w:rPr>
              <w:pPrChange w:id="2742" w:author="Javier Kachuka" w:date="2019-11-06T10:15:00Z">
                <w:pPr>
                  <w:jc w:val="both"/>
                </w:pPr>
              </w:pPrChange>
            </w:pPr>
            <w:ins w:id="2743" w:author="Javier Kachuka" w:date="2019-11-06T10:15:00Z">
              <w:r>
                <w:rPr>
                  <w:rFonts w:cs="Arial"/>
                  <w:sz w:val="24"/>
                  <w:szCs w:val="24"/>
                  <w:lang w:val="es-ES"/>
                </w:rPr>
                <w:t xml:space="preserve">El sistema verifica que el producto no este asociado a </w:t>
              </w:r>
            </w:ins>
            <w:ins w:id="2744" w:author="Javier Kachuka" w:date="2019-11-06T10:16:00Z">
              <w:r>
                <w:rPr>
                  <w:rFonts w:cs="Arial"/>
                  <w:sz w:val="24"/>
                  <w:szCs w:val="24"/>
                  <w:lang w:val="es-ES"/>
                </w:rPr>
                <w:t>algún</w:t>
              </w:r>
            </w:ins>
            <w:ins w:id="2745" w:author="Javier Kachuka" w:date="2019-11-06T10:15:00Z">
              <w:r>
                <w:rPr>
                  <w:rFonts w:cs="Arial"/>
                  <w:sz w:val="24"/>
                  <w:szCs w:val="24"/>
                  <w:lang w:val="es-ES"/>
                </w:rPr>
                <w:t xml:space="preserve"> </w:t>
              </w:r>
            </w:ins>
            <w:ins w:id="2746" w:author="Javier Kachuka" w:date="2019-11-06T10:16:00Z">
              <w:r>
                <w:rPr>
                  <w:rFonts w:cs="Arial"/>
                  <w:sz w:val="24"/>
                  <w:szCs w:val="24"/>
                  <w:lang w:val="es-ES"/>
                </w:rPr>
                <w:t>movimiento.</w:t>
              </w:r>
            </w:ins>
          </w:p>
        </w:tc>
      </w:tr>
      <w:tr w:rsidR="00630C05" w:rsidRPr="00576F7E" w14:paraId="66B39777" w14:textId="77777777" w:rsidTr="00DA4A60">
        <w:trPr>
          <w:ins w:id="2747" w:author="Javier Kachuka" w:date="2019-11-06T10:14:00Z"/>
        </w:trPr>
        <w:tc>
          <w:tcPr>
            <w:tcW w:w="4414" w:type="dxa"/>
            <w:gridSpan w:val="2"/>
          </w:tcPr>
          <w:p w14:paraId="1FAF2BD5" w14:textId="77777777" w:rsidR="00630C05" w:rsidRPr="009F649C" w:rsidRDefault="00630C05" w:rsidP="00DA4A60">
            <w:pPr>
              <w:jc w:val="both"/>
              <w:rPr>
                <w:ins w:id="2748" w:author="Javier Kachuka" w:date="2019-11-06T10:14:00Z"/>
                <w:rFonts w:cs="Arial"/>
                <w:sz w:val="24"/>
                <w:szCs w:val="24"/>
                <w:lang w:val="es-ES"/>
              </w:rPr>
            </w:pPr>
          </w:p>
        </w:tc>
        <w:tc>
          <w:tcPr>
            <w:tcW w:w="4414" w:type="dxa"/>
          </w:tcPr>
          <w:p w14:paraId="1E315C6E" w14:textId="777BCB24" w:rsidR="00630C05" w:rsidRPr="009F649C" w:rsidRDefault="00630C05">
            <w:pPr>
              <w:pStyle w:val="Prrafodelista"/>
              <w:numPr>
                <w:ilvl w:val="0"/>
                <w:numId w:val="44"/>
              </w:numPr>
              <w:jc w:val="both"/>
              <w:rPr>
                <w:ins w:id="2749" w:author="Javier Kachuka" w:date="2019-11-06T10:14:00Z"/>
                <w:rFonts w:cs="Arial"/>
                <w:sz w:val="24"/>
                <w:szCs w:val="24"/>
                <w:lang w:val="es-ES"/>
              </w:rPr>
            </w:pPr>
            <w:ins w:id="2750" w:author="Javier Kachuka" w:date="2019-11-06T10:14:00Z">
              <w:r>
                <w:rPr>
                  <w:rFonts w:cs="Arial"/>
                  <w:sz w:val="24"/>
                  <w:szCs w:val="24"/>
                  <w:lang w:val="es-ES"/>
                </w:rPr>
                <w:t>El sistema elimina el</w:t>
              </w:r>
            </w:ins>
            <w:ins w:id="2751" w:author="Javier Kachuka" w:date="2019-11-06T10:17:00Z">
              <w:r>
                <w:rPr>
                  <w:rFonts w:cs="Arial"/>
                  <w:sz w:val="24"/>
                  <w:szCs w:val="24"/>
                  <w:lang w:val="es-ES"/>
                </w:rPr>
                <w:t xml:space="preserve"> producto</w:t>
              </w:r>
            </w:ins>
            <w:ins w:id="2752" w:author="Javier Kachuka" w:date="2019-11-06T10:14:00Z">
              <w:r>
                <w:rPr>
                  <w:rFonts w:cs="Arial"/>
                  <w:sz w:val="24"/>
                  <w:szCs w:val="24"/>
                  <w:lang w:val="es-ES"/>
                </w:rPr>
                <w:t xml:space="preserve"> y finaliza el caso de uso.</w:t>
              </w:r>
            </w:ins>
          </w:p>
        </w:tc>
      </w:tr>
      <w:tr w:rsidR="00630C05" w:rsidRPr="00EC5FEE" w14:paraId="66975B9B" w14:textId="77777777" w:rsidTr="00DA4A60">
        <w:trPr>
          <w:ins w:id="2753" w:author="Javier Kachuka" w:date="2019-11-06T10:14:00Z"/>
        </w:trPr>
        <w:tc>
          <w:tcPr>
            <w:tcW w:w="8828" w:type="dxa"/>
            <w:gridSpan w:val="3"/>
            <w:shd w:val="clear" w:color="auto" w:fill="9CC2E5" w:themeFill="accent1" w:themeFillTint="99"/>
          </w:tcPr>
          <w:p w14:paraId="12C69037" w14:textId="77777777" w:rsidR="00630C05" w:rsidRPr="00EC5FEE" w:rsidRDefault="00630C05" w:rsidP="00DA4A60">
            <w:pPr>
              <w:jc w:val="center"/>
              <w:rPr>
                <w:ins w:id="2754" w:author="Javier Kachuka" w:date="2019-11-06T10:14:00Z"/>
                <w:rFonts w:cs="Arial"/>
                <w:sz w:val="24"/>
                <w:szCs w:val="24"/>
                <w:lang w:val="es-ES"/>
              </w:rPr>
            </w:pPr>
            <w:ins w:id="2755" w:author="Javier Kachuka" w:date="2019-11-06T10:14:00Z">
              <w:r>
                <w:rPr>
                  <w:rFonts w:cs="Arial"/>
                  <w:b/>
                  <w:sz w:val="24"/>
                  <w:szCs w:val="24"/>
                  <w:lang w:val="es-ES"/>
                </w:rPr>
                <w:t>C</w:t>
              </w:r>
              <w:r w:rsidRPr="00EC5FEE">
                <w:rPr>
                  <w:rFonts w:cs="Arial"/>
                  <w:b/>
                  <w:sz w:val="24"/>
                  <w:szCs w:val="24"/>
                  <w:lang w:val="es-ES"/>
                </w:rPr>
                <w:t>urso Alternativo de Eventos</w:t>
              </w:r>
            </w:ins>
          </w:p>
        </w:tc>
      </w:tr>
      <w:tr w:rsidR="00630C05" w:rsidRPr="00576F7E" w14:paraId="70BD41A6" w14:textId="77777777" w:rsidTr="00DA4A60">
        <w:trPr>
          <w:ins w:id="2756" w:author="Javier Kachuka" w:date="2019-11-06T10:14:00Z"/>
        </w:trPr>
        <w:tc>
          <w:tcPr>
            <w:tcW w:w="4414" w:type="dxa"/>
            <w:gridSpan w:val="2"/>
          </w:tcPr>
          <w:p w14:paraId="57A22A0A" w14:textId="77777777" w:rsidR="00630C05" w:rsidRPr="00EC5FEE" w:rsidRDefault="00630C05" w:rsidP="00DA4A60">
            <w:pPr>
              <w:jc w:val="center"/>
              <w:rPr>
                <w:ins w:id="2757" w:author="Javier Kachuka" w:date="2019-11-06T10:14:00Z"/>
                <w:rFonts w:cs="Arial"/>
                <w:b/>
                <w:sz w:val="24"/>
                <w:szCs w:val="24"/>
                <w:lang w:val="es-ES"/>
              </w:rPr>
            </w:pPr>
          </w:p>
        </w:tc>
        <w:tc>
          <w:tcPr>
            <w:tcW w:w="4414" w:type="dxa"/>
          </w:tcPr>
          <w:p w14:paraId="0333AE95" w14:textId="303AF997" w:rsidR="00630C05" w:rsidRPr="00EC5FEE" w:rsidRDefault="00630C05">
            <w:pPr>
              <w:jc w:val="both"/>
              <w:rPr>
                <w:ins w:id="2758" w:author="Javier Kachuka" w:date="2019-11-06T10:14:00Z"/>
                <w:rFonts w:cs="Arial"/>
                <w:sz w:val="24"/>
                <w:szCs w:val="24"/>
                <w:lang w:val="es-ES"/>
              </w:rPr>
            </w:pPr>
            <w:ins w:id="2759" w:author="Javier Kachuka" w:date="2019-11-06T10:16:00Z">
              <w:r>
                <w:rPr>
                  <w:rFonts w:cs="Arial"/>
                  <w:sz w:val="24"/>
                  <w:szCs w:val="24"/>
                  <w:lang w:val="es-ES"/>
                </w:rPr>
                <w:t>2.1 Si el producto fue o está siendo utilizado, el sistema cancela la operación y finaliza el caso de uso.</w:t>
              </w:r>
            </w:ins>
          </w:p>
        </w:tc>
      </w:tr>
    </w:tbl>
    <w:p w14:paraId="351D2B72" w14:textId="77777777" w:rsidR="00630C05" w:rsidRDefault="00630C05" w:rsidP="00431D6D">
      <w:pPr>
        <w:rPr>
          <w:ins w:id="2760" w:author="Javier Kachuka" w:date="2019-11-06T09:47:00Z"/>
          <w:lang w:val="es-ES"/>
        </w:rPr>
      </w:pPr>
    </w:p>
    <w:tbl>
      <w:tblPr>
        <w:tblStyle w:val="Tablaconcuadrcula"/>
        <w:tblW w:w="0" w:type="auto"/>
        <w:tblLook w:val="04A0" w:firstRow="1" w:lastRow="0" w:firstColumn="1" w:lastColumn="0" w:noHBand="0" w:noVBand="1"/>
      </w:tblPr>
      <w:tblGrid>
        <w:gridCol w:w="2122"/>
        <w:gridCol w:w="2292"/>
        <w:gridCol w:w="4414"/>
      </w:tblGrid>
      <w:tr w:rsidR="00DA4A60" w:rsidRPr="00576F7E" w14:paraId="200DA8D5" w14:textId="77777777" w:rsidTr="00DA4A60">
        <w:trPr>
          <w:ins w:id="2761" w:author="Javier Kachuka" w:date="2019-11-06T10:17:00Z"/>
        </w:trPr>
        <w:tc>
          <w:tcPr>
            <w:tcW w:w="2122" w:type="dxa"/>
            <w:shd w:val="clear" w:color="auto" w:fill="9CC2E5" w:themeFill="accent1" w:themeFillTint="99"/>
          </w:tcPr>
          <w:p w14:paraId="22183CC3" w14:textId="38D8928F" w:rsidR="00DA4A60" w:rsidRPr="00EC5FEE" w:rsidRDefault="00DA4A60" w:rsidP="00DA4A60">
            <w:pPr>
              <w:rPr>
                <w:ins w:id="2762" w:author="Javier Kachuka" w:date="2019-11-06T10:17:00Z"/>
                <w:rFonts w:cs="Arial"/>
                <w:b/>
                <w:sz w:val="24"/>
                <w:szCs w:val="24"/>
                <w:lang w:val="es-ES"/>
              </w:rPr>
            </w:pPr>
            <w:ins w:id="2763" w:author="Javier Kachuka" w:date="2019-11-06T10:18:00Z">
              <w:r w:rsidRPr="00EC5FEE">
                <w:rPr>
                  <w:rFonts w:cs="Arial"/>
                  <w:b/>
                  <w:sz w:val="24"/>
                  <w:szCs w:val="24"/>
                  <w:lang w:val="es-ES"/>
                </w:rPr>
                <w:t>Caso de uso</w:t>
              </w:r>
            </w:ins>
          </w:p>
        </w:tc>
        <w:tc>
          <w:tcPr>
            <w:tcW w:w="6706" w:type="dxa"/>
            <w:gridSpan w:val="2"/>
          </w:tcPr>
          <w:p w14:paraId="16DFBACB" w14:textId="586C0B4F" w:rsidR="00DA4A60" w:rsidRPr="00EC5FEE" w:rsidRDefault="00DA4A60" w:rsidP="00DA4A60">
            <w:pPr>
              <w:rPr>
                <w:ins w:id="2764" w:author="Javier Kachuka" w:date="2019-11-06T10:17:00Z"/>
                <w:rFonts w:cs="Arial"/>
                <w:sz w:val="24"/>
                <w:szCs w:val="24"/>
                <w:lang w:val="es-ES"/>
              </w:rPr>
            </w:pPr>
            <w:ins w:id="2765" w:author="Javier Kachuka" w:date="2019-11-06T10:18:00Z">
              <w:r>
                <w:rPr>
                  <w:rFonts w:cs="Arial"/>
                  <w:sz w:val="24"/>
                  <w:szCs w:val="24"/>
                  <w:lang w:val="es-ES"/>
                </w:rPr>
                <w:t>Registrar Rubro (ABM de Rubro)</w:t>
              </w:r>
            </w:ins>
          </w:p>
        </w:tc>
      </w:tr>
      <w:tr w:rsidR="00DA4A60" w:rsidRPr="00A51454" w14:paraId="757E2300" w14:textId="77777777" w:rsidTr="00DA4A60">
        <w:trPr>
          <w:ins w:id="2766" w:author="Javier Kachuka" w:date="2019-11-06T10:17:00Z"/>
        </w:trPr>
        <w:tc>
          <w:tcPr>
            <w:tcW w:w="2122" w:type="dxa"/>
            <w:shd w:val="clear" w:color="auto" w:fill="9CC2E5" w:themeFill="accent1" w:themeFillTint="99"/>
          </w:tcPr>
          <w:p w14:paraId="4712B7DD" w14:textId="0291D9CB" w:rsidR="00DA4A60" w:rsidRPr="00EC5FEE" w:rsidRDefault="00DA4A60" w:rsidP="00DA4A60">
            <w:pPr>
              <w:rPr>
                <w:ins w:id="2767" w:author="Javier Kachuka" w:date="2019-11-06T10:17:00Z"/>
                <w:rFonts w:cs="Arial"/>
                <w:b/>
                <w:sz w:val="24"/>
                <w:szCs w:val="24"/>
                <w:lang w:val="es-ES"/>
              </w:rPr>
            </w:pPr>
            <w:ins w:id="2768" w:author="Javier Kachuka" w:date="2019-11-06T10:18:00Z">
              <w:r w:rsidRPr="00EC5FEE">
                <w:rPr>
                  <w:rFonts w:cs="Arial"/>
                  <w:b/>
                  <w:sz w:val="24"/>
                  <w:szCs w:val="24"/>
                  <w:lang w:val="es-ES"/>
                </w:rPr>
                <w:t>Actor</w:t>
              </w:r>
            </w:ins>
          </w:p>
        </w:tc>
        <w:tc>
          <w:tcPr>
            <w:tcW w:w="6706" w:type="dxa"/>
            <w:gridSpan w:val="2"/>
          </w:tcPr>
          <w:p w14:paraId="342473E0" w14:textId="3CF0CD71" w:rsidR="00DA4A60" w:rsidRPr="00EC5FEE" w:rsidRDefault="00DA4A60" w:rsidP="00DA4A60">
            <w:pPr>
              <w:rPr>
                <w:ins w:id="2769" w:author="Javier Kachuka" w:date="2019-11-06T10:17:00Z"/>
                <w:rFonts w:cs="Arial"/>
                <w:sz w:val="24"/>
                <w:szCs w:val="24"/>
                <w:lang w:val="es-ES"/>
              </w:rPr>
            </w:pPr>
            <w:ins w:id="2770" w:author="Javier Kachuka" w:date="2019-11-06T10:18:00Z">
              <w:r>
                <w:rPr>
                  <w:rFonts w:cs="Arial"/>
                  <w:sz w:val="24"/>
                  <w:szCs w:val="24"/>
                  <w:lang w:val="es-ES"/>
                </w:rPr>
                <w:t>Administrador</w:t>
              </w:r>
            </w:ins>
          </w:p>
        </w:tc>
      </w:tr>
      <w:tr w:rsidR="00DA4A60" w:rsidRPr="00576F7E" w14:paraId="12B37564" w14:textId="77777777" w:rsidTr="00DA4A60">
        <w:trPr>
          <w:ins w:id="2771" w:author="Javier Kachuka" w:date="2019-11-06T10:17:00Z"/>
        </w:trPr>
        <w:tc>
          <w:tcPr>
            <w:tcW w:w="2122" w:type="dxa"/>
            <w:shd w:val="clear" w:color="auto" w:fill="9CC2E5" w:themeFill="accent1" w:themeFillTint="99"/>
          </w:tcPr>
          <w:p w14:paraId="0311B3E9" w14:textId="70B0C0D0" w:rsidR="00DA4A60" w:rsidRPr="00EC5FEE" w:rsidRDefault="00DA4A60" w:rsidP="00DA4A60">
            <w:pPr>
              <w:rPr>
                <w:ins w:id="2772" w:author="Javier Kachuka" w:date="2019-11-06T10:17:00Z"/>
                <w:rFonts w:cs="Arial"/>
                <w:b/>
                <w:sz w:val="24"/>
                <w:szCs w:val="24"/>
                <w:lang w:val="es-ES"/>
              </w:rPr>
            </w:pPr>
            <w:ins w:id="2773" w:author="Javier Kachuka" w:date="2019-11-06T10:18:00Z">
              <w:r w:rsidRPr="00EC5FEE">
                <w:rPr>
                  <w:rFonts w:cs="Arial"/>
                  <w:b/>
                  <w:sz w:val="24"/>
                  <w:szCs w:val="24"/>
                  <w:lang w:val="es-ES"/>
                </w:rPr>
                <w:t xml:space="preserve">Descripción </w:t>
              </w:r>
            </w:ins>
          </w:p>
        </w:tc>
        <w:tc>
          <w:tcPr>
            <w:tcW w:w="6706" w:type="dxa"/>
            <w:gridSpan w:val="2"/>
          </w:tcPr>
          <w:p w14:paraId="592F9D54" w14:textId="2B15757E" w:rsidR="00DA4A60" w:rsidRPr="00EC5FEE" w:rsidRDefault="00DA4A60" w:rsidP="00DA4A60">
            <w:pPr>
              <w:rPr>
                <w:ins w:id="2774" w:author="Javier Kachuka" w:date="2019-11-06T10:17:00Z"/>
                <w:rFonts w:cs="Arial"/>
                <w:sz w:val="24"/>
                <w:szCs w:val="24"/>
                <w:lang w:val="es-ES"/>
              </w:rPr>
            </w:pPr>
            <w:ins w:id="2775" w:author="Javier Kachuka" w:date="2019-11-06T10:18:00Z">
              <w:r w:rsidRPr="00EC5FEE">
                <w:rPr>
                  <w:rFonts w:cs="Arial"/>
                  <w:sz w:val="24"/>
                  <w:szCs w:val="24"/>
                  <w:lang w:val="es-ES"/>
                </w:rPr>
                <w:t xml:space="preserve">El </w:t>
              </w:r>
              <w:r>
                <w:rPr>
                  <w:rFonts w:cs="Arial"/>
                  <w:sz w:val="24"/>
                  <w:szCs w:val="24"/>
                  <w:lang w:val="es-ES"/>
                </w:rPr>
                <w:t>administrador</w:t>
              </w:r>
              <w:r w:rsidRPr="00EC5FEE">
                <w:rPr>
                  <w:rFonts w:cs="Arial"/>
                  <w:sz w:val="24"/>
                  <w:szCs w:val="24"/>
                  <w:lang w:val="es-ES"/>
                </w:rPr>
                <w:t xml:space="preserve"> </w:t>
              </w:r>
              <w:r>
                <w:rPr>
                  <w:rFonts w:cs="Arial"/>
                  <w:sz w:val="24"/>
                  <w:szCs w:val="24"/>
                  <w:lang w:val="es-ES"/>
                </w:rPr>
                <w:t>crea un nuevo rubro al que pertenecerán varios productos</w:t>
              </w:r>
            </w:ins>
          </w:p>
        </w:tc>
      </w:tr>
      <w:tr w:rsidR="00DA4A60" w:rsidRPr="00EC5FEE" w14:paraId="44231411" w14:textId="77777777" w:rsidTr="00DA4A60">
        <w:trPr>
          <w:ins w:id="2776" w:author="Javier Kachuka" w:date="2019-11-06T10:17:00Z"/>
        </w:trPr>
        <w:tc>
          <w:tcPr>
            <w:tcW w:w="2122" w:type="dxa"/>
            <w:shd w:val="clear" w:color="auto" w:fill="9CC2E5" w:themeFill="accent1" w:themeFillTint="99"/>
          </w:tcPr>
          <w:p w14:paraId="09AB2797" w14:textId="1EF543BF" w:rsidR="00DA4A60" w:rsidRPr="00EC5FEE" w:rsidRDefault="00DA4A60" w:rsidP="00DA4A60">
            <w:pPr>
              <w:rPr>
                <w:ins w:id="2777" w:author="Javier Kachuka" w:date="2019-11-06T10:17:00Z"/>
                <w:rFonts w:cs="Arial"/>
                <w:b/>
                <w:sz w:val="24"/>
                <w:szCs w:val="24"/>
                <w:lang w:val="es-ES"/>
              </w:rPr>
            </w:pPr>
            <w:ins w:id="2778" w:author="Javier Kachuka" w:date="2019-11-06T10:18:00Z">
              <w:r w:rsidRPr="00EC5FEE">
                <w:rPr>
                  <w:rFonts w:cs="Arial"/>
                  <w:b/>
                  <w:sz w:val="24"/>
                  <w:szCs w:val="24"/>
                  <w:lang w:val="es-ES"/>
                </w:rPr>
                <w:t>Referencia Cruzada</w:t>
              </w:r>
            </w:ins>
          </w:p>
        </w:tc>
        <w:tc>
          <w:tcPr>
            <w:tcW w:w="6706" w:type="dxa"/>
            <w:gridSpan w:val="2"/>
          </w:tcPr>
          <w:p w14:paraId="061A906B" w14:textId="3D1C454A" w:rsidR="00DA4A60" w:rsidRPr="00EC5FEE" w:rsidRDefault="00DA4A60" w:rsidP="00DA4A60">
            <w:pPr>
              <w:rPr>
                <w:ins w:id="2779" w:author="Javier Kachuka" w:date="2019-11-06T10:17:00Z"/>
                <w:rFonts w:cs="Arial"/>
                <w:sz w:val="24"/>
                <w:szCs w:val="24"/>
                <w:lang w:val="es-ES"/>
              </w:rPr>
            </w:pPr>
            <w:ins w:id="2780" w:author="Javier Kachuka" w:date="2019-11-06T10:18:00Z">
              <w:r w:rsidRPr="00EC5FEE">
                <w:rPr>
                  <w:rFonts w:cs="Arial"/>
                  <w:sz w:val="24"/>
                  <w:szCs w:val="24"/>
                  <w:lang w:val="es-ES"/>
                </w:rPr>
                <w:t>RF</w:t>
              </w:r>
              <w:r>
                <w:rPr>
                  <w:rFonts w:cs="Arial"/>
                  <w:sz w:val="24"/>
                  <w:szCs w:val="24"/>
                  <w:lang w:val="es-ES"/>
                </w:rPr>
                <w:t>4.0</w:t>
              </w:r>
            </w:ins>
          </w:p>
        </w:tc>
      </w:tr>
      <w:tr w:rsidR="00DA4A60" w:rsidRPr="00A51454" w14:paraId="39914639" w14:textId="77777777" w:rsidTr="00DA4A60">
        <w:trPr>
          <w:ins w:id="2781" w:author="Javier Kachuka" w:date="2019-11-06T10:17:00Z"/>
        </w:trPr>
        <w:tc>
          <w:tcPr>
            <w:tcW w:w="2122" w:type="dxa"/>
            <w:shd w:val="clear" w:color="auto" w:fill="9CC2E5" w:themeFill="accent1" w:themeFillTint="99"/>
          </w:tcPr>
          <w:p w14:paraId="10C596B0" w14:textId="77777777" w:rsidR="00DA4A60" w:rsidRPr="00EC5FEE" w:rsidRDefault="00DA4A60" w:rsidP="00DA4A60">
            <w:pPr>
              <w:rPr>
                <w:ins w:id="2782" w:author="Javier Kachuka" w:date="2019-11-06T10:17:00Z"/>
                <w:rFonts w:cs="Arial"/>
                <w:b/>
                <w:sz w:val="24"/>
                <w:szCs w:val="24"/>
                <w:lang w:val="es-ES"/>
              </w:rPr>
            </w:pPr>
            <w:ins w:id="2783" w:author="Javier Kachuka" w:date="2019-11-06T10:17:00Z">
              <w:r w:rsidRPr="00EC5FEE">
                <w:rPr>
                  <w:rFonts w:cs="Arial"/>
                  <w:b/>
                  <w:sz w:val="24"/>
                  <w:szCs w:val="24"/>
                  <w:lang w:val="es-ES"/>
                </w:rPr>
                <w:t xml:space="preserve">Precondición </w:t>
              </w:r>
            </w:ins>
          </w:p>
        </w:tc>
        <w:tc>
          <w:tcPr>
            <w:tcW w:w="6706" w:type="dxa"/>
            <w:gridSpan w:val="2"/>
          </w:tcPr>
          <w:p w14:paraId="07328E7F" w14:textId="77777777" w:rsidR="00DA4A60" w:rsidRPr="00EC5FEE" w:rsidRDefault="00DA4A60" w:rsidP="00DA4A60">
            <w:pPr>
              <w:rPr>
                <w:ins w:id="2784" w:author="Javier Kachuka" w:date="2019-11-06T10:17:00Z"/>
                <w:rFonts w:cs="Arial"/>
                <w:sz w:val="24"/>
                <w:szCs w:val="24"/>
                <w:lang w:val="es-ES"/>
              </w:rPr>
            </w:pPr>
          </w:p>
        </w:tc>
      </w:tr>
      <w:tr w:rsidR="00DA4A60" w:rsidRPr="00576F7E" w14:paraId="28DDDCD9" w14:textId="77777777" w:rsidTr="00DA4A60">
        <w:trPr>
          <w:ins w:id="2785" w:author="Javier Kachuka" w:date="2019-11-06T10:17:00Z"/>
        </w:trPr>
        <w:tc>
          <w:tcPr>
            <w:tcW w:w="2122" w:type="dxa"/>
            <w:shd w:val="clear" w:color="auto" w:fill="9CC2E5" w:themeFill="accent1" w:themeFillTint="99"/>
          </w:tcPr>
          <w:p w14:paraId="153FD95E" w14:textId="77777777" w:rsidR="00DA4A60" w:rsidRPr="00EC5FEE" w:rsidRDefault="00DA4A60" w:rsidP="00DA4A60">
            <w:pPr>
              <w:rPr>
                <w:ins w:id="2786" w:author="Javier Kachuka" w:date="2019-11-06T10:17:00Z"/>
                <w:rFonts w:cs="Arial"/>
                <w:b/>
                <w:sz w:val="24"/>
                <w:szCs w:val="24"/>
                <w:lang w:val="es-ES"/>
              </w:rPr>
            </w:pPr>
            <w:ins w:id="2787" w:author="Javier Kachuka" w:date="2019-11-06T10:17:00Z">
              <w:r w:rsidRPr="00EC5FEE">
                <w:rPr>
                  <w:rFonts w:cs="Arial"/>
                  <w:b/>
                  <w:sz w:val="24"/>
                  <w:szCs w:val="24"/>
                  <w:lang w:val="es-ES"/>
                </w:rPr>
                <w:t xml:space="preserve">Poscondición </w:t>
              </w:r>
            </w:ins>
          </w:p>
        </w:tc>
        <w:tc>
          <w:tcPr>
            <w:tcW w:w="6706" w:type="dxa"/>
            <w:gridSpan w:val="2"/>
          </w:tcPr>
          <w:p w14:paraId="4D82AAC3" w14:textId="3ECDE7BB" w:rsidR="00DA4A60" w:rsidRPr="00CC2B8E" w:rsidRDefault="00DA4A60">
            <w:pPr>
              <w:rPr>
                <w:ins w:id="2788" w:author="Javier Kachuka" w:date="2019-11-06T10:17:00Z"/>
                <w:rFonts w:cs="Arial"/>
                <w:sz w:val="24"/>
                <w:szCs w:val="24"/>
                <w:lang w:val="es-ES"/>
              </w:rPr>
            </w:pPr>
            <w:ins w:id="2789" w:author="Javier Kachuka" w:date="2019-11-06T10:17:00Z">
              <w:r>
                <w:rPr>
                  <w:rFonts w:cs="Arial"/>
                  <w:sz w:val="24"/>
                  <w:szCs w:val="24"/>
                  <w:lang w:val="es-ES"/>
                </w:rPr>
                <w:t>Se registró un nuevo</w:t>
              </w:r>
            </w:ins>
            <w:ins w:id="2790" w:author="Javier Kachuka" w:date="2019-11-06T10:18:00Z">
              <w:r>
                <w:rPr>
                  <w:rFonts w:cs="Arial"/>
                  <w:sz w:val="24"/>
                  <w:szCs w:val="24"/>
                  <w:lang w:val="es-ES"/>
                </w:rPr>
                <w:t xml:space="preserve"> rubro</w:t>
              </w:r>
            </w:ins>
            <w:ins w:id="2791" w:author="Javier Kachuka" w:date="2019-11-06T10:17:00Z">
              <w:r>
                <w:rPr>
                  <w:rFonts w:cs="Arial"/>
                  <w:sz w:val="24"/>
                  <w:szCs w:val="24"/>
                  <w:lang w:val="es-ES"/>
                </w:rPr>
                <w:t xml:space="preserve"> en el sistema.</w:t>
              </w:r>
            </w:ins>
          </w:p>
        </w:tc>
      </w:tr>
      <w:tr w:rsidR="00DA4A60" w:rsidRPr="00CC2B8E" w14:paraId="39D21593" w14:textId="77777777" w:rsidTr="00DA4A60">
        <w:trPr>
          <w:ins w:id="2792" w:author="Javier Kachuka" w:date="2019-11-06T10:17:00Z"/>
        </w:trPr>
        <w:tc>
          <w:tcPr>
            <w:tcW w:w="8828" w:type="dxa"/>
            <w:gridSpan w:val="3"/>
            <w:shd w:val="clear" w:color="auto" w:fill="9CC2E5" w:themeFill="accent1" w:themeFillTint="99"/>
          </w:tcPr>
          <w:p w14:paraId="626E3AC9" w14:textId="77777777" w:rsidR="00DA4A60" w:rsidRPr="00EC5FEE" w:rsidRDefault="00DA4A60" w:rsidP="00DA4A60">
            <w:pPr>
              <w:jc w:val="center"/>
              <w:rPr>
                <w:ins w:id="2793" w:author="Javier Kachuka" w:date="2019-11-06T10:17:00Z"/>
                <w:rFonts w:cs="Arial"/>
                <w:b/>
                <w:sz w:val="24"/>
                <w:szCs w:val="24"/>
                <w:lang w:val="es-ES"/>
              </w:rPr>
            </w:pPr>
            <w:ins w:id="2794" w:author="Javier Kachuka" w:date="2019-11-06T10:17:00Z">
              <w:r w:rsidRPr="00EC5FEE">
                <w:rPr>
                  <w:rFonts w:cs="Arial"/>
                  <w:b/>
                  <w:sz w:val="24"/>
                  <w:szCs w:val="24"/>
                  <w:lang w:val="es-ES"/>
                </w:rPr>
                <w:t>Curso Típico de Eventos</w:t>
              </w:r>
            </w:ins>
          </w:p>
        </w:tc>
      </w:tr>
      <w:tr w:rsidR="00DA4A60" w:rsidRPr="00576F7E" w14:paraId="2AB81EE5" w14:textId="77777777" w:rsidTr="00DA4A60">
        <w:trPr>
          <w:ins w:id="2795" w:author="Javier Kachuka" w:date="2019-11-06T10:17:00Z"/>
        </w:trPr>
        <w:tc>
          <w:tcPr>
            <w:tcW w:w="4414" w:type="dxa"/>
            <w:gridSpan w:val="2"/>
          </w:tcPr>
          <w:p w14:paraId="4B92791A" w14:textId="56571E3A" w:rsidR="00DA4A60" w:rsidRPr="00EC5FEE" w:rsidRDefault="00DA4A60">
            <w:pPr>
              <w:pStyle w:val="Prrafodelista"/>
              <w:numPr>
                <w:ilvl w:val="0"/>
                <w:numId w:val="45"/>
              </w:numPr>
              <w:jc w:val="both"/>
              <w:rPr>
                <w:ins w:id="2796" w:author="Javier Kachuka" w:date="2019-11-06T10:17:00Z"/>
                <w:rFonts w:cs="Arial"/>
                <w:sz w:val="24"/>
                <w:szCs w:val="24"/>
                <w:lang w:val="es-ES"/>
              </w:rPr>
            </w:pPr>
            <w:ins w:id="2797" w:author="Javier Kachuka" w:date="2019-11-06T10:17:00Z">
              <w:r>
                <w:rPr>
                  <w:rFonts w:cs="Arial"/>
                  <w:sz w:val="24"/>
                  <w:szCs w:val="24"/>
                  <w:lang w:val="es-ES"/>
                </w:rPr>
                <w:t xml:space="preserve">El caso de uso comienza cuando el administrador desea crear un nuevo </w:t>
              </w:r>
            </w:ins>
            <w:ins w:id="2798" w:author="Javier Kachuka" w:date="2019-11-06T10:18:00Z">
              <w:r>
                <w:rPr>
                  <w:rFonts w:cs="Arial"/>
                  <w:sz w:val="24"/>
                  <w:szCs w:val="24"/>
                  <w:lang w:val="es-ES"/>
                </w:rPr>
                <w:t>rubro</w:t>
              </w:r>
            </w:ins>
            <w:ins w:id="2799" w:author="Javier Kachuka" w:date="2019-11-06T10:17:00Z">
              <w:r>
                <w:rPr>
                  <w:rFonts w:cs="Arial"/>
                  <w:sz w:val="24"/>
                  <w:szCs w:val="24"/>
                  <w:lang w:val="es-ES"/>
                </w:rPr>
                <w:t xml:space="preserve">. </w:t>
              </w:r>
            </w:ins>
          </w:p>
        </w:tc>
        <w:tc>
          <w:tcPr>
            <w:tcW w:w="4414" w:type="dxa"/>
          </w:tcPr>
          <w:p w14:paraId="4D3CA5F9" w14:textId="77777777" w:rsidR="00DA4A60" w:rsidRPr="00EC5FEE" w:rsidRDefault="00DA4A60" w:rsidP="00DA4A60">
            <w:pPr>
              <w:jc w:val="both"/>
              <w:rPr>
                <w:ins w:id="2800" w:author="Javier Kachuka" w:date="2019-11-06T10:17:00Z"/>
                <w:rFonts w:cs="Arial"/>
                <w:sz w:val="24"/>
                <w:szCs w:val="24"/>
                <w:lang w:val="es-ES"/>
              </w:rPr>
            </w:pPr>
          </w:p>
        </w:tc>
      </w:tr>
      <w:tr w:rsidR="00DA4A60" w:rsidRPr="00576F7E" w14:paraId="2F0C2DE5" w14:textId="77777777" w:rsidTr="00DA4A60">
        <w:trPr>
          <w:ins w:id="2801" w:author="Javier Kachuka" w:date="2019-11-06T10:17:00Z"/>
        </w:trPr>
        <w:tc>
          <w:tcPr>
            <w:tcW w:w="4414" w:type="dxa"/>
            <w:gridSpan w:val="2"/>
          </w:tcPr>
          <w:p w14:paraId="7485FE12" w14:textId="77777777" w:rsidR="00DA4A60" w:rsidRPr="00EC5FEE" w:rsidRDefault="00DA4A60" w:rsidP="00DA4A60">
            <w:pPr>
              <w:jc w:val="both"/>
              <w:rPr>
                <w:ins w:id="2802" w:author="Javier Kachuka" w:date="2019-11-06T10:17:00Z"/>
                <w:rFonts w:cs="Arial"/>
                <w:sz w:val="24"/>
                <w:szCs w:val="24"/>
                <w:lang w:val="es-ES"/>
              </w:rPr>
            </w:pPr>
          </w:p>
        </w:tc>
        <w:tc>
          <w:tcPr>
            <w:tcW w:w="4414" w:type="dxa"/>
          </w:tcPr>
          <w:p w14:paraId="5370F24C" w14:textId="7136BF70" w:rsidR="00DA4A60" w:rsidRPr="00EC5FEE" w:rsidRDefault="00DA4A60">
            <w:pPr>
              <w:pStyle w:val="Prrafodelista"/>
              <w:numPr>
                <w:ilvl w:val="0"/>
                <w:numId w:val="45"/>
              </w:numPr>
              <w:jc w:val="both"/>
              <w:rPr>
                <w:ins w:id="2803" w:author="Javier Kachuka" w:date="2019-11-06T10:17:00Z"/>
                <w:rFonts w:cs="Arial"/>
                <w:sz w:val="24"/>
                <w:szCs w:val="24"/>
                <w:lang w:val="es-ES"/>
              </w:rPr>
            </w:pPr>
            <w:ins w:id="2804" w:author="Javier Kachuka" w:date="2019-11-06T10:17:00Z">
              <w:r>
                <w:rPr>
                  <w:rFonts w:cs="Arial"/>
                  <w:sz w:val="24"/>
                  <w:szCs w:val="24"/>
                  <w:lang w:val="es-ES"/>
                </w:rPr>
                <w:t xml:space="preserve">El sistema solicita que se ingrese el nombre del nuevo rubro. </w:t>
              </w:r>
            </w:ins>
          </w:p>
        </w:tc>
      </w:tr>
      <w:tr w:rsidR="00DA4A60" w:rsidRPr="00576F7E" w14:paraId="43A7CA49" w14:textId="77777777" w:rsidTr="00DA4A60">
        <w:trPr>
          <w:ins w:id="2805" w:author="Javier Kachuka" w:date="2019-11-06T10:17:00Z"/>
        </w:trPr>
        <w:tc>
          <w:tcPr>
            <w:tcW w:w="4414" w:type="dxa"/>
            <w:gridSpan w:val="2"/>
          </w:tcPr>
          <w:p w14:paraId="01496D55" w14:textId="3175F294" w:rsidR="00DA4A60" w:rsidRPr="005C326A" w:rsidRDefault="00DA4A60">
            <w:pPr>
              <w:pStyle w:val="Prrafodelista"/>
              <w:numPr>
                <w:ilvl w:val="0"/>
                <w:numId w:val="45"/>
              </w:numPr>
              <w:jc w:val="both"/>
              <w:rPr>
                <w:ins w:id="2806" w:author="Javier Kachuka" w:date="2019-11-06T10:17:00Z"/>
                <w:rFonts w:cs="Arial"/>
                <w:sz w:val="24"/>
                <w:szCs w:val="24"/>
                <w:lang w:val="es-ES"/>
              </w:rPr>
            </w:pPr>
            <w:ins w:id="2807" w:author="Javier Kachuka" w:date="2019-11-06T10:17:00Z">
              <w:r>
                <w:rPr>
                  <w:rFonts w:cs="Arial"/>
                  <w:sz w:val="24"/>
                  <w:szCs w:val="24"/>
                  <w:lang w:val="es-ES"/>
                </w:rPr>
                <w:t xml:space="preserve">El administrador ingresa los datos correspondientes y confirma la operación. </w:t>
              </w:r>
            </w:ins>
          </w:p>
        </w:tc>
        <w:tc>
          <w:tcPr>
            <w:tcW w:w="4414" w:type="dxa"/>
          </w:tcPr>
          <w:p w14:paraId="78F3FFC3" w14:textId="77777777" w:rsidR="00DA4A60" w:rsidRPr="005C326A" w:rsidRDefault="00DA4A60" w:rsidP="00DA4A60">
            <w:pPr>
              <w:jc w:val="both"/>
              <w:rPr>
                <w:ins w:id="2808" w:author="Javier Kachuka" w:date="2019-11-06T10:17:00Z"/>
                <w:rFonts w:cs="Arial"/>
                <w:sz w:val="24"/>
                <w:szCs w:val="24"/>
                <w:lang w:val="es-ES"/>
              </w:rPr>
            </w:pPr>
          </w:p>
        </w:tc>
      </w:tr>
      <w:tr w:rsidR="00DA4A60" w:rsidRPr="00576F7E" w14:paraId="762392EB" w14:textId="77777777" w:rsidTr="00DA4A60">
        <w:trPr>
          <w:ins w:id="2809" w:author="Javier Kachuka" w:date="2019-11-06T10:17:00Z"/>
        </w:trPr>
        <w:tc>
          <w:tcPr>
            <w:tcW w:w="4414" w:type="dxa"/>
            <w:gridSpan w:val="2"/>
          </w:tcPr>
          <w:p w14:paraId="17082DDC" w14:textId="77777777" w:rsidR="00DA4A60" w:rsidRPr="005C326A" w:rsidRDefault="00DA4A60" w:rsidP="00DA4A60">
            <w:pPr>
              <w:jc w:val="both"/>
              <w:rPr>
                <w:ins w:id="2810" w:author="Javier Kachuka" w:date="2019-11-06T10:17:00Z"/>
                <w:rFonts w:cs="Arial"/>
                <w:sz w:val="24"/>
                <w:szCs w:val="24"/>
                <w:lang w:val="es-ES"/>
              </w:rPr>
            </w:pPr>
          </w:p>
        </w:tc>
        <w:tc>
          <w:tcPr>
            <w:tcW w:w="4414" w:type="dxa"/>
          </w:tcPr>
          <w:p w14:paraId="2FD41482" w14:textId="77777777" w:rsidR="00DA4A60" w:rsidRPr="005C326A" w:rsidRDefault="00DA4A60" w:rsidP="00DA4A60">
            <w:pPr>
              <w:pStyle w:val="Prrafodelista"/>
              <w:numPr>
                <w:ilvl w:val="0"/>
                <w:numId w:val="45"/>
              </w:numPr>
              <w:jc w:val="both"/>
              <w:rPr>
                <w:ins w:id="2811" w:author="Javier Kachuka" w:date="2019-11-06T10:17:00Z"/>
                <w:rFonts w:cs="Arial"/>
                <w:sz w:val="24"/>
                <w:szCs w:val="24"/>
                <w:lang w:val="es-ES"/>
              </w:rPr>
            </w:pPr>
            <w:ins w:id="2812" w:author="Javier Kachuka" w:date="2019-11-06T10:17:00Z">
              <w:r>
                <w:rPr>
                  <w:rFonts w:cs="Arial"/>
                  <w:sz w:val="24"/>
                  <w:szCs w:val="24"/>
                  <w:lang w:val="es-ES"/>
                </w:rPr>
                <w:t>El sistema verifica que los datos y los campos obligatorios sean correctos.</w:t>
              </w:r>
            </w:ins>
          </w:p>
        </w:tc>
      </w:tr>
      <w:tr w:rsidR="00DA4A60" w:rsidRPr="00576F7E" w14:paraId="5B05D04E" w14:textId="77777777" w:rsidTr="00DA4A60">
        <w:trPr>
          <w:ins w:id="2813" w:author="Javier Kachuka" w:date="2019-11-06T10:17:00Z"/>
        </w:trPr>
        <w:tc>
          <w:tcPr>
            <w:tcW w:w="4414" w:type="dxa"/>
            <w:gridSpan w:val="2"/>
          </w:tcPr>
          <w:p w14:paraId="4DC83D74" w14:textId="77777777" w:rsidR="00DA4A60" w:rsidRPr="005C326A" w:rsidRDefault="00DA4A60" w:rsidP="00DA4A60">
            <w:pPr>
              <w:jc w:val="both"/>
              <w:rPr>
                <w:ins w:id="2814" w:author="Javier Kachuka" w:date="2019-11-06T10:17:00Z"/>
                <w:rFonts w:cs="Arial"/>
                <w:sz w:val="24"/>
                <w:szCs w:val="24"/>
                <w:lang w:val="es-ES"/>
              </w:rPr>
            </w:pPr>
          </w:p>
        </w:tc>
        <w:tc>
          <w:tcPr>
            <w:tcW w:w="4414" w:type="dxa"/>
          </w:tcPr>
          <w:p w14:paraId="15EA5D31" w14:textId="412FBECE" w:rsidR="00DA4A60" w:rsidRDefault="00DA4A60">
            <w:pPr>
              <w:pStyle w:val="Prrafodelista"/>
              <w:numPr>
                <w:ilvl w:val="0"/>
                <w:numId w:val="45"/>
              </w:numPr>
              <w:jc w:val="both"/>
              <w:rPr>
                <w:ins w:id="2815" w:author="Javier Kachuka" w:date="2019-11-06T10:17:00Z"/>
                <w:rFonts w:cs="Arial"/>
                <w:sz w:val="24"/>
                <w:szCs w:val="24"/>
                <w:lang w:val="es-ES"/>
              </w:rPr>
            </w:pPr>
            <w:ins w:id="2816" w:author="Javier Kachuka" w:date="2019-11-06T10:17:00Z">
              <w:r>
                <w:rPr>
                  <w:rFonts w:cs="Arial"/>
                  <w:sz w:val="24"/>
                  <w:szCs w:val="24"/>
                  <w:lang w:val="es-ES"/>
                </w:rPr>
                <w:t xml:space="preserve">El sistema guarda el nuevo </w:t>
              </w:r>
            </w:ins>
            <w:ins w:id="2817" w:author="Javier Kachuka" w:date="2019-11-06T10:19:00Z">
              <w:r>
                <w:rPr>
                  <w:rFonts w:cs="Arial"/>
                  <w:sz w:val="24"/>
                  <w:szCs w:val="24"/>
                  <w:lang w:val="es-ES"/>
                </w:rPr>
                <w:t>rubro</w:t>
              </w:r>
            </w:ins>
            <w:ins w:id="2818" w:author="Javier Kachuka" w:date="2019-11-06T10:17:00Z">
              <w:r>
                <w:rPr>
                  <w:rFonts w:cs="Arial"/>
                  <w:sz w:val="24"/>
                  <w:szCs w:val="24"/>
                  <w:lang w:val="es-ES"/>
                </w:rPr>
                <w:t xml:space="preserve"> y finaliza el caso de uso.</w:t>
              </w:r>
            </w:ins>
          </w:p>
        </w:tc>
      </w:tr>
      <w:tr w:rsidR="00DA4A60" w:rsidRPr="00EC5FEE" w14:paraId="0A85B76B" w14:textId="77777777" w:rsidTr="00DA4A60">
        <w:trPr>
          <w:ins w:id="2819" w:author="Javier Kachuka" w:date="2019-11-06T10:17:00Z"/>
        </w:trPr>
        <w:tc>
          <w:tcPr>
            <w:tcW w:w="8828" w:type="dxa"/>
            <w:gridSpan w:val="3"/>
            <w:shd w:val="clear" w:color="auto" w:fill="9CC2E5" w:themeFill="accent1" w:themeFillTint="99"/>
          </w:tcPr>
          <w:p w14:paraId="09152053" w14:textId="77777777" w:rsidR="00DA4A60" w:rsidRPr="00EC5FEE" w:rsidRDefault="00DA4A60" w:rsidP="00DA4A60">
            <w:pPr>
              <w:jc w:val="center"/>
              <w:rPr>
                <w:ins w:id="2820" w:author="Javier Kachuka" w:date="2019-11-06T10:17:00Z"/>
                <w:rFonts w:cs="Arial"/>
                <w:sz w:val="24"/>
                <w:szCs w:val="24"/>
                <w:lang w:val="es-ES"/>
              </w:rPr>
            </w:pPr>
            <w:ins w:id="2821" w:author="Javier Kachuka" w:date="2019-11-06T10:17:00Z">
              <w:r>
                <w:rPr>
                  <w:rFonts w:cs="Arial"/>
                  <w:b/>
                  <w:sz w:val="24"/>
                  <w:szCs w:val="24"/>
                  <w:lang w:val="es-ES"/>
                </w:rPr>
                <w:t>C</w:t>
              </w:r>
              <w:r w:rsidRPr="00EC5FEE">
                <w:rPr>
                  <w:rFonts w:cs="Arial"/>
                  <w:b/>
                  <w:sz w:val="24"/>
                  <w:szCs w:val="24"/>
                  <w:lang w:val="es-ES"/>
                </w:rPr>
                <w:t>urso Alternativo de Eventos</w:t>
              </w:r>
            </w:ins>
          </w:p>
        </w:tc>
      </w:tr>
      <w:tr w:rsidR="00DA4A60" w:rsidRPr="00576F7E" w14:paraId="3BBBC4B2" w14:textId="77777777" w:rsidTr="00DA4A60">
        <w:trPr>
          <w:ins w:id="2822" w:author="Javier Kachuka" w:date="2019-11-06T10:17:00Z"/>
        </w:trPr>
        <w:tc>
          <w:tcPr>
            <w:tcW w:w="4414" w:type="dxa"/>
            <w:gridSpan w:val="2"/>
          </w:tcPr>
          <w:p w14:paraId="46DA3E3D" w14:textId="77777777" w:rsidR="00DA4A60" w:rsidRPr="00EC5FEE" w:rsidRDefault="00DA4A60" w:rsidP="00DA4A60">
            <w:pPr>
              <w:jc w:val="center"/>
              <w:rPr>
                <w:ins w:id="2823" w:author="Javier Kachuka" w:date="2019-11-06T10:17:00Z"/>
                <w:rFonts w:cs="Arial"/>
                <w:b/>
                <w:sz w:val="24"/>
                <w:szCs w:val="24"/>
                <w:lang w:val="es-ES"/>
              </w:rPr>
            </w:pPr>
          </w:p>
        </w:tc>
        <w:tc>
          <w:tcPr>
            <w:tcW w:w="4414" w:type="dxa"/>
          </w:tcPr>
          <w:p w14:paraId="3D92971B" w14:textId="77777777" w:rsidR="00DA4A60" w:rsidRPr="00EC5FEE" w:rsidRDefault="00DA4A60" w:rsidP="00DA4A60">
            <w:pPr>
              <w:jc w:val="both"/>
              <w:rPr>
                <w:ins w:id="2824" w:author="Javier Kachuka" w:date="2019-11-06T10:17:00Z"/>
                <w:rFonts w:cs="Arial"/>
                <w:sz w:val="24"/>
                <w:szCs w:val="24"/>
                <w:lang w:val="es-ES"/>
              </w:rPr>
            </w:pPr>
            <w:ins w:id="2825" w:author="Javier Kachuka" w:date="2019-11-06T10:17:00Z">
              <w:r>
                <w:rPr>
                  <w:rFonts w:cs="Arial"/>
                  <w:sz w:val="24"/>
                  <w:szCs w:val="24"/>
                  <w:lang w:val="es-ES"/>
                </w:rPr>
                <w:t>4.1 Si los datos no son correctos el sistema solicita que se vuelvan a ingresar.</w:t>
              </w:r>
            </w:ins>
          </w:p>
        </w:tc>
      </w:tr>
    </w:tbl>
    <w:p w14:paraId="674AFA61" w14:textId="724499CA" w:rsidR="00924F0F" w:rsidRDefault="00924F0F" w:rsidP="00431D6D">
      <w:pPr>
        <w:rPr>
          <w:ins w:id="2826" w:author="Javier Kachuka" w:date="2019-11-06T10:17:00Z"/>
          <w:lang w:val="es-ES"/>
        </w:rPr>
      </w:pPr>
    </w:p>
    <w:tbl>
      <w:tblPr>
        <w:tblStyle w:val="Tablaconcuadrcula"/>
        <w:tblW w:w="0" w:type="auto"/>
        <w:tblLook w:val="04A0" w:firstRow="1" w:lastRow="0" w:firstColumn="1" w:lastColumn="0" w:noHBand="0" w:noVBand="1"/>
      </w:tblPr>
      <w:tblGrid>
        <w:gridCol w:w="2122"/>
        <w:gridCol w:w="2292"/>
        <w:gridCol w:w="4414"/>
      </w:tblGrid>
      <w:tr w:rsidR="00DA4A60" w:rsidRPr="00576F7E" w14:paraId="60363D52" w14:textId="77777777" w:rsidTr="00DA4A60">
        <w:trPr>
          <w:ins w:id="2827" w:author="Javier Kachuka" w:date="2019-11-06T10:18:00Z"/>
        </w:trPr>
        <w:tc>
          <w:tcPr>
            <w:tcW w:w="2122" w:type="dxa"/>
            <w:shd w:val="clear" w:color="auto" w:fill="9CC2E5" w:themeFill="accent1" w:themeFillTint="99"/>
          </w:tcPr>
          <w:p w14:paraId="69302B50" w14:textId="0E0B4D75" w:rsidR="00DA4A60" w:rsidRPr="00EC5FEE" w:rsidRDefault="00DA4A60" w:rsidP="00DA4A60">
            <w:pPr>
              <w:rPr>
                <w:ins w:id="2828" w:author="Javier Kachuka" w:date="2019-11-06T10:18:00Z"/>
                <w:rFonts w:cs="Arial"/>
                <w:b/>
                <w:sz w:val="24"/>
                <w:szCs w:val="24"/>
                <w:lang w:val="es-ES"/>
              </w:rPr>
            </w:pPr>
            <w:ins w:id="2829" w:author="Javier Kachuka" w:date="2019-11-06T10:19:00Z">
              <w:r w:rsidRPr="00EC5FEE">
                <w:rPr>
                  <w:rFonts w:cs="Arial"/>
                  <w:b/>
                  <w:sz w:val="24"/>
                  <w:szCs w:val="24"/>
                  <w:lang w:val="es-ES"/>
                </w:rPr>
                <w:lastRenderedPageBreak/>
                <w:t>Caso de uso</w:t>
              </w:r>
            </w:ins>
          </w:p>
        </w:tc>
        <w:tc>
          <w:tcPr>
            <w:tcW w:w="6706" w:type="dxa"/>
            <w:gridSpan w:val="2"/>
          </w:tcPr>
          <w:p w14:paraId="77FA8110" w14:textId="684BAE4A" w:rsidR="00DA4A60" w:rsidRPr="00EC5FEE" w:rsidRDefault="00DA4A60" w:rsidP="00DA4A60">
            <w:pPr>
              <w:rPr>
                <w:ins w:id="2830" w:author="Javier Kachuka" w:date="2019-11-06T10:18:00Z"/>
                <w:rFonts w:cs="Arial"/>
                <w:sz w:val="24"/>
                <w:szCs w:val="24"/>
                <w:lang w:val="es-ES"/>
              </w:rPr>
            </w:pPr>
            <w:ins w:id="2831" w:author="Javier Kachuka" w:date="2019-11-06T10:19:00Z">
              <w:r>
                <w:rPr>
                  <w:rFonts w:cs="Arial"/>
                  <w:sz w:val="24"/>
                  <w:szCs w:val="24"/>
                  <w:lang w:val="es-ES"/>
                </w:rPr>
                <w:t>Modificar Rubro (ABM de Rubro)</w:t>
              </w:r>
            </w:ins>
          </w:p>
        </w:tc>
      </w:tr>
      <w:tr w:rsidR="00DA4A60" w:rsidRPr="00EC5FEE" w14:paraId="7B824528" w14:textId="77777777" w:rsidTr="00DA4A60">
        <w:trPr>
          <w:ins w:id="2832" w:author="Javier Kachuka" w:date="2019-11-06T10:18:00Z"/>
        </w:trPr>
        <w:tc>
          <w:tcPr>
            <w:tcW w:w="2122" w:type="dxa"/>
            <w:shd w:val="clear" w:color="auto" w:fill="9CC2E5" w:themeFill="accent1" w:themeFillTint="99"/>
          </w:tcPr>
          <w:p w14:paraId="1BDB4C08" w14:textId="17284431" w:rsidR="00DA4A60" w:rsidRPr="00EC5FEE" w:rsidRDefault="00DA4A60" w:rsidP="00DA4A60">
            <w:pPr>
              <w:rPr>
                <w:ins w:id="2833" w:author="Javier Kachuka" w:date="2019-11-06T10:18:00Z"/>
                <w:rFonts w:cs="Arial"/>
                <w:b/>
                <w:sz w:val="24"/>
                <w:szCs w:val="24"/>
                <w:lang w:val="es-ES"/>
              </w:rPr>
            </w:pPr>
            <w:ins w:id="2834" w:author="Javier Kachuka" w:date="2019-11-06T10:19:00Z">
              <w:r w:rsidRPr="00EC5FEE">
                <w:rPr>
                  <w:rFonts w:cs="Arial"/>
                  <w:b/>
                  <w:sz w:val="24"/>
                  <w:szCs w:val="24"/>
                  <w:lang w:val="es-ES"/>
                </w:rPr>
                <w:t>Actor</w:t>
              </w:r>
            </w:ins>
          </w:p>
        </w:tc>
        <w:tc>
          <w:tcPr>
            <w:tcW w:w="6706" w:type="dxa"/>
            <w:gridSpan w:val="2"/>
          </w:tcPr>
          <w:p w14:paraId="47008F32" w14:textId="0EADA5A9" w:rsidR="00DA4A60" w:rsidRPr="00EC5FEE" w:rsidRDefault="00DA4A60" w:rsidP="00DA4A60">
            <w:pPr>
              <w:rPr>
                <w:ins w:id="2835" w:author="Javier Kachuka" w:date="2019-11-06T10:18:00Z"/>
                <w:rFonts w:cs="Arial"/>
                <w:sz w:val="24"/>
                <w:szCs w:val="24"/>
                <w:lang w:val="es-ES"/>
              </w:rPr>
            </w:pPr>
            <w:ins w:id="2836" w:author="Javier Kachuka" w:date="2019-11-06T10:19:00Z">
              <w:r>
                <w:rPr>
                  <w:rFonts w:cs="Arial"/>
                  <w:sz w:val="24"/>
                  <w:szCs w:val="24"/>
                  <w:lang w:val="es-ES"/>
                </w:rPr>
                <w:t>Administrador</w:t>
              </w:r>
            </w:ins>
          </w:p>
        </w:tc>
      </w:tr>
      <w:tr w:rsidR="00DA4A60" w:rsidRPr="00576F7E" w14:paraId="66E40ACD" w14:textId="77777777" w:rsidTr="00DA4A60">
        <w:trPr>
          <w:ins w:id="2837" w:author="Javier Kachuka" w:date="2019-11-06T10:18:00Z"/>
        </w:trPr>
        <w:tc>
          <w:tcPr>
            <w:tcW w:w="2122" w:type="dxa"/>
            <w:shd w:val="clear" w:color="auto" w:fill="9CC2E5" w:themeFill="accent1" w:themeFillTint="99"/>
          </w:tcPr>
          <w:p w14:paraId="4FA4011F" w14:textId="70B97B4D" w:rsidR="00DA4A60" w:rsidRPr="00EC5FEE" w:rsidRDefault="00DA4A60" w:rsidP="00DA4A60">
            <w:pPr>
              <w:rPr>
                <w:ins w:id="2838" w:author="Javier Kachuka" w:date="2019-11-06T10:18:00Z"/>
                <w:rFonts w:cs="Arial"/>
                <w:b/>
                <w:sz w:val="24"/>
                <w:szCs w:val="24"/>
                <w:lang w:val="es-ES"/>
              </w:rPr>
            </w:pPr>
            <w:ins w:id="2839" w:author="Javier Kachuka" w:date="2019-11-06T10:19:00Z">
              <w:r w:rsidRPr="00EC5FEE">
                <w:rPr>
                  <w:rFonts w:cs="Arial"/>
                  <w:b/>
                  <w:sz w:val="24"/>
                  <w:szCs w:val="24"/>
                  <w:lang w:val="es-ES"/>
                </w:rPr>
                <w:t xml:space="preserve">Descripción </w:t>
              </w:r>
            </w:ins>
          </w:p>
        </w:tc>
        <w:tc>
          <w:tcPr>
            <w:tcW w:w="6706" w:type="dxa"/>
            <w:gridSpan w:val="2"/>
          </w:tcPr>
          <w:p w14:paraId="61CBEA2F" w14:textId="552AB8E6" w:rsidR="00DA4A60" w:rsidRPr="00EC5FEE" w:rsidRDefault="00DA4A60" w:rsidP="00DA4A60">
            <w:pPr>
              <w:rPr>
                <w:ins w:id="2840" w:author="Javier Kachuka" w:date="2019-11-06T10:18:00Z"/>
                <w:rFonts w:cs="Arial"/>
                <w:sz w:val="24"/>
                <w:szCs w:val="24"/>
                <w:lang w:val="es-ES"/>
              </w:rPr>
            </w:pPr>
            <w:ins w:id="2841" w:author="Javier Kachuka" w:date="2019-11-06T10:19:00Z">
              <w:r w:rsidRPr="00EC5FEE">
                <w:rPr>
                  <w:rFonts w:cs="Arial"/>
                  <w:sz w:val="24"/>
                  <w:szCs w:val="24"/>
                  <w:lang w:val="es-ES"/>
                </w:rPr>
                <w:t>El</w:t>
              </w:r>
              <w:r>
                <w:rPr>
                  <w:rFonts w:cs="Arial"/>
                  <w:sz w:val="24"/>
                  <w:szCs w:val="24"/>
                  <w:lang w:val="es-ES"/>
                </w:rPr>
                <w:t xml:space="preserve"> administrador</w:t>
              </w:r>
              <w:r w:rsidRPr="00EC5FEE">
                <w:rPr>
                  <w:rFonts w:cs="Arial"/>
                  <w:sz w:val="24"/>
                  <w:szCs w:val="24"/>
                  <w:lang w:val="es-ES"/>
                </w:rPr>
                <w:t xml:space="preserve"> </w:t>
              </w:r>
              <w:r>
                <w:rPr>
                  <w:rFonts w:cs="Arial"/>
                  <w:sz w:val="24"/>
                  <w:szCs w:val="24"/>
                  <w:lang w:val="es-ES"/>
                </w:rPr>
                <w:t>modifica un rubro del sistema</w:t>
              </w:r>
            </w:ins>
          </w:p>
        </w:tc>
      </w:tr>
      <w:tr w:rsidR="00DA4A60" w:rsidRPr="00EC5FEE" w14:paraId="5BAF9F4B" w14:textId="77777777" w:rsidTr="00DA4A60">
        <w:trPr>
          <w:ins w:id="2842" w:author="Javier Kachuka" w:date="2019-11-06T10:18:00Z"/>
        </w:trPr>
        <w:tc>
          <w:tcPr>
            <w:tcW w:w="2122" w:type="dxa"/>
            <w:shd w:val="clear" w:color="auto" w:fill="9CC2E5" w:themeFill="accent1" w:themeFillTint="99"/>
          </w:tcPr>
          <w:p w14:paraId="557F52BB" w14:textId="354CAFFB" w:rsidR="00DA4A60" w:rsidRPr="00EC5FEE" w:rsidRDefault="00DA4A60" w:rsidP="00DA4A60">
            <w:pPr>
              <w:rPr>
                <w:ins w:id="2843" w:author="Javier Kachuka" w:date="2019-11-06T10:18:00Z"/>
                <w:rFonts w:cs="Arial"/>
                <w:b/>
                <w:sz w:val="24"/>
                <w:szCs w:val="24"/>
                <w:lang w:val="es-ES"/>
              </w:rPr>
            </w:pPr>
            <w:ins w:id="2844" w:author="Javier Kachuka" w:date="2019-11-06T10:19:00Z">
              <w:r w:rsidRPr="00EC5FEE">
                <w:rPr>
                  <w:rFonts w:cs="Arial"/>
                  <w:b/>
                  <w:sz w:val="24"/>
                  <w:szCs w:val="24"/>
                  <w:lang w:val="es-ES"/>
                </w:rPr>
                <w:t>Referencia Cruzada</w:t>
              </w:r>
            </w:ins>
          </w:p>
        </w:tc>
        <w:tc>
          <w:tcPr>
            <w:tcW w:w="6706" w:type="dxa"/>
            <w:gridSpan w:val="2"/>
          </w:tcPr>
          <w:p w14:paraId="1095BE3B" w14:textId="7F3C3374" w:rsidR="00DA4A60" w:rsidRPr="00EC5FEE" w:rsidRDefault="00DA4A60" w:rsidP="00DA4A60">
            <w:pPr>
              <w:rPr>
                <w:ins w:id="2845" w:author="Javier Kachuka" w:date="2019-11-06T10:18:00Z"/>
                <w:rFonts w:cs="Arial"/>
                <w:sz w:val="24"/>
                <w:szCs w:val="24"/>
                <w:lang w:val="es-ES"/>
              </w:rPr>
            </w:pPr>
            <w:ins w:id="2846" w:author="Javier Kachuka" w:date="2019-11-06T10:19:00Z">
              <w:r w:rsidRPr="00EC5FEE">
                <w:rPr>
                  <w:rFonts w:cs="Arial"/>
                  <w:sz w:val="24"/>
                  <w:szCs w:val="24"/>
                  <w:lang w:val="es-ES"/>
                </w:rPr>
                <w:t>RF</w:t>
              </w:r>
              <w:r>
                <w:rPr>
                  <w:rFonts w:cs="Arial"/>
                  <w:sz w:val="24"/>
                  <w:szCs w:val="24"/>
                  <w:lang w:val="es-ES"/>
                </w:rPr>
                <w:t>4.1</w:t>
              </w:r>
            </w:ins>
          </w:p>
        </w:tc>
      </w:tr>
      <w:tr w:rsidR="00DA4A60" w:rsidRPr="00EC5FEE" w14:paraId="1F183F29" w14:textId="77777777" w:rsidTr="00DA4A60">
        <w:trPr>
          <w:ins w:id="2847" w:author="Javier Kachuka" w:date="2019-11-06T10:18:00Z"/>
        </w:trPr>
        <w:tc>
          <w:tcPr>
            <w:tcW w:w="2122" w:type="dxa"/>
            <w:shd w:val="clear" w:color="auto" w:fill="9CC2E5" w:themeFill="accent1" w:themeFillTint="99"/>
          </w:tcPr>
          <w:p w14:paraId="7B7EF37C" w14:textId="77777777" w:rsidR="00DA4A60" w:rsidRPr="00EC5FEE" w:rsidRDefault="00DA4A60" w:rsidP="00DA4A60">
            <w:pPr>
              <w:rPr>
                <w:ins w:id="2848" w:author="Javier Kachuka" w:date="2019-11-06T10:18:00Z"/>
                <w:rFonts w:cs="Arial"/>
                <w:b/>
                <w:sz w:val="24"/>
                <w:szCs w:val="24"/>
                <w:lang w:val="es-ES"/>
              </w:rPr>
            </w:pPr>
            <w:ins w:id="2849" w:author="Javier Kachuka" w:date="2019-11-06T10:18:00Z">
              <w:r w:rsidRPr="00EC5FEE">
                <w:rPr>
                  <w:rFonts w:cs="Arial"/>
                  <w:b/>
                  <w:sz w:val="24"/>
                  <w:szCs w:val="24"/>
                  <w:lang w:val="es-ES"/>
                </w:rPr>
                <w:t xml:space="preserve">Precondición </w:t>
              </w:r>
            </w:ins>
          </w:p>
        </w:tc>
        <w:tc>
          <w:tcPr>
            <w:tcW w:w="6706" w:type="dxa"/>
            <w:gridSpan w:val="2"/>
          </w:tcPr>
          <w:p w14:paraId="504FC3D2" w14:textId="77777777" w:rsidR="00DA4A60" w:rsidRPr="00EC5FEE" w:rsidRDefault="00DA4A60" w:rsidP="00DA4A60">
            <w:pPr>
              <w:rPr>
                <w:ins w:id="2850" w:author="Javier Kachuka" w:date="2019-11-06T10:18:00Z"/>
                <w:rFonts w:cs="Arial"/>
                <w:sz w:val="24"/>
                <w:szCs w:val="24"/>
                <w:lang w:val="es-ES"/>
              </w:rPr>
            </w:pPr>
          </w:p>
        </w:tc>
      </w:tr>
      <w:tr w:rsidR="00DA4A60" w:rsidRPr="00576F7E" w14:paraId="0D9EECDD" w14:textId="77777777" w:rsidTr="00DA4A60">
        <w:trPr>
          <w:ins w:id="2851" w:author="Javier Kachuka" w:date="2019-11-06T10:18:00Z"/>
        </w:trPr>
        <w:tc>
          <w:tcPr>
            <w:tcW w:w="2122" w:type="dxa"/>
            <w:shd w:val="clear" w:color="auto" w:fill="9CC2E5" w:themeFill="accent1" w:themeFillTint="99"/>
          </w:tcPr>
          <w:p w14:paraId="003BC2A4" w14:textId="77777777" w:rsidR="00DA4A60" w:rsidRPr="00EC5FEE" w:rsidRDefault="00DA4A60" w:rsidP="00DA4A60">
            <w:pPr>
              <w:rPr>
                <w:ins w:id="2852" w:author="Javier Kachuka" w:date="2019-11-06T10:18:00Z"/>
                <w:rFonts w:cs="Arial"/>
                <w:b/>
                <w:sz w:val="24"/>
                <w:szCs w:val="24"/>
                <w:lang w:val="es-ES"/>
              </w:rPr>
            </w:pPr>
            <w:ins w:id="2853" w:author="Javier Kachuka" w:date="2019-11-06T10:18:00Z">
              <w:r w:rsidRPr="00EC5FEE">
                <w:rPr>
                  <w:rFonts w:cs="Arial"/>
                  <w:b/>
                  <w:sz w:val="24"/>
                  <w:szCs w:val="24"/>
                  <w:lang w:val="es-ES"/>
                </w:rPr>
                <w:t xml:space="preserve">Poscondición </w:t>
              </w:r>
            </w:ins>
          </w:p>
        </w:tc>
        <w:tc>
          <w:tcPr>
            <w:tcW w:w="6706" w:type="dxa"/>
            <w:gridSpan w:val="2"/>
          </w:tcPr>
          <w:p w14:paraId="0FA6D0A4" w14:textId="2931F27F" w:rsidR="00DA4A60" w:rsidRPr="00EC5FEE" w:rsidRDefault="00DA4A60">
            <w:pPr>
              <w:rPr>
                <w:ins w:id="2854" w:author="Javier Kachuka" w:date="2019-11-06T10:18:00Z"/>
                <w:rFonts w:cs="Arial"/>
                <w:sz w:val="24"/>
                <w:szCs w:val="24"/>
                <w:lang w:val="es-ES"/>
              </w:rPr>
            </w:pPr>
            <w:ins w:id="2855" w:author="Javier Kachuka" w:date="2019-11-06T10:18:00Z">
              <w:r>
                <w:rPr>
                  <w:rFonts w:cs="Arial"/>
                  <w:sz w:val="24"/>
                  <w:szCs w:val="24"/>
                  <w:lang w:val="es-ES"/>
                </w:rPr>
                <w:t xml:space="preserve">Se modificaron los detalles de un </w:t>
              </w:r>
            </w:ins>
            <w:ins w:id="2856" w:author="Javier Kachuka" w:date="2019-11-06T10:20:00Z">
              <w:r>
                <w:rPr>
                  <w:rFonts w:cs="Arial"/>
                  <w:sz w:val="24"/>
                  <w:szCs w:val="24"/>
                  <w:lang w:val="es-ES"/>
                </w:rPr>
                <w:t>rubro</w:t>
              </w:r>
            </w:ins>
            <w:ins w:id="2857" w:author="Javier Kachuka" w:date="2019-11-06T10:18:00Z">
              <w:r>
                <w:rPr>
                  <w:rFonts w:cs="Arial"/>
                  <w:sz w:val="24"/>
                  <w:szCs w:val="24"/>
                  <w:lang w:val="es-ES"/>
                </w:rPr>
                <w:t xml:space="preserve">. </w:t>
              </w:r>
            </w:ins>
          </w:p>
        </w:tc>
      </w:tr>
      <w:tr w:rsidR="00DA4A60" w:rsidRPr="00A51454" w14:paraId="61F44A40" w14:textId="77777777" w:rsidTr="00DA4A60">
        <w:trPr>
          <w:ins w:id="2858" w:author="Javier Kachuka" w:date="2019-11-06T10:18:00Z"/>
        </w:trPr>
        <w:tc>
          <w:tcPr>
            <w:tcW w:w="8828" w:type="dxa"/>
            <w:gridSpan w:val="3"/>
            <w:shd w:val="clear" w:color="auto" w:fill="9CC2E5" w:themeFill="accent1" w:themeFillTint="99"/>
          </w:tcPr>
          <w:p w14:paraId="24F18E7E" w14:textId="77777777" w:rsidR="00DA4A60" w:rsidRPr="00EC5FEE" w:rsidRDefault="00DA4A60" w:rsidP="00DA4A60">
            <w:pPr>
              <w:jc w:val="center"/>
              <w:rPr>
                <w:ins w:id="2859" w:author="Javier Kachuka" w:date="2019-11-06T10:18:00Z"/>
                <w:rFonts w:cs="Arial"/>
                <w:b/>
                <w:sz w:val="24"/>
                <w:szCs w:val="24"/>
                <w:lang w:val="es-ES"/>
              </w:rPr>
            </w:pPr>
            <w:ins w:id="2860" w:author="Javier Kachuka" w:date="2019-11-06T10:18:00Z">
              <w:r w:rsidRPr="00EC5FEE">
                <w:rPr>
                  <w:rFonts w:cs="Arial"/>
                  <w:b/>
                  <w:sz w:val="24"/>
                  <w:szCs w:val="24"/>
                  <w:lang w:val="es-ES"/>
                </w:rPr>
                <w:t>Curso Típico de Eventos</w:t>
              </w:r>
            </w:ins>
          </w:p>
        </w:tc>
      </w:tr>
      <w:tr w:rsidR="00DA4A60" w:rsidRPr="00576F7E" w14:paraId="77A44E37" w14:textId="77777777" w:rsidTr="00DA4A60">
        <w:trPr>
          <w:ins w:id="2861" w:author="Javier Kachuka" w:date="2019-11-06T10:18:00Z"/>
        </w:trPr>
        <w:tc>
          <w:tcPr>
            <w:tcW w:w="4414" w:type="dxa"/>
            <w:gridSpan w:val="2"/>
          </w:tcPr>
          <w:p w14:paraId="73D15A6E" w14:textId="267E009D" w:rsidR="00DA4A60" w:rsidRPr="00EC5FEE" w:rsidRDefault="00DA4A60">
            <w:pPr>
              <w:pStyle w:val="Prrafodelista"/>
              <w:numPr>
                <w:ilvl w:val="0"/>
                <w:numId w:val="46"/>
              </w:numPr>
              <w:jc w:val="both"/>
              <w:rPr>
                <w:ins w:id="2862" w:author="Javier Kachuka" w:date="2019-11-06T10:18:00Z"/>
                <w:rFonts w:cs="Arial"/>
                <w:sz w:val="24"/>
                <w:szCs w:val="24"/>
                <w:lang w:val="es-ES"/>
              </w:rPr>
            </w:pPr>
            <w:ins w:id="2863" w:author="Javier Kachuka" w:date="2019-11-06T10:18:00Z">
              <w:r>
                <w:rPr>
                  <w:rFonts w:cs="Arial"/>
                  <w:sz w:val="24"/>
                  <w:szCs w:val="24"/>
                  <w:lang w:val="es-ES"/>
                </w:rPr>
                <w:t xml:space="preserve">El caso de uso comienza cuando el administrador solicita modificar un </w:t>
              </w:r>
            </w:ins>
            <w:ins w:id="2864" w:author="Javier Kachuka" w:date="2019-11-06T10:20:00Z">
              <w:r>
                <w:rPr>
                  <w:rFonts w:cs="Arial"/>
                  <w:sz w:val="24"/>
                  <w:szCs w:val="24"/>
                  <w:lang w:val="es-ES"/>
                </w:rPr>
                <w:t>rubro</w:t>
              </w:r>
            </w:ins>
            <w:ins w:id="2865" w:author="Javier Kachuka" w:date="2019-11-06T10:18:00Z">
              <w:r>
                <w:rPr>
                  <w:rFonts w:cs="Arial"/>
                  <w:sz w:val="24"/>
                  <w:szCs w:val="24"/>
                  <w:lang w:val="es-ES"/>
                </w:rPr>
                <w:t>.</w:t>
              </w:r>
            </w:ins>
          </w:p>
        </w:tc>
        <w:tc>
          <w:tcPr>
            <w:tcW w:w="4414" w:type="dxa"/>
          </w:tcPr>
          <w:p w14:paraId="41871E5B" w14:textId="77777777" w:rsidR="00DA4A60" w:rsidRPr="00EC5FEE" w:rsidRDefault="00DA4A60" w:rsidP="00DA4A60">
            <w:pPr>
              <w:jc w:val="both"/>
              <w:rPr>
                <w:ins w:id="2866" w:author="Javier Kachuka" w:date="2019-11-06T10:18:00Z"/>
                <w:rFonts w:cs="Arial"/>
                <w:sz w:val="24"/>
                <w:szCs w:val="24"/>
                <w:lang w:val="es-ES"/>
              </w:rPr>
            </w:pPr>
          </w:p>
        </w:tc>
      </w:tr>
      <w:tr w:rsidR="00DA4A60" w:rsidRPr="00576F7E" w14:paraId="56F821F2" w14:textId="77777777" w:rsidTr="00DA4A60">
        <w:trPr>
          <w:ins w:id="2867" w:author="Javier Kachuka" w:date="2019-11-06T10:18:00Z"/>
        </w:trPr>
        <w:tc>
          <w:tcPr>
            <w:tcW w:w="4414" w:type="dxa"/>
            <w:gridSpan w:val="2"/>
          </w:tcPr>
          <w:p w14:paraId="755986EB" w14:textId="77777777" w:rsidR="00DA4A60" w:rsidRPr="00572E70" w:rsidRDefault="00DA4A60" w:rsidP="00DA4A60">
            <w:pPr>
              <w:jc w:val="both"/>
              <w:rPr>
                <w:ins w:id="2868" w:author="Javier Kachuka" w:date="2019-11-06T10:18:00Z"/>
                <w:rFonts w:cs="Arial"/>
                <w:sz w:val="24"/>
                <w:szCs w:val="24"/>
                <w:lang w:val="es-ES"/>
              </w:rPr>
            </w:pPr>
          </w:p>
        </w:tc>
        <w:tc>
          <w:tcPr>
            <w:tcW w:w="4414" w:type="dxa"/>
          </w:tcPr>
          <w:p w14:paraId="0699D7CA" w14:textId="29317A02" w:rsidR="00DA4A60" w:rsidRPr="00572E70" w:rsidRDefault="00DA4A60">
            <w:pPr>
              <w:pStyle w:val="Prrafodelista"/>
              <w:numPr>
                <w:ilvl w:val="0"/>
                <w:numId w:val="46"/>
              </w:numPr>
              <w:jc w:val="both"/>
              <w:rPr>
                <w:ins w:id="2869" w:author="Javier Kachuka" w:date="2019-11-06T10:18:00Z"/>
                <w:rFonts w:cs="Arial"/>
                <w:sz w:val="24"/>
                <w:szCs w:val="24"/>
                <w:lang w:val="es-ES"/>
              </w:rPr>
            </w:pPr>
            <w:ins w:id="2870" w:author="Javier Kachuka" w:date="2019-11-06T10:18:00Z">
              <w:r>
                <w:rPr>
                  <w:rFonts w:cs="Arial"/>
                  <w:sz w:val="24"/>
                  <w:szCs w:val="24"/>
                  <w:lang w:val="es-ES"/>
                </w:rPr>
                <w:t xml:space="preserve">El sistema muestra todos los datos correspondientes a ese </w:t>
              </w:r>
            </w:ins>
            <w:ins w:id="2871" w:author="Javier Kachuka" w:date="2019-11-06T10:20:00Z">
              <w:r>
                <w:rPr>
                  <w:rFonts w:cs="Arial"/>
                  <w:sz w:val="24"/>
                  <w:szCs w:val="24"/>
                  <w:lang w:val="es-ES"/>
                </w:rPr>
                <w:t>rubro</w:t>
              </w:r>
            </w:ins>
            <w:ins w:id="2872" w:author="Javier Kachuka" w:date="2019-11-06T10:18:00Z">
              <w:r>
                <w:rPr>
                  <w:rFonts w:cs="Arial"/>
                  <w:sz w:val="24"/>
                  <w:szCs w:val="24"/>
                  <w:lang w:val="es-ES"/>
                </w:rPr>
                <w:t>.</w:t>
              </w:r>
            </w:ins>
          </w:p>
        </w:tc>
      </w:tr>
      <w:tr w:rsidR="00DA4A60" w:rsidRPr="00576F7E" w14:paraId="72E86504" w14:textId="77777777" w:rsidTr="00DA4A60">
        <w:trPr>
          <w:ins w:id="2873" w:author="Javier Kachuka" w:date="2019-11-06T10:18:00Z"/>
        </w:trPr>
        <w:tc>
          <w:tcPr>
            <w:tcW w:w="4414" w:type="dxa"/>
            <w:gridSpan w:val="2"/>
          </w:tcPr>
          <w:p w14:paraId="083B1849" w14:textId="46DA0B76" w:rsidR="00DA4A60" w:rsidRPr="00572E70" w:rsidRDefault="00DA4A60">
            <w:pPr>
              <w:pStyle w:val="Prrafodelista"/>
              <w:numPr>
                <w:ilvl w:val="0"/>
                <w:numId w:val="46"/>
              </w:numPr>
              <w:jc w:val="both"/>
              <w:rPr>
                <w:ins w:id="2874" w:author="Javier Kachuka" w:date="2019-11-06T10:18:00Z"/>
                <w:rFonts w:cs="Arial"/>
                <w:sz w:val="24"/>
                <w:szCs w:val="24"/>
                <w:lang w:val="es-ES"/>
              </w:rPr>
            </w:pPr>
            <w:ins w:id="2875" w:author="Javier Kachuka" w:date="2019-11-06T10:18:00Z">
              <w:r>
                <w:rPr>
                  <w:rFonts w:cs="Arial"/>
                  <w:sz w:val="24"/>
                  <w:szCs w:val="24"/>
                  <w:lang w:val="es-ES"/>
                </w:rPr>
                <w:t>El administrador modifica los datos correspondientes.</w:t>
              </w:r>
            </w:ins>
          </w:p>
        </w:tc>
        <w:tc>
          <w:tcPr>
            <w:tcW w:w="4414" w:type="dxa"/>
          </w:tcPr>
          <w:p w14:paraId="5E1F540D" w14:textId="77777777" w:rsidR="00DA4A60" w:rsidRPr="00572E70" w:rsidRDefault="00DA4A60" w:rsidP="00DA4A60">
            <w:pPr>
              <w:jc w:val="both"/>
              <w:rPr>
                <w:ins w:id="2876" w:author="Javier Kachuka" w:date="2019-11-06T10:18:00Z"/>
                <w:rFonts w:cs="Arial"/>
                <w:sz w:val="24"/>
                <w:szCs w:val="24"/>
                <w:lang w:val="es-ES"/>
              </w:rPr>
            </w:pPr>
          </w:p>
        </w:tc>
      </w:tr>
      <w:tr w:rsidR="00DA4A60" w:rsidRPr="00576F7E" w14:paraId="3EBBB5A4" w14:textId="77777777" w:rsidTr="00DA4A60">
        <w:trPr>
          <w:ins w:id="2877" w:author="Javier Kachuka" w:date="2019-11-06T10:18:00Z"/>
        </w:trPr>
        <w:tc>
          <w:tcPr>
            <w:tcW w:w="4414" w:type="dxa"/>
            <w:gridSpan w:val="2"/>
          </w:tcPr>
          <w:p w14:paraId="587832AD" w14:textId="77777777" w:rsidR="00DA4A60" w:rsidRPr="00572E70" w:rsidRDefault="00DA4A60" w:rsidP="00DA4A60">
            <w:pPr>
              <w:jc w:val="both"/>
              <w:rPr>
                <w:ins w:id="2878" w:author="Javier Kachuka" w:date="2019-11-06T10:18:00Z"/>
                <w:rFonts w:cs="Arial"/>
                <w:sz w:val="24"/>
                <w:szCs w:val="24"/>
                <w:lang w:val="es-ES"/>
              </w:rPr>
            </w:pPr>
          </w:p>
        </w:tc>
        <w:tc>
          <w:tcPr>
            <w:tcW w:w="4414" w:type="dxa"/>
          </w:tcPr>
          <w:p w14:paraId="163D0A2A" w14:textId="77777777" w:rsidR="00DA4A60" w:rsidRPr="00572E70" w:rsidRDefault="00DA4A60" w:rsidP="00DA4A60">
            <w:pPr>
              <w:pStyle w:val="Prrafodelista"/>
              <w:numPr>
                <w:ilvl w:val="0"/>
                <w:numId w:val="46"/>
              </w:numPr>
              <w:jc w:val="both"/>
              <w:rPr>
                <w:ins w:id="2879" w:author="Javier Kachuka" w:date="2019-11-06T10:18:00Z"/>
                <w:rFonts w:cs="Arial"/>
                <w:sz w:val="24"/>
                <w:szCs w:val="24"/>
                <w:lang w:val="es-ES"/>
              </w:rPr>
            </w:pPr>
            <w:ins w:id="2880" w:author="Javier Kachuka" w:date="2019-11-06T10:18:00Z">
              <w:r>
                <w:rPr>
                  <w:rFonts w:cs="Arial"/>
                  <w:sz w:val="24"/>
                  <w:szCs w:val="24"/>
                  <w:lang w:val="es-ES"/>
                </w:rPr>
                <w:t>El sistema comprueba los datos, guarda los cambios y finaliza el caso de uso.</w:t>
              </w:r>
            </w:ins>
          </w:p>
        </w:tc>
      </w:tr>
      <w:tr w:rsidR="00DA4A60" w:rsidRPr="00EC5FEE" w14:paraId="63D1F3FA" w14:textId="77777777" w:rsidTr="00DA4A60">
        <w:trPr>
          <w:ins w:id="2881" w:author="Javier Kachuka" w:date="2019-11-06T10:18:00Z"/>
        </w:trPr>
        <w:tc>
          <w:tcPr>
            <w:tcW w:w="8828" w:type="dxa"/>
            <w:gridSpan w:val="3"/>
            <w:shd w:val="clear" w:color="auto" w:fill="9CC2E5" w:themeFill="accent1" w:themeFillTint="99"/>
          </w:tcPr>
          <w:p w14:paraId="423419E3" w14:textId="77777777" w:rsidR="00DA4A60" w:rsidRPr="00EC5FEE" w:rsidRDefault="00DA4A60" w:rsidP="00DA4A60">
            <w:pPr>
              <w:jc w:val="center"/>
              <w:rPr>
                <w:ins w:id="2882" w:author="Javier Kachuka" w:date="2019-11-06T10:18:00Z"/>
                <w:rFonts w:cs="Arial"/>
                <w:sz w:val="24"/>
                <w:szCs w:val="24"/>
                <w:lang w:val="es-ES"/>
              </w:rPr>
            </w:pPr>
            <w:ins w:id="2883" w:author="Javier Kachuka" w:date="2019-11-06T10:18:00Z">
              <w:r>
                <w:rPr>
                  <w:rFonts w:cs="Arial"/>
                  <w:b/>
                  <w:sz w:val="24"/>
                  <w:szCs w:val="24"/>
                  <w:lang w:val="es-ES"/>
                </w:rPr>
                <w:t>C</w:t>
              </w:r>
              <w:r w:rsidRPr="00EC5FEE">
                <w:rPr>
                  <w:rFonts w:cs="Arial"/>
                  <w:b/>
                  <w:sz w:val="24"/>
                  <w:szCs w:val="24"/>
                  <w:lang w:val="es-ES"/>
                </w:rPr>
                <w:t>urso Alternativo de Eventos</w:t>
              </w:r>
            </w:ins>
          </w:p>
        </w:tc>
      </w:tr>
      <w:tr w:rsidR="00DA4A60" w:rsidRPr="00576F7E" w14:paraId="1E54BDF3" w14:textId="77777777" w:rsidTr="00DA4A60">
        <w:trPr>
          <w:ins w:id="2884" w:author="Javier Kachuka" w:date="2019-11-06T10:18:00Z"/>
        </w:trPr>
        <w:tc>
          <w:tcPr>
            <w:tcW w:w="4414" w:type="dxa"/>
            <w:gridSpan w:val="2"/>
          </w:tcPr>
          <w:p w14:paraId="0889A7D9" w14:textId="77777777" w:rsidR="00DA4A60" w:rsidRPr="00EC5FEE" w:rsidRDefault="00DA4A60" w:rsidP="00DA4A60">
            <w:pPr>
              <w:jc w:val="both"/>
              <w:rPr>
                <w:ins w:id="2885" w:author="Javier Kachuka" w:date="2019-11-06T10:18:00Z"/>
                <w:rFonts w:cs="Arial"/>
                <w:b/>
                <w:sz w:val="24"/>
                <w:szCs w:val="24"/>
                <w:lang w:val="es-ES"/>
              </w:rPr>
            </w:pPr>
          </w:p>
        </w:tc>
        <w:tc>
          <w:tcPr>
            <w:tcW w:w="4414" w:type="dxa"/>
          </w:tcPr>
          <w:p w14:paraId="23F8E422" w14:textId="77777777" w:rsidR="00DA4A60" w:rsidRPr="00EC5FEE" w:rsidRDefault="00DA4A60" w:rsidP="00DA4A60">
            <w:pPr>
              <w:jc w:val="both"/>
              <w:rPr>
                <w:ins w:id="2886" w:author="Javier Kachuka" w:date="2019-11-06T10:18:00Z"/>
                <w:rFonts w:cs="Arial"/>
                <w:sz w:val="24"/>
                <w:szCs w:val="24"/>
                <w:lang w:val="es-ES"/>
              </w:rPr>
            </w:pPr>
            <w:ins w:id="2887" w:author="Javier Kachuka" w:date="2019-11-06T10:18:00Z">
              <w:r>
                <w:rPr>
                  <w:rFonts w:cs="Arial"/>
                  <w:sz w:val="24"/>
                  <w:szCs w:val="24"/>
                  <w:lang w:val="es-ES"/>
                </w:rPr>
                <w:t>4.1 Si los datos no son correctos el sistema solicita que se vuelvan a ingresar.</w:t>
              </w:r>
            </w:ins>
          </w:p>
        </w:tc>
      </w:tr>
    </w:tbl>
    <w:p w14:paraId="39F51F58" w14:textId="6443EC40" w:rsidR="00DA4A60" w:rsidRDefault="00DA4A60" w:rsidP="00431D6D">
      <w:pPr>
        <w:rPr>
          <w:ins w:id="2888" w:author="Javier Kachuka" w:date="2019-11-06T10:18:00Z"/>
          <w:lang w:val="es-ES"/>
        </w:rPr>
      </w:pPr>
    </w:p>
    <w:tbl>
      <w:tblPr>
        <w:tblStyle w:val="Tablaconcuadrcula"/>
        <w:tblW w:w="0" w:type="auto"/>
        <w:tblLook w:val="04A0" w:firstRow="1" w:lastRow="0" w:firstColumn="1" w:lastColumn="0" w:noHBand="0" w:noVBand="1"/>
      </w:tblPr>
      <w:tblGrid>
        <w:gridCol w:w="2122"/>
        <w:gridCol w:w="2292"/>
        <w:gridCol w:w="4414"/>
      </w:tblGrid>
      <w:tr w:rsidR="00DA4A60" w:rsidRPr="00576F7E" w14:paraId="5BD0FD7D" w14:textId="77777777" w:rsidTr="00DA4A60">
        <w:trPr>
          <w:ins w:id="2889" w:author="Javier Kachuka" w:date="2019-11-06T10:18:00Z"/>
        </w:trPr>
        <w:tc>
          <w:tcPr>
            <w:tcW w:w="2122" w:type="dxa"/>
            <w:shd w:val="clear" w:color="auto" w:fill="9CC2E5" w:themeFill="accent1" w:themeFillTint="99"/>
          </w:tcPr>
          <w:p w14:paraId="33CC14D4" w14:textId="69B18BA2" w:rsidR="00DA4A60" w:rsidRPr="00EC5FEE" w:rsidRDefault="00DA4A60" w:rsidP="00DA4A60">
            <w:pPr>
              <w:rPr>
                <w:ins w:id="2890" w:author="Javier Kachuka" w:date="2019-11-06T10:18:00Z"/>
                <w:rFonts w:cs="Arial"/>
                <w:b/>
                <w:sz w:val="24"/>
                <w:szCs w:val="24"/>
                <w:lang w:val="es-ES"/>
              </w:rPr>
            </w:pPr>
            <w:ins w:id="2891" w:author="Javier Kachuka" w:date="2019-11-06T10:20:00Z">
              <w:r w:rsidRPr="00EC5FEE">
                <w:rPr>
                  <w:rFonts w:cs="Arial"/>
                  <w:b/>
                  <w:sz w:val="24"/>
                  <w:szCs w:val="24"/>
                  <w:lang w:val="es-ES"/>
                </w:rPr>
                <w:t>Caso de uso</w:t>
              </w:r>
            </w:ins>
          </w:p>
        </w:tc>
        <w:tc>
          <w:tcPr>
            <w:tcW w:w="6706" w:type="dxa"/>
            <w:gridSpan w:val="2"/>
          </w:tcPr>
          <w:p w14:paraId="3747E2B5" w14:textId="39E87CA6" w:rsidR="00DA4A60" w:rsidRPr="00EC5FEE" w:rsidRDefault="00DA4A60" w:rsidP="00DA4A60">
            <w:pPr>
              <w:rPr>
                <w:ins w:id="2892" w:author="Javier Kachuka" w:date="2019-11-06T10:18:00Z"/>
                <w:rFonts w:cs="Arial"/>
                <w:sz w:val="24"/>
                <w:szCs w:val="24"/>
                <w:lang w:val="es-ES"/>
              </w:rPr>
            </w:pPr>
            <w:ins w:id="2893" w:author="Javier Kachuka" w:date="2019-11-06T10:20:00Z">
              <w:r>
                <w:rPr>
                  <w:rFonts w:cs="Arial"/>
                  <w:sz w:val="24"/>
                  <w:szCs w:val="24"/>
                  <w:lang w:val="es-ES"/>
                </w:rPr>
                <w:t>Eliminar Rubro (ABM de Rubro)</w:t>
              </w:r>
            </w:ins>
          </w:p>
        </w:tc>
      </w:tr>
      <w:tr w:rsidR="00DA4A60" w:rsidRPr="00A51454" w14:paraId="71E8F1E6" w14:textId="77777777" w:rsidTr="00DA4A60">
        <w:trPr>
          <w:ins w:id="2894" w:author="Javier Kachuka" w:date="2019-11-06T10:18:00Z"/>
        </w:trPr>
        <w:tc>
          <w:tcPr>
            <w:tcW w:w="2122" w:type="dxa"/>
            <w:shd w:val="clear" w:color="auto" w:fill="9CC2E5" w:themeFill="accent1" w:themeFillTint="99"/>
          </w:tcPr>
          <w:p w14:paraId="7B99860A" w14:textId="3097E9B1" w:rsidR="00DA4A60" w:rsidRPr="00EC5FEE" w:rsidRDefault="00DA4A60" w:rsidP="00DA4A60">
            <w:pPr>
              <w:rPr>
                <w:ins w:id="2895" w:author="Javier Kachuka" w:date="2019-11-06T10:18:00Z"/>
                <w:rFonts w:cs="Arial"/>
                <w:b/>
                <w:sz w:val="24"/>
                <w:szCs w:val="24"/>
                <w:lang w:val="es-ES"/>
              </w:rPr>
            </w:pPr>
            <w:ins w:id="2896" w:author="Javier Kachuka" w:date="2019-11-06T10:20:00Z">
              <w:r w:rsidRPr="00EC5FEE">
                <w:rPr>
                  <w:rFonts w:cs="Arial"/>
                  <w:b/>
                  <w:sz w:val="24"/>
                  <w:szCs w:val="24"/>
                  <w:lang w:val="es-ES"/>
                </w:rPr>
                <w:t>Actor</w:t>
              </w:r>
            </w:ins>
          </w:p>
        </w:tc>
        <w:tc>
          <w:tcPr>
            <w:tcW w:w="6706" w:type="dxa"/>
            <w:gridSpan w:val="2"/>
          </w:tcPr>
          <w:p w14:paraId="4BB82179" w14:textId="74CE748D" w:rsidR="00DA4A60" w:rsidRPr="00EC5FEE" w:rsidRDefault="00DA4A60" w:rsidP="00DA4A60">
            <w:pPr>
              <w:rPr>
                <w:ins w:id="2897" w:author="Javier Kachuka" w:date="2019-11-06T10:18:00Z"/>
                <w:rFonts w:cs="Arial"/>
                <w:sz w:val="24"/>
                <w:szCs w:val="24"/>
                <w:lang w:val="es-ES"/>
              </w:rPr>
            </w:pPr>
            <w:ins w:id="2898" w:author="Javier Kachuka" w:date="2019-11-06T10:20:00Z">
              <w:r>
                <w:rPr>
                  <w:rFonts w:cs="Arial"/>
                  <w:sz w:val="24"/>
                  <w:szCs w:val="24"/>
                  <w:lang w:val="es-ES"/>
                </w:rPr>
                <w:t>Administrador</w:t>
              </w:r>
            </w:ins>
          </w:p>
        </w:tc>
      </w:tr>
      <w:tr w:rsidR="00DA4A60" w:rsidRPr="00576F7E" w14:paraId="02D664AD" w14:textId="77777777" w:rsidTr="00DA4A60">
        <w:trPr>
          <w:ins w:id="2899" w:author="Javier Kachuka" w:date="2019-11-06T10:18:00Z"/>
        </w:trPr>
        <w:tc>
          <w:tcPr>
            <w:tcW w:w="2122" w:type="dxa"/>
            <w:shd w:val="clear" w:color="auto" w:fill="9CC2E5" w:themeFill="accent1" w:themeFillTint="99"/>
          </w:tcPr>
          <w:p w14:paraId="109507AF" w14:textId="32FB7161" w:rsidR="00DA4A60" w:rsidRPr="00EC5FEE" w:rsidRDefault="00DA4A60" w:rsidP="00DA4A60">
            <w:pPr>
              <w:rPr>
                <w:ins w:id="2900" w:author="Javier Kachuka" w:date="2019-11-06T10:18:00Z"/>
                <w:rFonts w:cs="Arial"/>
                <w:b/>
                <w:sz w:val="24"/>
                <w:szCs w:val="24"/>
                <w:lang w:val="es-ES"/>
              </w:rPr>
            </w:pPr>
            <w:ins w:id="2901" w:author="Javier Kachuka" w:date="2019-11-06T10:20:00Z">
              <w:r w:rsidRPr="00EC5FEE">
                <w:rPr>
                  <w:rFonts w:cs="Arial"/>
                  <w:b/>
                  <w:sz w:val="24"/>
                  <w:szCs w:val="24"/>
                  <w:lang w:val="es-ES"/>
                </w:rPr>
                <w:t xml:space="preserve">Descripción </w:t>
              </w:r>
            </w:ins>
          </w:p>
        </w:tc>
        <w:tc>
          <w:tcPr>
            <w:tcW w:w="6706" w:type="dxa"/>
            <w:gridSpan w:val="2"/>
          </w:tcPr>
          <w:p w14:paraId="40547341" w14:textId="461E51A7" w:rsidR="00DA4A60" w:rsidRPr="00EC5FEE" w:rsidRDefault="00DA4A60" w:rsidP="00DA4A60">
            <w:pPr>
              <w:rPr>
                <w:ins w:id="2902" w:author="Javier Kachuka" w:date="2019-11-06T10:18:00Z"/>
                <w:rFonts w:cs="Arial"/>
                <w:sz w:val="24"/>
                <w:szCs w:val="24"/>
                <w:lang w:val="es-ES"/>
              </w:rPr>
            </w:pPr>
            <w:ins w:id="2903" w:author="Javier Kachuka" w:date="2019-11-06T10:20:00Z">
              <w:r w:rsidRPr="00EC5FEE">
                <w:rPr>
                  <w:rFonts w:cs="Arial"/>
                  <w:sz w:val="24"/>
                  <w:szCs w:val="24"/>
                  <w:lang w:val="es-ES"/>
                </w:rPr>
                <w:t>El</w:t>
              </w:r>
              <w:r>
                <w:rPr>
                  <w:rFonts w:cs="Arial"/>
                  <w:sz w:val="24"/>
                  <w:szCs w:val="24"/>
                  <w:lang w:val="es-ES"/>
                </w:rPr>
                <w:t xml:space="preserve"> administrador</w:t>
              </w:r>
              <w:r w:rsidRPr="00EC5FEE">
                <w:rPr>
                  <w:rFonts w:cs="Arial"/>
                  <w:sz w:val="24"/>
                  <w:szCs w:val="24"/>
                  <w:lang w:val="es-ES"/>
                </w:rPr>
                <w:t xml:space="preserve"> </w:t>
              </w:r>
              <w:r>
                <w:rPr>
                  <w:rFonts w:cs="Arial"/>
                  <w:sz w:val="24"/>
                  <w:szCs w:val="24"/>
                  <w:lang w:val="es-ES"/>
                </w:rPr>
                <w:t>puede eliminar cualquier rubro del sistema</w:t>
              </w:r>
            </w:ins>
          </w:p>
        </w:tc>
      </w:tr>
      <w:tr w:rsidR="00DA4A60" w:rsidRPr="00EC5FEE" w14:paraId="3981CBC6" w14:textId="77777777" w:rsidTr="00DA4A60">
        <w:trPr>
          <w:ins w:id="2904" w:author="Javier Kachuka" w:date="2019-11-06T10:18:00Z"/>
        </w:trPr>
        <w:tc>
          <w:tcPr>
            <w:tcW w:w="2122" w:type="dxa"/>
            <w:shd w:val="clear" w:color="auto" w:fill="9CC2E5" w:themeFill="accent1" w:themeFillTint="99"/>
          </w:tcPr>
          <w:p w14:paraId="75E0EF13" w14:textId="784CA869" w:rsidR="00DA4A60" w:rsidRPr="00EC5FEE" w:rsidRDefault="00DA4A60" w:rsidP="00DA4A60">
            <w:pPr>
              <w:rPr>
                <w:ins w:id="2905" w:author="Javier Kachuka" w:date="2019-11-06T10:18:00Z"/>
                <w:rFonts w:cs="Arial"/>
                <w:b/>
                <w:sz w:val="24"/>
                <w:szCs w:val="24"/>
                <w:lang w:val="es-ES"/>
              </w:rPr>
            </w:pPr>
            <w:ins w:id="2906" w:author="Javier Kachuka" w:date="2019-11-06T10:20:00Z">
              <w:r w:rsidRPr="00EC5FEE">
                <w:rPr>
                  <w:rFonts w:cs="Arial"/>
                  <w:b/>
                  <w:sz w:val="24"/>
                  <w:szCs w:val="24"/>
                  <w:lang w:val="es-ES"/>
                </w:rPr>
                <w:t>Referencia Cruzada</w:t>
              </w:r>
            </w:ins>
          </w:p>
        </w:tc>
        <w:tc>
          <w:tcPr>
            <w:tcW w:w="6706" w:type="dxa"/>
            <w:gridSpan w:val="2"/>
          </w:tcPr>
          <w:p w14:paraId="5140AEE1" w14:textId="19C4BD73" w:rsidR="00DA4A60" w:rsidRPr="00EC5FEE" w:rsidRDefault="00DA4A60" w:rsidP="00DA4A60">
            <w:pPr>
              <w:rPr>
                <w:ins w:id="2907" w:author="Javier Kachuka" w:date="2019-11-06T10:18:00Z"/>
                <w:rFonts w:cs="Arial"/>
                <w:sz w:val="24"/>
                <w:szCs w:val="24"/>
                <w:lang w:val="es-ES"/>
              </w:rPr>
            </w:pPr>
            <w:ins w:id="2908" w:author="Javier Kachuka" w:date="2019-11-06T10:20:00Z">
              <w:r w:rsidRPr="00EC5FEE">
                <w:rPr>
                  <w:rFonts w:cs="Arial"/>
                  <w:sz w:val="24"/>
                  <w:szCs w:val="24"/>
                  <w:lang w:val="es-ES"/>
                </w:rPr>
                <w:t>RF</w:t>
              </w:r>
              <w:r>
                <w:rPr>
                  <w:rFonts w:cs="Arial"/>
                  <w:sz w:val="24"/>
                  <w:szCs w:val="24"/>
                  <w:lang w:val="es-ES"/>
                </w:rPr>
                <w:t>4.2</w:t>
              </w:r>
            </w:ins>
          </w:p>
        </w:tc>
      </w:tr>
      <w:tr w:rsidR="00DA4A60" w:rsidRPr="00A51454" w14:paraId="014F4CDA" w14:textId="77777777" w:rsidTr="00DA4A60">
        <w:trPr>
          <w:ins w:id="2909" w:author="Javier Kachuka" w:date="2019-11-06T10:18:00Z"/>
        </w:trPr>
        <w:tc>
          <w:tcPr>
            <w:tcW w:w="2122" w:type="dxa"/>
            <w:shd w:val="clear" w:color="auto" w:fill="9CC2E5" w:themeFill="accent1" w:themeFillTint="99"/>
          </w:tcPr>
          <w:p w14:paraId="43734332" w14:textId="77777777" w:rsidR="00DA4A60" w:rsidRPr="00EC5FEE" w:rsidRDefault="00DA4A60" w:rsidP="00DA4A60">
            <w:pPr>
              <w:rPr>
                <w:ins w:id="2910" w:author="Javier Kachuka" w:date="2019-11-06T10:18:00Z"/>
                <w:rFonts w:cs="Arial"/>
                <w:b/>
                <w:sz w:val="24"/>
                <w:szCs w:val="24"/>
                <w:lang w:val="es-ES"/>
              </w:rPr>
            </w:pPr>
            <w:ins w:id="2911" w:author="Javier Kachuka" w:date="2019-11-06T10:18:00Z">
              <w:r w:rsidRPr="00EC5FEE">
                <w:rPr>
                  <w:rFonts w:cs="Arial"/>
                  <w:b/>
                  <w:sz w:val="24"/>
                  <w:szCs w:val="24"/>
                  <w:lang w:val="es-ES"/>
                </w:rPr>
                <w:t xml:space="preserve">Precondición </w:t>
              </w:r>
            </w:ins>
          </w:p>
        </w:tc>
        <w:tc>
          <w:tcPr>
            <w:tcW w:w="6706" w:type="dxa"/>
            <w:gridSpan w:val="2"/>
          </w:tcPr>
          <w:p w14:paraId="37E5ADF4" w14:textId="722939B3" w:rsidR="00DA4A60" w:rsidRPr="00EC5FEE" w:rsidRDefault="00DA4A60">
            <w:pPr>
              <w:rPr>
                <w:ins w:id="2912" w:author="Javier Kachuka" w:date="2019-11-06T10:18:00Z"/>
                <w:rFonts w:cs="Arial"/>
                <w:sz w:val="24"/>
                <w:szCs w:val="24"/>
                <w:lang w:val="es-ES"/>
              </w:rPr>
            </w:pPr>
            <w:ins w:id="2913" w:author="Javier Kachuka" w:date="2019-11-06T10:18:00Z">
              <w:r>
                <w:rPr>
                  <w:rFonts w:cs="Arial"/>
                  <w:sz w:val="24"/>
                  <w:szCs w:val="24"/>
                  <w:lang w:val="es-ES"/>
                </w:rPr>
                <w:t xml:space="preserve">Debe existir un </w:t>
              </w:r>
            </w:ins>
            <w:ins w:id="2914" w:author="Javier Kachuka" w:date="2019-11-06T10:20:00Z">
              <w:r>
                <w:rPr>
                  <w:rFonts w:cs="Arial"/>
                  <w:sz w:val="24"/>
                  <w:szCs w:val="24"/>
                  <w:lang w:val="es-ES"/>
                </w:rPr>
                <w:t>rubro</w:t>
              </w:r>
            </w:ins>
            <w:ins w:id="2915" w:author="Javier Kachuka" w:date="2019-11-06T10:18:00Z">
              <w:r>
                <w:rPr>
                  <w:rFonts w:cs="Arial"/>
                  <w:sz w:val="24"/>
                  <w:szCs w:val="24"/>
                  <w:lang w:val="es-ES"/>
                </w:rPr>
                <w:t>.</w:t>
              </w:r>
            </w:ins>
          </w:p>
        </w:tc>
      </w:tr>
      <w:tr w:rsidR="00DA4A60" w:rsidRPr="00576F7E" w14:paraId="4815D9D0" w14:textId="77777777" w:rsidTr="00DA4A60">
        <w:trPr>
          <w:ins w:id="2916" w:author="Javier Kachuka" w:date="2019-11-06T10:18:00Z"/>
        </w:trPr>
        <w:tc>
          <w:tcPr>
            <w:tcW w:w="2122" w:type="dxa"/>
            <w:shd w:val="clear" w:color="auto" w:fill="9CC2E5" w:themeFill="accent1" w:themeFillTint="99"/>
          </w:tcPr>
          <w:p w14:paraId="5A43E730" w14:textId="77777777" w:rsidR="00DA4A60" w:rsidRPr="00EC5FEE" w:rsidRDefault="00DA4A60" w:rsidP="00DA4A60">
            <w:pPr>
              <w:rPr>
                <w:ins w:id="2917" w:author="Javier Kachuka" w:date="2019-11-06T10:18:00Z"/>
                <w:rFonts w:cs="Arial"/>
                <w:b/>
                <w:sz w:val="24"/>
                <w:szCs w:val="24"/>
                <w:lang w:val="es-ES"/>
              </w:rPr>
            </w:pPr>
            <w:ins w:id="2918" w:author="Javier Kachuka" w:date="2019-11-06T10:18:00Z">
              <w:r w:rsidRPr="00EC5FEE">
                <w:rPr>
                  <w:rFonts w:cs="Arial"/>
                  <w:b/>
                  <w:sz w:val="24"/>
                  <w:szCs w:val="24"/>
                  <w:lang w:val="es-ES"/>
                </w:rPr>
                <w:t xml:space="preserve">Poscondición </w:t>
              </w:r>
            </w:ins>
          </w:p>
        </w:tc>
        <w:tc>
          <w:tcPr>
            <w:tcW w:w="6706" w:type="dxa"/>
            <w:gridSpan w:val="2"/>
          </w:tcPr>
          <w:p w14:paraId="7A090BC7" w14:textId="2DC3E8F4" w:rsidR="00DA4A60" w:rsidRPr="003003BF" w:rsidRDefault="00DA4A60">
            <w:pPr>
              <w:rPr>
                <w:ins w:id="2919" w:author="Javier Kachuka" w:date="2019-11-06T10:18:00Z"/>
                <w:rFonts w:cs="Arial"/>
                <w:sz w:val="24"/>
                <w:szCs w:val="24"/>
                <w:lang w:val="es-ES"/>
              </w:rPr>
            </w:pPr>
            <w:ins w:id="2920" w:author="Javier Kachuka" w:date="2019-11-06T10:18:00Z">
              <w:r>
                <w:rPr>
                  <w:rFonts w:cs="Arial"/>
                  <w:sz w:val="24"/>
                  <w:szCs w:val="24"/>
                  <w:lang w:val="es-ES"/>
                </w:rPr>
                <w:t xml:space="preserve">Se eliminó un </w:t>
              </w:r>
            </w:ins>
            <w:ins w:id="2921" w:author="Javier Kachuka" w:date="2019-11-06T10:20:00Z">
              <w:r>
                <w:rPr>
                  <w:rFonts w:cs="Arial"/>
                  <w:sz w:val="24"/>
                  <w:szCs w:val="24"/>
                  <w:lang w:val="es-ES"/>
                </w:rPr>
                <w:t>rubro</w:t>
              </w:r>
            </w:ins>
            <w:ins w:id="2922" w:author="Javier Kachuka" w:date="2019-11-06T10:18:00Z">
              <w:r>
                <w:rPr>
                  <w:rFonts w:cs="Arial"/>
                  <w:sz w:val="24"/>
                  <w:szCs w:val="24"/>
                  <w:lang w:val="es-ES"/>
                </w:rPr>
                <w:t xml:space="preserve"> del sistema.</w:t>
              </w:r>
            </w:ins>
          </w:p>
        </w:tc>
      </w:tr>
      <w:tr w:rsidR="00DA4A60" w:rsidRPr="00EC5FEE" w14:paraId="23EF7632" w14:textId="77777777" w:rsidTr="00DA4A60">
        <w:trPr>
          <w:ins w:id="2923" w:author="Javier Kachuka" w:date="2019-11-06T10:18:00Z"/>
        </w:trPr>
        <w:tc>
          <w:tcPr>
            <w:tcW w:w="8828" w:type="dxa"/>
            <w:gridSpan w:val="3"/>
            <w:shd w:val="clear" w:color="auto" w:fill="9CC2E5" w:themeFill="accent1" w:themeFillTint="99"/>
          </w:tcPr>
          <w:p w14:paraId="0951D89B" w14:textId="77777777" w:rsidR="00DA4A60" w:rsidRPr="00EC5FEE" w:rsidRDefault="00DA4A60" w:rsidP="00DA4A60">
            <w:pPr>
              <w:jc w:val="center"/>
              <w:rPr>
                <w:ins w:id="2924" w:author="Javier Kachuka" w:date="2019-11-06T10:18:00Z"/>
                <w:rFonts w:cs="Arial"/>
                <w:b/>
                <w:sz w:val="24"/>
                <w:szCs w:val="24"/>
                <w:lang w:val="es-ES"/>
              </w:rPr>
            </w:pPr>
            <w:ins w:id="2925" w:author="Javier Kachuka" w:date="2019-11-06T10:18:00Z">
              <w:r w:rsidRPr="00EC5FEE">
                <w:rPr>
                  <w:rFonts w:cs="Arial"/>
                  <w:b/>
                  <w:sz w:val="24"/>
                  <w:szCs w:val="24"/>
                  <w:lang w:val="es-ES"/>
                </w:rPr>
                <w:t>Curso Típico de Eventos</w:t>
              </w:r>
            </w:ins>
          </w:p>
        </w:tc>
      </w:tr>
      <w:tr w:rsidR="00DA4A60" w:rsidRPr="00576F7E" w14:paraId="3452DCEF" w14:textId="77777777" w:rsidTr="00DA4A60">
        <w:trPr>
          <w:ins w:id="2926" w:author="Javier Kachuka" w:date="2019-11-06T10:18:00Z"/>
        </w:trPr>
        <w:tc>
          <w:tcPr>
            <w:tcW w:w="4414" w:type="dxa"/>
            <w:gridSpan w:val="2"/>
          </w:tcPr>
          <w:p w14:paraId="3496255F" w14:textId="04FC2EA3" w:rsidR="00DA4A60" w:rsidRPr="00A51454" w:rsidRDefault="00DA4A60">
            <w:pPr>
              <w:pStyle w:val="Prrafodelista"/>
              <w:numPr>
                <w:ilvl w:val="0"/>
                <w:numId w:val="47"/>
              </w:numPr>
              <w:jc w:val="both"/>
              <w:rPr>
                <w:ins w:id="2927" w:author="Javier Kachuka" w:date="2019-11-06T10:18:00Z"/>
                <w:rFonts w:cs="Arial"/>
                <w:sz w:val="24"/>
                <w:szCs w:val="24"/>
                <w:lang w:val="es-ES"/>
              </w:rPr>
            </w:pPr>
            <w:ins w:id="2928" w:author="Javier Kachuka" w:date="2019-11-06T10:18:00Z">
              <w:r w:rsidRPr="00A51454">
                <w:rPr>
                  <w:rFonts w:cs="Arial"/>
                  <w:sz w:val="24"/>
                  <w:szCs w:val="24"/>
                  <w:lang w:val="es-ES"/>
                </w:rPr>
                <w:t xml:space="preserve">El caso de uso comienza cuando el administrador </w:t>
              </w:r>
              <w:r>
                <w:rPr>
                  <w:rFonts w:cs="Arial"/>
                  <w:sz w:val="24"/>
                  <w:szCs w:val="24"/>
                  <w:lang w:val="es-ES"/>
                </w:rPr>
                <w:t xml:space="preserve">solicita eliminar un </w:t>
              </w:r>
            </w:ins>
            <w:ins w:id="2929" w:author="Javier Kachuka" w:date="2019-11-06T10:20:00Z">
              <w:r>
                <w:rPr>
                  <w:rFonts w:cs="Arial"/>
                  <w:sz w:val="24"/>
                  <w:szCs w:val="24"/>
                  <w:lang w:val="es-ES"/>
                </w:rPr>
                <w:t>rubro</w:t>
              </w:r>
            </w:ins>
            <w:ins w:id="2930" w:author="Javier Kachuka" w:date="2019-11-06T10:18:00Z">
              <w:r>
                <w:rPr>
                  <w:rFonts w:cs="Arial"/>
                  <w:sz w:val="24"/>
                  <w:szCs w:val="24"/>
                  <w:lang w:val="es-ES"/>
                </w:rPr>
                <w:t>.</w:t>
              </w:r>
            </w:ins>
          </w:p>
        </w:tc>
        <w:tc>
          <w:tcPr>
            <w:tcW w:w="4414" w:type="dxa"/>
          </w:tcPr>
          <w:p w14:paraId="7F2472BE" w14:textId="77777777" w:rsidR="00DA4A60" w:rsidRPr="00EC5FEE" w:rsidRDefault="00DA4A60" w:rsidP="00DA4A60">
            <w:pPr>
              <w:jc w:val="both"/>
              <w:rPr>
                <w:ins w:id="2931" w:author="Javier Kachuka" w:date="2019-11-06T10:18:00Z"/>
                <w:rFonts w:cs="Arial"/>
                <w:sz w:val="24"/>
                <w:szCs w:val="24"/>
                <w:lang w:val="es-ES"/>
              </w:rPr>
            </w:pPr>
          </w:p>
        </w:tc>
      </w:tr>
      <w:tr w:rsidR="00DA4A60" w:rsidRPr="00576F7E" w14:paraId="775B1497" w14:textId="77777777" w:rsidTr="00DA4A60">
        <w:trPr>
          <w:ins w:id="2932" w:author="Javier Kachuka" w:date="2019-11-06T10:18:00Z"/>
        </w:trPr>
        <w:tc>
          <w:tcPr>
            <w:tcW w:w="4414" w:type="dxa"/>
            <w:gridSpan w:val="2"/>
          </w:tcPr>
          <w:p w14:paraId="69F284AE" w14:textId="77777777" w:rsidR="00DA4A60" w:rsidRPr="00A51454" w:rsidRDefault="00DA4A60" w:rsidP="00DA4A60">
            <w:pPr>
              <w:jc w:val="both"/>
              <w:rPr>
                <w:ins w:id="2933" w:author="Javier Kachuka" w:date="2019-11-06T10:18:00Z"/>
                <w:rFonts w:cs="Arial"/>
                <w:sz w:val="24"/>
                <w:szCs w:val="24"/>
                <w:lang w:val="es-ES"/>
              </w:rPr>
            </w:pPr>
          </w:p>
        </w:tc>
        <w:tc>
          <w:tcPr>
            <w:tcW w:w="4414" w:type="dxa"/>
          </w:tcPr>
          <w:p w14:paraId="17D8E878" w14:textId="3161711D" w:rsidR="00DA4A60" w:rsidRPr="00A51454" w:rsidRDefault="00DA4A60">
            <w:pPr>
              <w:pStyle w:val="Prrafodelista"/>
              <w:numPr>
                <w:ilvl w:val="0"/>
                <w:numId w:val="47"/>
              </w:numPr>
              <w:jc w:val="both"/>
              <w:rPr>
                <w:ins w:id="2934" w:author="Javier Kachuka" w:date="2019-11-06T10:18:00Z"/>
                <w:rFonts w:cs="Arial"/>
                <w:sz w:val="24"/>
                <w:szCs w:val="24"/>
                <w:lang w:val="es-ES"/>
              </w:rPr>
            </w:pPr>
            <w:ins w:id="2935" w:author="Javier Kachuka" w:date="2019-11-06T10:18:00Z">
              <w:r>
                <w:rPr>
                  <w:rFonts w:cs="Arial"/>
                  <w:sz w:val="24"/>
                  <w:szCs w:val="24"/>
                  <w:lang w:val="es-ES"/>
                </w:rPr>
                <w:t xml:space="preserve">El sistema verifica que el </w:t>
              </w:r>
            </w:ins>
            <w:ins w:id="2936" w:author="Javier Kachuka" w:date="2019-11-06T10:21:00Z">
              <w:r>
                <w:rPr>
                  <w:rFonts w:cs="Arial"/>
                  <w:sz w:val="24"/>
                  <w:szCs w:val="24"/>
                  <w:lang w:val="es-ES"/>
                </w:rPr>
                <w:t>rubro</w:t>
              </w:r>
            </w:ins>
            <w:ins w:id="2937" w:author="Javier Kachuka" w:date="2019-11-06T10:18:00Z">
              <w:r>
                <w:rPr>
                  <w:rFonts w:cs="Arial"/>
                  <w:sz w:val="24"/>
                  <w:szCs w:val="24"/>
                  <w:lang w:val="es-ES"/>
                </w:rPr>
                <w:t xml:space="preserve"> no este asociado a algún</w:t>
              </w:r>
            </w:ins>
            <w:ins w:id="2938" w:author="Javier Kachuka" w:date="2019-11-06T10:21:00Z">
              <w:r>
                <w:rPr>
                  <w:rFonts w:cs="Arial"/>
                  <w:sz w:val="24"/>
                  <w:szCs w:val="24"/>
                  <w:lang w:val="es-ES"/>
                </w:rPr>
                <w:t xml:space="preserve"> producto</w:t>
              </w:r>
            </w:ins>
            <w:ins w:id="2939" w:author="Javier Kachuka" w:date="2019-11-06T10:18:00Z">
              <w:r>
                <w:rPr>
                  <w:rFonts w:cs="Arial"/>
                  <w:sz w:val="24"/>
                  <w:szCs w:val="24"/>
                  <w:lang w:val="es-ES"/>
                </w:rPr>
                <w:t>.</w:t>
              </w:r>
            </w:ins>
          </w:p>
        </w:tc>
      </w:tr>
      <w:tr w:rsidR="00DA4A60" w:rsidRPr="00576F7E" w14:paraId="4B438EEB" w14:textId="77777777" w:rsidTr="00DA4A60">
        <w:trPr>
          <w:ins w:id="2940" w:author="Javier Kachuka" w:date="2019-11-06T10:18:00Z"/>
        </w:trPr>
        <w:tc>
          <w:tcPr>
            <w:tcW w:w="4414" w:type="dxa"/>
            <w:gridSpan w:val="2"/>
          </w:tcPr>
          <w:p w14:paraId="7C31CC41" w14:textId="77777777" w:rsidR="00DA4A60" w:rsidRPr="009F649C" w:rsidRDefault="00DA4A60" w:rsidP="00DA4A60">
            <w:pPr>
              <w:jc w:val="both"/>
              <w:rPr>
                <w:ins w:id="2941" w:author="Javier Kachuka" w:date="2019-11-06T10:18:00Z"/>
                <w:rFonts w:cs="Arial"/>
                <w:sz w:val="24"/>
                <w:szCs w:val="24"/>
                <w:lang w:val="es-ES"/>
              </w:rPr>
            </w:pPr>
          </w:p>
        </w:tc>
        <w:tc>
          <w:tcPr>
            <w:tcW w:w="4414" w:type="dxa"/>
          </w:tcPr>
          <w:p w14:paraId="1D75CCEE" w14:textId="15A0EFE5" w:rsidR="00DA4A60" w:rsidRPr="009F649C" w:rsidRDefault="00DA4A60">
            <w:pPr>
              <w:pStyle w:val="Prrafodelista"/>
              <w:numPr>
                <w:ilvl w:val="0"/>
                <w:numId w:val="47"/>
              </w:numPr>
              <w:jc w:val="both"/>
              <w:rPr>
                <w:ins w:id="2942" w:author="Javier Kachuka" w:date="2019-11-06T10:18:00Z"/>
                <w:rFonts w:cs="Arial"/>
                <w:sz w:val="24"/>
                <w:szCs w:val="24"/>
                <w:lang w:val="es-ES"/>
              </w:rPr>
            </w:pPr>
            <w:ins w:id="2943" w:author="Javier Kachuka" w:date="2019-11-06T10:18:00Z">
              <w:r>
                <w:rPr>
                  <w:rFonts w:cs="Arial"/>
                  <w:sz w:val="24"/>
                  <w:szCs w:val="24"/>
                  <w:lang w:val="es-ES"/>
                </w:rPr>
                <w:t xml:space="preserve">El sistema elimina el </w:t>
              </w:r>
            </w:ins>
            <w:ins w:id="2944" w:author="Javier Kachuka" w:date="2019-11-06T10:21:00Z">
              <w:r>
                <w:rPr>
                  <w:rFonts w:cs="Arial"/>
                  <w:sz w:val="24"/>
                  <w:szCs w:val="24"/>
                  <w:lang w:val="es-ES"/>
                </w:rPr>
                <w:t>rubro</w:t>
              </w:r>
            </w:ins>
            <w:ins w:id="2945" w:author="Javier Kachuka" w:date="2019-11-06T10:18:00Z">
              <w:r>
                <w:rPr>
                  <w:rFonts w:cs="Arial"/>
                  <w:sz w:val="24"/>
                  <w:szCs w:val="24"/>
                  <w:lang w:val="es-ES"/>
                </w:rPr>
                <w:t xml:space="preserve"> y finaliza el caso de uso.</w:t>
              </w:r>
            </w:ins>
          </w:p>
        </w:tc>
      </w:tr>
      <w:tr w:rsidR="00DA4A60" w:rsidRPr="00EC5FEE" w14:paraId="05E94BB3" w14:textId="77777777" w:rsidTr="00DA4A60">
        <w:trPr>
          <w:ins w:id="2946" w:author="Javier Kachuka" w:date="2019-11-06T10:18:00Z"/>
        </w:trPr>
        <w:tc>
          <w:tcPr>
            <w:tcW w:w="8828" w:type="dxa"/>
            <w:gridSpan w:val="3"/>
            <w:shd w:val="clear" w:color="auto" w:fill="9CC2E5" w:themeFill="accent1" w:themeFillTint="99"/>
          </w:tcPr>
          <w:p w14:paraId="79CE99A5" w14:textId="77777777" w:rsidR="00DA4A60" w:rsidRPr="00EC5FEE" w:rsidRDefault="00DA4A60" w:rsidP="00DA4A60">
            <w:pPr>
              <w:jc w:val="center"/>
              <w:rPr>
                <w:ins w:id="2947" w:author="Javier Kachuka" w:date="2019-11-06T10:18:00Z"/>
                <w:rFonts w:cs="Arial"/>
                <w:sz w:val="24"/>
                <w:szCs w:val="24"/>
                <w:lang w:val="es-ES"/>
              </w:rPr>
            </w:pPr>
            <w:ins w:id="2948" w:author="Javier Kachuka" w:date="2019-11-06T10:18:00Z">
              <w:r>
                <w:rPr>
                  <w:rFonts w:cs="Arial"/>
                  <w:b/>
                  <w:sz w:val="24"/>
                  <w:szCs w:val="24"/>
                  <w:lang w:val="es-ES"/>
                </w:rPr>
                <w:t>C</w:t>
              </w:r>
              <w:r w:rsidRPr="00EC5FEE">
                <w:rPr>
                  <w:rFonts w:cs="Arial"/>
                  <w:b/>
                  <w:sz w:val="24"/>
                  <w:szCs w:val="24"/>
                  <w:lang w:val="es-ES"/>
                </w:rPr>
                <w:t>urso Alternativo de Eventos</w:t>
              </w:r>
            </w:ins>
          </w:p>
        </w:tc>
      </w:tr>
      <w:tr w:rsidR="00DA4A60" w:rsidRPr="00576F7E" w14:paraId="079FAFE4" w14:textId="77777777" w:rsidTr="00DA4A60">
        <w:trPr>
          <w:ins w:id="2949" w:author="Javier Kachuka" w:date="2019-11-06T10:18:00Z"/>
        </w:trPr>
        <w:tc>
          <w:tcPr>
            <w:tcW w:w="4414" w:type="dxa"/>
            <w:gridSpan w:val="2"/>
          </w:tcPr>
          <w:p w14:paraId="6209D623" w14:textId="77777777" w:rsidR="00DA4A60" w:rsidRPr="00EC5FEE" w:rsidRDefault="00DA4A60" w:rsidP="00DA4A60">
            <w:pPr>
              <w:jc w:val="center"/>
              <w:rPr>
                <w:ins w:id="2950" w:author="Javier Kachuka" w:date="2019-11-06T10:18:00Z"/>
                <w:rFonts w:cs="Arial"/>
                <w:b/>
                <w:sz w:val="24"/>
                <w:szCs w:val="24"/>
                <w:lang w:val="es-ES"/>
              </w:rPr>
            </w:pPr>
          </w:p>
        </w:tc>
        <w:tc>
          <w:tcPr>
            <w:tcW w:w="4414" w:type="dxa"/>
          </w:tcPr>
          <w:p w14:paraId="2E68DAD4" w14:textId="738E0833" w:rsidR="00DA4A60" w:rsidRPr="00EC5FEE" w:rsidRDefault="00DA4A60">
            <w:pPr>
              <w:jc w:val="both"/>
              <w:rPr>
                <w:ins w:id="2951" w:author="Javier Kachuka" w:date="2019-11-06T10:18:00Z"/>
                <w:rFonts w:cs="Arial"/>
                <w:sz w:val="24"/>
                <w:szCs w:val="24"/>
                <w:lang w:val="es-ES"/>
              </w:rPr>
            </w:pPr>
            <w:ins w:id="2952" w:author="Javier Kachuka" w:date="2019-11-06T10:18:00Z">
              <w:r>
                <w:rPr>
                  <w:rFonts w:cs="Arial"/>
                  <w:sz w:val="24"/>
                  <w:szCs w:val="24"/>
                  <w:lang w:val="es-ES"/>
                </w:rPr>
                <w:t xml:space="preserve">2.1 Si el </w:t>
              </w:r>
            </w:ins>
            <w:ins w:id="2953" w:author="Javier Kachuka" w:date="2019-11-06T10:21:00Z">
              <w:r>
                <w:rPr>
                  <w:rFonts w:cs="Arial"/>
                  <w:sz w:val="24"/>
                  <w:szCs w:val="24"/>
                  <w:lang w:val="es-ES"/>
                </w:rPr>
                <w:t>rubro</w:t>
              </w:r>
            </w:ins>
            <w:ins w:id="2954" w:author="Javier Kachuka" w:date="2019-11-06T10:18:00Z">
              <w:r>
                <w:rPr>
                  <w:rFonts w:cs="Arial"/>
                  <w:sz w:val="24"/>
                  <w:szCs w:val="24"/>
                  <w:lang w:val="es-ES"/>
                </w:rPr>
                <w:t xml:space="preserve"> está siendo utilizado, el sistema cancela la operación y finaliza el caso de uso.</w:t>
              </w:r>
            </w:ins>
          </w:p>
        </w:tc>
      </w:tr>
    </w:tbl>
    <w:p w14:paraId="1CCB491D" w14:textId="72AE2360" w:rsidR="00DA4A60" w:rsidRDefault="00DA4A60" w:rsidP="00431D6D">
      <w:pPr>
        <w:rPr>
          <w:ins w:id="2955" w:author="Javier Kachuka" w:date="2019-11-06T10:23:00Z"/>
          <w:lang w:val="es-ES"/>
        </w:rPr>
      </w:pPr>
    </w:p>
    <w:tbl>
      <w:tblPr>
        <w:tblStyle w:val="Tablaconcuadrcula"/>
        <w:tblW w:w="0" w:type="auto"/>
        <w:tblLook w:val="04A0" w:firstRow="1" w:lastRow="0" w:firstColumn="1" w:lastColumn="0" w:noHBand="0" w:noVBand="1"/>
      </w:tblPr>
      <w:tblGrid>
        <w:gridCol w:w="2122"/>
        <w:gridCol w:w="2292"/>
        <w:gridCol w:w="4414"/>
      </w:tblGrid>
      <w:tr w:rsidR="00340AF4" w:rsidRPr="00576F7E" w14:paraId="1FF1C79E" w14:textId="77777777" w:rsidTr="002345AA">
        <w:trPr>
          <w:ins w:id="2956" w:author="Javier Kachuka" w:date="2019-11-06T10:23:00Z"/>
        </w:trPr>
        <w:tc>
          <w:tcPr>
            <w:tcW w:w="2122" w:type="dxa"/>
            <w:shd w:val="clear" w:color="auto" w:fill="9CC2E5" w:themeFill="accent1" w:themeFillTint="99"/>
          </w:tcPr>
          <w:p w14:paraId="3AD273C5" w14:textId="77777777" w:rsidR="00340AF4" w:rsidRPr="00EC5FEE" w:rsidRDefault="00340AF4" w:rsidP="002345AA">
            <w:pPr>
              <w:rPr>
                <w:ins w:id="2957" w:author="Javier Kachuka" w:date="2019-11-06T10:23:00Z"/>
                <w:rFonts w:cs="Arial"/>
                <w:b/>
                <w:sz w:val="24"/>
                <w:szCs w:val="24"/>
                <w:lang w:val="es-ES"/>
              </w:rPr>
            </w:pPr>
            <w:ins w:id="2958" w:author="Javier Kachuka" w:date="2019-11-06T10:23:00Z">
              <w:r w:rsidRPr="00EC5FEE">
                <w:rPr>
                  <w:rFonts w:cs="Arial"/>
                  <w:b/>
                  <w:sz w:val="24"/>
                  <w:szCs w:val="24"/>
                  <w:lang w:val="es-ES"/>
                </w:rPr>
                <w:t>Caso de uso</w:t>
              </w:r>
            </w:ins>
          </w:p>
        </w:tc>
        <w:tc>
          <w:tcPr>
            <w:tcW w:w="6706" w:type="dxa"/>
            <w:gridSpan w:val="2"/>
          </w:tcPr>
          <w:p w14:paraId="36B02E6C" w14:textId="77777777" w:rsidR="00340AF4" w:rsidRPr="00EC5FEE" w:rsidRDefault="00340AF4" w:rsidP="002345AA">
            <w:pPr>
              <w:rPr>
                <w:ins w:id="2959" w:author="Javier Kachuka" w:date="2019-11-06T10:23:00Z"/>
                <w:rFonts w:cs="Arial"/>
                <w:sz w:val="24"/>
                <w:szCs w:val="24"/>
                <w:lang w:val="es-ES"/>
              </w:rPr>
            </w:pPr>
            <w:ins w:id="2960" w:author="Javier Kachuka" w:date="2019-11-06T10:23:00Z">
              <w:r w:rsidRPr="00EC5FEE">
                <w:rPr>
                  <w:rFonts w:cs="Arial"/>
                  <w:sz w:val="24"/>
                  <w:szCs w:val="24"/>
                  <w:lang w:val="es-ES"/>
                </w:rPr>
                <w:t>Cargar Proveedor</w:t>
              </w:r>
              <w:r>
                <w:rPr>
                  <w:rFonts w:cs="Arial"/>
                  <w:sz w:val="24"/>
                  <w:szCs w:val="24"/>
                  <w:lang w:val="es-ES"/>
                </w:rPr>
                <w:t xml:space="preserve"> (ABM de Proveedor)</w:t>
              </w:r>
            </w:ins>
          </w:p>
        </w:tc>
      </w:tr>
      <w:tr w:rsidR="00340AF4" w:rsidRPr="00EC5FEE" w14:paraId="2BD18617" w14:textId="77777777" w:rsidTr="002345AA">
        <w:trPr>
          <w:ins w:id="2961" w:author="Javier Kachuka" w:date="2019-11-06T10:23:00Z"/>
        </w:trPr>
        <w:tc>
          <w:tcPr>
            <w:tcW w:w="2122" w:type="dxa"/>
            <w:shd w:val="clear" w:color="auto" w:fill="9CC2E5" w:themeFill="accent1" w:themeFillTint="99"/>
          </w:tcPr>
          <w:p w14:paraId="1983BED5" w14:textId="77777777" w:rsidR="00340AF4" w:rsidRPr="00EC5FEE" w:rsidRDefault="00340AF4" w:rsidP="002345AA">
            <w:pPr>
              <w:rPr>
                <w:ins w:id="2962" w:author="Javier Kachuka" w:date="2019-11-06T10:23:00Z"/>
                <w:rFonts w:cs="Arial"/>
                <w:b/>
                <w:sz w:val="24"/>
                <w:szCs w:val="24"/>
                <w:lang w:val="es-ES"/>
              </w:rPr>
            </w:pPr>
            <w:ins w:id="2963" w:author="Javier Kachuka" w:date="2019-11-06T10:23:00Z">
              <w:r w:rsidRPr="00EC5FEE">
                <w:rPr>
                  <w:rFonts w:cs="Arial"/>
                  <w:b/>
                  <w:sz w:val="24"/>
                  <w:szCs w:val="24"/>
                  <w:lang w:val="es-ES"/>
                </w:rPr>
                <w:t>Actor</w:t>
              </w:r>
            </w:ins>
          </w:p>
        </w:tc>
        <w:tc>
          <w:tcPr>
            <w:tcW w:w="6706" w:type="dxa"/>
            <w:gridSpan w:val="2"/>
          </w:tcPr>
          <w:p w14:paraId="6E3CC153" w14:textId="77777777" w:rsidR="00340AF4" w:rsidRPr="00EC5FEE" w:rsidRDefault="00340AF4" w:rsidP="002345AA">
            <w:pPr>
              <w:rPr>
                <w:ins w:id="2964" w:author="Javier Kachuka" w:date="2019-11-06T10:23:00Z"/>
                <w:rFonts w:cs="Arial"/>
                <w:sz w:val="24"/>
                <w:szCs w:val="24"/>
                <w:lang w:val="es-ES"/>
              </w:rPr>
            </w:pPr>
            <w:ins w:id="2965" w:author="Javier Kachuka" w:date="2019-11-06T10:23:00Z">
              <w:r w:rsidRPr="00EC5FEE">
                <w:rPr>
                  <w:rFonts w:cs="Arial"/>
                  <w:sz w:val="24"/>
                  <w:szCs w:val="24"/>
                  <w:lang w:val="es-ES"/>
                </w:rPr>
                <w:t>Oficinista</w:t>
              </w:r>
              <w:r>
                <w:rPr>
                  <w:rFonts w:cs="Arial"/>
                  <w:sz w:val="24"/>
                  <w:szCs w:val="24"/>
                  <w:lang w:val="es-ES"/>
                </w:rPr>
                <w:t>, Administrador</w:t>
              </w:r>
            </w:ins>
          </w:p>
        </w:tc>
      </w:tr>
      <w:tr w:rsidR="00340AF4" w:rsidRPr="00576F7E" w14:paraId="4A57867D" w14:textId="77777777" w:rsidTr="002345AA">
        <w:trPr>
          <w:ins w:id="2966" w:author="Javier Kachuka" w:date="2019-11-06T10:23:00Z"/>
        </w:trPr>
        <w:tc>
          <w:tcPr>
            <w:tcW w:w="2122" w:type="dxa"/>
            <w:shd w:val="clear" w:color="auto" w:fill="9CC2E5" w:themeFill="accent1" w:themeFillTint="99"/>
          </w:tcPr>
          <w:p w14:paraId="2011DA6D" w14:textId="77777777" w:rsidR="00340AF4" w:rsidRPr="00EC5FEE" w:rsidRDefault="00340AF4" w:rsidP="002345AA">
            <w:pPr>
              <w:rPr>
                <w:ins w:id="2967" w:author="Javier Kachuka" w:date="2019-11-06T10:23:00Z"/>
                <w:rFonts w:cs="Arial"/>
                <w:b/>
                <w:sz w:val="24"/>
                <w:szCs w:val="24"/>
                <w:lang w:val="es-ES"/>
              </w:rPr>
            </w:pPr>
            <w:ins w:id="2968" w:author="Javier Kachuka" w:date="2019-11-06T10:23:00Z">
              <w:r w:rsidRPr="00EC5FEE">
                <w:rPr>
                  <w:rFonts w:cs="Arial"/>
                  <w:b/>
                  <w:sz w:val="24"/>
                  <w:szCs w:val="24"/>
                  <w:lang w:val="es-ES"/>
                </w:rPr>
                <w:t xml:space="preserve">Descripción </w:t>
              </w:r>
            </w:ins>
          </w:p>
        </w:tc>
        <w:tc>
          <w:tcPr>
            <w:tcW w:w="6706" w:type="dxa"/>
            <w:gridSpan w:val="2"/>
          </w:tcPr>
          <w:p w14:paraId="67F558AB" w14:textId="77777777" w:rsidR="00340AF4" w:rsidRPr="00EC5FEE" w:rsidRDefault="00340AF4" w:rsidP="002345AA">
            <w:pPr>
              <w:rPr>
                <w:ins w:id="2969" w:author="Javier Kachuka" w:date="2019-11-06T10:23:00Z"/>
                <w:rFonts w:cs="Arial"/>
                <w:sz w:val="24"/>
                <w:szCs w:val="24"/>
                <w:lang w:val="es-ES"/>
              </w:rPr>
            </w:pPr>
            <w:ins w:id="2970" w:author="Javier Kachuka" w:date="2019-11-06T10:23:00Z">
              <w:r w:rsidRPr="00EC5FEE">
                <w:rPr>
                  <w:rFonts w:cs="Arial"/>
                  <w:sz w:val="24"/>
                  <w:szCs w:val="24"/>
                  <w:lang w:val="es-ES"/>
                </w:rPr>
                <w:t>El oficinista</w:t>
              </w:r>
              <w:r>
                <w:rPr>
                  <w:rFonts w:cs="Arial"/>
                  <w:sz w:val="24"/>
                  <w:szCs w:val="24"/>
                  <w:lang w:val="es-ES"/>
                </w:rPr>
                <w:t xml:space="preserve"> o administrador</w:t>
              </w:r>
              <w:r w:rsidRPr="00EC5FEE">
                <w:rPr>
                  <w:rFonts w:cs="Arial"/>
                  <w:sz w:val="24"/>
                  <w:szCs w:val="24"/>
                  <w:lang w:val="es-ES"/>
                </w:rPr>
                <w:t xml:space="preserve"> carga un </w:t>
              </w:r>
              <w:r>
                <w:rPr>
                  <w:rFonts w:cs="Arial"/>
                  <w:sz w:val="24"/>
                  <w:szCs w:val="24"/>
                  <w:lang w:val="es-ES"/>
                </w:rPr>
                <w:t>nuevo proveedor al sistema</w:t>
              </w:r>
            </w:ins>
          </w:p>
        </w:tc>
      </w:tr>
      <w:tr w:rsidR="00340AF4" w:rsidRPr="00EC5FEE" w14:paraId="185A7CF7" w14:textId="77777777" w:rsidTr="002345AA">
        <w:trPr>
          <w:ins w:id="2971" w:author="Javier Kachuka" w:date="2019-11-06T10:23:00Z"/>
        </w:trPr>
        <w:tc>
          <w:tcPr>
            <w:tcW w:w="2122" w:type="dxa"/>
            <w:shd w:val="clear" w:color="auto" w:fill="9CC2E5" w:themeFill="accent1" w:themeFillTint="99"/>
          </w:tcPr>
          <w:p w14:paraId="1ACF589B" w14:textId="77777777" w:rsidR="00340AF4" w:rsidRPr="00EC5FEE" w:rsidRDefault="00340AF4" w:rsidP="002345AA">
            <w:pPr>
              <w:rPr>
                <w:ins w:id="2972" w:author="Javier Kachuka" w:date="2019-11-06T10:23:00Z"/>
                <w:rFonts w:cs="Arial"/>
                <w:b/>
                <w:sz w:val="24"/>
                <w:szCs w:val="24"/>
                <w:lang w:val="es-ES"/>
              </w:rPr>
            </w:pPr>
            <w:ins w:id="2973" w:author="Javier Kachuka" w:date="2019-11-06T10:23:00Z">
              <w:r w:rsidRPr="00EC5FEE">
                <w:rPr>
                  <w:rFonts w:cs="Arial"/>
                  <w:b/>
                  <w:sz w:val="24"/>
                  <w:szCs w:val="24"/>
                  <w:lang w:val="es-ES"/>
                </w:rPr>
                <w:t>Referencia Cruzada</w:t>
              </w:r>
            </w:ins>
          </w:p>
        </w:tc>
        <w:tc>
          <w:tcPr>
            <w:tcW w:w="6706" w:type="dxa"/>
            <w:gridSpan w:val="2"/>
          </w:tcPr>
          <w:p w14:paraId="1F86FB11" w14:textId="77777777" w:rsidR="00340AF4" w:rsidRPr="00EC5FEE" w:rsidRDefault="00340AF4" w:rsidP="002345AA">
            <w:pPr>
              <w:rPr>
                <w:ins w:id="2974" w:author="Javier Kachuka" w:date="2019-11-06T10:23:00Z"/>
                <w:rFonts w:cs="Arial"/>
                <w:sz w:val="24"/>
                <w:szCs w:val="24"/>
                <w:lang w:val="es-ES"/>
              </w:rPr>
            </w:pPr>
            <w:ins w:id="2975" w:author="Javier Kachuka" w:date="2019-11-06T10:23:00Z">
              <w:r>
                <w:rPr>
                  <w:rFonts w:cs="Arial"/>
                  <w:sz w:val="24"/>
                  <w:szCs w:val="24"/>
                  <w:lang w:val="es-ES"/>
                </w:rPr>
                <w:t>RF4.3</w:t>
              </w:r>
            </w:ins>
          </w:p>
        </w:tc>
      </w:tr>
      <w:tr w:rsidR="00340AF4" w:rsidRPr="00A51454" w14:paraId="73F8B396" w14:textId="77777777" w:rsidTr="002345AA">
        <w:trPr>
          <w:ins w:id="2976" w:author="Javier Kachuka" w:date="2019-11-06T10:23:00Z"/>
        </w:trPr>
        <w:tc>
          <w:tcPr>
            <w:tcW w:w="2122" w:type="dxa"/>
            <w:shd w:val="clear" w:color="auto" w:fill="9CC2E5" w:themeFill="accent1" w:themeFillTint="99"/>
          </w:tcPr>
          <w:p w14:paraId="6278D5A3" w14:textId="77777777" w:rsidR="00340AF4" w:rsidRPr="00EC5FEE" w:rsidRDefault="00340AF4" w:rsidP="002345AA">
            <w:pPr>
              <w:rPr>
                <w:ins w:id="2977" w:author="Javier Kachuka" w:date="2019-11-06T10:23:00Z"/>
                <w:rFonts w:cs="Arial"/>
                <w:b/>
                <w:sz w:val="24"/>
                <w:szCs w:val="24"/>
                <w:lang w:val="es-ES"/>
              </w:rPr>
            </w:pPr>
            <w:ins w:id="2978" w:author="Javier Kachuka" w:date="2019-11-06T10:23:00Z">
              <w:r w:rsidRPr="00EC5FEE">
                <w:rPr>
                  <w:rFonts w:cs="Arial"/>
                  <w:b/>
                  <w:sz w:val="24"/>
                  <w:szCs w:val="24"/>
                  <w:lang w:val="es-ES"/>
                </w:rPr>
                <w:t xml:space="preserve">Precondición </w:t>
              </w:r>
            </w:ins>
          </w:p>
        </w:tc>
        <w:tc>
          <w:tcPr>
            <w:tcW w:w="6706" w:type="dxa"/>
            <w:gridSpan w:val="2"/>
          </w:tcPr>
          <w:p w14:paraId="50A8BA1C" w14:textId="77777777" w:rsidR="00340AF4" w:rsidRPr="00EC5FEE" w:rsidRDefault="00340AF4" w:rsidP="002345AA">
            <w:pPr>
              <w:rPr>
                <w:ins w:id="2979" w:author="Javier Kachuka" w:date="2019-11-06T10:23:00Z"/>
                <w:rFonts w:cs="Arial"/>
                <w:sz w:val="24"/>
                <w:szCs w:val="24"/>
                <w:lang w:val="es-ES"/>
              </w:rPr>
            </w:pPr>
          </w:p>
        </w:tc>
      </w:tr>
      <w:tr w:rsidR="00340AF4" w:rsidRPr="00576F7E" w14:paraId="6BD3A3CB" w14:textId="77777777" w:rsidTr="002345AA">
        <w:trPr>
          <w:ins w:id="2980" w:author="Javier Kachuka" w:date="2019-11-06T10:23:00Z"/>
        </w:trPr>
        <w:tc>
          <w:tcPr>
            <w:tcW w:w="2122" w:type="dxa"/>
            <w:shd w:val="clear" w:color="auto" w:fill="9CC2E5" w:themeFill="accent1" w:themeFillTint="99"/>
          </w:tcPr>
          <w:p w14:paraId="270E8585" w14:textId="77777777" w:rsidR="00340AF4" w:rsidRPr="00EC5FEE" w:rsidRDefault="00340AF4" w:rsidP="002345AA">
            <w:pPr>
              <w:rPr>
                <w:ins w:id="2981" w:author="Javier Kachuka" w:date="2019-11-06T10:23:00Z"/>
                <w:rFonts w:cs="Arial"/>
                <w:b/>
                <w:sz w:val="24"/>
                <w:szCs w:val="24"/>
                <w:lang w:val="es-ES"/>
              </w:rPr>
            </w:pPr>
            <w:ins w:id="2982" w:author="Javier Kachuka" w:date="2019-11-06T10:23:00Z">
              <w:r w:rsidRPr="00EC5FEE">
                <w:rPr>
                  <w:rFonts w:cs="Arial"/>
                  <w:b/>
                  <w:sz w:val="24"/>
                  <w:szCs w:val="24"/>
                  <w:lang w:val="es-ES"/>
                </w:rPr>
                <w:t xml:space="preserve">Poscondición </w:t>
              </w:r>
            </w:ins>
          </w:p>
        </w:tc>
        <w:tc>
          <w:tcPr>
            <w:tcW w:w="6706" w:type="dxa"/>
            <w:gridSpan w:val="2"/>
          </w:tcPr>
          <w:p w14:paraId="7324F4E3" w14:textId="77777777" w:rsidR="00340AF4" w:rsidRPr="003D3744" w:rsidRDefault="00340AF4" w:rsidP="002345AA">
            <w:pPr>
              <w:rPr>
                <w:ins w:id="2983" w:author="Javier Kachuka" w:date="2019-11-06T10:23:00Z"/>
                <w:rFonts w:cs="Arial"/>
                <w:sz w:val="24"/>
                <w:szCs w:val="24"/>
                <w:lang w:val="es-ES"/>
              </w:rPr>
            </w:pPr>
            <w:ins w:id="2984" w:author="Javier Kachuka" w:date="2019-11-06T10:23:00Z">
              <w:r>
                <w:rPr>
                  <w:rFonts w:cs="Arial"/>
                  <w:sz w:val="24"/>
                  <w:szCs w:val="24"/>
                  <w:lang w:val="es-ES"/>
                </w:rPr>
                <w:t>Se registró un proveedor en el sistema.</w:t>
              </w:r>
            </w:ins>
          </w:p>
        </w:tc>
      </w:tr>
      <w:tr w:rsidR="00340AF4" w:rsidRPr="00CC2B8E" w14:paraId="7144170E" w14:textId="77777777" w:rsidTr="002345AA">
        <w:trPr>
          <w:ins w:id="2985" w:author="Javier Kachuka" w:date="2019-11-06T10:23:00Z"/>
        </w:trPr>
        <w:tc>
          <w:tcPr>
            <w:tcW w:w="8828" w:type="dxa"/>
            <w:gridSpan w:val="3"/>
            <w:shd w:val="clear" w:color="auto" w:fill="9CC2E5" w:themeFill="accent1" w:themeFillTint="99"/>
          </w:tcPr>
          <w:p w14:paraId="313FA25A" w14:textId="77777777" w:rsidR="00340AF4" w:rsidRPr="00EC5FEE" w:rsidRDefault="00340AF4" w:rsidP="002345AA">
            <w:pPr>
              <w:jc w:val="center"/>
              <w:rPr>
                <w:ins w:id="2986" w:author="Javier Kachuka" w:date="2019-11-06T10:23:00Z"/>
                <w:rFonts w:cs="Arial"/>
                <w:b/>
                <w:sz w:val="24"/>
                <w:szCs w:val="24"/>
                <w:lang w:val="es-ES"/>
              </w:rPr>
            </w:pPr>
            <w:ins w:id="2987" w:author="Javier Kachuka" w:date="2019-11-06T10:23:00Z">
              <w:r w:rsidRPr="00EC5FEE">
                <w:rPr>
                  <w:rFonts w:cs="Arial"/>
                  <w:b/>
                  <w:sz w:val="24"/>
                  <w:szCs w:val="24"/>
                  <w:lang w:val="es-ES"/>
                </w:rPr>
                <w:t>Curso Típico de Eventos</w:t>
              </w:r>
            </w:ins>
          </w:p>
        </w:tc>
      </w:tr>
      <w:tr w:rsidR="00340AF4" w:rsidRPr="00576F7E" w14:paraId="5E037113" w14:textId="77777777" w:rsidTr="002345AA">
        <w:trPr>
          <w:ins w:id="2988" w:author="Javier Kachuka" w:date="2019-11-06T10:23:00Z"/>
        </w:trPr>
        <w:tc>
          <w:tcPr>
            <w:tcW w:w="4414" w:type="dxa"/>
            <w:gridSpan w:val="2"/>
          </w:tcPr>
          <w:p w14:paraId="5C357569" w14:textId="77777777" w:rsidR="00340AF4" w:rsidRPr="00EC5FEE" w:rsidRDefault="00340AF4" w:rsidP="002345AA">
            <w:pPr>
              <w:pStyle w:val="Prrafodelista"/>
              <w:numPr>
                <w:ilvl w:val="0"/>
                <w:numId w:val="15"/>
              </w:numPr>
              <w:jc w:val="both"/>
              <w:rPr>
                <w:ins w:id="2989" w:author="Javier Kachuka" w:date="2019-11-06T10:23:00Z"/>
                <w:rFonts w:cs="Arial"/>
                <w:sz w:val="24"/>
                <w:szCs w:val="24"/>
                <w:lang w:val="es-ES"/>
              </w:rPr>
            </w:pPr>
            <w:ins w:id="2990" w:author="Javier Kachuka" w:date="2019-11-06T10:23:00Z">
              <w:r>
                <w:rPr>
                  <w:rFonts w:cs="Arial"/>
                  <w:sz w:val="24"/>
                  <w:szCs w:val="24"/>
                  <w:lang w:val="es-ES"/>
                </w:rPr>
                <w:t xml:space="preserve">El caso de uso comienza cuando el oficinista o administrador selecciona cargar proveedor. </w:t>
              </w:r>
            </w:ins>
          </w:p>
        </w:tc>
        <w:tc>
          <w:tcPr>
            <w:tcW w:w="4414" w:type="dxa"/>
          </w:tcPr>
          <w:p w14:paraId="09E62AC5" w14:textId="77777777" w:rsidR="00340AF4" w:rsidRPr="00EC5FEE" w:rsidRDefault="00340AF4" w:rsidP="002345AA">
            <w:pPr>
              <w:jc w:val="both"/>
              <w:rPr>
                <w:ins w:id="2991" w:author="Javier Kachuka" w:date="2019-11-06T10:23:00Z"/>
                <w:rFonts w:cs="Arial"/>
                <w:sz w:val="24"/>
                <w:szCs w:val="24"/>
                <w:lang w:val="es-ES"/>
              </w:rPr>
            </w:pPr>
          </w:p>
        </w:tc>
      </w:tr>
      <w:tr w:rsidR="00340AF4" w:rsidRPr="00576F7E" w14:paraId="1BCA8FD9" w14:textId="77777777" w:rsidTr="002345AA">
        <w:trPr>
          <w:ins w:id="2992" w:author="Javier Kachuka" w:date="2019-11-06T10:23:00Z"/>
        </w:trPr>
        <w:tc>
          <w:tcPr>
            <w:tcW w:w="4414" w:type="dxa"/>
            <w:gridSpan w:val="2"/>
          </w:tcPr>
          <w:p w14:paraId="4515D7DE" w14:textId="77777777" w:rsidR="00340AF4" w:rsidRPr="00EC5FEE" w:rsidRDefault="00340AF4" w:rsidP="002345AA">
            <w:pPr>
              <w:jc w:val="both"/>
              <w:rPr>
                <w:ins w:id="2993" w:author="Javier Kachuka" w:date="2019-11-06T10:23:00Z"/>
                <w:rFonts w:cs="Arial"/>
                <w:sz w:val="24"/>
                <w:szCs w:val="24"/>
                <w:lang w:val="es-ES"/>
              </w:rPr>
            </w:pPr>
          </w:p>
        </w:tc>
        <w:tc>
          <w:tcPr>
            <w:tcW w:w="4414" w:type="dxa"/>
          </w:tcPr>
          <w:p w14:paraId="7207440D" w14:textId="232AE33A" w:rsidR="00340AF4" w:rsidRPr="00EC5FEE" w:rsidRDefault="00340AF4" w:rsidP="006565D3">
            <w:pPr>
              <w:pStyle w:val="Prrafodelista"/>
              <w:numPr>
                <w:ilvl w:val="0"/>
                <w:numId w:val="15"/>
              </w:numPr>
              <w:jc w:val="both"/>
              <w:rPr>
                <w:ins w:id="2994" w:author="Javier Kachuka" w:date="2019-11-06T10:23:00Z"/>
                <w:rFonts w:cs="Arial"/>
                <w:sz w:val="24"/>
                <w:szCs w:val="24"/>
                <w:lang w:val="es-ES"/>
              </w:rPr>
            </w:pPr>
            <w:ins w:id="2995" w:author="Javier Kachuka" w:date="2019-11-06T10:23:00Z">
              <w:r>
                <w:rPr>
                  <w:rFonts w:cs="Arial"/>
                  <w:sz w:val="24"/>
                  <w:szCs w:val="24"/>
                  <w:lang w:val="es-ES"/>
                </w:rPr>
                <w:t xml:space="preserve">El sistema solicita que el oficinista </w:t>
              </w:r>
            </w:ins>
            <w:ins w:id="2996" w:author="Javier Kachuka" w:date="2019-11-06T10:47:00Z">
              <w:r w:rsidR="002345AA">
                <w:rPr>
                  <w:rFonts w:cs="Arial"/>
                  <w:sz w:val="24"/>
                  <w:szCs w:val="24"/>
                  <w:lang w:val="es-ES"/>
                </w:rPr>
                <w:t xml:space="preserve">o administrador </w:t>
              </w:r>
            </w:ins>
            <w:ins w:id="2997" w:author="Javier Kachuka" w:date="2019-11-06T10:23:00Z">
              <w:r>
                <w:rPr>
                  <w:rFonts w:cs="Arial"/>
                  <w:sz w:val="24"/>
                  <w:szCs w:val="24"/>
                  <w:lang w:val="es-ES"/>
                </w:rPr>
                <w:t>ingrese nombre del proveedor</w:t>
              </w:r>
            </w:ins>
            <w:r w:rsidR="006565D3">
              <w:rPr>
                <w:rFonts w:cs="Arial"/>
                <w:sz w:val="24"/>
                <w:szCs w:val="24"/>
                <w:lang w:val="es-ES"/>
              </w:rPr>
              <w:t>, cuit</w:t>
            </w:r>
            <w:ins w:id="2998" w:author="Javier Kachuka" w:date="2019-11-06T10:23:00Z">
              <w:r>
                <w:rPr>
                  <w:rFonts w:cs="Arial"/>
                  <w:sz w:val="24"/>
                  <w:szCs w:val="24"/>
                  <w:lang w:val="es-ES"/>
                </w:rPr>
                <w:t>, email, número de teléfono, y que productos vende a la empresa.</w:t>
              </w:r>
            </w:ins>
          </w:p>
        </w:tc>
      </w:tr>
      <w:tr w:rsidR="00340AF4" w:rsidRPr="00576F7E" w14:paraId="5B5891AB" w14:textId="77777777" w:rsidTr="002345AA">
        <w:trPr>
          <w:ins w:id="2999" w:author="Javier Kachuka" w:date="2019-11-06T10:23:00Z"/>
        </w:trPr>
        <w:tc>
          <w:tcPr>
            <w:tcW w:w="4414" w:type="dxa"/>
            <w:gridSpan w:val="2"/>
          </w:tcPr>
          <w:p w14:paraId="44FD4BAD" w14:textId="35D5487A" w:rsidR="00340AF4" w:rsidRPr="005C326A" w:rsidRDefault="00340AF4" w:rsidP="002345AA">
            <w:pPr>
              <w:pStyle w:val="Prrafodelista"/>
              <w:numPr>
                <w:ilvl w:val="0"/>
                <w:numId w:val="15"/>
              </w:numPr>
              <w:jc w:val="both"/>
              <w:rPr>
                <w:ins w:id="3000" w:author="Javier Kachuka" w:date="2019-11-06T10:23:00Z"/>
                <w:rFonts w:cs="Arial"/>
                <w:sz w:val="24"/>
                <w:szCs w:val="24"/>
                <w:lang w:val="es-ES"/>
              </w:rPr>
            </w:pPr>
            <w:ins w:id="3001" w:author="Javier Kachuka" w:date="2019-11-06T10:23:00Z">
              <w:r>
                <w:rPr>
                  <w:rFonts w:cs="Arial"/>
                  <w:sz w:val="24"/>
                  <w:szCs w:val="24"/>
                  <w:lang w:val="es-ES"/>
                </w:rPr>
                <w:t xml:space="preserve">El oficinista </w:t>
              </w:r>
            </w:ins>
            <w:ins w:id="3002" w:author="Javier Kachuka" w:date="2019-11-06T10:47:00Z">
              <w:r w:rsidR="002345AA">
                <w:rPr>
                  <w:rFonts w:cs="Arial"/>
                  <w:sz w:val="24"/>
                  <w:szCs w:val="24"/>
                  <w:lang w:val="es-ES"/>
                </w:rPr>
                <w:t xml:space="preserve">o administrador </w:t>
              </w:r>
            </w:ins>
            <w:ins w:id="3003" w:author="Javier Kachuka" w:date="2019-11-06T10:23:00Z">
              <w:r>
                <w:rPr>
                  <w:rFonts w:cs="Arial"/>
                  <w:sz w:val="24"/>
                  <w:szCs w:val="24"/>
                  <w:lang w:val="es-ES"/>
                </w:rPr>
                <w:t xml:space="preserve">ingresa los datos solicitados y confirma la operación.  </w:t>
              </w:r>
            </w:ins>
          </w:p>
        </w:tc>
        <w:tc>
          <w:tcPr>
            <w:tcW w:w="4414" w:type="dxa"/>
          </w:tcPr>
          <w:p w14:paraId="444D0F81" w14:textId="77777777" w:rsidR="00340AF4" w:rsidRPr="005C326A" w:rsidRDefault="00340AF4" w:rsidP="002345AA">
            <w:pPr>
              <w:jc w:val="both"/>
              <w:rPr>
                <w:ins w:id="3004" w:author="Javier Kachuka" w:date="2019-11-06T10:23:00Z"/>
                <w:rFonts w:cs="Arial"/>
                <w:sz w:val="24"/>
                <w:szCs w:val="24"/>
                <w:lang w:val="es-ES"/>
              </w:rPr>
            </w:pPr>
          </w:p>
        </w:tc>
      </w:tr>
      <w:tr w:rsidR="00340AF4" w:rsidRPr="00576F7E" w14:paraId="52CDF8CC" w14:textId="77777777" w:rsidTr="002345AA">
        <w:trPr>
          <w:ins w:id="3005" w:author="Javier Kachuka" w:date="2019-11-06T10:23:00Z"/>
        </w:trPr>
        <w:tc>
          <w:tcPr>
            <w:tcW w:w="4414" w:type="dxa"/>
            <w:gridSpan w:val="2"/>
          </w:tcPr>
          <w:p w14:paraId="6FD923BC" w14:textId="77777777" w:rsidR="00340AF4" w:rsidRPr="005C326A" w:rsidRDefault="00340AF4" w:rsidP="002345AA">
            <w:pPr>
              <w:jc w:val="both"/>
              <w:rPr>
                <w:ins w:id="3006" w:author="Javier Kachuka" w:date="2019-11-06T10:23:00Z"/>
                <w:rFonts w:cs="Arial"/>
                <w:sz w:val="24"/>
                <w:szCs w:val="24"/>
                <w:lang w:val="es-ES"/>
              </w:rPr>
            </w:pPr>
          </w:p>
        </w:tc>
        <w:tc>
          <w:tcPr>
            <w:tcW w:w="4414" w:type="dxa"/>
          </w:tcPr>
          <w:p w14:paraId="783CE299" w14:textId="77777777" w:rsidR="00340AF4" w:rsidRPr="005C326A" w:rsidRDefault="00340AF4" w:rsidP="002345AA">
            <w:pPr>
              <w:pStyle w:val="Prrafodelista"/>
              <w:numPr>
                <w:ilvl w:val="0"/>
                <w:numId w:val="15"/>
              </w:numPr>
              <w:jc w:val="both"/>
              <w:rPr>
                <w:ins w:id="3007" w:author="Javier Kachuka" w:date="2019-11-06T10:23:00Z"/>
                <w:rFonts w:cs="Arial"/>
                <w:sz w:val="24"/>
                <w:szCs w:val="24"/>
                <w:lang w:val="es-ES"/>
              </w:rPr>
            </w:pPr>
            <w:ins w:id="3008" w:author="Javier Kachuka" w:date="2019-11-06T10:23:00Z">
              <w:r>
                <w:rPr>
                  <w:rFonts w:cs="Arial"/>
                  <w:sz w:val="24"/>
                  <w:szCs w:val="24"/>
                  <w:lang w:val="es-ES"/>
                </w:rPr>
                <w:t>El sistema verifica que los datos sean correctos.</w:t>
              </w:r>
            </w:ins>
          </w:p>
        </w:tc>
      </w:tr>
      <w:tr w:rsidR="00340AF4" w:rsidRPr="00576F7E" w14:paraId="1B9B2BDE" w14:textId="77777777" w:rsidTr="002345AA">
        <w:trPr>
          <w:ins w:id="3009" w:author="Javier Kachuka" w:date="2019-11-06T10:23:00Z"/>
        </w:trPr>
        <w:tc>
          <w:tcPr>
            <w:tcW w:w="4414" w:type="dxa"/>
            <w:gridSpan w:val="2"/>
          </w:tcPr>
          <w:p w14:paraId="42CE95A2" w14:textId="77777777" w:rsidR="00340AF4" w:rsidRPr="005C326A" w:rsidRDefault="00340AF4" w:rsidP="002345AA">
            <w:pPr>
              <w:jc w:val="both"/>
              <w:rPr>
                <w:ins w:id="3010" w:author="Javier Kachuka" w:date="2019-11-06T10:23:00Z"/>
                <w:rFonts w:cs="Arial"/>
                <w:sz w:val="24"/>
                <w:szCs w:val="24"/>
                <w:lang w:val="es-ES"/>
              </w:rPr>
            </w:pPr>
          </w:p>
        </w:tc>
        <w:tc>
          <w:tcPr>
            <w:tcW w:w="4414" w:type="dxa"/>
          </w:tcPr>
          <w:p w14:paraId="0A4F346F" w14:textId="77777777" w:rsidR="00340AF4" w:rsidRDefault="00340AF4" w:rsidP="002345AA">
            <w:pPr>
              <w:pStyle w:val="Prrafodelista"/>
              <w:numPr>
                <w:ilvl w:val="0"/>
                <w:numId w:val="15"/>
              </w:numPr>
              <w:jc w:val="both"/>
              <w:rPr>
                <w:ins w:id="3011" w:author="Javier Kachuka" w:date="2019-11-06T10:23:00Z"/>
                <w:rFonts w:cs="Arial"/>
                <w:sz w:val="24"/>
                <w:szCs w:val="24"/>
                <w:lang w:val="es-ES"/>
              </w:rPr>
            </w:pPr>
            <w:ins w:id="3012" w:author="Javier Kachuka" w:date="2019-11-06T10:23:00Z">
              <w:r>
                <w:rPr>
                  <w:rFonts w:cs="Arial"/>
                  <w:sz w:val="24"/>
                  <w:szCs w:val="24"/>
                  <w:lang w:val="es-ES"/>
                </w:rPr>
                <w:t>El sistema guarda al nuevo proveedor y finaliza el caso de uso.</w:t>
              </w:r>
            </w:ins>
          </w:p>
        </w:tc>
      </w:tr>
      <w:tr w:rsidR="00340AF4" w:rsidRPr="00EC5FEE" w14:paraId="1E2B582B" w14:textId="77777777" w:rsidTr="002345AA">
        <w:trPr>
          <w:ins w:id="3013" w:author="Javier Kachuka" w:date="2019-11-06T10:23:00Z"/>
        </w:trPr>
        <w:tc>
          <w:tcPr>
            <w:tcW w:w="8828" w:type="dxa"/>
            <w:gridSpan w:val="3"/>
            <w:shd w:val="clear" w:color="auto" w:fill="9CC2E5" w:themeFill="accent1" w:themeFillTint="99"/>
          </w:tcPr>
          <w:p w14:paraId="2AEE9733" w14:textId="77777777" w:rsidR="00340AF4" w:rsidRPr="00EC5FEE" w:rsidRDefault="00340AF4" w:rsidP="002345AA">
            <w:pPr>
              <w:jc w:val="center"/>
              <w:rPr>
                <w:ins w:id="3014" w:author="Javier Kachuka" w:date="2019-11-06T10:23:00Z"/>
                <w:rFonts w:cs="Arial"/>
                <w:sz w:val="24"/>
                <w:szCs w:val="24"/>
                <w:lang w:val="es-ES"/>
              </w:rPr>
            </w:pPr>
            <w:ins w:id="3015" w:author="Javier Kachuka" w:date="2019-11-06T10:23:00Z">
              <w:r>
                <w:rPr>
                  <w:rFonts w:cs="Arial"/>
                  <w:b/>
                  <w:sz w:val="24"/>
                  <w:szCs w:val="24"/>
                  <w:lang w:val="es-ES"/>
                </w:rPr>
                <w:t>C</w:t>
              </w:r>
              <w:r w:rsidRPr="00EC5FEE">
                <w:rPr>
                  <w:rFonts w:cs="Arial"/>
                  <w:b/>
                  <w:sz w:val="24"/>
                  <w:szCs w:val="24"/>
                  <w:lang w:val="es-ES"/>
                </w:rPr>
                <w:t>urso Alternativo de Eventos</w:t>
              </w:r>
            </w:ins>
          </w:p>
        </w:tc>
      </w:tr>
      <w:tr w:rsidR="00340AF4" w:rsidRPr="00576F7E" w14:paraId="268C6745" w14:textId="77777777" w:rsidTr="002345AA">
        <w:trPr>
          <w:ins w:id="3016" w:author="Javier Kachuka" w:date="2019-11-06T10:23:00Z"/>
        </w:trPr>
        <w:tc>
          <w:tcPr>
            <w:tcW w:w="4414" w:type="dxa"/>
            <w:gridSpan w:val="2"/>
          </w:tcPr>
          <w:p w14:paraId="7FE23EE3" w14:textId="77777777" w:rsidR="00340AF4" w:rsidRPr="00EC5FEE" w:rsidRDefault="00340AF4" w:rsidP="002345AA">
            <w:pPr>
              <w:jc w:val="center"/>
              <w:rPr>
                <w:ins w:id="3017" w:author="Javier Kachuka" w:date="2019-11-06T10:23:00Z"/>
                <w:rFonts w:cs="Arial"/>
                <w:b/>
                <w:sz w:val="24"/>
                <w:szCs w:val="24"/>
                <w:lang w:val="es-ES"/>
              </w:rPr>
            </w:pPr>
          </w:p>
        </w:tc>
        <w:tc>
          <w:tcPr>
            <w:tcW w:w="4414" w:type="dxa"/>
          </w:tcPr>
          <w:p w14:paraId="25937F6E" w14:textId="77777777" w:rsidR="00340AF4" w:rsidRPr="00EC5FEE" w:rsidRDefault="00340AF4" w:rsidP="002345AA">
            <w:pPr>
              <w:jc w:val="both"/>
              <w:rPr>
                <w:ins w:id="3018" w:author="Javier Kachuka" w:date="2019-11-06T10:23:00Z"/>
                <w:rFonts w:cs="Arial"/>
                <w:sz w:val="24"/>
                <w:szCs w:val="24"/>
                <w:lang w:val="es-ES"/>
              </w:rPr>
            </w:pPr>
            <w:ins w:id="3019" w:author="Javier Kachuka" w:date="2019-11-06T10:23:00Z">
              <w:r>
                <w:rPr>
                  <w:rFonts w:cs="Arial"/>
                  <w:sz w:val="24"/>
                  <w:szCs w:val="24"/>
                  <w:lang w:val="es-ES"/>
                </w:rPr>
                <w:t>4.1 Si los datos no son correctos el sistema solicita que se vuelvan a ingresar.</w:t>
              </w:r>
            </w:ins>
          </w:p>
        </w:tc>
      </w:tr>
    </w:tbl>
    <w:p w14:paraId="1D90106A" w14:textId="47F30F6B" w:rsidR="00340AF4" w:rsidRDefault="00340AF4" w:rsidP="00431D6D">
      <w:pPr>
        <w:rPr>
          <w:ins w:id="3020" w:author="Javier Kachuka" w:date="2019-11-06T10:24:00Z"/>
          <w:lang w:val="es-ES"/>
        </w:rPr>
      </w:pPr>
    </w:p>
    <w:tbl>
      <w:tblPr>
        <w:tblStyle w:val="Tablaconcuadrcula"/>
        <w:tblW w:w="0" w:type="auto"/>
        <w:tblLook w:val="04A0" w:firstRow="1" w:lastRow="0" w:firstColumn="1" w:lastColumn="0" w:noHBand="0" w:noVBand="1"/>
      </w:tblPr>
      <w:tblGrid>
        <w:gridCol w:w="2122"/>
        <w:gridCol w:w="2292"/>
        <w:gridCol w:w="4414"/>
      </w:tblGrid>
      <w:tr w:rsidR="00340AF4" w:rsidRPr="00576F7E" w14:paraId="24E01EA5" w14:textId="77777777" w:rsidTr="002345AA">
        <w:tc>
          <w:tcPr>
            <w:tcW w:w="2122" w:type="dxa"/>
            <w:shd w:val="clear" w:color="auto" w:fill="9CC2E5" w:themeFill="accent1" w:themeFillTint="99"/>
          </w:tcPr>
          <w:p w14:paraId="5F77F4A6" w14:textId="12A547AC" w:rsidR="00340AF4" w:rsidRPr="00EC5FEE" w:rsidRDefault="00340AF4" w:rsidP="00340AF4">
            <w:pPr>
              <w:rPr>
                <w:ins w:id="3021" w:author="Javier Kachuka" w:date="2019-11-06T10:24:00Z"/>
                <w:rFonts w:cs="Arial"/>
                <w:b/>
                <w:sz w:val="24"/>
                <w:szCs w:val="24"/>
                <w:lang w:val="es-ES"/>
              </w:rPr>
            </w:pPr>
            <w:ins w:id="3022" w:author="Javier Kachuka" w:date="2019-11-06T10:24:00Z">
              <w:r w:rsidRPr="00EC5FEE">
                <w:rPr>
                  <w:rFonts w:cs="Arial"/>
                  <w:b/>
                  <w:sz w:val="24"/>
                  <w:szCs w:val="24"/>
                  <w:lang w:val="es-ES"/>
                </w:rPr>
                <w:t>Caso de uso</w:t>
              </w:r>
            </w:ins>
          </w:p>
        </w:tc>
        <w:tc>
          <w:tcPr>
            <w:tcW w:w="6706" w:type="dxa"/>
            <w:gridSpan w:val="2"/>
          </w:tcPr>
          <w:p w14:paraId="17F17347" w14:textId="4ECD547F" w:rsidR="00340AF4" w:rsidRPr="00EC5FEE" w:rsidRDefault="00340AF4" w:rsidP="00340AF4">
            <w:pPr>
              <w:rPr>
                <w:ins w:id="3023" w:author="Javier Kachuka" w:date="2019-11-06T10:24:00Z"/>
                <w:rFonts w:cs="Arial"/>
                <w:sz w:val="24"/>
                <w:szCs w:val="24"/>
                <w:lang w:val="es-ES"/>
              </w:rPr>
            </w:pPr>
            <w:ins w:id="3024" w:author="Javier Kachuka" w:date="2019-11-06T10:24:00Z">
              <w:r w:rsidRPr="00EC5FEE">
                <w:rPr>
                  <w:rFonts w:cs="Arial"/>
                  <w:sz w:val="24"/>
                  <w:szCs w:val="24"/>
                  <w:lang w:val="es-ES"/>
                </w:rPr>
                <w:t>Modificar Proveedor</w:t>
              </w:r>
              <w:r>
                <w:rPr>
                  <w:rFonts w:cs="Arial"/>
                  <w:sz w:val="24"/>
                  <w:szCs w:val="24"/>
                  <w:lang w:val="es-ES"/>
                </w:rPr>
                <w:t xml:space="preserve"> (ABM de Proveedor)</w:t>
              </w:r>
            </w:ins>
          </w:p>
        </w:tc>
      </w:tr>
      <w:tr w:rsidR="00340AF4" w:rsidRPr="00EC5FEE" w14:paraId="65904BF6" w14:textId="77777777" w:rsidTr="002345AA">
        <w:tc>
          <w:tcPr>
            <w:tcW w:w="2122" w:type="dxa"/>
            <w:shd w:val="clear" w:color="auto" w:fill="9CC2E5" w:themeFill="accent1" w:themeFillTint="99"/>
          </w:tcPr>
          <w:p w14:paraId="45046E17" w14:textId="56397908" w:rsidR="00340AF4" w:rsidRPr="00EC5FEE" w:rsidRDefault="00340AF4" w:rsidP="00340AF4">
            <w:pPr>
              <w:rPr>
                <w:ins w:id="3025" w:author="Javier Kachuka" w:date="2019-11-06T10:24:00Z"/>
                <w:rFonts w:cs="Arial"/>
                <w:b/>
                <w:sz w:val="24"/>
                <w:szCs w:val="24"/>
                <w:lang w:val="es-ES"/>
              </w:rPr>
            </w:pPr>
            <w:ins w:id="3026" w:author="Javier Kachuka" w:date="2019-11-06T10:24:00Z">
              <w:r w:rsidRPr="00EC5FEE">
                <w:rPr>
                  <w:rFonts w:cs="Arial"/>
                  <w:b/>
                  <w:sz w:val="24"/>
                  <w:szCs w:val="24"/>
                  <w:lang w:val="es-ES"/>
                </w:rPr>
                <w:t>Actor</w:t>
              </w:r>
            </w:ins>
          </w:p>
        </w:tc>
        <w:tc>
          <w:tcPr>
            <w:tcW w:w="6706" w:type="dxa"/>
            <w:gridSpan w:val="2"/>
          </w:tcPr>
          <w:p w14:paraId="56005380" w14:textId="6DA62C60" w:rsidR="00340AF4" w:rsidRPr="00EC5FEE" w:rsidRDefault="00340AF4" w:rsidP="00340AF4">
            <w:pPr>
              <w:rPr>
                <w:ins w:id="3027" w:author="Javier Kachuka" w:date="2019-11-06T10:24:00Z"/>
                <w:rFonts w:cs="Arial"/>
                <w:sz w:val="24"/>
                <w:szCs w:val="24"/>
                <w:lang w:val="es-ES"/>
              </w:rPr>
            </w:pPr>
            <w:ins w:id="3028" w:author="Javier Kachuka" w:date="2019-11-06T10:24:00Z">
              <w:r w:rsidRPr="00EC5FEE">
                <w:rPr>
                  <w:rFonts w:cs="Arial"/>
                  <w:sz w:val="24"/>
                  <w:szCs w:val="24"/>
                  <w:lang w:val="es-ES"/>
                </w:rPr>
                <w:t>Oficinista</w:t>
              </w:r>
              <w:r>
                <w:rPr>
                  <w:rFonts w:cs="Arial"/>
                  <w:sz w:val="24"/>
                  <w:szCs w:val="24"/>
                  <w:lang w:val="es-ES"/>
                </w:rPr>
                <w:t>, Administrador</w:t>
              </w:r>
            </w:ins>
          </w:p>
        </w:tc>
      </w:tr>
      <w:tr w:rsidR="00340AF4" w:rsidRPr="00576F7E" w14:paraId="7B8ECDD4" w14:textId="77777777" w:rsidTr="002345AA">
        <w:tc>
          <w:tcPr>
            <w:tcW w:w="2122" w:type="dxa"/>
            <w:shd w:val="clear" w:color="auto" w:fill="9CC2E5" w:themeFill="accent1" w:themeFillTint="99"/>
          </w:tcPr>
          <w:p w14:paraId="6BBEFCDF" w14:textId="1C536EEA" w:rsidR="00340AF4" w:rsidRPr="00EC5FEE" w:rsidRDefault="00340AF4" w:rsidP="00340AF4">
            <w:pPr>
              <w:rPr>
                <w:ins w:id="3029" w:author="Javier Kachuka" w:date="2019-11-06T10:24:00Z"/>
                <w:rFonts w:cs="Arial"/>
                <w:b/>
                <w:sz w:val="24"/>
                <w:szCs w:val="24"/>
                <w:lang w:val="es-ES"/>
              </w:rPr>
            </w:pPr>
            <w:ins w:id="3030" w:author="Javier Kachuka" w:date="2019-11-06T10:24:00Z">
              <w:r w:rsidRPr="00EC5FEE">
                <w:rPr>
                  <w:rFonts w:cs="Arial"/>
                  <w:b/>
                  <w:sz w:val="24"/>
                  <w:szCs w:val="24"/>
                  <w:lang w:val="es-ES"/>
                </w:rPr>
                <w:t xml:space="preserve">Descripción </w:t>
              </w:r>
            </w:ins>
          </w:p>
        </w:tc>
        <w:tc>
          <w:tcPr>
            <w:tcW w:w="6706" w:type="dxa"/>
            <w:gridSpan w:val="2"/>
          </w:tcPr>
          <w:p w14:paraId="18F7F56B" w14:textId="26D14D7B" w:rsidR="00340AF4" w:rsidRPr="00EC5FEE" w:rsidRDefault="00340AF4" w:rsidP="00340AF4">
            <w:pPr>
              <w:rPr>
                <w:ins w:id="3031" w:author="Javier Kachuka" w:date="2019-11-06T10:24:00Z"/>
                <w:rFonts w:cs="Arial"/>
                <w:sz w:val="24"/>
                <w:szCs w:val="24"/>
                <w:lang w:val="es-ES"/>
              </w:rPr>
            </w:pPr>
            <w:ins w:id="3032" w:author="Javier Kachuka" w:date="2019-11-06T10:24:00Z">
              <w:r w:rsidRPr="00EC5FEE">
                <w:rPr>
                  <w:rFonts w:cs="Arial"/>
                  <w:sz w:val="24"/>
                  <w:szCs w:val="24"/>
                  <w:lang w:val="es-ES"/>
                </w:rPr>
                <w:t xml:space="preserve">El oficinista </w:t>
              </w:r>
              <w:r>
                <w:rPr>
                  <w:rFonts w:cs="Arial"/>
                  <w:sz w:val="24"/>
                  <w:szCs w:val="24"/>
                  <w:lang w:val="es-ES"/>
                </w:rPr>
                <w:t xml:space="preserve">o administrador </w:t>
              </w:r>
              <w:r w:rsidRPr="00EC5FEE">
                <w:rPr>
                  <w:rFonts w:cs="Arial"/>
                  <w:sz w:val="24"/>
                  <w:szCs w:val="24"/>
                  <w:lang w:val="es-ES"/>
                </w:rPr>
                <w:t xml:space="preserve">modifica los datos </w:t>
              </w:r>
              <w:r>
                <w:rPr>
                  <w:rFonts w:cs="Arial"/>
                  <w:sz w:val="24"/>
                  <w:szCs w:val="24"/>
                  <w:lang w:val="es-ES"/>
                </w:rPr>
                <w:t xml:space="preserve">de un </w:t>
              </w:r>
              <w:r w:rsidRPr="00EC5FEE">
                <w:rPr>
                  <w:rFonts w:cs="Arial"/>
                  <w:sz w:val="24"/>
                  <w:szCs w:val="24"/>
                  <w:lang w:val="es-ES"/>
                </w:rPr>
                <w:t>proveedor</w:t>
              </w:r>
            </w:ins>
          </w:p>
        </w:tc>
      </w:tr>
      <w:tr w:rsidR="00340AF4" w:rsidRPr="00EC5FEE" w14:paraId="55DA22B0" w14:textId="77777777" w:rsidTr="002345AA">
        <w:tc>
          <w:tcPr>
            <w:tcW w:w="2122" w:type="dxa"/>
            <w:shd w:val="clear" w:color="auto" w:fill="9CC2E5" w:themeFill="accent1" w:themeFillTint="99"/>
          </w:tcPr>
          <w:p w14:paraId="307B348E" w14:textId="0923B3FB" w:rsidR="00340AF4" w:rsidRPr="00EC5FEE" w:rsidRDefault="00340AF4" w:rsidP="00340AF4">
            <w:pPr>
              <w:rPr>
                <w:ins w:id="3033" w:author="Javier Kachuka" w:date="2019-11-06T10:24:00Z"/>
                <w:rFonts w:cs="Arial"/>
                <w:b/>
                <w:sz w:val="24"/>
                <w:szCs w:val="24"/>
                <w:lang w:val="es-ES"/>
              </w:rPr>
            </w:pPr>
            <w:ins w:id="3034" w:author="Javier Kachuka" w:date="2019-11-06T10:24:00Z">
              <w:r w:rsidRPr="00EC5FEE">
                <w:rPr>
                  <w:rFonts w:cs="Arial"/>
                  <w:b/>
                  <w:sz w:val="24"/>
                  <w:szCs w:val="24"/>
                  <w:lang w:val="es-ES"/>
                </w:rPr>
                <w:t>Referencia Cruzada</w:t>
              </w:r>
            </w:ins>
          </w:p>
        </w:tc>
        <w:tc>
          <w:tcPr>
            <w:tcW w:w="6706" w:type="dxa"/>
            <w:gridSpan w:val="2"/>
          </w:tcPr>
          <w:p w14:paraId="019BECDA" w14:textId="0BA966FB" w:rsidR="00340AF4" w:rsidRPr="00EC5FEE" w:rsidRDefault="00340AF4" w:rsidP="00340AF4">
            <w:pPr>
              <w:rPr>
                <w:ins w:id="3035" w:author="Javier Kachuka" w:date="2019-11-06T10:24:00Z"/>
                <w:rFonts w:cs="Arial"/>
                <w:sz w:val="24"/>
                <w:szCs w:val="24"/>
                <w:lang w:val="es-ES"/>
              </w:rPr>
            </w:pPr>
            <w:ins w:id="3036" w:author="Javier Kachuka" w:date="2019-11-06T10:24:00Z">
              <w:r>
                <w:rPr>
                  <w:rFonts w:cs="Arial"/>
                  <w:sz w:val="24"/>
                  <w:szCs w:val="24"/>
                  <w:lang w:val="es-ES"/>
                </w:rPr>
                <w:t>RF4.4</w:t>
              </w:r>
            </w:ins>
          </w:p>
        </w:tc>
      </w:tr>
      <w:tr w:rsidR="00340AF4" w:rsidRPr="00576F7E" w14:paraId="56A772DE" w14:textId="77777777" w:rsidTr="002345AA">
        <w:tc>
          <w:tcPr>
            <w:tcW w:w="2122" w:type="dxa"/>
            <w:shd w:val="clear" w:color="auto" w:fill="9CC2E5" w:themeFill="accent1" w:themeFillTint="99"/>
          </w:tcPr>
          <w:p w14:paraId="2C719C52" w14:textId="77777777" w:rsidR="00340AF4" w:rsidRPr="00EC5FEE" w:rsidRDefault="00340AF4" w:rsidP="002345AA">
            <w:pPr>
              <w:rPr>
                <w:ins w:id="3037" w:author="Javier Kachuka" w:date="2019-11-06T10:24:00Z"/>
                <w:rFonts w:cs="Arial"/>
                <w:b/>
                <w:sz w:val="24"/>
                <w:szCs w:val="24"/>
                <w:lang w:val="es-ES"/>
              </w:rPr>
            </w:pPr>
            <w:ins w:id="3038" w:author="Javier Kachuka" w:date="2019-11-06T10:24:00Z">
              <w:r w:rsidRPr="00EC5FEE">
                <w:rPr>
                  <w:rFonts w:cs="Arial"/>
                  <w:b/>
                  <w:sz w:val="24"/>
                  <w:szCs w:val="24"/>
                  <w:lang w:val="es-ES"/>
                </w:rPr>
                <w:t xml:space="preserve">Precondición </w:t>
              </w:r>
            </w:ins>
          </w:p>
        </w:tc>
        <w:tc>
          <w:tcPr>
            <w:tcW w:w="6706" w:type="dxa"/>
            <w:gridSpan w:val="2"/>
          </w:tcPr>
          <w:p w14:paraId="1D86C7B0" w14:textId="77777777" w:rsidR="00340AF4" w:rsidRPr="00EC5FEE" w:rsidRDefault="00340AF4" w:rsidP="002345AA">
            <w:pPr>
              <w:rPr>
                <w:ins w:id="3039" w:author="Javier Kachuka" w:date="2019-11-06T10:24:00Z"/>
                <w:rFonts w:cs="Arial"/>
                <w:sz w:val="24"/>
                <w:szCs w:val="24"/>
                <w:lang w:val="es-ES"/>
              </w:rPr>
            </w:pPr>
            <w:ins w:id="3040" w:author="Javier Kachuka" w:date="2019-11-06T10:24:00Z">
              <w:r>
                <w:rPr>
                  <w:rFonts w:cs="Arial"/>
                  <w:sz w:val="24"/>
                  <w:szCs w:val="24"/>
                  <w:lang w:val="es-ES"/>
                </w:rPr>
                <w:t>Que exista el proveedor en el sistema.</w:t>
              </w:r>
            </w:ins>
          </w:p>
        </w:tc>
      </w:tr>
      <w:tr w:rsidR="00340AF4" w:rsidRPr="00576F7E" w14:paraId="16F46B2E" w14:textId="77777777" w:rsidTr="002345AA">
        <w:tc>
          <w:tcPr>
            <w:tcW w:w="2122" w:type="dxa"/>
            <w:shd w:val="clear" w:color="auto" w:fill="9CC2E5" w:themeFill="accent1" w:themeFillTint="99"/>
          </w:tcPr>
          <w:p w14:paraId="70EE96DF" w14:textId="77777777" w:rsidR="00340AF4" w:rsidRPr="00EC5FEE" w:rsidRDefault="00340AF4" w:rsidP="002345AA">
            <w:pPr>
              <w:rPr>
                <w:ins w:id="3041" w:author="Javier Kachuka" w:date="2019-11-06T10:24:00Z"/>
                <w:rFonts w:cs="Arial"/>
                <w:b/>
                <w:sz w:val="24"/>
                <w:szCs w:val="24"/>
                <w:lang w:val="es-ES"/>
              </w:rPr>
            </w:pPr>
            <w:ins w:id="3042" w:author="Javier Kachuka" w:date="2019-11-06T10:24:00Z">
              <w:r w:rsidRPr="00EC5FEE">
                <w:rPr>
                  <w:rFonts w:cs="Arial"/>
                  <w:b/>
                  <w:sz w:val="24"/>
                  <w:szCs w:val="24"/>
                  <w:lang w:val="es-ES"/>
                </w:rPr>
                <w:t xml:space="preserve">Poscondición </w:t>
              </w:r>
            </w:ins>
          </w:p>
        </w:tc>
        <w:tc>
          <w:tcPr>
            <w:tcW w:w="6706" w:type="dxa"/>
            <w:gridSpan w:val="2"/>
          </w:tcPr>
          <w:p w14:paraId="0C1EDC41" w14:textId="77777777" w:rsidR="00340AF4" w:rsidRPr="003D3744" w:rsidRDefault="00340AF4" w:rsidP="002345AA">
            <w:pPr>
              <w:rPr>
                <w:ins w:id="3043" w:author="Javier Kachuka" w:date="2019-11-06T10:24:00Z"/>
                <w:rFonts w:cs="Arial"/>
                <w:sz w:val="24"/>
                <w:szCs w:val="24"/>
                <w:lang w:val="es-ES"/>
              </w:rPr>
            </w:pPr>
            <w:ins w:id="3044" w:author="Javier Kachuka" w:date="2019-11-06T10:24:00Z">
              <w:r>
                <w:rPr>
                  <w:rFonts w:cs="Arial"/>
                  <w:sz w:val="24"/>
                  <w:szCs w:val="24"/>
                  <w:lang w:val="es-ES"/>
                </w:rPr>
                <w:t>Se actualizaron los datos del proveedor.</w:t>
              </w:r>
            </w:ins>
          </w:p>
        </w:tc>
      </w:tr>
      <w:tr w:rsidR="00340AF4" w:rsidRPr="00CC2B8E" w14:paraId="274A6261" w14:textId="77777777" w:rsidTr="002345AA">
        <w:tc>
          <w:tcPr>
            <w:tcW w:w="8828" w:type="dxa"/>
            <w:gridSpan w:val="3"/>
            <w:shd w:val="clear" w:color="auto" w:fill="9CC2E5" w:themeFill="accent1" w:themeFillTint="99"/>
          </w:tcPr>
          <w:p w14:paraId="39C074B7" w14:textId="77777777" w:rsidR="00340AF4" w:rsidRPr="00EC5FEE" w:rsidRDefault="00340AF4" w:rsidP="002345AA">
            <w:pPr>
              <w:jc w:val="center"/>
              <w:rPr>
                <w:ins w:id="3045" w:author="Javier Kachuka" w:date="2019-11-06T10:24:00Z"/>
                <w:rFonts w:cs="Arial"/>
                <w:b/>
                <w:sz w:val="24"/>
                <w:szCs w:val="24"/>
                <w:lang w:val="es-ES"/>
              </w:rPr>
            </w:pPr>
            <w:ins w:id="3046" w:author="Javier Kachuka" w:date="2019-11-06T10:24:00Z">
              <w:r w:rsidRPr="00EC5FEE">
                <w:rPr>
                  <w:rFonts w:cs="Arial"/>
                  <w:b/>
                  <w:sz w:val="24"/>
                  <w:szCs w:val="24"/>
                  <w:lang w:val="es-ES"/>
                </w:rPr>
                <w:t>Curso Típico de Eventos</w:t>
              </w:r>
            </w:ins>
          </w:p>
        </w:tc>
      </w:tr>
      <w:tr w:rsidR="00340AF4" w:rsidRPr="00576F7E" w14:paraId="59AE29C8" w14:textId="77777777" w:rsidTr="002345AA">
        <w:tc>
          <w:tcPr>
            <w:tcW w:w="4414" w:type="dxa"/>
            <w:gridSpan w:val="2"/>
          </w:tcPr>
          <w:p w14:paraId="6BACEB2B" w14:textId="08A45364" w:rsidR="00340AF4" w:rsidRPr="00EC5FEE" w:rsidRDefault="00340AF4" w:rsidP="002345AA">
            <w:pPr>
              <w:pStyle w:val="Prrafodelista"/>
              <w:numPr>
                <w:ilvl w:val="0"/>
                <w:numId w:val="16"/>
              </w:numPr>
              <w:jc w:val="both"/>
              <w:rPr>
                <w:ins w:id="3047" w:author="Javier Kachuka" w:date="2019-11-06T10:24:00Z"/>
                <w:rFonts w:cs="Arial"/>
                <w:sz w:val="24"/>
                <w:szCs w:val="24"/>
                <w:lang w:val="es-ES"/>
              </w:rPr>
            </w:pPr>
            <w:ins w:id="3048" w:author="Javier Kachuka" w:date="2019-11-06T10:24:00Z">
              <w:r>
                <w:rPr>
                  <w:rFonts w:cs="Arial"/>
                  <w:sz w:val="24"/>
                  <w:szCs w:val="24"/>
                  <w:lang w:val="es-ES"/>
                </w:rPr>
                <w:t xml:space="preserve">El caso de uso comienza cuando el oficinista o administrador selecciona modificar proveedor. </w:t>
              </w:r>
            </w:ins>
          </w:p>
        </w:tc>
        <w:tc>
          <w:tcPr>
            <w:tcW w:w="4414" w:type="dxa"/>
          </w:tcPr>
          <w:p w14:paraId="63C6B8D8" w14:textId="77777777" w:rsidR="00340AF4" w:rsidRPr="00EC5FEE" w:rsidRDefault="00340AF4" w:rsidP="002345AA">
            <w:pPr>
              <w:jc w:val="both"/>
              <w:rPr>
                <w:ins w:id="3049" w:author="Javier Kachuka" w:date="2019-11-06T10:24:00Z"/>
                <w:rFonts w:cs="Arial"/>
                <w:sz w:val="24"/>
                <w:szCs w:val="24"/>
                <w:lang w:val="es-ES"/>
              </w:rPr>
            </w:pPr>
          </w:p>
        </w:tc>
      </w:tr>
      <w:tr w:rsidR="00340AF4" w:rsidRPr="00576F7E" w14:paraId="19C8CA16" w14:textId="77777777" w:rsidTr="002345AA">
        <w:tc>
          <w:tcPr>
            <w:tcW w:w="4414" w:type="dxa"/>
            <w:gridSpan w:val="2"/>
          </w:tcPr>
          <w:p w14:paraId="0985CC67" w14:textId="77777777" w:rsidR="00340AF4" w:rsidRPr="00EC5FEE" w:rsidRDefault="00340AF4" w:rsidP="002345AA">
            <w:pPr>
              <w:jc w:val="both"/>
              <w:rPr>
                <w:ins w:id="3050" w:author="Javier Kachuka" w:date="2019-11-06T10:24:00Z"/>
                <w:rFonts w:cs="Arial"/>
                <w:sz w:val="24"/>
                <w:szCs w:val="24"/>
                <w:lang w:val="es-ES"/>
              </w:rPr>
            </w:pPr>
          </w:p>
        </w:tc>
        <w:tc>
          <w:tcPr>
            <w:tcW w:w="4414" w:type="dxa"/>
          </w:tcPr>
          <w:p w14:paraId="6CFF50B9" w14:textId="77777777" w:rsidR="00340AF4" w:rsidRPr="00EC5FEE" w:rsidRDefault="00340AF4" w:rsidP="002345AA">
            <w:pPr>
              <w:pStyle w:val="Prrafodelista"/>
              <w:numPr>
                <w:ilvl w:val="0"/>
                <w:numId w:val="16"/>
              </w:numPr>
              <w:jc w:val="both"/>
              <w:rPr>
                <w:ins w:id="3051" w:author="Javier Kachuka" w:date="2019-11-06T10:24:00Z"/>
                <w:rFonts w:cs="Arial"/>
                <w:sz w:val="24"/>
                <w:szCs w:val="24"/>
                <w:lang w:val="es-ES"/>
              </w:rPr>
            </w:pPr>
            <w:ins w:id="3052" w:author="Javier Kachuka" w:date="2019-11-06T10:24:00Z">
              <w:r>
                <w:rPr>
                  <w:rFonts w:cs="Arial"/>
                  <w:sz w:val="24"/>
                  <w:szCs w:val="24"/>
                  <w:lang w:val="es-ES"/>
                </w:rPr>
                <w:t xml:space="preserve">El sistema devuelve una lista de los proveedores y solicita que se seleccione uno. </w:t>
              </w:r>
            </w:ins>
          </w:p>
        </w:tc>
      </w:tr>
      <w:tr w:rsidR="00340AF4" w:rsidRPr="00576F7E" w14:paraId="3FAD047A" w14:textId="77777777" w:rsidTr="002345AA">
        <w:tc>
          <w:tcPr>
            <w:tcW w:w="4414" w:type="dxa"/>
            <w:gridSpan w:val="2"/>
          </w:tcPr>
          <w:p w14:paraId="46FD71A7" w14:textId="365B289F" w:rsidR="00340AF4" w:rsidRPr="005C326A" w:rsidRDefault="00340AF4" w:rsidP="002345AA">
            <w:pPr>
              <w:pStyle w:val="Prrafodelista"/>
              <w:numPr>
                <w:ilvl w:val="0"/>
                <w:numId w:val="16"/>
              </w:numPr>
              <w:jc w:val="both"/>
              <w:rPr>
                <w:ins w:id="3053" w:author="Javier Kachuka" w:date="2019-11-06T10:24:00Z"/>
                <w:rFonts w:cs="Arial"/>
                <w:sz w:val="24"/>
                <w:szCs w:val="24"/>
                <w:lang w:val="es-ES"/>
              </w:rPr>
            </w:pPr>
            <w:ins w:id="3054" w:author="Javier Kachuka" w:date="2019-11-06T10:24:00Z">
              <w:r>
                <w:rPr>
                  <w:rFonts w:cs="Arial"/>
                  <w:sz w:val="24"/>
                  <w:szCs w:val="24"/>
                  <w:lang w:val="es-ES"/>
                </w:rPr>
                <w:t xml:space="preserve">El oficinista </w:t>
              </w:r>
            </w:ins>
            <w:ins w:id="3055" w:author="Javier Kachuka" w:date="2019-11-06T10:50:00Z">
              <w:r w:rsidR="002345AA">
                <w:rPr>
                  <w:rFonts w:cs="Arial"/>
                  <w:sz w:val="24"/>
                  <w:szCs w:val="24"/>
                  <w:lang w:val="es-ES"/>
                </w:rPr>
                <w:t xml:space="preserve">o administrador </w:t>
              </w:r>
            </w:ins>
            <w:ins w:id="3056" w:author="Javier Kachuka" w:date="2019-11-06T10:24:00Z">
              <w:r>
                <w:rPr>
                  <w:rFonts w:cs="Arial"/>
                  <w:sz w:val="24"/>
                  <w:szCs w:val="24"/>
                  <w:lang w:val="es-ES"/>
                </w:rPr>
                <w:t>selecciona a un proveedor.</w:t>
              </w:r>
            </w:ins>
          </w:p>
        </w:tc>
        <w:tc>
          <w:tcPr>
            <w:tcW w:w="4414" w:type="dxa"/>
          </w:tcPr>
          <w:p w14:paraId="03FDEE56" w14:textId="77777777" w:rsidR="00340AF4" w:rsidRPr="005C326A" w:rsidRDefault="00340AF4" w:rsidP="002345AA">
            <w:pPr>
              <w:jc w:val="both"/>
              <w:rPr>
                <w:ins w:id="3057" w:author="Javier Kachuka" w:date="2019-11-06T10:24:00Z"/>
                <w:rFonts w:cs="Arial"/>
                <w:sz w:val="24"/>
                <w:szCs w:val="24"/>
                <w:lang w:val="es-ES"/>
              </w:rPr>
            </w:pPr>
          </w:p>
        </w:tc>
      </w:tr>
      <w:tr w:rsidR="00340AF4" w:rsidRPr="00576F7E" w14:paraId="775BC4F6" w14:textId="77777777" w:rsidTr="002345AA">
        <w:tc>
          <w:tcPr>
            <w:tcW w:w="4414" w:type="dxa"/>
            <w:gridSpan w:val="2"/>
          </w:tcPr>
          <w:p w14:paraId="6B918EBD" w14:textId="77777777" w:rsidR="00340AF4" w:rsidRPr="005C326A" w:rsidRDefault="00340AF4" w:rsidP="002345AA">
            <w:pPr>
              <w:jc w:val="both"/>
              <w:rPr>
                <w:ins w:id="3058" w:author="Javier Kachuka" w:date="2019-11-06T10:24:00Z"/>
                <w:rFonts w:cs="Arial"/>
                <w:sz w:val="24"/>
                <w:szCs w:val="24"/>
                <w:lang w:val="es-ES"/>
              </w:rPr>
            </w:pPr>
          </w:p>
        </w:tc>
        <w:tc>
          <w:tcPr>
            <w:tcW w:w="4414" w:type="dxa"/>
          </w:tcPr>
          <w:p w14:paraId="4A1DE15F" w14:textId="77777777" w:rsidR="00340AF4" w:rsidRPr="005C326A" w:rsidRDefault="00340AF4" w:rsidP="002345AA">
            <w:pPr>
              <w:pStyle w:val="Prrafodelista"/>
              <w:numPr>
                <w:ilvl w:val="0"/>
                <w:numId w:val="16"/>
              </w:numPr>
              <w:jc w:val="both"/>
              <w:rPr>
                <w:ins w:id="3059" w:author="Javier Kachuka" w:date="2019-11-06T10:24:00Z"/>
                <w:rFonts w:cs="Arial"/>
                <w:sz w:val="24"/>
                <w:szCs w:val="24"/>
                <w:lang w:val="es-ES"/>
              </w:rPr>
            </w:pPr>
            <w:ins w:id="3060" w:author="Javier Kachuka" w:date="2019-11-06T10:24:00Z">
              <w:r>
                <w:rPr>
                  <w:rFonts w:cs="Arial"/>
                  <w:sz w:val="24"/>
                  <w:szCs w:val="24"/>
                  <w:lang w:val="es-ES"/>
                </w:rPr>
                <w:t xml:space="preserve">El sistema muestra toda la información correspondiente a ese proveedor y permite realizar cambios en esos datos. </w:t>
              </w:r>
            </w:ins>
          </w:p>
        </w:tc>
      </w:tr>
      <w:tr w:rsidR="00340AF4" w:rsidRPr="00576F7E" w14:paraId="5A0E452B" w14:textId="77777777" w:rsidTr="002345AA">
        <w:tc>
          <w:tcPr>
            <w:tcW w:w="4414" w:type="dxa"/>
            <w:gridSpan w:val="2"/>
          </w:tcPr>
          <w:p w14:paraId="16A00E33" w14:textId="76A7A74C" w:rsidR="00340AF4" w:rsidRPr="00EC5EF5" w:rsidRDefault="00340AF4" w:rsidP="002345AA">
            <w:pPr>
              <w:pStyle w:val="Prrafodelista"/>
              <w:numPr>
                <w:ilvl w:val="0"/>
                <w:numId w:val="16"/>
              </w:numPr>
              <w:jc w:val="both"/>
              <w:rPr>
                <w:ins w:id="3061" w:author="Javier Kachuka" w:date="2019-11-06T10:24:00Z"/>
                <w:rFonts w:cs="Arial"/>
                <w:sz w:val="24"/>
                <w:szCs w:val="24"/>
                <w:lang w:val="es-ES"/>
              </w:rPr>
            </w:pPr>
            <w:ins w:id="3062" w:author="Javier Kachuka" w:date="2019-11-06T10:24:00Z">
              <w:r>
                <w:rPr>
                  <w:rFonts w:cs="Arial"/>
                  <w:sz w:val="24"/>
                  <w:szCs w:val="24"/>
                  <w:lang w:val="es-ES"/>
                </w:rPr>
                <w:t xml:space="preserve">El oficinista </w:t>
              </w:r>
            </w:ins>
            <w:ins w:id="3063" w:author="Javier Kachuka" w:date="2019-11-06T10:51:00Z">
              <w:r w:rsidR="002345AA">
                <w:rPr>
                  <w:rFonts w:cs="Arial"/>
                  <w:sz w:val="24"/>
                  <w:szCs w:val="24"/>
                  <w:lang w:val="es-ES"/>
                </w:rPr>
                <w:t xml:space="preserve">o administrador </w:t>
              </w:r>
            </w:ins>
            <w:ins w:id="3064" w:author="Javier Kachuka" w:date="2019-11-06T10:24:00Z">
              <w:r>
                <w:rPr>
                  <w:rFonts w:cs="Arial"/>
                  <w:sz w:val="24"/>
                  <w:szCs w:val="24"/>
                  <w:lang w:val="es-ES"/>
                </w:rPr>
                <w:t xml:space="preserve">actualiza los datos correspondientes y confirma la operación. </w:t>
              </w:r>
            </w:ins>
          </w:p>
        </w:tc>
        <w:tc>
          <w:tcPr>
            <w:tcW w:w="4414" w:type="dxa"/>
          </w:tcPr>
          <w:p w14:paraId="154D85AF" w14:textId="77777777" w:rsidR="00340AF4" w:rsidRPr="00EC5EF5" w:rsidRDefault="00340AF4" w:rsidP="002345AA">
            <w:pPr>
              <w:jc w:val="both"/>
              <w:rPr>
                <w:ins w:id="3065" w:author="Javier Kachuka" w:date="2019-11-06T10:24:00Z"/>
                <w:rFonts w:cs="Arial"/>
                <w:sz w:val="24"/>
                <w:szCs w:val="24"/>
                <w:lang w:val="es-ES"/>
              </w:rPr>
            </w:pPr>
          </w:p>
        </w:tc>
      </w:tr>
      <w:tr w:rsidR="00340AF4" w:rsidRPr="00576F7E" w14:paraId="32F75D1E" w14:textId="77777777" w:rsidTr="002345AA">
        <w:tc>
          <w:tcPr>
            <w:tcW w:w="4414" w:type="dxa"/>
            <w:gridSpan w:val="2"/>
          </w:tcPr>
          <w:p w14:paraId="70805E1B" w14:textId="77777777" w:rsidR="00340AF4" w:rsidRPr="00EC5EF5" w:rsidRDefault="00340AF4" w:rsidP="002345AA">
            <w:pPr>
              <w:jc w:val="both"/>
              <w:rPr>
                <w:ins w:id="3066" w:author="Javier Kachuka" w:date="2019-11-06T10:24:00Z"/>
                <w:rFonts w:cs="Arial"/>
                <w:sz w:val="24"/>
                <w:szCs w:val="24"/>
                <w:lang w:val="es-ES"/>
              </w:rPr>
            </w:pPr>
          </w:p>
        </w:tc>
        <w:tc>
          <w:tcPr>
            <w:tcW w:w="4414" w:type="dxa"/>
          </w:tcPr>
          <w:p w14:paraId="07A729B3" w14:textId="77777777" w:rsidR="00340AF4" w:rsidRPr="00EC5EF5" w:rsidRDefault="00340AF4" w:rsidP="002345AA">
            <w:pPr>
              <w:pStyle w:val="Prrafodelista"/>
              <w:numPr>
                <w:ilvl w:val="0"/>
                <w:numId w:val="16"/>
              </w:numPr>
              <w:jc w:val="both"/>
              <w:rPr>
                <w:ins w:id="3067" w:author="Javier Kachuka" w:date="2019-11-06T10:24:00Z"/>
                <w:rFonts w:cs="Arial"/>
                <w:sz w:val="24"/>
                <w:szCs w:val="24"/>
                <w:lang w:val="es-ES"/>
              </w:rPr>
            </w:pPr>
            <w:ins w:id="3068" w:author="Javier Kachuka" w:date="2019-11-06T10:24:00Z">
              <w:r>
                <w:rPr>
                  <w:rFonts w:cs="Arial"/>
                  <w:sz w:val="24"/>
                  <w:szCs w:val="24"/>
                  <w:lang w:val="es-ES"/>
                </w:rPr>
                <w:t>El sistema verifica que los datos sean correctos.</w:t>
              </w:r>
            </w:ins>
          </w:p>
        </w:tc>
      </w:tr>
      <w:tr w:rsidR="00340AF4" w:rsidRPr="00576F7E" w14:paraId="4F15F630" w14:textId="77777777" w:rsidTr="002345AA">
        <w:tc>
          <w:tcPr>
            <w:tcW w:w="4414" w:type="dxa"/>
            <w:gridSpan w:val="2"/>
          </w:tcPr>
          <w:p w14:paraId="56BC1E5D" w14:textId="77777777" w:rsidR="00340AF4" w:rsidRPr="00EC5EF5" w:rsidRDefault="00340AF4" w:rsidP="002345AA">
            <w:pPr>
              <w:jc w:val="both"/>
              <w:rPr>
                <w:ins w:id="3069" w:author="Javier Kachuka" w:date="2019-11-06T10:24:00Z"/>
                <w:rFonts w:cs="Arial"/>
                <w:sz w:val="24"/>
                <w:szCs w:val="24"/>
                <w:lang w:val="es-ES"/>
              </w:rPr>
            </w:pPr>
          </w:p>
        </w:tc>
        <w:tc>
          <w:tcPr>
            <w:tcW w:w="4414" w:type="dxa"/>
          </w:tcPr>
          <w:p w14:paraId="09E5C728" w14:textId="77777777" w:rsidR="00340AF4" w:rsidRDefault="00340AF4" w:rsidP="002345AA">
            <w:pPr>
              <w:pStyle w:val="Prrafodelista"/>
              <w:numPr>
                <w:ilvl w:val="0"/>
                <w:numId w:val="16"/>
              </w:numPr>
              <w:jc w:val="both"/>
              <w:rPr>
                <w:ins w:id="3070" w:author="Javier Kachuka" w:date="2019-11-06T10:24:00Z"/>
                <w:rFonts w:cs="Arial"/>
                <w:sz w:val="24"/>
                <w:szCs w:val="24"/>
                <w:lang w:val="es-ES"/>
              </w:rPr>
            </w:pPr>
            <w:ins w:id="3071" w:author="Javier Kachuka" w:date="2019-11-06T10:24:00Z">
              <w:r>
                <w:rPr>
                  <w:rFonts w:cs="Arial"/>
                  <w:sz w:val="24"/>
                  <w:szCs w:val="24"/>
                  <w:lang w:val="es-ES"/>
                </w:rPr>
                <w:t>El sistema actualiza los datos del proveedor y finaliza el caso de uso.</w:t>
              </w:r>
            </w:ins>
          </w:p>
        </w:tc>
      </w:tr>
      <w:tr w:rsidR="00340AF4" w:rsidRPr="00EC5FEE" w14:paraId="45590965" w14:textId="77777777" w:rsidTr="002345AA">
        <w:tc>
          <w:tcPr>
            <w:tcW w:w="8828" w:type="dxa"/>
            <w:gridSpan w:val="3"/>
            <w:shd w:val="clear" w:color="auto" w:fill="9CC2E5" w:themeFill="accent1" w:themeFillTint="99"/>
          </w:tcPr>
          <w:p w14:paraId="1892732B" w14:textId="77777777" w:rsidR="00340AF4" w:rsidRPr="00EC5FEE" w:rsidRDefault="00340AF4" w:rsidP="002345AA">
            <w:pPr>
              <w:jc w:val="center"/>
              <w:rPr>
                <w:ins w:id="3072" w:author="Javier Kachuka" w:date="2019-11-06T10:24:00Z"/>
                <w:rFonts w:cs="Arial"/>
                <w:sz w:val="24"/>
                <w:szCs w:val="24"/>
                <w:lang w:val="es-ES"/>
              </w:rPr>
            </w:pPr>
            <w:ins w:id="3073" w:author="Javier Kachuka" w:date="2019-11-06T10:24:00Z">
              <w:r>
                <w:rPr>
                  <w:rFonts w:cs="Arial"/>
                  <w:b/>
                  <w:sz w:val="24"/>
                  <w:szCs w:val="24"/>
                  <w:lang w:val="es-ES"/>
                </w:rPr>
                <w:t>C</w:t>
              </w:r>
              <w:r w:rsidRPr="00EC5FEE">
                <w:rPr>
                  <w:rFonts w:cs="Arial"/>
                  <w:b/>
                  <w:sz w:val="24"/>
                  <w:szCs w:val="24"/>
                  <w:lang w:val="es-ES"/>
                </w:rPr>
                <w:t>urso Alternativo de Eventos</w:t>
              </w:r>
            </w:ins>
          </w:p>
        </w:tc>
      </w:tr>
      <w:tr w:rsidR="00340AF4" w:rsidRPr="00576F7E" w14:paraId="7786DF5E" w14:textId="77777777" w:rsidTr="002345AA">
        <w:tc>
          <w:tcPr>
            <w:tcW w:w="4414" w:type="dxa"/>
            <w:gridSpan w:val="2"/>
          </w:tcPr>
          <w:p w14:paraId="03CA3A31" w14:textId="77777777" w:rsidR="00340AF4" w:rsidRPr="00EC5FEE" w:rsidRDefault="00340AF4" w:rsidP="002345AA">
            <w:pPr>
              <w:jc w:val="center"/>
              <w:rPr>
                <w:ins w:id="3074" w:author="Javier Kachuka" w:date="2019-11-06T10:24:00Z"/>
                <w:rFonts w:cs="Arial"/>
                <w:b/>
                <w:sz w:val="24"/>
                <w:szCs w:val="24"/>
                <w:lang w:val="es-ES"/>
              </w:rPr>
            </w:pPr>
          </w:p>
        </w:tc>
        <w:tc>
          <w:tcPr>
            <w:tcW w:w="4414" w:type="dxa"/>
          </w:tcPr>
          <w:p w14:paraId="00271CC2" w14:textId="77777777" w:rsidR="00340AF4" w:rsidRPr="00EC5FEE" w:rsidRDefault="00340AF4" w:rsidP="002345AA">
            <w:pPr>
              <w:jc w:val="both"/>
              <w:rPr>
                <w:ins w:id="3075" w:author="Javier Kachuka" w:date="2019-11-06T10:24:00Z"/>
                <w:rFonts w:cs="Arial"/>
                <w:sz w:val="24"/>
                <w:szCs w:val="24"/>
                <w:lang w:val="es-ES"/>
              </w:rPr>
            </w:pPr>
            <w:ins w:id="3076" w:author="Javier Kachuka" w:date="2019-11-06T10:24:00Z">
              <w:r>
                <w:rPr>
                  <w:rFonts w:cs="Arial"/>
                  <w:sz w:val="24"/>
                  <w:szCs w:val="24"/>
                  <w:lang w:val="es-ES"/>
                </w:rPr>
                <w:t>6.1 Si los datos no son correctos el sistema solicita que se vuelvan a ingresar.</w:t>
              </w:r>
            </w:ins>
          </w:p>
        </w:tc>
      </w:tr>
    </w:tbl>
    <w:p w14:paraId="52A3581B" w14:textId="03AD4F9C" w:rsidR="00340AF4" w:rsidRDefault="00340AF4" w:rsidP="00431D6D">
      <w:pPr>
        <w:rPr>
          <w:ins w:id="3077" w:author="Javier Kachuka" w:date="2019-11-06T10:25:00Z"/>
          <w:lang w:val="es-ES"/>
        </w:rPr>
      </w:pPr>
    </w:p>
    <w:tbl>
      <w:tblPr>
        <w:tblStyle w:val="Tablaconcuadrcula"/>
        <w:tblW w:w="0" w:type="auto"/>
        <w:tblLook w:val="04A0" w:firstRow="1" w:lastRow="0" w:firstColumn="1" w:lastColumn="0" w:noHBand="0" w:noVBand="1"/>
      </w:tblPr>
      <w:tblGrid>
        <w:gridCol w:w="2122"/>
        <w:gridCol w:w="2292"/>
        <w:gridCol w:w="4414"/>
      </w:tblGrid>
      <w:tr w:rsidR="00340AF4" w:rsidRPr="00576F7E" w14:paraId="325FE94C" w14:textId="77777777" w:rsidTr="002345AA">
        <w:tc>
          <w:tcPr>
            <w:tcW w:w="2122" w:type="dxa"/>
            <w:shd w:val="clear" w:color="auto" w:fill="9CC2E5" w:themeFill="accent1" w:themeFillTint="99"/>
          </w:tcPr>
          <w:p w14:paraId="1AFBBDED" w14:textId="5261DE56" w:rsidR="00340AF4" w:rsidRPr="00EC5FEE" w:rsidRDefault="00340AF4" w:rsidP="00340AF4">
            <w:pPr>
              <w:rPr>
                <w:ins w:id="3078" w:author="Javier Kachuka" w:date="2019-11-06T10:25:00Z"/>
                <w:rFonts w:cs="Arial"/>
                <w:b/>
                <w:sz w:val="24"/>
                <w:szCs w:val="24"/>
                <w:lang w:val="es-ES"/>
              </w:rPr>
            </w:pPr>
            <w:ins w:id="3079" w:author="Javier Kachuka" w:date="2019-11-06T10:25:00Z">
              <w:r w:rsidRPr="00EC5FEE">
                <w:rPr>
                  <w:rFonts w:cs="Arial"/>
                  <w:b/>
                  <w:sz w:val="24"/>
                  <w:szCs w:val="24"/>
                  <w:lang w:val="es-ES"/>
                </w:rPr>
                <w:t>Caso de uso</w:t>
              </w:r>
            </w:ins>
          </w:p>
        </w:tc>
        <w:tc>
          <w:tcPr>
            <w:tcW w:w="6706" w:type="dxa"/>
            <w:gridSpan w:val="2"/>
          </w:tcPr>
          <w:p w14:paraId="46B1E9B7" w14:textId="568B55EE" w:rsidR="00340AF4" w:rsidRPr="00EC5FEE" w:rsidRDefault="00340AF4" w:rsidP="00340AF4">
            <w:pPr>
              <w:rPr>
                <w:ins w:id="3080" w:author="Javier Kachuka" w:date="2019-11-06T10:25:00Z"/>
                <w:rFonts w:cs="Arial"/>
                <w:sz w:val="24"/>
                <w:szCs w:val="24"/>
                <w:lang w:val="es-ES"/>
              </w:rPr>
            </w:pPr>
            <w:ins w:id="3081" w:author="Javier Kachuka" w:date="2019-11-06T10:25:00Z">
              <w:r w:rsidRPr="00EC5FEE">
                <w:rPr>
                  <w:rFonts w:cs="Arial"/>
                  <w:sz w:val="24"/>
                  <w:szCs w:val="24"/>
                  <w:lang w:val="es-ES"/>
                </w:rPr>
                <w:t>Eliminar Proveedor</w:t>
              </w:r>
              <w:r>
                <w:rPr>
                  <w:rFonts w:cs="Arial"/>
                  <w:sz w:val="24"/>
                  <w:szCs w:val="24"/>
                  <w:lang w:val="es-ES"/>
                </w:rPr>
                <w:t xml:space="preserve"> (ABM de Proveedor)</w:t>
              </w:r>
            </w:ins>
          </w:p>
        </w:tc>
      </w:tr>
      <w:tr w:rsidR="00340AF4" w:rsidRPr="00EC5FEE" w14:paraId="356E6EBA" w14:textId="77777777" w:rsidTr="002345AA">
        <w:tc>
          <w:tcPr>
            <w:tcW w:w="2122" w:type="dxa"/>
            <w:shd w:val="clear" w:color="auto" w:fill="9CC2E5" w:themeFill="accent1" w:themeFillTint="99"/>
          </w:tcPr>
          <w:p w14:paraId="2485DDF4" w14:textId="6D57170B" w:rsidR="00340AF4" w:rsidRPr="00EC5FEE" w:rsidRDefault="00340AF4" w:rsidP="00340AF4">
            <w:pPr>
              <w:rPr>
                <w:ins w:id="3082" w:author="Javier Kachuka" w:date="2019-11-06T10:25:00Z"/>
                <w:rFonts w:cs="Arial"/>
                <w:b/>
                <w:sz w:val="24"/>
                <w:szCs w:val="24"/>
                <w:lang w:val="es-ES"/>
              </w:rPr>
            </w:pPr>
            <w:ins w:id="3083" w:author="Javier Kachuka" w:date="2019-11-06T10:25:00Z">
              <w:r w:rsidRPr="00EC5FEE">
                <w:rPr>
                  <w:rFonts w:cs="Arial"/>
                  <w:b/>
                  <w:sz w:val="24"/>
                  <w:szCs w:val="24"/>
                  <w:lang w:val="es-ES"/>
                </w:rPr>
                <w:t>Actor</w:t>
              </w:r>
            </w:ins>
          </w:p>
        </w:tc>
        <w:tc>
          <w:tcPr>
            <w:tcW w:w="6706" w:type="dxa"/>
            <w:gridSpan w:val="2"/>
          </w:tcPr>
          <w:p w14:paraId="3EA0AF36" w14:textId="6AAEAFF7" w:rsidR="00340AF4" w:rsidRPr="00EC5FEE" w:rsidRDefault="00340AF4" w:rsidP="00340AF4">
            <w:pPr>
              <w:rPr>
                <w:ins w:id="3084" w:author="Javier Kachuka" w:date="2019-11-06T10:25:00Z"/>
                <w:rFonts w:cs="Arial"/>
                <w:sz w:val="24"/>
                <w:szCs w:val="24"/>
                <w:lang w:val="es-ES"/>
              </w:rPr>
            </w:pPr>
            <w:ins w:id="3085" w:author="Javier Kachuka" w:date="2019-11-06T10:25:00Z">
              <w:r w:rsidRPr="00EC5FEE">
                <w:rPr>
                  <w:rFonts w:cs="Arial"/>
                  <w:sz w:val="24"/>
                  <w:szCs w:val="24"/>
                  <w:lang w:val="es-ES"/>
                </w:rPr>
                <w:t>Oficinista</w:t>
              </w:r>
              <w:r>
                <w:rPr>
                  <w:rFonts w:cs="Arial"/>
                  <w:sz w:val="24"/>
                  <w:szCs w:val="24"/>
                  <w:lang w:val="es-ES"/>
                </w:rPr>
                <w:t>, Administrador</w:t>
              </w:r>
            </w:ins>
          </w:p>
        </w:tc>
      </w:tr>
      <w:tr w:rsidR="00340AF4" w:rsidRPr="00576F7E" w14:paraId="24CD5F16" w14:textId="77777777" w:rsidTr="002345AA">
        <w:tc>
          <w:tcPr>
            <w:tcW w:w="2122" w:type="dxa"/>
            <w:shd w:val="clear" w:color="auto" w:fill="9CC2E5" w:themeFill="accent1" w:themeFillTint="99"/>
          </w:tcPr>
          <w:p w14:paraId="689AB3AE" w14:textId="3025EEAB" w:rsidR="00340AF4" w:rsidRPr="00EC5FEE" w:rsidRDefault="00340AF4" w:rsidP="00340AF4">
            <w:pPr>
              <w:rPr>
                <w:ins w:id="3086" w:author="Javier Kachuka" w:date="2019-11-06T10:25:00Z"/>
                <w:rFonts w:cs="Arial"/>
                <w:b/>
                <w:sz w:val="24"/>
                <w:szCs w:val="24"/>
                <w:lang w:val="es-ES"/>
              </w:rPr>
            </w:pPr>
            <w:ins w:id="3087" w:author="Javier Kachuka" w:date="2019-11-06T10:25:00Z">
              <w:r w:rsidRPr="00EC5FEE">
                <w:rPr>
                  <w:rFonts w:cs="Arial"/>
                  <w:b/>
                  <w:sz w:val="24"/>
                  <w:szCs w:val="24"/>
                  <w:lang w:val="es-ES"/>
                </w:rPr>
                <w:t xml:space="preserve">Descripción </w:t>
              </w:r>
            </w:ins>
          </w:p>
        </w:tc>
        <w:tc>
          <w:tcPr>
            <w:tcW w:w="6706" w:type="dxa"/>
            <w:gridSpan w:val="2"/>
          </w:tcPr>
          <w:p w14:paraId="11EBF973" w14:textId="0AD10DE2" w:rsidR="00340AF4" w:rsidRPr="00EC5FEE" w:rsidRDefault="00340AF4" w:rsidP="00340AF4">
            <w:pPr>
              <w:rPr>
                <w:ins w:id="3088" w:author="Javier Kachuka" w:date="2019-11-06T10:25:00Z"/>
                <w:rFonts w:cs="Arial"/>
                <w:sz w:val="24"/>
                <w:szCs w:val="24"/>
                <w:lang w:val="es-ES"/>
              </w:rPr>
            </w:pPr>
            <w:ins w:id="3089" w:author="Javier Kachuka" w:date="2019-11-06T10:25:00Z">
              <w:r w:rsidRPr="00EC5FEE">
                <w:rPr>
                  <w:rFonts w:cs="Arial"/>
                  <w:sz w:val="24"/>
                  <w:szCs w:val="24"/>
                  <w:lang w:val="es-ES"/>
                </w:rPr>
                <w:t>El oficinista</w:t>
              </w:r>
              <w:r>
                <w:rPr>
                  <w:rFonts w:cs="Arial"/>
                  <w:sz w:val="24"/>
                  <w:szCs w:val="24"/>
                  <w:lang w:val="es-ES"/>
                </w:rPr>
                <w:t xml:space="preserve"> o administrador</w:t>
              </w:r>
              <w:r w:rsidRPr="00EC5FEE">
                <w:rPr>
                  <w:rFonts w:cs="Arial"/>
                  <w:sz w:val="24"/>
                  <w:szCs w:val="24"/>
                  <w:lang w:val="es-ES"/>
                </w:rPr>
                <w:t xml:space="preserve"> da de baja un proveedor</w:t>
              </w:r>
              <w:r>
                <w:rPr>
                  <w:rFonts w:cs="Arial"/>
                  <w:sz w:val="24"/>
                  <w:szCs w:val="24"/>
                  <w:lang w:val="es-ES"/>
                </w:rPr>
                <w:t xml:space="preserve"> del sistema</w:t>
              </w:r>
            </w:ins>
          </w:p>
        </w:tc>
      </w:tr>
      <w:tr w:rsidR="00340AF4" w:rsidRPr="00EC5FEE" w14:paraId="4E845AE1" w14:textId="77777777" w:rsidTr="002345AA">
        <w:tc>
          <w:tcPr>
            <w:tcW w:w="2122" w:type="dxa"/>
            <w:shd w:val="clear" w:color="auto" w:fill="9CC2E5" w:themeFill="accent1" w:themeFillTint="99"/>
          </w:tcPr>
          <w:p w14:paraId="75C58C35" w14:textId="6EA2E6AA" w:rsidR="00340AF4" w:rsidRPr="00EC5FEE" w:rsidRDefault="00340AF4" w:rsidP="00340AF4">
            <w:pPr>
              <w:rPr>
                <w:ins w:id="3090" w:author="Javier Kachuka" w:date="2019-11-06T10:25:00Z"/>
                <w:rFonts w:cs="Arial"/>
                <w:b/>
                <w:sz w:val="24"/>
                <w:szCs w:val="24"/>
                <w:lang w:val="es-ES"/>
              </w:rPr>
            </w:pPr>
            <w:ins w:id="3091" w:author="Javier Kachuka" w:date="2019-11-06T10:25:00Z">
              <w:r w:rsidRPr="00EC5FEE">
                <w:rPr>
                  <w:rFonts w:cs="Arial"/>
                  <w:b/>
                  <w:sz w:val="24"/>
                  <w:szCs w:val="24"/>
                  <w:lang w:val="es-ES"/>
                </w:rPr>
                <w:t>Referencia Cruzada</w:t>
              </w:r>
            </w:ins>
          </w:p>
        </w:tc>
        <w:tc>
          <w:tcPr>
            <w:tcW w:w="6706" w:type="dxa"/>
            <w:gridSpan w:val="2"/>
          </w:tcPr>
          <w:p w14:paraId="36A0B674" w14:textId="68692A76" w:rsidR="00340AF4" w:rsidRPr="00EC5FEE" w:rsidRDefault="00340AF4" w:rsidP="00340AF4">
            <w:pPr>
              <w:rPr>
                <w:ins w:id="3092" w:author="Javier Kachuka" w:date="2019-11-06T10:25:00Z"/>
                <w:rFonts w:cs="Arial"/>
                <w:sz w:val="24"/>
                <w:szCs w:val="24"/>
                <w:lang w:val="es-ES"/>
              </w:rPr>
            </w:pPr>
            <w:ins w:id="3093" w:author="Javier Kachuka" w:date="2019-11-06T10:25:00Z">
              <w:r>
                <w:rPr>
                  <w:rFonts w:cs="Arial"/>
                  <w:sz w:val="24"/>
                  <w:szCs w:val="24"/>
                  <w:lang w:val="es-ES"/>
                </w:rPr>
                <w:t>RF4.5</w:t>
              </w:r>
            </w:ins>
          </w:p>
        </w:tc>
      </w:tr>
      <w:tr w:rsidR="00340AF4" w:rsidRPr="00A51454" w14:paraId="5A83D7EF" w14:textId="77777777" w:rsidTr="002345AA">
        <w:tc>
          <w:tcPr>
            <w:tcW w:w="2122" w:type="dxa"/>
            <w:shd w:val="clear" w:color="auto" w:fill="9CC2E5" w:themeFill="accent1" w:themeFillTint="99"/>
          </w:tcPr>
          <w:p w14:paraId="469F424E" w14:textId="77777777" w:rsidR="00340AF4" w:rsidRPr="00EC5FEE" w:rsidRDefault="00340AF4" w:rsidP="002345AA">
            <w:pPr>
              <w:rPr>
                <w:ins w:id="3094" w:author="Javier Kachuka" w:date="2019-11-06T10:25:00Z"/>
                <w:rFonts w:cs="Arial"/>
                <w:b/>
                <w:sz w:val="24"/>
                <w:szCs w:val="24"/>
                <w:lang w:val="es-ES"/>
              </w:rPr>
            </w:pPr>
            <w:ins w:id="3095" w:author="Javier Kachuka" w:date="2019-11-06T10:25:00Z">
              <w:r w:rsidRPr="00EC5FEE">
                <w:rPr>
                  <w:rFonts w:cs="Arial"/>
                  <w:b/>
                  <w:sz w:val="24"/>
                  <w:szCs w:val="24"/>
                  <w:lang w:val="es-ES"/>
                </w:rPr>
                <w:t xml:space="preserve">Precondición </w:t>
              </w:r>
            </w:ins>
          </w:p>
        </w:tc>
        <w:tc>
          <w:tcPr>
            <w:tcW w:w="6706" w:type="dxa"/>
            <w:gridSpan w:val="2"/>
          </w:tcPr>
          <w:p w14:paraId="66BF78A2" w14:textId="714D4683" w:rsidR="00340AF4" w:rsidRPr="00EC5FEE" w:rsidRDefault="00340AF4">
            <w:pPr>
              <w:rPr>
                <w:ins w:id="3096" w:author="Javier Kachuka" w:date="2019-11-06T10:25:00Z"/>
                <w:rFonts w:cs="Arial"/>
                <w:sz w:val="24"/>
                <w:szCs w:val="24"/>
                <w:lang w:val="es-ES"/>
              </w:rPr>
            </w:pPr>
            <w:ins w:id="3097" w:author="Javier Kachuka" w:date="2019-11-06T10:25:00Z">
              <w:del w:id="3098" w:author="Javier Kachuka" w:date="2019-11-06T10:25:00Z">
                <w:r w:rsidDel="00340AF4">
                  <w:rPr>
                    <w:rFonts w:cs="Arial"/>
                    <w:sz w:val="24"/>
                    <w:szCs w:val="24"/>
                    <w:lang w:val="es-ES"/>
                  </w:rPr>
                  <w:delText>Que el oficinista este logueado en el sistema.</w:delText>
                </w:r>
              </w:del>
            </w:ins>
          </w:p>
        </w:tc>
      </w:tr>
      <w:tr w:rsidR="00340AF4" w:rsidRPr="00576F7E" w14:paraId="683BC39C" w14:textId="77777777" w:rsidTr="002345AA">
        <w:tc>
          <w:tcPr>
            <w:tcW w:w="2122" w:type="dxa"/>
            <w:shd w:val="clear" w:color="auto" w:fill="9CC2E5" w:themeFill="accent1" w:themeFillTint="99"/>
          </w:tcPr>
          <w:p w14:paraId="0EFFDA0C" w14:textId="77777777" w:rsidR="00340AF4" w:rsidRPr="00EC5FEE" w:rsidRDefault="00340AF4" w:rsidP="002345AA">
            <w:pPr>
              <w:rPr>
                <w:ins w:id="3099" w:author="Javier Kachuka" w:date="2019-11-06T10:25:00Z"/>
                <w:rFonts w:cs="Arial"/>
                <w:b/>
                <w:sz w:val="24"/>
                <w:szCs w:val="24"/>
                <w:lang w:val="es-ES"/>
              </w:rPr>
            </w:pPr>
            <w:ins w:id="3100" w:author="Javier Kachuka" w:date="2019-11-06T10:25:00Z">
              <w:r w:rsidRPr="00EC5FEE">
                <w:rPr>
                  <w:rFonts w:cs="Arial"/>
                  <w:b/>
                  <w:sz w:val="24"/>
                  <w:szCs w:val="24"/>
                  <w:lang w:val="es-ES"/>
                </w:rPr>
                <w:t xml:space="preserve">Poscondición </w:t>
              </w:r>
            </w:ins>
          </w:p>
        </w:tc>
        <w:tc>
          <w:tcPr>
            <w:tcW w:w="6706" w:type="dxa"/>
            <w:gridSpan w:val="2"/>
          </w:tcPr>
          <w:p w14:paraId="085CB942" w14:textId="0E20CF0A" w:rsidR="00340AF4" w:rsidRPr="003D3744" w:rsidRDefault="00340AF4" w:rsidP="002345AA">
            <w:pPr>
              <w:rPr>
                <w:ins w:id="3101" w:author="Javier Kachuka" w:date="2019-11-06T10:25:00Z"/>
                <w:rFonts w:cs="Arial"/>
                <w:sz w:val="24"/>
                <w:szCs w:val="24"/>
                <w:lang w:val="es-ES"/>
              </w:rPr>
            </w:pPr>
            <w:ins w:id="3102" w:author="Javier Kachuka" w:date="2019-11-06T10:26:00Z">
              <w:r>
                <w:rPr>
                  <w:rFonts w:cs="Arial"/>
                  <w:sz w:val="24"/>
                  <w:szCs w:val="24"/>
                  <w:lang w:val="es-ES"/>
                </w:rPr>
                <w:t>Se eliminó un proveedor del sistema</w:t>
              </w:r>
            </w:ins>
          </w:p>
        </w:tc>
      </w:tr>
      <w:tr w:rsidR="00340AF4" w:rsidRPr="00CC2B8E" w14:paraId="4CD0E8DA" w14:textId="77777777" w:rsidTr="002345AA">
        <w:tc>
          <w:tcPr>
            <w:tcW w:w="8828" w:type="dxa"/>
            <w:gridSpan w:val="3"/>
            <w:shd w:val="clear" w:color="auto" w:fill="9CC2E5" w:themeFill="accent1" w:themeFillTint="99"/>
          </w:tcPr>
          <w:p w14:paraId="57CC1F12" w14:textId="77777777" w:rsidR="00340AF4" w:rsidRPr="00EC5FEE" w:rsidRDefault="00340AF4" w:rsidP="002345AA">
            <w:pPr>
              <w:jc w:val="center"/>
              <w:rPr>
                <w:ins w:id="3103" w:author="Javier Kachuka" w:date="2019-11-06T10:25:00Z"/>
                <w:rFonts w:cs="Arial"/>
                <w:b/>
                <w:sz w:val="24"/>
                <w:szCs w:val="24"/>
                <w:lang w:val="es-ES"/>
              </w:rPr>
            </w:pPr>
            <w:ins w:id="3104" w:author="Javier Kachuka" w:date="2019-11-06T10:25:00Z">
              <w:r w:rsidRPr="00EC5FEE">
                <w:rPr>
                  <w:rFonts w:cs="Arial"/>
                  <w:b/>
                  <w:sz w:val="24"/>
                  <w:szCs w:val="24"/>
                  <w:lang w:val="es-ES"/>
                </w:rPr>
                <w:t>Curso Típico de Eventos</w:t>
              </w:r>
            </w:ins>
          </w:p>
        </w:tc>
      </w:tr>
      <w:tr w:rsidR="00340AF4" w:rsidRPr="00576F7E" w14:paraId="5292956F" w14:textId="77777777" w:rsidTr="002345AA">
        <w:tc>
          <w:tcPr>
            <w:tcW w:w="4414" w:type="dxa"/>
            <w:gridSpan w:val="2"/>
          </w:tcPr>
          <w:p w14:paraId="0581E1F1" w14:textId="3FE989DC" w:rsidR="00340AF4" w:rsidRPr="00EC5FEE" w:rsidRDefault="00340AF4">
            <w:pPr>
              <w:pStyle w:val="Prrafodelista"/>
              <w:numPr>
                <w:ilvl w:val="0"/>
                <w:numId w:val="17"/>
              </w:numPr>
              <w:jc w:val="both"/>
              <w:rPr>
                <w:ins w:id="3105" w:author="Javier Kachuka" w:date="2019-11-06T10:25:00Z"/>
                <w:rFonts w:cs="Arial"/>
                <w:sz w:val="24"/>
                <w:szCs w:val="24"/>
                <w:lang w:val="es-ES"/>
              </w:rPr>
            </w:pPr>
            <w:ins w:id="3106" w:author="Javier Kachuka" w:date="2019-11-06T10:25:00Z">
              <w:r>
                <w:rPr>
                  <w:rFonts w:cs="Arial"/>
                  <w:sz w:val="24"/>
                  <w:szCs w:val="24"/>
                  <w:lang w:val="es-ES"/>
                </w:rPr>
                <w:t>El caso de uso comienza cuando el oficinista</w:t>
              </w:r>
            </w:ins>
            <w:ins w:id="3107" w:author="Javier Kachuka" w:date="2019-11-06T10:26:00Z">
              <w:r>
                <w:rPr>
                  <w:rFonts w:cs="Arial"/>
                  <w:sz w:val="24"/>
                  <w:szCs w:val="24"/>
                  <w:lang w:val="es-ES"/>
                </w:rPr>
                <w:t xml:space="preserve"> o administrador solicita eliminar un proveedor.</w:t>
              </w:r>
            </w:ins>
            <w:ins w:id="3108" w:author="Javier Kachuka" w:date="2019-11-06T10:25:00Z">
              <w:del w:id="3109" w:author="Javier Kachuka" w:date="2019-11-06T10:26:00Z">
                <w:r w:rsidDel="00340AF4">
                  <w:rPr>
                    <w:rFonts w:cs="Arial"/>
                    <w:sz w:val="24"/>
                    <w:szCs w:val="24"/>
                    <w:lang w:val="es-ES"/>
                  </w:rPr>
                  <w:delText xml:space="preserve"> selecciona ver proveedores.</w:delText>
                </w:r>
              </w:del>
            </w:ins>
          </w:p>
        </w:tc>
        <w:tc>
          <w:tcPr>
            <w:tcW w:w="4414" w:type="dxa"/>
          </w:tcPr>
          <w:p w14:paraId="62C59FDC" w14:textId="77777777" w:rsidR="00340AF4" w:rsidRPr="00EC5FEE" w:rsidRDefault="00340AF4" w:rsidP="002345AA">
            <w:pPr>
              <w:jc w:val="both"/>
              <w:rPr>
                <w:ins w:id="3110" w:author="Javier Kachuka" w:date="2019-11-06T10:25:00Z"/>
                <w:rFonts w:cs="Arial"/>
                <w:sz w:val="24"/>
                <w:szCs w:val="24"/>
                <w:lang w:val="es-ES"/>
              </w:rPr>
            </w:pPr>
          </w:p>
        </w:tc>
      </w:tr>
      <w:tr w:rsidR="00340AF4" w:rsidRPr="00576F7E" w14:paraId="55AA4D3C" w14:textId="77777777" w:rsidTr="002345AA">
        <w:tc>
          <w:tcPr>
            <w:tcW w:w="4414" w:type="dxa"/>
            <w:gridSpan w:val="2"/>
          </w:tcPr>
          <w:p w14:paraId="5C7BAD59" w14:textId="77777777" w:rsidR="00340AF4" w:rsidRPr="00EC5FEE" w:rsidRDefault="00340AF4" w:rsidP="002345AA">
            <w:pPr>
              <w:jc w:val="both"/>
              <w:rPr>
                <w:ins w:id="3111" w:author="Javier Kachuka" w:date="2019-11-06T10:25:00Z"/>
                <w:rFonts w:cs="Arial"/>
                <w:sz w:val="24"/>
                <w:szCs w:val="24"/>
                <w:lang w:val="es-ES"/>
              </w:rPr>
            </w:pPr>
          </w:p>
        </w:tc>
        <w:tc>
          <w:tcPr>
            <w:tcW w:w="4414" w:type="dxa"/>
          </w:tcPr>
          <w:p w14:paraId="0FB60A00" w14:textId="39B83BA0" w:rsidR="00340AF4" w:rsidRPr="00EC5FEE" w:rsidRDefault="00340AF4">
            <w:pPr>
              <w:pStyle w:val="Prrafodelista"/>
              <w:numPr>
                <w:ilvl w:val="0"/>
                <w:numId w:val="17"/>
              </w:numPr>
              <w:jc w:val="both"/>
              <w:rPr>
                <w:ins w:id="3112" w:author="Javier Kachuka" w:date="2019-11-06T10:25:00Z"/>
                <w:rFonts w:cs="Arial"/>
                <w:sz w:val="24"/>
                <w:szCs w:val="24"/>
                <w:lang w:val="es-ES"/>
              </w:rPr>
            </w:pPr>
            <w:ins w:id="3113" w:author="Javier Kachuka" w:date="2019-11-06T10:25:00Z">
              <w:r>
                <w:rPr>
                  <w:rFonts w:cs="Arial"/>
                  <w:sz w:val="24"/>
                  <w:szCs w:val="24"/>
                  <w:lang w:val="es-ES"/>
                </w:rPr>
                <w:t>El sistema</w:t>
              </w:r>
            </w:ins>
            <w:ins w:id="3114" w:author="Javier Kachuka" w:date="2019-11-06T10:27:00Z">
              <w:r>
                <w:rPr>
                  <w:rFonts w:cs="Arial"/>
                  <w:sz w:val="24"/>
                  <w:szCs w:val="24"/>
                  <w:lang w:val="es-ES"/>
                </w:rPr>
                <w:t xml:space="preserve"> busca al proveedor y solicita que se confirme la operación</w:t>
              </w:r>
            </w:ins>
            <w:ins w:id="3115" w:author="Javier Kachuka" w:date="2019-11-06T10:25:00Z">
              <w:del w:id="3116" w:author="Javier Kachuka" w:date="2019-11-06T10:27:00Z">
                <w:r w:rsidDel="00340AF4">
                  <w:rPr>
                    <w:rFonts w:cs="Arial"/>
                    <w:sz w:val="24"/>
                    <w:szCs w:val="24"/>
                    <w:lang w:val="es-ES"/>
                  </w:rPr>
                  <w:delText xml:space="preserve"> devuelve una lista de todos los proveedores que se encuentren en el sistema.</w:delText>
                </w:r>
              </w:del>
            </w:ins>
          </w:p>
        </w:tc>
      </w:tr>
      <w:tr w:rsidR="00340AF4" w:rsidRPr="00576F7E" w14:paraId="560BC0AE" w14:textId="77777777" w:rsidTr="002345AA">
        <w:tc>
          <w:tcPr>
            <w:tcW w:w="4414" w:type="dxa"/>
            <w:gridSpan w:val="2"/>
          </w:tcPr>
          <w:p w14:paraId="0161C939" w14:textId="7C066572" w:rsidR="00340AF4" w:rsidRPr="00236AD3" w:rsidRDefault="00340AF4">
            <w:pPr>
              <w:pStyle w:val="Prrafodelista"/>
              <w:numPr>
                <w:ilvl w:val="0"/>
                <w:numId w:val="17"/>
              </w:numPr>
              <w:jc w:val="both"/>
              <w:rPr>
                <w:ins w:id="3117" w:author="Javier Kachuka" w:date="2019-11-06T10:25:00Z"/>
                <w:rFonts w:cs="Arial"/>
                <w:sz w:val="24"/>
                <w:szCs w:val="24"/>
                <w:lang w:val="es-ES"/>
              </w:rPr>
            </w:pPr>
            <w:ins w:id="3118" w:author="Javier Kachuka" w:date="2019-11-06T10:25:00Z">
              <w:r>
                <w:rPr>
                  <w:rFonts w:cs="Arial"/>
                  <w:sz w:val="24"/>
                  <w:szCs w:val="24"/>
                  <w:lang w:val="es-ES"/>
                </w:rPr>
                <w:t xml:space="preserve">El </w:t>
              </w:r>
              <w:del w:id="3119" w:author="Javier Kachuka" w:date="2019-11-06T10:27:00Z">
                <w:r w:rsidDel="00340AF4">
                  <w:rPr>
                    <w:rFonts w:cs="Arial"/>
                    <w:sz w:val="24"/>
                    <w:szCs w:val="24"/>
                    <w:lang w:val="es-ES"/>
                  </w:rPr>
                  <w:delText>oficinista confirma la operación y finaliza el caso de uso.</w:delText>
                </w:r>
              </w:del>
            </w:ins>
            <w:ins w:id="3120" w:author="Javier Kachuka" w:date="2019-11-06T10:27:00Z">
              <w:r>
                <w:rPr>
                  <w:rFonts w:cs="Arial"/>
                  <w:sz w:val="24"/>
                  <w:szCs w:val="24"/>
                  <w:lang w:val="es-ES"/>
                </w:rPr>
                <w:t>oficinista o administrador confirma la operación.</w:t>
              </w:r>
            </w:ins>
          </w:p>
        </w:tc>
        <w:tc>
          <w:tcPr>
            <w:tcW w:w="4414" w:type="dxa"/>
          </w:tcPr>
          <w:p w14:paraId="1F713BB1" w14:textId="77777777" w:rsidR="00340AF4" w:rsidRPr="00236AD3" w:rsidRDefault="00340AF4" w:rsidP="002345AA">
            <w:pPr>
              <w:jc w:val="both"/>
              <w:rPr>
                <w:ins w:id="3121" w:author="Javier Kachuka" w:date="2019-11-06T10:25:00Z"/>
                <w:rFonts w:cs="Arial"/>
                <w:sz w:val="24"/>
                <w:szCs w:val="24"/>
                <w:lang w:val="es-ES"/>
              </w:rPr>
            </w:pPr>
          </w:p>
        </w:tc>
      </w:tr>
      <w:tr w:rsidR="00340AF4" w:rsidRPr="00576F7E" w14:paraId="0D125C73" w14:textId="77777777" w:rsidTr="002345AA">
        <w:trPr>
          <w:ins w:id="3122" w:author="Javier Kachuka" w:date="2019-11-06T10:27:00Z"/>
        </w:trPr>
        <w:tc>
          <w:tcPr>
            <w:tcW w:w="4414" w:type="dxa"/>
            <w:gridSpan w:val="2"/>
          </w:tcPr>
          <w:p w14:paraId="64E45700" w14:textId="77777777" w:rsidR="00340AF4" w:rsidRPr="00340AF4" w:rsidRDefault="00340AF4">
            <w:pPr>
              <w:jc w:val="both"/>
              <w:rPr>
                <w:ins w:id="3123" w:author="Javier Kachuka" w:date="2019-11-06T10:27:00Z"/>
                <w:rFonts w:cs="Arial"/>
                <w:sz w:val="24"/>
                <w:szCs w:val="24"/>
                <w:lang w:val="es-ES"/>
                <w:rPrChange w:id="3124" w:author="Javier Kachuka" w:date="2019-11-06T10:28:00Z">
                  <w:rPr>
                    <w:ins w:id="3125" w:author="Javier Kachuka" w:date="2019-11-06T10:27:00Z"/>
                    <w:lang w:val="es-ES"/>
                  </w:rPr>
                </w:rPrChange>
              </w:rPr>
              <w:pPrChange w:id="3126" w:author="Javier Kachuka" w:date="2019-11-06T10:28:00Z">
                <w:pPr>
                  <w:pStyle w:val="Prrafodelista"/>
                  <w:numPr>
                    <w:numId w:val="17"/>
                  </w:numPr>
                  <w:ind w:hanging="360"/>
                  <w:jc w:val="both"/>
                </w:pPr>
              </w:pPrChange>
            </w:pPr>
          </w:p>
        </w:tc>
        <w:tc>
          <w:tcPr>
            <w:tcW w:w="4414" w:type="dxa"/>
          </w:tcPr>
          <w:p w14:paraId="26EA7EE2" w14:textId="4412786B" w:rsidR="00340AF4" w:rsidRPr="00340AF4" w:rsidRDefault="00340AF4">
            <w:pPr>
              <w:pStyle w:val="Prrafodelista"/>
              <w:numPr>
                <w:ilvl w:val="0"/>
                <w:numId w:val="17"/>
              </w:numPr>
              <w:jc w:val="both"/>
              <w:rPr>
                <w:ins w:id="3127" w:author="Javier Kachuka" w:date="2019-11-06T10:27:00Z"/>
                <w:rFonts w:cs="Arial"/>
                <w:sz w:val="24"/>
                <w:szCs w:val="24"/>
                <w:lang w:val="es-ES"/>
                <w:rPrChange w:id="3128" w:author="Javier Kachuka" w:date="2019-11-06T10:28:00Z">
                  <w:rPr>
                    <w:ins w:id="3129" w:author="Javier Kachuka" w:date="2019-11-06T10:27:00Z"/>
                    <w:lang w:val="es-ES"/>
                  </w:rPr>
                </w:rPrChange>
              </w:rPr>
              <w:pPrChange w:id="3130" w:author="Javier Kachuka" w:date="2019-11-06T10:28:00Z">
                <w:pPr>
                  <w:jc w:val="both"/>
                </w:pPr>
              </w:pPrChange>
            </w:pPr>
            <w:ins w:id="3131" w:author="Javier Kachuka" w:date="2019-11-06T10:28:00Z">
              <w:r>
                <w:rPr>
                  <w:rFonts w:cs="Arial"/>
                  <w:sz w:val="24"/>
                  <w:szCs w:val="24"/>
                  <w:lang w:val="es-ES"/>
                </w:rPr>
                <w:t>El sistema elimina al proveedor y finaliza el caso de uso.</w:t>
              </w:r>
            </w:ins>
          </w:p>
        </w:tc>
      </w:tr>
      <w:tr w:rsidR="00340AF4" w:rsidRPr="00EC5FEE" w14:paraId="3B872B6E" w14:textId="77777777" w:rsidTr="002345AA">
        <w:tc>
          <w:tcPr>
            <w:tcW w:w="8828" w:type="dxa"/>
            <w:gridSpan w:val="3"/>
            <w:shd w:val="clear" w:color="auto" w:fill="9CC2E5" w:themeFill="accent1" w:themeFillTint="99"/>
          </w:tcPr>
          <w:p w14:paraId="1BEBAE37" w14:textId="77777777" w:rsidR="00340AF4" w:rsidRPr="00EC5FEE" w:rsidRDefault="00340AF4" w:rsidP="002345AA">
            <w:pPr>
              <w:jc w:val="center"/>
              <w:rPr>
                <w:ins w:id="3132" w:author="Javier Kachuka" w:date="2019-11-06T10:25:00Z"/>
                <w:rFonts w:cs="Arial"/>
                <w:sz w:val="24"/>
                <w:szCs w:val="24"/>
                <w:lang w:val="es-ES"/>
              </w:rPr>
            </w:pPr>
            <w:ins w:id="3133" w:author="Javier Kachuka" w:date="2019-11-06T10:25:00Z">
              <w:r>
                <w:rPr>
                  <w:rFonts w:cs="Arial"/>
                  <w:b/>
                  <w:sz w:val="24"/>
                  <w:szCs w:val="24"/>
                  <w:lang w:val="es-ES"/>
                </w:rPr>
                <w:t>C</w:t>
              </w:r>
              <w:r w:rsidRPr="00EC5FEE">
                <w:rPr>
                  <w:rFonts w:cs="Arial"/>
                  <w:b/>
                  <w:sz w:val="24"/>
                  <w:szCs w:val="24"/>
                  <w:lang w:val="es-ES"/>
                </w:rPr>
                <w:t>urso Alternativo de Eventos</w:t>
              </w:r>
            </w:ins>
          </w:p>
        </w:tc>
      </w:tr>
      <w:tr w:rsidR="00340AF4" w:rsidRPr="00576F7E" w14:paraId="46E003A2" w14:textId="77777777" w:rsidTr="002345AA">
        <w:tc>
          <w:tcPr>
            <w:tcW w:w="4414" w:type="dxa"/>
            <w:gridSpan w:val="2"/>
          </w:tcPr>
          <w:p w14:paraId="4B99DE52" w14:textId="2A91B783" w:rsidR="00340AF4" w:rsidRPr="00340AF4" w:rsidRDefault="00340AF4">
            <w:pPr>
              <w:rPr>
                <w:ins w:id="3134" w:author="Javier Kachuka" w:date="2019-11-06T10:25:00Z"/>
                <w:rFonts w:cs="Arial"/>
                <w:sz w:val="24"/>
                <w:szCs w:val="24"/>
                <w:lang w:val="es-ES"/>
                <w:rPrChange w:id="3135" w:author="Javier Kachuka" w:date="2019-11-06T10:28:00Z">
                  <w:rPr>
                    <w:ins w:id="3136" w:author="Javier Kachuka" w:date="2019-11-06T10:25:00Z"/>
                    <w:rFonts w:cs="Arial"/>
                    <w:b/>
                    <w:sz w:val="24"/>
                    <w:szCs w:val="24"/>
                    <w:lang w:val="es-ES"/>
                  </w:rPr>
                </w:rPrChange>
              </w:rPr>
              <w:pPrChange w:id="3137" w:author="Javier Kachuka" w:date="2019-11-06T10:28:00Z">
                <w:pPr>
                  <w:jc w:val="center"/>
                </w:pPr>
              </w:pPrChange>
            </w:pPr>
            <w:ins w:id="3138" w:author="Javier Kachuka" w:date="2019-11-06T10:28:00Z">
              <w:r>
                <w:rPr>
                  <w:rFonts w:cs="Arial"/>
                  <w:sz w:val="24"/>
                  <w:szCs w:val="24"/>
                  <w:lang w:val="es-ES"/>
                </w:rPr>
                <w:lastRenderedPageBreak/>
                <w:t xml:space="preserve">3.1 Si el oficinista o administrador descarta la operación finaliza el caso de uso. </w:t>
              </w:r>
            </w:ins>
          </w:p>
        </w:tc>
        <w:tc>
          <w:tcPr>
            <w:tcW w:w="4414" w:type="dxa"/>
          </w:tcPr>
          <w:p w14:paraId="68F2D4F1" w14:textId="77777777" w:rsidR="00340AF4" w:rsidRPr="00EC5FEE" w:rsidRDefault="00340AF4" w:rsidP="002345AA">
            <w:pPr>
              <w:jc w:val="both"/>
              <w:rPr>
                <w:ins w:id="3139" w:author="Javier Kachuka" w:date="2019-11-06T10:25:00Z"/>
                <w:rFonts w:cs="Arial"/>
                <w:sz w:val="24"/>
                <w:szCs w:val="24"/>
                <w:lang w:val="es-ES"/>
              </w:rPr>
            </w:pPr>
          </w:p>
        </w:tc>
      </w:tr>
    </w:tbl>
    <w:p w14:paraId="2AD3D0BD" w14:textId="77777777" w:rsidR="00340AF4" w:rsidRDefault="00340AF4" w:rsidP="00431D6D">
      <w:pPr>
        <w:rPr>
          <w:ins w:id="3140" w:author="Javier Kachuka" w:date="2019-11-06T10:17:00Z"/>
          <w:lang w:val="es-ES"/>
        </w:rPr>
      </w:pPr>
    </w:p>
    <w:tbl>
      <w:tblPr>
        <w:tblStyle w:val="Tablaconcuadrcula"/>
        <w:tblpPr w:leftFromText="180" w:rightFromText="180" w:vertAnchor="text" w:tblpY="165"/>
        <w:tblW w:w="0" w:type="auto"/>
        <w:tblLook w:val="04A0" w:firstRow="1" w:lastRow="0" w:firstColumn="1" w:lastColumn="0" w:noHBand="0" w:noVBand="1"/>
      </w:tblPr>
      <w:tblGrid>
        <w:gridCol w:w="2391"/>
        <w:gridCol w:w="2160"/>
        <w:gridCol w:w="4277"/>
      </w:tblGrid>
      <w:tr w:rsidR="000B59E3" w:rsidRPr="00576F7E" w14:paraId="2945F13E" w14:textId="77777777" w:rsidTr="000B59E3">
        <w:trPr>
          <w:ins w:id="3141" w:author="Javier Kachuka" w:date="2019-11-06T10:56:00Z"/>
        </w:trPr>
        <w:tc>
          <w:tcPr>
            <w:tcW w:w="2391" w:type="dxa"/>
            <w:shd w:val="clear" w:color="auto" w:fill="9CC2E5" w:themeFill="accent1" w:themeFillTint="99"/>
          </w:tcPr>
          <w:p w14:paraId="550EA5E4" w14:textId="77777777" w:rsidR="000B59E3" w:rsidRPr="00EC5FEE" w:rsidRDefault="000B59E3" w:rsidP="000B59E3">
            <w:pPr>
              <w:rPr>
                <w:ins w:id="3142" w:author="Javier Kachuka" w:date="2019-11-06T10:56:00Z"/>
                <w:rFonts w:cs="Arial"/>
                <w:b/>
                <w:sz w:val="24"/>
                <w:szCs w:val="24"/>
                <w:lang w:val="es-ES"/>
              </w:rPr>
            </w:pPr>
            <w:ins w:id="3143" w:author="Javier Kachuka" w:date="2019-11-06T10:56:00Z">
              <w:r w:rsidRPr="00EC5FEE">
                <w:rPr>
                  <w:rFonts w:cs="Arial"/>
                  <w:b/>
                  <w:sz w:val="24"/>
                  <w:szCs w:val="24"/>
                  <w:lang w:val="es-ES"/>
                </w:rPr>
                <w:t>Caso de uso</w:t>
              </w:r>
            </w:ins>
          </w:p>
        </w:tc>
        <w:tc>
          <w:tcPr>
            <w:tcW w:w="6437" w:type="dxa"/>
            <w:gridSpan w:val="2"/>
          </w:tcPr>
          <w:p w14:paraId="2DFEF691" w14:textId="77777777" w:rsidR="000B59E3" w:rsidRPr="00EC5FEE" w:rsidRDefault="000B59E3" w:rsidP="000B59E3">
            <w:pPr>
              <w:rPr>
                <w:ins w:id="3144" w:author="Javier Kachuka" w:date="2019-11-06T10:56:00Z"/>
                <w:rFonts w:cs="Arial"/>
                <w:sz w:val="24"/>
                <w:szCs w:val="24"/>
                <w:lang w:val="es-ES"/>
              </w:rPr>
            </w:pPr>
            <w:ins w:id="3145" w:author="Javier Kachuka" w:date="2019-11-06T10:56:00Z">
              <w:r w:rsidRPr="00EC5FEE">
                <w:rPr>
                  <w:rFonts w:cs="Arial"/>
                  <w:sz w:val="24"/>
                  <w:szCs w:val="24"/>
                  <w:lang w:val="es-ES"/>
                </w:rPr>
                <w:t xml:space="preserve">Cargar </w:t>
              </w:r>
              <w:r>
                <w:rPr>
                  <w:rFonts w:cs="Arial"/>
                  <w:sz w:val="24"/>
                  <w:szCs w:val="24"/>
                  <w:lang w:val="es-ES"/>
                </w:rPr>
                <w:t>Almacén (ABM de Almacén)</w:t>
              </w:r>
            </w:ins>
          </w:p>
        </w:tc>
      </w:tr>
      <w:tr w:rsidR="000B59E3" w:rsidRPr="009B26AE" w14:paraId="24BCC4BC" w14:textId="77777777" w:rsidTr="000B59E3">
        <w:trPr>
          <w:ins w:id="3146" w:author="Javier Kachuka" w:date="2019-11-06T10:56:00Z"/>
        </w:trPr>
        <w:tc>
          <w:tcPr>
            <w:tcW w:w="2391" w:type="dxa"/>
            <w:shd w:val="clear" w:color="auto" w:fill="9CC2E5" w:themeFill="accent1" w:themeFillTint="99"/>
          </w:tcPr>
          <w:p w14:paraId="7B44A5D2" w14:textId="77777777" w:rsidR="000B59E3" w:rsidRPr="00EC5FEE" w:rsidRDefault="000B59E3" w:rsidP="000B59E3">
            <w:pPr>
              <w:rPr>
                <w:ins w:id="3147" w:author="Javier Kachuka" w:date="2019-11-06T10:56:00Z"/>
                <w:rFonts w:cs="Arial"/>
                <w:b/>
                <w:sz w:val="24"/>
                <w:szCs w:val="24"/>
                <w:lang w:val="es-ES"/>
              </w:rPr>
            </w:pPr>
            <w:ins w:id="3148" w:author="Javier Kachuka" w:date="2019-11-06T10:56:00Z">
              <w:r w:rsidRPr="00EC5FEE">
                <w:rPr>
                  <w:rFonts w:cs="Arial"/>
                  <w:b/>
                  <w:sz w:val="24"/>
                  <w:szCs w:val="24"/>
                  <w:lang w:val="es-ES"/>
                </w:rPr>
                <w:t>Actor</w:t>
              </w:r>
            </w:ins>
          </w:p>
        </w:tc>
        <w:tc>
          <w:tcPr>
            <w:tcW w:w="6437" w:type="dxa"/>
            <w:gridSpan w:val="2"/>
          </w:tcPr>
          <w:p w14:paraId="139A6260" w14:textId="77777777" w:rsidR="000B59E3" w:rsidRPr="00EC5FEE" w:rsidRDefault="000B59E3" w:rsidP="000B59E3">
            <w:pPr>
              <w:rPr>
                <w:ins w:id="3149" w:author="Javier Kachuka" w:date="2019-11-06T10:56:00Z"/>
                <w:rFonts w:cs="Arial"/>
                <w:sz w:val="24"/>
                <w:szCs w:val="24"/>
                <w:lang w:val="es-ES"/>
              </w:rPr>
            </w:pPr>
            <w:ins w:id="3150" w:author="Javier Kachuka" w:date="2019-11-06T10:56:00Z">
              <w:r w:rsidRPr="00EC5FEE">
                <w:rPr>
                  <w:rFonts w:cs="Arial"/>
                  <w:sz w:val="24"/>
                  <w:szCs w:val="24"/>
                  <w:lang w:val="es-ES"/>
                </w:rPr>
                <w:t>Oficinista</w:t>
              </w:r>
              <w:r>
                <w:rPr>
                  <w:rFonts w:cs="Arial"/>
                  <w:sz w:val="24"/>
                  <w:szCs w:val="24"/>
                  <w:lang w:val="es-ES"/>
                </w:rPr>
                <w:t>, Administrador</w:t>
              </w:r>
            </w:ins>
          </w:p>
        </w:tc>
      </w:tr>
      <w:tr w:rsidR="000B59E3" w:rsidRPr="00576F7E" w14:paraId="0AE63497" w14:textId="77777777" w:rsidTr="000B59E3">
        <w:trPr>
          <w:ins w:id="3151" w:author="Javier Kachuka" w:date="2019-11-06T10:56:00Z"/>
        </w:trPr>
        <w:tc>
          <w:tcPr>
            <w:tcW w:w="2391" w:type="dxa"/>
            <w:shd w:val="clear" w:color="auto" w:fill="9CC2E5" w:themeFill="accent1" w:themeFillTint="99"/>
          </w:tcPr>
          <w:p w14:paraId="78D41B30" w14:textId="77777777" w:rsidR="000B59E3" w:rsidRPr="00EC5FEE" w:rsidRDefault="000B59E3" w:rsidP="000B59E3">
            <w:pPr>
              <w:rPr>
                <w:ins w:id="3152" w:author="Javier Kachuka" w:date="2019-11-06T10:56:00Z"/>
                <w:rFonts w:cs="Arial"/>
                <w:b/>
                <w:sz w:val="24"/>
                <w:szCs w:val="24"/>
                <w:lang w:val="es-ES"/>
              </w:rPr>
            </w:pPr>
            <w:ins w:id="3153" w:author="Javier Kachuka" w:date="2019-11-06T10:56:00Z">
              <w:r w:rsidRPr="00EC5FEE">
                <w:rPr>
                  <w:rFonts w:cs="Arial"/>
                  <w:b/>
                  <w:sz w:val="24"/>
                  <w:szCs w:val="24"/>
                  <w:lang w:val="es-ES"/>
                </w:rPr>
                <w:t xml:space="preserve">Descripción </w:t>
              </w:r>
            </w:ins>
          </w:p>
        </w:tc>
        <w:tc>
          <w:tcPr>
            <w:tcW w:w="6437" w:type="dxa"/>
            <w:gridSpan w:val="2"/>
          </w:tcPr>
          <w:p w14:paraId="7C23F7CC" w14:textId="77777777" w:rsidR="000B59E3" w:rsidRPr="00EC5FEE" w:rsidRDefault="000B59E3" w:rsidP="000B59E3">
            <w:pPr>
              <w:rPr>
                <w:ins w:id="3154" w:author="Javier Kachuka" w:date="2019-11-06T10:56:00Z"/>
                <w:rFonts w:cs="Arial"/>
                <w:sz w:val="24"/>
                <w:szCs w:val="24"/>
                <w:lang w:val="es-ES"/>
              </w:rPr>
            </w:pPr>
            <w:ins w:id="3155" w:author="Javier Kachuka" w:date="2019-11-06T10:56:00Z">
              <w:r w:rsidRPr="00EC5FEE">
                <w:rPr>
                  <w:rFonts w:cs="Arial"/>
                  <w:sz w:val="24"/>
                  <w:szCs w:val="24"/>
                  <w:lang w:val="es-ES"/>
                </w:rPr>
                <w:t>El oficinista</w:t>
              </w:r>
              <w:r>
                <w:rPr>
                  <w:rFonts w:cs="Arial"/>
                  <w:sz w:val="24"/>
                  <w:szCs w:val="24"/>
                  <w:lang w:val="es-ES"/>
                </w:rPr>
                <w:t xml:space="preserve"> o administrador</w:t>
              </w:r>
              <w:r w:rsidRPr="00EC5FEE">
                <w:rPr>
                  <w:rFonts w:cs="Arial"/>
                  <w:sz w:val="24"/>
                  <w:szCs w:val="24"/>
                  <w:lang w:val="es-ES"/>
                </w:rPr>
                <w:t xml:space="preserve"> carga un </w:t>
              </w:r>
              <w:r>
                <w:rPr>
                  <w:rFonts w:cs="Arial"/>
                  <w:sz w:val="24"/>
                  <w:szCs w:val="24"/>
                  <w:lang w:val="es-ES"/>
                </w:rPr>
                <w:t xml:space="preserve">nuevo almacén al sistema </w:t>
              </w:r>
            </w:ins>
          </w:p>
        </w:tc>
      </w:tr>
      <w:tr w:rsidR="000B59E3" w:rsidRPr="00EC5FEE" w14:paraId="1FEA4525" w14:textId="77777777" w:rsidTr="000B59E3">
        <w:trPr>
          <w:ins w:id="3156" w:author="Javier Kachuka" w:date="2019-11-06T10:56:00Z"/>
        </w:trPr>
        <w:tc>
          <w:tcPr>
            <w:tcW w:w="2391" w:type="dxa"/>
            <w:shd w:val="clear" w:color="auto" w:fill="9CC2E5" w:themeFill="accent1" w:themeFillTint="99"/>
          </w:tcPr>
          <w:p w14:paraId="3C7C327D" w14:textId="77777777" w:rsidR="000B59E3" w:rsidRPr="00EC5FEE" w:rsidRDefault="000B59E3" w:rsidP="000B59E3">
            <w:pPr>
              <w:rPr>
                <w:ins w:id="3157" w:author="Javier Kachuka" w:date="2019-11-06T10:56:00Z"/>
                <w:rFonts w:cs="Arial"/>
                <w:b/>
                <w:sz w:val="24"/>
                <w:szCs w:val="24"/>
                <w:lang w:val="es-ES"/>
              </w:rPr>
            </w:pPr>
            <w:ins w:id="3158" w:author="Javier Kachuka" w:date="2019-11-06T10:56:00Z">
              <w:r w:rsidRPr="00EC5FEE">
                <w:rPr>
                  <w:rFonts w:cs="Arial"/>
                  <w:b/>
                  <w:sz w:val="24"/>
                  <w:szCs w:val="24"/>
                  <w:lang w:val="es-ES"/>
                </w:rPr>
                <w:t>Referencia Cruzada</w:t>
              </w:r>
            </w:ins>
          </w:p>
        </w:tc>
        <w:tc>
          <w:tcPr>
            <w:tcW w:w="6437" w:type="dxa"/>
            <w:gridSpan w:val="2"/>
          </w:tcPr>
          <w:p w14:paraId="03A9B0A4" w14:textId="77777777" w:rsidR="000B59E3" w:rsidRPr="00EC5FEE" w:rsidRDefault="000B59E3" w:rsidP="000B59E3">
            <w:pPr>
              <w:rPr>
                <w:ins w:id="3159" w:author="Javier Kachuka" w:date="2019-11-06T10:56:00Z"/>
                <w:rFonts w:cs="Arial"/>
                <w:sz w:val="24"/>
                <w:szCs w:val="24"/>
                <w:lang w:val="es-ES"/>
              </w:rPr>
            </w:pPr>
            <w:ins w:id="3160" w:author="Javier Kachuka" w:date="2019-11-06T10:56:00Z">
              <w:r>
                <w:rPr>
                  <w:rFonts w:cs="Arial"/>
                  <w:sz w:val="24"/>
                  <w:szCs w:val="24"/>
                  <w:lang w:val="es-ES"/>
                </w:rPr>
                <w:t>RF4.6</w:t>
              </w:r>
            </w:ins>
          </w:p>
        </w:tc>
      </w:tr>
      <w:tr w:rsidR="000B59E3" w:rsidRPr="009B26AE" w14:paraId="65582511" w14:textId="77777777" w:rsidTr="000B59E3">
        <w:trPr>
          <w:ins w:id="3161" w:author="Javier Kachuka" w:date="2019-11-06T10:56:00Z"/>
        </w:trPr>
        <w:tc>
          <w:tcPr>
            <w:tcW w:w="2391" w:type="dxa"/>
            <w:shd w:val="clear" w:color="auto" w:fill="9CC2E5" w:themeFill="accent1" w:themeFillTint="99"/>
          </w:tcPr>
          <w:p w14:paraId="796B4D71" w14:textId="77777777" w:rsidR="000B59E3" w:rsidRPr="00EC5FEE" w:rsidRDefault="000B59E3" w:rsidP="000B59E3">
            <w:pPr>
              <w:rPr>
                <w:ins w:id="3162" w:author="Javier Kachuka" w:date="2019-11-06T10:56:00Z"/>
                <w:rFonts w:cs="Arial"/>
                <w:b/>
                <w:sz w:val="24"/>
                <w:szCs w:val="24"/>
                <w:lang w:val="es-ES"/>
              </w:rPr>
            </w:pPr>
            <w:ins w:id="3163" w:author="Javier Kachuka" w:date="2019-11-06T10:56:00Z">
              <w:r w:rsidRPr="00EC5FEE">
                <w:rPr>
                  <w:rFonts w:cs="Arial"/>
                  <w:b/>
                  <w:sz w:val="24"/>
                  <w:szCs w:val="24"/>
                  <w:lang w:val="es-ES"/>
                </w:rPr>
                <w:t xml:space="preserve">Precondición </w:t>
              </w:r>
            </w:ins>
          </w:p>
        </w:tc>
        <w:tc>
          <w:tcPr>
            <w:tcW w:w="6437" w:type="dxa"/>
            <w:gridSpan w:val="2"/>
          </w:tcPr>
          <w:p w14:paraId="2486E050" w14:textId="77777777" w:rsidR="000B59E3" w:rsidRPr="00EC5FEE" w:rsidRDefault="000B59E3" w:rsidP="000B59E3">
            <w:pPr>
              <w:rPr>
                <w:ins w:id="3164" w:author="Javier Kachuka" w:date="2019-11-06T10:56:00Z"/>
                <w:rFonts w:cs="Arial"/>
                <w:sz w:val="24"/>
                <w:szCs w:val="24"/>
                <w:lang w:val="es-ES"/>
              </w:rPr>
            </w:pPr>
          </w:p>
        </w:tc>
      </w:tr>
      <w:tr w:rsidR="000B59E3" w:rsidRPr="00576F7E" w14:paraId="3F3D35DB" w14:textId="77777777" w:rsidTr="000B59E3">
        <w:trPr>
          <w:ins w:id="3165" w:author="Javier Kachuka" w:date="2019-11-06T10:56:00Z"/>
        </w:trPr>
        <w:tc>
          <w:tcPr>
            <w:tcW w:w="2391" w:type="dxa"/>
            <w:shd w:val="clear" w:color="auto" w:fill="9CC2E5" w:themeFill="accent1" w:themeFillTint="99"/>
          </w:tcPr>
          <w:p w14:paraId="0192EC60" w14:textId="77777777" w:rsidR="000B59E3" w:rsidRPr="00EC5FEE" w:rsidRDefault="000B59E3" w:rsidP="000B59E3">
            <w:pPr>
              <w:rPr>
                <w:ins w:id="3166" w:author="Javier Kachuka" w:date="2019-11-06T10:56:00Z"/>
                <w:rFonts w:cs="Arial"/>
                <w:b/>
                <w:sz w:val="24"/>
                <w:szCs w:val="24"/>
                <w:lang w:val="es-ES"/>
              </w:rPr>
            </w:pPr>
            <w:ins w:id="3167" w:author="Javier Kachuka" w:date="2019-11-06T10:56:00Z">
              <w:r w:rsidRPr="00EC5FEE">
                <w:rPr>
                  <w:rFonts w:cs="Arial"/>
                  <w:b/>
                  <w:sz w:val="24"/>
                  <w:szCs w:val="24"/>
                  <w:lang w:val="es-ES"/>
                </w:rPr>
                <w:t xml:space="preserve">Poscondición </w:t>
              </w:r>
            </w:ins>
          </w:p>
        </w:tc>
        <w:tc>
          <w:tcPr>
            <w:tcW w:w="6437" w:type="dxa"/>
            <w:gridSpan w:val="2"/>
          </w:tcPr>
          <w:p w14:paraId="7C82C144" w14:textId="77777777" w:rsidR="000B59E3" w:rsidRPr="00CC2B8E" w:rsidRDefault="000B59E3" w:rsidP="000B59E3">
            <w:pPr>
              <w:rPr>
                <w:ins w:id="3168" w:author="Javier Kachuka" w:date="2019-11-06T10:56:00Z"/>
                <w:rFonts w:cs="Arial"/>
                <w:sz w:val="24"/>
                <w:szCs w:val="24"/>
                <w:lang w:val="es-ES"/>
              </w:rPr>
            </w:pPr>
            <w:ins w:id="3169" w:author="Javier Kachuka" w:date="2019-11-06T10:56:00Z">
              <w:r>
                <w:rPr>
                  <w:rFonts w:cs="Arial"/>
                  <w:sz w:val="24"/>
                  <w:szCs w:val="24"/>
                  <w:lang w:val="es-ES"/>
                </w:rPr>
                <w:t xml:space="preserve">Se registraron los datos de un almacén de la empresa. </w:t>
              </w:r>
            </w:ins>
          </w:p>
        </w:tc>
      </w:tr>
      <w:tr w:rsidR="000B59E3" w:rsidRPr="00CC2B8E" w14:paraId="2302E537" w14:textId="77777777" w:rsidTr="000B59E3">
        <w:trPr>
          <w:ins w:id="3170" w:author="Javier Kachuka" w:date="2019-11-06T10:56:00Z"/>
        </w:trPr>
        <w:tc>
          <w:tcPr>
            <w:tcW w:w="8828" w:type="dxa"/>
            <w:gridSpan w:val="3"/>
            <w:shd w:val="clear" w:color="auto" w:fill="9CC2E5" w:themeFill="accent1" w:themeFillTint="99"/>
          </w:tcPr>
          <w:p w14:paraId="2A47E402" w14:textId="77777777" w:rsidR="000B59E3" w:rsidRPr="00EC5FEE" w:rsidRDefault="000B59E3" w:rsidP="000B59E3">
            <w:pPr>
              <w:jc w:val="center"/>
              <w:rPr>
                <w:ins w:id="3171" w:author="Javier Kachuka" w:date="2019-11-06T10:56:00Z"/>
                <w:rFonts w:cs="Arial"/>
                <w:b/>
                <w:sz w:val="24"/>
                <w:szCs w:val="24"/>
                <w:lang w:val="es-ES"/>
              </w:rPr>
            </w:pPr>
            <w:ins w:id="3172" w:author="Javier Kachuka" w:date="2019-11-06T10:56:00Z">
              <w:r w:rsidRPr="00EC5FEE">
                <w:rPr>
                  <w:rFonts w:cs="Arial"/>
                  <w:b/>
                  <w:sz w:val="24"/>
                  <w:szCs w:val="24"/>
                  <w:lang w:val="es-ES"/>
                </w:rPr>
                <w:t>Curso Típico de Eventos</w:t>
              </w:r>
            </w:ins>
          </w:p>
        </w:tc>
      </w:tr>
      <w:tr w:rsidR="000B59E3" w:rsidRPr="00576F7E" w14:paraId="7E8B1EA4" w14:textId="77777777" w:rsidTr="000B59E3">
        <w:trPr>
          <w:ins w:id="3173" w:author="Javier Kachuka" w:date="2019-11-06T10:56:00Z"/>
        </w:trPr>
        <w:tc>
          <w:tcPr>
            <w:tcW w:w="4551" w:type="dxa"/>
            <w:gridSpan w:val="2"/>
          </w:tcPr>
          <w:p w14:paraId="41202335" w14:textId="77777777" w:rsidR="000B59E3" w:rsidRPr="00EC5FEE" w:rsidRDefault="000B59E3" w:rsidP="000B59E3">
            <w:pPr>
              <w:pStyle w:val="Prrafodelista"/>
              <w:numPr>
                <w:ilvl w:val="0"/>
                <w:numId w:val="11"/>
              </w:numPr>
              <w:jc w:val="both"/>
              <w:rPr>
                <w:ins w:id="3174" w:author="Javier Kachuka" w:date="2019-11-06T10:56:00Z"/>
                <w:rFonts w:cs="Arial"/>
                <w:sz w:val="24"/>
                <w:szCs w:val="24"/>
                <w:lang w:val="es-ES"/>
              </w:rPr>
            </w:pPr>
            <w:ins w:id="3175" w:author="Javier Kachuka" w:date="2019-11-06T10:56:00Z">
              <w:r>
                <w:rPr>
                  <w:rFonts w:cs="Arial"/>
                  <w:sz w:val="24"/>
                  <w:szCs w:val="24"/>
                  <w:lang w:val="es-ES"/>
                </w:rPr>
                <w:t xml:space="preserve">El caso de uso comienza cuando el oficinista o administrador quiere registrar un nuevo almacén. </w:t>
              </w:r>
            </w:ins>
          </w:p>
        </w:tc>
        <w:tc>
          <w:tcPr>
            <w:tcW w:w="4277" w:type="dxa"/>
          </w:tcPr>
          <w:p w14:paraId="08F372E3" w14:textId="77777777" w:rsidR="000B59E3" w:rsidRPr="00EC5FEE" w:rsidRDefault="000B59E3" w:rsidP="000B59E3">
            <w:pPr>
              <w:jc w:val="both"/>
              <w:rPr>
                <w:ins w:id="3176" w:author="Javier Kachuka" w:date="2019-11-06T10:56:00Z"/>
                <w:rFonts w:cs="Arial"/>
                <w:sz w:val="24"/>
                <w:szCs w:val="24"/>
                <w:lang w:val="es-ES"/>
              </w:rPr>
            </w:pPr>
          </w:p>
        </w:tc>
      </w:tr>
      <w:tr w:rsidR="000B59E3" w:rsidRPr="00576F7E" w14:paraId="35F42421" w14:textId="77777777" w:rsidTr="000B59E3">
        <w:trPr>
          <w:ins w:id="3177" w:author="Javier Kachuka" w:date="2019-11-06T10:56:00Z"/>
        </w:trPr>
        <w:tc>
          <w:tcPr>
            <w:tcW w:w="4551" w:type="dxa"/>
            <w:gridSpan w:val="2"/>
          </w:tcPr>
          <w:p w14:paraId="3A2371EA" w14:textId="77777777" w:rsidR="000B59E3" w:rsidRPr="00EC5FEE" w:rsidRDefault="000B59E3" w:rsidP="000B59E3">
            <w:pPr>
              <w:jc w:val="both"/>
              <w:rPr>
                <w:ins w:id="3178" w:author="Javier Kachuka" w:date="2019-11-06T10:56:00Z"/>
                <w:rFonts w:cs="Arial"/>
                <w:sz w:val="24"/>
                <w:szCs w:val="24"/>
                <w:lang w:val="es-ES"/>
              </w:rPr>
            </w:pPr>
          </w:p>
        </w:tc>
        <w:tc>
          <w:tcPr>
            <w:tcW w:w="4277" w:type="dxa"/>
          </w:tcPr>
          <w:p w14:paraId="7CD5ED0E" w14:textId="77777777" w:rsidR="000B59E3" w:rsidRPr="00EC5FEE" w:rsidRDefault="000B59E3" w:rsidP="000B59E3">
            <w:pPr>
              <w:pStyle w:val="Prrafodelista"/>
              <w:numPr>
                <w:ilvl w:val="0"/>
                <w:numId w:val="11"/>
              </w:numPr>
              <w:jc w:val="both"/>
              <w:rPr>
                <w:ins w:id="3179" w:author="Javier Kachuka" w:date="2019-11-06T10:56:00Z"/>
                <w:rFonts w:cs="Arial"/>
                <w:sz w:val="24"/>
                <w:szCs w:val="24"/>
                <w:lang w:val="es-ES"/>
              </w:rPr>
            </w:pPr>
            <w:ins w:id="3180" w:author="Javier Kachuka" w:date="2019-11-06T10:56:00Z">
              <w:r>
                <w:rPr>
                  <w:rFonts w:cs="Arial"/>
                  <w:sz w:val="24"/>
                  <w:szCs w:val="24"/>
                  <w:lang w:val="es-ES"/>
                </w:rPr>
                <w:t xml:space="preserve">El sistema solicita que se ingrese los datos del almacén. </w:t>
              </w:r>
            </w:ins>
          </w:p>
        </w:tc>
      </w:tr>
      <w:tr w:rsidR="000B59E3" w:rsidRPr="00576F7E" w14:paraId="036FA4A8" w14:textId="77777777" w:rsidTr="000B59E3">
        <w:trPr>
          <w:ins w:id="3181" w:author="Javier Kachuka" w:date="2019-11-06T10:56:00Z"/>
        </w:trPr>
        <w:tc>
          <w:tcPr>
            <w:tcW w:w="4551" w:type="dxa"/>
            <w:gridSpan w:val="2"/>
          </w:tcPr>
          <w:p w14:paraId="721ACB25" w14:textId="77777777" w:rsidR="000B59E3" w:rsidRPr="005C326A" w:rsidRDefault="000B59E3" w:rsidP="000B59E3">
            <w:pPr>
              <w:pStyle w:val="Prrafodelista"/>
              <w:numPr>
                <w:ilvl w:val="0"/>
                <w:numId w:val="11"/>
              </w:numPr>
              <w:jc w:val="both"/>
              <w:rPr>
                <w:ins w:id="3182" w:author="Javier Kachuka" w:date="2019-11-06T10:56:00Z"/>
                <w:rFonts w:cs="Arial"/>
                <w:sz w:val="24"/>
                <w:szCs w:val="24"/>
                <w:lang w:val="es-ES"/>
              </w:rPr>
            </w:pPr>
            <w:ins w:id="3183" w:author="Javier Kachuka" w:date="2019-11-06T10:56:00Z">
              <w:r>
                <w:rPr>
                  <w:rFonts w:cs="Arial"/>
                  <w:sz w:val="24"/>
                  <w:szCs w:val="24"/>
                  <w:lang w:val="es-ES"/>
                </w:rPr>
                <w:t xml:space="preserve">El empleado ingresa los datos correspondientes y confirma la operación. </w:t>
              </w:r>
            </w:ins>
          </w:p>
        </w:tc>
        <w:tc>
          <w:tcPr>
            <w:tcW w:w="4277" w:type="dxa"/>
          </w:tcPr>
          <w:p w14:paraId="08F03D63" w14:textId="77777777" w:rsidR="000B59E3" w:rsidRPr="005C326A" w:rsidRDefault="000B59E3" w:rsidP="000B59E3">
            <w:pPr>
              <w:jc w:val="both"/>
              <w:rPr>
                <w:ins w:id="3184" w:author="Javier Kachuka" w:date="2019-11-06T10:56:00Z"/>
                <w:rFonts w:cs="Arial"/>
                <w:sz w:val="24"/>
                <w:szCs w:val="24"/>
                <w:lang w:val="es-ES"/>
              </w:rPr>
            </w:pPr>
          </w:p>
        </w:tc>
      </w:tr>
      <w:tr w:rsidR="000B59E3" w:rsidRPr="00576F7E" w14:paraId="2B0D5A93" w14:textId="77777777" w:rsidTr="000B59E3">
        <w:trPr>
          <w:ins w:id="3185" w:author="Javier Kachuka" w:date="2019-11-06T10:56:00Z"/>
        </w:trPr>
        <w:tc>
          <w:tcPr>
            <w:tcW w:w="4551" w:type="dxa"/>
            <w:gridSpan w:val="2"/>
          </w:tcPr>
          <w:p w14:paraId="6D0C8284" w14:textId="77777777" w:rsidR="000B59E3" w:rsidRPr="005C326A" w:rsidRDefault="000B59E3" w:rsidP="000B59E3">
            <w:pPr>
              <w:jc w:val="both"/>
              <w:rPr>
                <w:ins w:id="3186" w:author="Javier Kachuka" w:date="2019-11-06T10:56:00Z"/>
                <w:rFonts w:cs="Arial"/>
                <w:sz w:val="24"/>
                <w:szCs w:val="24"/>
                <w:lang w:val="es-ES"/>
              </w:rPr>
            </w:pPr>
          </w:p>
        </w:tc>
        <w:tc>
          <w:tcPr>
            <w:tcW w:w="4277" w:type="dxa"/>
          </w:tcPr>
          <w:p w14:paraId="13F7F8B8" w14:textId="77777777" w:rsidR="000B59E3" w:rsidRPr="005C326A" w:rsidRDefault="000B59E3" w:rsidP="000B59E3">
            <w:pPr>
              <w:pStyle w:val="Prrafodelista"/>
              <w:numPr>
                <w:ilvl w:val="0"/>
                <w:numId w:val="11"/>
              </w:numPr>
              <w:jc w:val="both"/>
              <w:rPr>
                <w:ins w:id="3187" w:author="Javier Kachuka" w:date="2019-11-06T10:56:00Z"/>
                <w:rFonts w:cs="Arial"/>
                <w:sz w:val="24"/>
                <w:szCs w:val="24"/>
                <w:lang w:val="es-ES"/>
              </w:rPr>
            </w:pPr>
            <w:ins w:id="3188" w:author="Javier Kachuka" w:date="2019-11-06T10:56:00Z">
              <w:r>
                <w:rPr>
                  <w:rFonts w:cs="Arial"/>
                  <w:sz w:val="24"/>
                  <w:szCs w:val="24"/>
                  <w:lang w:val="es-ES"/>
                </w:rPr>
                <w:t>El sistema verifica que los datos y los campos obligatorios sean correctos.</w:t>
              </w:r>
            </w:ins>
          </w:p>
        </w:tc>
      </w:tr>
      <w:tr w:rsidR="000B59E3" w:rsidRPr="00576F7E" w14:paraId="0FCE7911" w14:textId="77777777" w:rsidTr="000B59E3">
        <w:trPr>
          <w:ins w:id="3189" w:author="Javier Kachuka" w:date="2019-11-06T10:56:00Z"/>
        </w:trPr>
        <w:tc>
          <w:tcPr>
            <w:tcW w:w="4551" w:type="dxa"/>
            <w:gridSpan w:val="2"/>
          </w:tcPr>
          <w:p w14:paraId="3A5887EE" w14:textId="77777777" w:rsidR="000B59E3" w:rsidRPr="005C326A" w:rsidRDefault="000B59E3" w:rsidP="000B59E3">
            <w:pPr>
              <w:jc w:val="both"/>
              <w:rPr>
                <w:ins w:id="3190" w:author="Javier Kachuka" w:date="2019-11-06T10:56:00Z"/>
                <w:rFonts w:cs="Arial"/>
                <w:sz w:val="24"/>
                <w:szCs w:val="24"/>
                <w:lang w:val="es-ES"/>
              </w:rPr>
            </w:pPr>
          </w:p>
        </w:tc>
        <w:tc>
          <w:tcPr>
            <w:tcW w:w="4277" w:type="dxa"/>
          </w:tcPr>
          <w:p w14:paraId="716376B9" w14:textId="77777777" w:rsidR="000B59E3" w:rsidRDefault="000B59E3" w:rsidP="000B59E3">
            <w:pPr>
              <w:pStyle w:val="Prrafodelista"/>
              <w:numPr>
                <w:ilvl w:val="0"/>
                <w:numId w:val="11"/>
              </w:numPr>
              <w:jc w:val="both"/>
              <w:rPr>
                <w:ins w:id="3191" w:author="Javier Kachuka" w:date="2019-11-06T10:56:00Z"/>
                <w:rFonts w:cs="Arial"/>
                <w:sz w:val="24"/>
                <w:szCs w:val="24"/>
                <w:lang w:val="es-ES"/>
              </w:rPr>
            </w:pPr>
            <w:ins w:id="3192" w:author="Javier Kachuka" w:date="2019-11-06T10:56:00Z">
              <w:r>
                <w:rPr>
                  <w:rFonts w:cs="Arial"/>
                  <w:sz w:val="24"/>
                  <w:szCs w:val="24"/>
                  <w:lang w:val="es-ES"/>
                </w:rPr>
                <w:t>El sistema guarda los datos y finaliza el caso de uso.</w:t>
              </w:r>
            </w:ins>
          </w:p>
        </w:tc>
      </w:tr>
      <w:tr w:rsidR="000B59E3" w:rsidRPr="00EC5FEE" w14:paraId="53C92D56" w14:textId="77777777" w:rsidTr="000B59E3">
        <w:trPr>
          <w:ins w:id="3193" w:author="Javier Kachuka" w:date="2019-11-06T10:56:00Z"/>
        </w:trPr>
        <w:tc>
          <w:tcPr>
            <w:tcW w:w="8828" w:type="dxa"/>
            <w:gridSpan w:val="3"/>
            <w:shd w:val="clear" w:color="auto" w:fill="9CC2E5" w:themeFill="accent1" w:themeFillTint="99"/>
          </w:tcPr>
          <w:p w14:paraId="7F073D57" w14:textId="77777777" w:rsidR="000B59E3" w:rsidRPr="00EC5FEE" w:rsidRDefault="000B59E3" w:rsidP="000B59E3">
            <w:pPr>
              <w:jc w:val="center"/>
              <w:rPr>
                <w:ins w:id="3194" w:author="Javier Kachuka" w:date="2019-11-06T10:56:00Z"/>
                <w:rFonts w:cs="Arial"/>
                <w:sz w:val="24"/>
                <w:szCs w:val="24"/>
                <w:lang w:val="es-ES"/>
              </w:rPr>
            </w:pPr>
            <w:ins w:id="3195" w:author="Javier Kachuka" w:date="2019-11-06T10:56:00Z">
              <w:r>
                <w:rPr>
                  <w:rFonts w:cs="Arial"/>
                  <w:b/>
                  <w:sz w:val="24"/>
                  <w:szCs w:val="24"/>
                  <w:lang w:val="es-ES"/>
                </w:rPr>
                <w:t>C</w:t>
              </w:r>
              <w:r w:rsidRPr="00EC5FEE">
                <w:rPr>
                  <w:rFonts w:cs="Arial"/>
                  <w:b/>
                  <w:sz w:val="24"/>
                  <w:szCs w:val="24"/>
                  <w:lang w:val="es-ES"/>
                </w:rPr>
                <w:t>urso Alternativo de Eventos</w:t>
              </w:r>
            </w:ins>
          </w:p>
        </w:tc>
      </w:tr>
      <w:tr w:rsidR="000B59E3" w:rsidRPr="00576F7E" w14:paraId="2933E6A0" w14:textId="77777777" w:rsidTr="000B59E3">
        <w:trPr>
          <w:ins w:id="3196" w:author="Javier Kachuka" w:date="2019-11-06T10:56:00Z"/>
        </w:trPr>
        <w:tc>
          <w:tcPr>
            <w:tcW w:w="4551" w:type="dxa"/>
            <w:gridSpan w:val="2"/>
          </w:tcPr>
          <w:p w14:paraId="67DD2A76" w14:textId="77777777" w:rsidR="000B59E3" w:rsidRPr="00EC5FEE" w:rsidRDefault="000B59E3" w:rsidP="000B59E3">
            <w:pPr>
              <w:jc w:val="center"/>
              <w:rPr>
                <w:ins w:id="3197" w:author="Javier Kachuka" w:date="2019-11-06T10:56:00Z"/>
                <w:rFonts w:cs="Arial"/>
                <w:b/>
                <w:sz w:val="24"/>
                <w:szCs w:val="24"/>
                <w:lang w:val="es-ES"/>
              </w:rPr>
            </w:pPr>
          </w:p>
        </w:tc>
        <w:tc>
          <w:tcPr>
            <w:tcW w:w="4277" w:type="dxa"/>
          </w:tcPr>
          <w:p w14:paraId="2AB2D220" w14:textId="77777777" w:rsidR="000B59E3" w:rsidRPr="00EC5FEE" w:rsidRDefault="000B59E3" w:rsidP="000B59E3">
            <w:pPr>
              <w:jc w:val="both"/>
              <w:rPr>
                <w:ins w:id="3198" w:author="Javier Kachuka" w:date="2019-11-06T10:56:00Z"/>
                <w:rFonts w:cs="Arial"/>
                <w:sz w:val="24"/>
                <w:szCs w:val="24"/>
                <w:lang w:val="es-ES"/>
              </w:rPr>
            </w:pPr>
            <w:ins w:id="3199" w:author="Javier Kachuka" w:date="2019-11-06T10:56:00Z">
              <w:r>
                <w:rPr>
                  <w:rFonts w:cs="Arial"/>
                  <w:sz w:val="24"/>
                  <w:szCs w:val="24"/>
                  <w:lang w:val="es-ES"/>
                </w:rPr>
                <w:t>4.1 Si los datos no son correctos el sistema solicita que se vuelvan a ingresar.</w:t>
              </w:r>
            </w:ins>
          </w:p>
        </w:tc>
      </w:tr>
    </w:tbl>
    <w:p w14:paraId="5EBD61AC" w14:textId="42574F27" w:rsidR="000B59E3" w:rsidRDefault="000B59E3">
      <w:pPr>
        <w:rPr>
          <w:ins w:id="3200" w:author="Javier Kachuka" w:date="2019-11-06T10:57:00Z"/>
          <w:lang w:val="es-ES"/>
        </w:rPr>
      </w:pPr>
    </w:p>
    <w:tbl>
      <w:tblPr>
        <w:tblStyle w:val="Tablaconcuadrcula"/>
        <w:tblpPr w:leftFromText="180" w:rightFromText="180" w:vertAnchor="text" w:horzAnchor="margin" w:tblpY="307"/>
        <w:tblW w:w="0" w:type="auto"/>
        <w:tblLook w:val="04A0" w:firstRow="1" w:lastRow="0" w:firstColumn="1" w:lastColumn="0" w:noHBand="0" w:noVBand="1"/>
      </w:tblPr>
      <w:tblGrid>
        <w:gridCol w:w="2391"/>
        <w:gridCol w:w="2163"/>
        <w:gridCol w:w="4274"/>
      </w:tblGrid>
      <w:tr w:rsidR="000B59E3" w:rsidRPr="00576F7E" w14:paraId="31A25219" w14:textId="77777777" w:rsidTr="000B59E3">
        <w:trPr>
          <w:ins w:id="3201" w:author="Javier Kachuka" w:date="2019-11-06T10:57:00Z"/>
        </w:trPr>
        <w:tc>
          <w:tcPr>
            <w:tcW w:w="2391" w:type="dxa"/>
            <w:shd w:val="clear" w:color="auto" w:fill="9CC2E5" w:themeFill="accent1" w:themeFillTint="99"/>
          </w:tcPr>
          <w:p w14:paraId="6778F20B" w14:textId="77777777" w:rsidR="000B59E3" w:rsidRPr="00EC5FEE" w:rsidRDefault="000B59E3" w:rsidP="000B59E3">
            <w:pPr>
              <w:rPr>
                <w:ins w:id="3202" w:author="Javier Kachuka" w:date="2019-11-06T10:57:00Z"/>
                <w:rFonts w:cs="Arial"/>
                <w:b/>
                <w:sz w:val="24"/>
                <w:szCs w:val="24"/>
                <w:lang w:val="es-ES"/>
              </w:rPr>
            </w:pPr>
            <w:ins w:id="3203" w:author="Javier Kachuka" w:date="2019-11-06T10:57:00Z">
              <w:r w:rsidRPr="00EC5FEE">
                <w:rPr>
                  <w:rFonts w:cs="Arial"/>
                  <w:b/>
                  <w:sz w:val="24"/>
                  <w:szCs w:val="24"/>
                  <w:lang w:val="es-ES"/>
                </w:rPr>
                <w:t>Caso de uso</w:t>
              </w:r>
            </w:ins>
          </w:p>
        </w:tc>
        <w:tc>
          <w:tcPr>
            <w:tcW w:w="6437" w:type="dxa"/>
            <w:gridSpan w:val="2"/>
          </w:tcPr>
          <w:p w14:paraId="25EA894F" w14:textId="77777777" w:rsidR="000B59E3" w:rsidRPr="00EC5FEE" w:rsidRDefault="000B59E3" w:rsidP="000B59E3">
            <w:pPr>
              <w:rPr>
                <w:ins w:id="3204" w:author="Javier Kachuka" w:date="2019-11-06T10:57:00Z"/>
                <w:rFonts w:cs="Arial"/>
                <w:sz w:val="24"/>
                <w:szCs w:val="24"/>
                <w:lang w:val="es-ES"/>
              </w:rPr>
            </w:pPr>
            <w:ins w:id="3205" w:author="Javier Kachuka" w:date="2019-11-06T10:57:00Z">
              <w:r w:rsidRPr="00EC5FEE">
                <w:rPr>
                  <w:rFonts w:cs="Arial"/>
                  <w:sz w:val="24"/>
                  <w:szCs w:val="24"/>
                  <w:lang w:val="es-ES"/>
                </w:rPr>
                <w:t xml:space="preserve">Modificar </w:t>
              </w:r>
              <w:r>
                <w:rPr>
                  <w:rFonts w:cs="Arial"/>
                  <w:sz w:val="24"/>
                  <w:szCs w:val="24"/>
                  <w:lang w:val="es-ES"/>
                </w:rPr>
                <w:t>Almacén (ABM de Almacén)</w:t>
              </w:r>
            </w:ins>
          </w:p>
        </w:tc>
      </w:tr>
      <w:tr w:rsidR="000B59E3" w:rsidRPr="00EC5FEE" w14:paraId="7AEB2762" w14:textId="77777777" w:rsidTr="000B59E3">
        <w:trPr>
          <w:ins w:id="3206" w:author="Javier Kachuka" w:date="2019-11-06T10:57:00Z"/>
        </w:trPr>
        <w:tc>
          <w:tcPr>
            <w:tcW w:w="2391" w:type="dxa"/>
            <w:shd w:val="clear" w:color="auto" w:fill="9CC2E5" w:themeFill="accent1" w:themeFillTint="99"/>
          </w:tcPr>
          <w:p w14:paraId="3B345DFA" w14:textId="77777777" w:rsidR="000B59E3" w:rsidRPr="00EC5FEE" w:rsidRDefault="000B59E3" w:rsidP="000B59E3">
            <w:pPr>
              <w:rPr>
                <w:ins w:id="3207" w:author="Javier Kachuka" w:date="2019-11-06T10:57:00Z"/>
                <w:rFonts w:cs="Arial"/>
                <w:b/>
                <w:sz w:val="24"/>
                <w:szCs w:val="24"/>
                <w:lang w:val="es-ES"/>
              </w:rPr>
            </w:pPr>
            <w:ins w:id="3208" w:author="Javier Kachuka" w:date="2019-11-06T10:57:00Z">
              <w:r w:rsidRPr="00EC5FEE">
                <w:rPr>
                  <w:rFonts w:cs="Arial"/>
                  <w:b/>
                  <w:sz w:val="24"/>
                  <w:szCs w:val="24"/>
                  <w:lang w:val="es-ES"/>
                </w:rPr>
                <w:t>Actor</w:t>
              </w:r>
            </w:ins>
          </w:p>
        </w:tc>
        <w:tc>
          <w:tcPr>
            <w:tcW w:w="6437" w:type="dxa"/>
            <w:gridSpan w:val="2"/>
          </w:tcPr>
          <w:p w14:paraId="630611F1" w14:textId="77777777" w:rsidR="000B59E3" w:rsidRPr="00EC5FEE" w:rsidRDefault="000B59E3" w:rsidP="000B59E3">
            <w:pPr>
              <w:rPr>
                <w:ins w:id="3209" w:author="Javier Kachuka" w:date="2019-11-06T10:57:00Z"/>
                <w:rFonts w:cs="Arial"/>
                <w:sz w:val="24"/>
                <w:szCs w:val="24"/>
                <w:lang w:val="es-ES"/>
              </w:rPr>
            </w:pPr>
            <w:ins w:id="3210" w:author="Javier Kachuka" w:date="2019-11-06T10:57:00Z">
              <w:r w:rsidRPr="00EC5FEE">
                <w:rPr>
                  <w:rFonts w:cs="Arial"/>
                  <w:sz w:val="24"/>
                  <w:szCs w:val="24"/>
                  <w:lang w:val="es-ES"/>
                </w:rPr>
                <w:t>Oficinista</w:t>
              </w:r>
              <w:r>
                <w:rPr>
                  <w:rFonts w:cs="Arial"/>
                  <w:sz w:val="24"/>
                  <w:szCs w:val="24"/>
                  <w:lang w:val="es-ES"/>
                </w:rPr>
                <w:t>, Administrador</w:t>
              </w:r>
            </w:ins>
          </w:p>
        </w:tc>
      </w:tr>
      <w:tr w:rsidR="000B59E3" w:rsidRPr="00576F7E" w14:paraId="23915968" w14:textId="77777777" w:rsidTr="000B59E3">
        <w:trPr>
          <w:ins w:id="3211" w:author="Javier Kachuka" w:date="2019-11-06T10:57:00Z"/>
        </w:trPr>
        <w:tc>
          <w:tcPr>
            <w:tcW w:w="2391" w:type="dxa"/>
            <w:shd w:val="clear" w:color="auto" w:fill="9CC2E5" w:themeFill="accent1" w:themeFillTint="99"/>
          </w:tcPr>
          <w:p w14:paraId="2A52DCD4" w14:textId="77777777" w:rsidR="000B59E3" w:rsidRPr="00EC5FEE" w:rsidRDefault="000B59E3" w:rsidP="000B59E3">
            <w:pPr>
              <w:rPr>
                <w:ins w:id="3212" w:author="Javier Kachuka" w:date="2019-11-06T10:57:00Z"/>
                <w:rFonts w:cs="Arial"/>
                <w:b/>
                <w:sz w:val="24"/>
                <w:szCs w:val="24"/>
                <w:lang w:val="es-ES"/>
              </w:rPr>
            </w:pPr>
            <w:ins w:id="3213" w:author="Javier Kachuka" w:date="2019-11-06T10:57:00Z">
              <w:r w:rsidRPr="00EC5FEE">
                <w:rPr>
                  <w:rFonts w:cs="Arial"/>
                  <w:b/>
                  <w:sz w:val="24"/>
                  <w:szCs w:val="24"/>
                  <w:lang w:val="es-ES"/>
                </w:rPr>
                <w:t xml:space="preserve">Descripción </w:t>
              </w:r>
            </w:ins>
          </w:p>
        </w:tc>
        <w:tc>
          <w:tcPr>
            <w:tcW w:w="6437" w:type="dxa"/>
            <w:gridSpan w:val="2"/>
          </w:tcPr>
          <w:p w14:paraId="47EE7F2A" w14:textId="77777777" w:rsidR="000B59E3" w:rsidRPr="00EC5FEE" w:rsidRDefault="000B59E3" w:rsidP="000B59E3">
            <w:pPr>
              <w:rPr>
                <w:ins w:id="3214" w:author="Javier Kachuka" w:date="2019-11-06T10:57:00Z"/>
                <w:rFonts w:cs="Arial"/>
                <w:sz w:val="24"/>
                <w:szCs w:val="24"/>
                <w:lang w:val="es-ES"/>
              </w:rPr>
            </w:pPr>
            <w:ins w:id="3215" w:author="Javier Kachuka" w:date="2019-11-06T10:57:00Z">
              <w:r w:rsidRPr="00EC5FEE">
                <w:rPr>
                  <w:rFonts w:cs="Arial"/>
                  <w:sz w:val="24"/>
                  <w:szCs w:val="24"/>
                  <w:lang w:val="es-ES"/>
                </w:rPr>
                <w:t xml:space="preserve">El oficinista </w:t>
              </w:r>
              <w:r>
                <w:rPr>
                  <w:rFonts w:cs="Arial"/>
                  <w:sz w:val="24"/>
                  <w:szCs w:val="24"/>
                  <w:lang w:val="es-ES"/>
                </w:rPr>
                <w:t xml:space="preserve">o administrador </w:t>
              </w:r>
              <w:r w:rsidRPr="00EC5FEE">
                <w:rPr>
                  <w:rFonts w:cs="Arial"/>
                  <w:sz w:val="24"/>
                  <w:szCs w:val="24"/>
                  <w:lang w:val="es-ES"/>
                </w:rPr>
                <w:t xml:space="preserve">modifica los datos </w:t>
              </w:r>
              <w:r>
                <w:rPr>
                  <w:rFonts w:cs="Arial"/>
                  <w:sz w:val="24"/>
                  <w:szCs w:val="24"/>
                  <w:lang w:val="es-ES"/>
                </w:rPr>
                <w:t>de un almacén del sistema</w:t>
              </w:r>
            </w:ins>
          </w:p>
        </w:tc>
      </w:tr>
      <w:tr w:rsidR="000B59E3" w:rsidRPr="00EC5FEE" w14:paraId="1ACE8AEE" w14:textId="77777777" w:rsidTr="000B59E3">
        <w:trPr>
          <w:ins w:id="3216" w:author="Javier Kachuka" w:date="2019-11-06T10:57:00Z"/>
        </w:trPr>
        <w:tc>
          <w:tcPr>
            <w:tcW w:w="2391" w:type="dxa"/>
            <w:shd w:val="clear" w:color="auto" w:fill="9CC2E5" w:themeFill="accent1" w:themeFillTint="99"/>
          </w:tcPr>
          <w:p w14:paraId="1A1FBAE2" w14:textId="77777777" w:rsidR="000B59E3" w:rsidRPr="00EC5FEE" w:rsidRDefault="000B59E3" w:rsidP="000B59E3">
            <w:pPr>
              <w:rPr>
                <w:ins w:id="3217" w:author="Javier Kachuka" w:date="2019-11-06T10:57:00Z"/>
                <w:rFonts w:cs="Arial"/>
                <w:b/>
                <w:sz w:val="24"/>
                <w:szCs w:val="24"/>
                <w:lang w:val="es-ES"/>
              </w:rPr>
            </w:pPr>
            <w:ins w:id="3218" w:author="Javier Kachuka" w:date="2019-11-06T10:57:00Z">
              <w:r w:rsidRPr="00EC5FEE">
                <w:rPr>
                  <w:rFonts w:cs="Arial"/>
                  <w:b/>
                  <w:sz w:val="24"/>
                  <w:szCs w:val="24"/>
                  <w:lang w:val="es-ES"/>
                </w:rPr>
                <w:t>Referencia Cruzada</w:t>
              </w:r>
            </w:ins>
          </w:p>
        </w:tc>
        <w:tc>
          <w:tcPr>
            <w:tcW w:w="6437" w:type="dxa"/>
            <w:gridSpan w:val="2"/>
          </w:tcPr>
          <w:p w14:paraId="4E512A3F" w14:textId="77777777" w:rsidR="000B59E3" w:rsidRPr="00EC5FEE" w:rsidRDefault="000B59E3" w:rsidP="000B59E3">
            <w:pPr>
              <w:rPr>
                <w:ins w:id="3219" w:author="Javier Kachuka" w:date="2019-11-06T10:57:00Z"/>
                <w:rFonts w:cs="Arial"/>
                <w:sz w:val="24"/>
                <w:szCs w:val="24"/>
                <w:lang w:val="es-ES"/>
              </w:rPr>
            </w:pPr>
            <w:ins w:id="3220" w:author="Javier Kachuka" w:date="2019-11-06T10:57:00Z">
              <w:r>
                <w:rPr>
                  <w:rFonts w:cs="Arial"/>
                  <w:sz w:val="24"/>
                  <w:szCs w:val="24"/>
                  <w:lang w:val="es-ES"/>
                </w:rPr>
                <w:t>RF4.7</w:t>
              </w:r>
            </w:ins>
          </w:p>
        </w:tc>
      </w:tr>
      <w:tr w:rsidR="000B59E3" w:rsidRPr="00193069" w14:paraId="204DC65F" w14:textId="77777777" w:rsidTr="000B59E3">
        <w:trPr>
          <w:ins w:id="3221" w:author="Javier Kachuka" w:date="2019-11-06T10:57:00Z"/>
        </w:trPr>
        <w:tc>
          <w:tcPr>
            <w:tcW w:w="2391" w:type="dxa"/>
            <w:shd w:val="clear" w:color="auto" w:fill="9CC2E5" w:themeFill="accent1" w:themeFillTint="99"/>
          </w:tcPr>
          <w:p w14:paraId="00B4905A" w14:textId="77777777" w:rsidR="000B59E3" w:rsidRPr="00EC5FEE" w:rsidRDefault="000B59E3" w:rsidP="000B59E3">
            <w:pPr>
              <w:rPr>
                <w:ins w:id="3222" w:author="Javier Kachuka" w:date="2019-11-06T10:57:00Z"/>
                <w:rFonts w:cs="Arial"/>
                <w:b/>
                <w:sz w:val="24"/>
                <w:szCs w:val="24"/>
                <w:lang w:val="es-ES"/>
              </w:rPr>
            </w:pPr>
            <w:ins w:id="3223" w:author="Javier Kachuka" w:date="2019-11-06T10:57:00Z">
              <w:r w:rsidRPr="00EC5FEE">
                <w:rPr>
                  <w:rFonts w:cs="Arial"/>
                  <w:b/>
                  <w:sz w:val="24"/>
                  <w:szCs w:val="24"/>
                  <w:lang w:val="es-ES"/>
                </w:rPr>
                <w:t xml:space="preserve">Precondición </w:t>
              </w:r>
            </w:ins>
          </w:p>
        </w:tc>
        <w:tc>
          <w:tcPr>
            <w:tcW w:w="6437" w:type="dxa"/>
            <w:gridSpan w:val="2"/>
          </w:tcPr>
          <w:p w14:paraId="2A126F8A" w14:textId="77777777" w:rsidR="000B59E3" w:rsidRPr="00EC5FEE" w:rsidRDefault="000B59E3" w:rsidP="000B59E3">
            <w:pPr>
              <w:rPr>
                <w:ins w:id="3224" w:author="Javier Kachuka" w:date="2019-11-06T10:57:00Z"/>
                <w:rFonts w:cs="Arial"/>
                <w:sz w:val="24"/>
                <w:szCs w:val="24"/>
                <w:lang w:val="es-ES"/>
              </w:rPr>
            </w:pPr>
          </w:p>
        </w:tc>
      </w:tr>
      <w:tr w:rsidR="000B59E3" w:rsidRPr="00576F7E" w14:paraId="063E60E3" w14:textId="77777777" w:rsidTr="000B59E3">
        <w:trPr>
          <w:ins w:id="3225" w:author="Javier Kachuka" w:date="2019-11-06T10:57:00Z"/>
        </w:trPr>
        <w:tc>
          <w:tcPr>
            <w:tcW w:w="2391" w:type="dxa"/>
            <w:shd w:val="clear" w:color="auto" w:fill="9CC2E5" w:themeFill="accent1" w:themeFillTint="99"/>
          </w:tcPr>
          <w:p w14:paraId="62BFE331" w14:textId="77777777" w:rsidR="000B59E3" w:rsidRPr="00EC5FEE" w:rsidRDefault="000B59E3" w:rsidP="000B59E3">
            <w:pPr>
              <w:rPr>
                <w:ins w:id="3226" w:author="Javier Kachuka" w:date="2019-11-06T10:57:00Z"/>
                <w:rFonts w:cs="Arial"/>
                <w:b/>
                <w:sz w:val="24"/>
                <w:szCs w:val="24"/>
                <w:lang w:val="es-ES"/>
              </w:rPr>
            </w:pPr>
            <w:ins w:id="3227" w:author="Javier Kachuka" w:date="2019-11-06T10:57:00Z">
              <w:r w:rsidRPr="00EC5FEE">
                <w:rPr>
                  <w:rFonts w:cs="Arial"/>
                  <w:b/>
                  <w:sz w:val="24"/>
                  <w:szCs w:val="24"/>
                  <w:lang w:val="es-ES"/>
                </w:rPr>
                <w:t xml:space="preserve">Poscondición </w:t>
              </w:r>
            </w:ins>
          </w:p>
        </w:tc>
        <w:tc>
          <w:tcPr>
            <w:tcW w:w="6437" w:type="dxa"/>
            <w:gridSpan w:val="2"/>
          </w:tcPr>
          <w:p w14:paraId="767BCB97" w14:textId="77777777" w:rsidR="000B59E3" w:rsidRPr="00CC2B8E" w:rsidRDefault="000B59E3" w:rsidP="000B59E3">
            <w:pPr>
              <w:rPr>
                <w:ins w:id="3228" w:author="Javier Kachuka" w:date="2019-11-06T10:57:00Z"/>
                <w:rFonts w:cs="Arial"/>
                <w:sz w:val="24"/>
                <w:szCs w:val="24"/>
                <w:lang w:val="es-ES"/>
              </w:rPr>
            </w:pPr>
            <w:ins w:id="3229" w:author="Javier Kachuka" w:date="2019-11-06T10:57:00Z">
              <w:r>
                <w:rPr>
                  <w:rFonts w:cs="Arial"/>
                  <w:sz w:val="24"/>
                  <w:szCs w:val="24"/>
                  <w:lang w:val="es-ES"/>
                </w:rPr>
                <w:t>Se actualizaron los datos de un almacén.</w:t>
              </w:r>
            </w:ins>
          </w:p>
        </w:tc>
      </w:tr>
      <w:tr w:rsidR="000B59E3" w:rsidRPr="00CC2B8E" w14:paraId="7CF65830" w14:textId="77777777" w:rsidTr="000B59E3">
        <w:trPr>
          <w:ins w:id="3230" w:author="Javier Kachuka" w:date="2019-11-06T10:57:00Z"/>
        </w:trPr>
        <w:tc>
          <w:tcPr>
            <w:tcW w:w="8828" w:type="dxa"/>
            <w:gridSpan w:val="3"/>
            <w:shd w:val="clear" w:color="auto" w:fill="9CC2E5" w:themeFill="accent1" w:themeFillTint="99"/>
          </w:tcPr>
          <w:p w14:paraId="22178FDA" w14:textId="77777777" w:rsidR="000B59E3" w:rsidRPr="00EC5FEE" w:rsidRDefault="000B59E3" w:rsidP="000B59E3">
            <w:pPr>
              <w:jc w:val="center"/>
              <w:rPr>
                <w:ins w:id="3231" w:author="Javier Kachuka" w:date="2019-11-06T10:57:00Z"/>
                <w:rFonts w:cs="Arial"/>
                <w:b/>
                <w:sz w:val="24"/>
                <w:szCs w:val="24"/>
                <w:lang w:val="es-ES"/>
              </w:rPr>
            </w:pPr>
            <w:ins w:id="3232" w:author="Javier Kachuka" w:date="2019-11-06T10:57:00Z">
              <w:r w:rsidRPr="00EC5FEE">
                <w:rPr>
                  <w:rFonts w:cs="Arial"/>
                  <w:b/>
                  <w:sz w:val="24"/>
                  <w:szCs w:val="24"/>
                  <w:lang w:val="es-ES"/>
                </w:rPr>
                <w:t>Curso Típico de Eventos</w:t>
              </w:r>
            </w:ins>
          </w:p>
        </w:tc>
      </w:tr>
      <w:tr w:rsidR="000B59E3" w:rsidRPr="00576F7E" w14:paraId="36815579" w14:textId="77777777" w:rsidTr="000B59E3">
        <w:trPr>
          <w:ins w:id="3233" w:author="Javier Kachuka" w:date="2019-11-06T10:57:00Z"/>
        </w:trPr>
        <w:tc>
          <w:tcPr>
            <w:tcW w:w="4554" w:type="dxa"/>
            <w:gridSpan w:val="2"/>
          </w:tcPr>
          <w:p w14:paraId="11A219E8" w14:textId="77777777" w:rsidR="000B59E3" w:rsidRPr="00EC5FEE" w:rsidRDefault="000B59E3" w:rsidP="000B59E3">
            <w:pPr>
              <w:pStyle w:val="Prrafodelista"/>
              <w:numPr>
                <w:ilvl w:val="0"/>
                <w:numId w:val="14"/>
              </w:numPr>
              <w:jc w:val="both"/>
              <w:rPr>
                <w:ins w:id="3234" w:author="Javier Kachuka" w:date="2019-11-06T10:57:00Z"/>
                <w:rFonts w:cs="Arial"/>
                <w:sz w:val="24"/>
                <w:szCs w:val="24"/>
                <w:lang w:val="es-ES"/>
              </w:rPr>
            </w:pPr>
            <w:ins w:id="3235" w:author="Javier Kachuka" w:date="2019-11-06T10:57:00Z">
              <w:r>
                <w:rPr>
                  <w:rFonts w:cs="Arial"/>
                  <w:sz w:val="24"/>
                  <w:szCs w:val="24"/>
                  <w:lang w:val="es-ES"/>
                </w:rPr>
                <w:t xml:space="preserve">El caso de uso comienza cuando el oficinista o administrador quiere </w:t>
              </w:r>
              <w:r>
                <w:rPr>
                  <w:rFonts w:cs="Arial"/>
                  <w:sz w:val="24"/>
                  <w:szCs w:val="24"/>
                  <w:lang w:val="es-ES"/>
                </w:rPr>
                <w:lastRenderedPageBreak/>
                <w:t xml:space="preserve">actualizar los datos de un almacen. </w:t>
              </w:r>
            </w:ins>
          </w:p>
        </w:tc>
        <w:tc>
          <w:tcPr>
            <w:tcW w:w="4274" w:type="dxa"/>
          </w:tcPr>
          <w:p w14:paraId="12C8A57D" w14:textId="77777777" w:rsidR="000B59E3" w:rsidRPr="00EC5FEE" w:rsidRDefault="000B59E3" w:rsidP="000B59E3">
            <w:pPr>
              <w:jc w:val="both"/>
              <w:rPr>
                <w:ins w:id="3236" w:author="Javier Kachuka" w:date="2019-11-06T10:57:00Z"/>
                <w:rFonts w:cs="Arial"/>
                <w:sz w:val="24"/>
                <w:szCs w:val="24"/>
                <w:lang w:val="es-ES"/>
              </w:rPr>
            </w:pPr>
          </w:p>
        </w:tc>
      </w:tr>
      <w:tr w:rsidR="000B59E3" w:rsidRPr="00576F7E" w14:paraId="5B46E6D9" w14:textId="77777777" w:rsidTr="000B59E3">
        <w:trPr>
          <w:ins w:id="3237" w:author="Javier Kachuka" w:date="2019-11-06T10:57:00Z"/>
        </w:trPr>
        <w:tc>
          <w:tcPr>
            <w:tcW w:w="4554" w:type="dxa"/>
            <w:gridSpan w:val="2"/>
          </w:tcPr>
          <w:p w14:paraId="1AB8CB1E" w14:textId="77777777" w:rsidR="000B59E3" w:rsidRPr="00EC5FEE" w:rsidRDefault="000B59E3" w:rsidP="000B59E3">
            <w:pPr>
              <w:jc w:val="both"/>
              <w:rPr>
                <w:ins w:id="3238" w:author="Javier Kachuka" w:date="2019-11-06T10:57:00Z"/>
                <w:rFonts w:cs="Arial"/>
                <w:sz w:val="24"/>
                <w:szCs w:val="24"/>
                <w:lang w:val="es-ES"/>
              </w:rPr>
            </w:pPr>
          </w:p>
        </w:tc>
        <w:tc>
          <w:tcPr>
            <w:tcW w:w="4274" w:type="dxa"/>
          </w:tcPr>
          <w:p w14:paraId="3E54EE4D" w14:textId="77777777" w:rsidR="000B59E3" w:rsidRPr="00EC5FEE" w:rsidRDefault="000B59E3" w:rsidP="000B59E3">
            <w:pPr>
              <w:pStyle w:val="Prrafodelista"/>
              <w:numPr>
                <w:ilvl w:val="0"/>
                <w:numId w:val="14"/>
              </w:numPr>
              <w:jc w:val="both"/>
              <w:rPr>
                <w:ins w:id="3239" w:author="Javier Kachuka" w:date="2019-11-06T10:57:00Z"/>
                <w:rFonts w:cs="Arial"/>
                <w:sz w:val="24"/>
                <w:szCs w:val="24"/>
                <w:lang w:val="es-ES"/>
              </w:rPr>
            </w:pPr>
            <w:ins w:id="3240" w:author="Javier Kachuka" w:date="2019-11-06T10:57:00Z">
              <w:r>
                <w:rPr>
                  <w:rFonts w:cs="Arial"/>
                  <w:sz w:val="24"/>
                  <w:szCs w:val="24"/>
                  <w:lang w:val="es-ES"/>
                </w:rPr>
                <w:t xml:space="preserve">El sistema devuelve una lista con todos los almacenes y solicita que se seleccione uno.  </w:t>
              </w:r>
            </w:ins>
          </w:p>
        </w:tc>
      </w:tr>
      <w:tr w:rsidR="000B59E3" w:rsidRPr="00576F7E" w14:paraId="7D087FF1" w14:textId="77777777" w:rsidTr="000B59E3">
        <w:trPr>
          <w:ins w:id="3241" w:author="Javier Kachuka" w:date="2019-11-06T10:57:00Z"/>
        </w:trPr>
        <w:tc>
          <w:tcPr>
            <w:tcW w:w="4554" w:type="dxa"/>
            <w:gridSpan w:val="2"/>
          </w:tcPr>
          <w:p w14:paraId="4A12FBBB" w14:textId="77777777" w:rsidR="000B59E3" w:rsidRPr="005C326A" w:rsidRDefault="000B59E3" w:rsidP="000B59E3">
            <w:pPr>
              <w:pStyle w:val="Prrafodelista"/>
              <w:numPr>
                <w:ilvl w:val="0"/>
                <w:numId w:val="14"/>
              </w:numPr>
              <w:jc w:val="both"/>
              <w:rPr>
                <w:ins w:id="3242" w:author="Javier Kachuka" w:date="2019-11-06T10:57:00Z"/>
                <w:rFonts w:cs="Arial"/>
                <w:sz w:val="24"/>
                <w:szCs w:val="24"/>
                <w:lang w:val="es-ES"/>
              </w:rPr>
            </w:pPr>
            <w:ins w:id="3243" w:author="Javier Kachuka" w:date="2019-11-06T10:57:00Z">
              <w:r>
                <w:rPr>
                  <w:rFonts w:cs="Arial"/>
                  <w:sz w:val="24"/>
                  <w:szCs w:val="24"/>
                  <w:lang w:val="es-ES"/>
                </w:rPr>
                <w:t xml:space="preserve">El oficinista o administrador selecciona un almacén. </w:t>
              </w:r>
            </w:ins>
          </w:p>
        </w:tc>
        <w:tc>
          <w:tcPr>
            <w:tcW w:w="4274" w:type="dxa"/>
          </w:tcPr>
          <w:p w14:paraId="55501A29" w14:textId="77777777" w:rsidR="000B59E3" w:rsidRPr="005C326A" w:rsidRDefault="000B59E3" w:rsidP="000B59E3">
            <w:pPr>
              <w:jc w:val="both"/>
              <w:rPr>
                <w:ins w:id="3244" w:author="Javier Kachuka" w:date="2019-11-06T10:57:00Z"/>
                <w:rFonts w:cs="Arial"/>
                <w:sz w:val="24"/>
                <w:szCs w:val="24"/>
                <w:lang w:val="es-ES"/>
              </w:rPr>
            </w:pPr>
          </w:p>
        </w:tc>
      </w:tr>
      <w:tr w:rsidR="000B59E3" w:rsidRPr="00576F7E" w14:paraId="37E4C84E" w14:textId="77777777" w:rsidTr="000B59E3">
        <w:trPr>
          <w:ins w:id="3245" w:author="Javier Kachuka" w:date="2019-11-06T10:57:00Z"/>
        </w:trPr>
        <w:tc>
          <w:tcPr>
            <w:tcW w:w="4554" w:type="dxa"/>
            <w:gridSpan w:val="2"/>
          </w:tcPr>
          <w:p w14:paraId="4A2133B7" w14:textId="77777777" w:rsidR="000B59E3" w:rsidRPr="00193069" w:rsidRDefault="000B59E3" w:rsidP="000B59E3">
            <w:pPr>
              <w:jc w:val="both"/>
              <w:rPr>
                <w:ins w:id="3246" w:author="Javier Kachuka" w:date="2019-11-06T10:57:00Z"/>
                <w:rFonts w:cs="Arial"/>
                <w:sz w:val="24"/>
                <w:szCs w:val="24"/>
                <w:lang w:val="es-ES"/>
              </w:rPr>
            </w:pPr>
          </w:p>
        </w:tc>
        <w:tc>
          <w:tcPr>
            <w:tcW w:w="4274" w:type="dxa"/>
          </w:tcPr>
          <w:p w14:paraId="76C9D45C" w14:textId="77777777" w:rsidR="000B59E3" w:rsidRPr="00193069" w:rsidRDefault="000B59E3" w:rsidP="000B59E3">
            <w:pPr>
              <w:pStyle w:val="Prrafodelista"/>
              <w:numPr>
                <w:ilvl w:val="0"/>
                <w:numId w:val="14"/>
              </w:numPr>
              <w:jc w:val="both"/>
              <w:rPr>
                <w:ins w:id="3247" w:author="Javier Kachuka" w:date="2019-11-06T10:57:00Z"/>
                <w:rFonts w:cs="Arial"/>
                <w:sz w:val="24"/>
                <w:szCs w:val="24"/>
                <w:lang w:val="es-ES"/>
              </w:rPr>
            </w:pPr>
            <w:ins w:id="3248" w:author="Javier Kachuka" w:date="2019-11-06T10:57:00Z">
              <w:r>
                <w:rPr>
                  <w:rFonts w:cs="Arial"/>
                  <w:sz w:val="24"/>
                  <w:szCs w:val="24"/>
                  <w:lang w:val="es-ES"/>
                </w:rPr>
                <w:t>El sistema muestra toda la información correspondiente a ese almacén y permite realizar cambios en esos datos.</w:t>
              </w:r>
            </w:ins>
          </w:p>
        </w:tc>
      </w:tr>
      <w:tr w:rsidR="000B59E3" w:rsidRPr="00576F7E" w14:paraId="3F000154" w14:textId="77777777" w:rsidTr="000B59E3">
        <w:trPr>
          <w:ins w:id="3249" w:author="Javier Kachuka" w:date="2019-11-06T10:57:00Z"/>
        </w:trPr>
        <w:tc>
          <w:tcPr>
            <w:tcW w:w="4554" w:type="dxa"/>
            <w:gridSpan w:val="2"/>
          </w:tcPr>
          <w:p w14:paraId="5EE52DFA" w14:textId="77777777" w:rsidR="000B59E3" w:rsidRPr="00193069" w:rsidRDefault="000B59E3" w:rsidP="000B59E3">
            <w:pPr>
              <w:pStyle w:val="Prrafodelista"/>
              <w:numPr>
                <w:ilvl w:val="0"/>
                <w:numId w:val="14"/>
              </w:numPr>
              <w:jc w:val="both"/>
              <w:rPr>
                <w:ins w:id="3250" w:author="Javier Kachuka" w:date="2019-11-06T10:57:00Z"/>
                <w:rFonts w:cs="Arial"/>
                <w:sz w:val="24"/>
                <w:szCs w:val="24"/>
                <w:lang w:val="es-ES"/>
              </w:rPr>
            </w:pPr>
            <w:ins w:id="3251" w:author="Javier Kachuka" w:date="2019-11-06T10:57:00Z">
              <w:r>
                <w:rPr>
                  <w:rFonts w:cs="Arial"/>
                  <w:sz w:val="24"/>
                  <w:szCs w:val="24"/>
                  <w:lang w:val="es-ES"/>
                </w:rPr>
                <w:t>El oficinista o administrador realiza los correspondientes cambios y confirma la operación.</w:t>
              </w:r>
            </w:ins>
          </w:p>
        </w:tc>
        <w:tc>
          <w:tcPr>
            <w:tcW w:w="4274" w:type="dxa"/>
          </w:tcPr>
          <w:p w14:paraId="1921C144" w14:textId="77777777" w:rsidR="000B59E3" w:rsidRPr="005C326A" w:rsidRDefault="000B59E3" w:rsidP="000B59E3">
            <w:pPr>
              <w:jc w:val="both"/>
              <w:rPr>
                <w:ins w:id="3252" w:author="Javier Kachuka" w:date="2019-11-06T10:57:00Z"/>
                <w:rFonts w:cs="Arial"/>
                <w:sz w:val="24"/>
                <w:szCs w:val="24"/>
                <w:lang w:val="es-ES"/>
              </w:rPr>
            </w:pPr>
          </w:p>
        </w:tc>
      </w:tr>
      <w:tr w:rsidR="000B59E3" w:rsidRPr="00576F7E" w14:paraId="399BD1FB" w14:textId="77777777" w:rsidTr="000B59E3">
        <w:trPr>
          <w:ins w:id="3253" w:author="Javier Kachuka" w:date="2019-11-06T10:57:00Z"/>
        </w:trPr>
        <w:tc>
          <w:tcPr>
            <w:tcW w:w="4554" w:type="dxa"/>
            <w:gridSpan w:val="2"/>
          </w:tcPr>
          <w:p w14:paraId="7E3FD31F" w14:textId="77777777" w:rsidR="000B59E3" w:rsidRPr="005C326A" w:rsidRDefault="000B59E3" w:rsidP="000B59E3">
            <w:pPr>
              <w:jc w:val="both"/>
              <w:rPr>
                <w:ins w:id="3254" w:author="Javier Kachuka" w:date="2019-11-06T10:57:00Z"/>
                <w:rFonts w:cs="Arial"/>
                <w:sz w:val="24"/>
                <w:szCs w:val="24"/>
                <w:lang w:val="es-ES"/>
              </w:rPr>
            </w:pPr>
          </w:p>
        </w:tc>
        <w:tc>
          <w:tcPr>
            <w:tcW w:w="4274" w:type="dxa"/>
          </w:tcPr>
          <w:p w14:paraId="719343C5" w14:textId="77777777" w:rsidR="000B59E3" w:rsidRPr="005C326A" w:rsidRDefault="000B59E3" w:rsidP="000B59E3">
            <w:pPr>
              <w:pStyle w:val="Prrafodelista"/>
              <w:numPr>
                <w:ilvl w:val="0"/>
                <w:numId w:val="14"/>
              </w:numPr>
              <w:jc w:val="both"/>
              <w:rPr>
                <w:ins w:id="3255" w:author="Javier Kachuka" w:date="2019-11-06T10:57:00Z"/>
                <w:rFonts w:cs="Arial"/>
                <w:sz w:val="24"/>
                <w:szCs w:val="24"/>
                <w:lang w:val="es-ES"/>
              </w:rPr>
            </w:pPr>
            <w:ins w:id="3256" w:author="Javier Kachuka" w:date="2019-11-06T10:57:00Z">
              <w:r>
                <w:rPr>
                  <w:rFonts w:cs="Arial"/>
                  <w:sz w:val="24"/>
                  <w:szCs w:val="24"/>
                  <w:lang w:val="es-ES"/>
                </w:rPr>
                <w:t>El sistema verifica que los datos sean correctos.</w:t>
              </w:r>
            </w:ins>
          </w:p>
        </w:tc>
      </w:tr>
      <w:tr w:rsidR="000B59E3" w:rsidRPr="00576F7E" w14:paraId="006AC025" w14:textId="77777777" w:rsidTr="000B59E3">
        <w:trPr>
          <w:ins w:id="3257" w:author="Javier Kachuka" w:date="2019-11-06T10:57:00Z"/>
        </w:trPr>
        <w:tc>
          <w:tcPr>
            <w:tcW w:w="4554" w:type="dxa"/>
            <w:gridSpan w:val="2"/>
          </w:tcPr>
          <w:p w14:paraId="29D355F0" w14:textId="77777777" w:rsidR="000B59E3" w:rsidRPr="005C326A" w:rsidRDefault="000B59E3" w:rsidP="000B59E3">
            <w:pPr>
              <w:jc w:val="both"/>
              <w:rPr>
                <w:ins w:id="3258" w:author="Javier Kachuka" w:date="2019-11-06T10:57:00Z"/>
                <w:rFonts w:cs="Arial"/>
                <w:sz w:val="24"/>
                <w:szCs w:val="24"/>
                <w:lang w:val="es-ES"/>
              </w:rPr>
            </w:pPr>
          </w:p>
        </w:tc>
        <w:tc>
          <w:tcPr>
            <w:tcW w:w="4274" w:type="dxa"/>
          </w:tcPr>
          <w:p w14:paraId="2B94A42B" w14:textId="77777777" w:rsidR="000B59E3" w:rsidDel="009529A4" w:rsidRDefault="000B59E3" w:rsidP="000B59E3">
            <w:pPr>
              <w:pStyle w:val="Prrafodelista"/>
              <w:numPr>
                <w:ilvl w:val="0"/>
                <w:numId w:val="14"/>
              </w:numPr>
              <w:jc w:val="both"/>
              <w:rPr>
                <w:ins w:id="3259" w:author="Javier Kachuka" w:date="2019-11-06T10:57:00Z"/>
                <w:rFonts w:cs="Arial"/>
                <w:sz w:val="24"/>
                <w:szCs w:val="24"/>
                <w:lang w:val="es-ES"/>
              </w:rPr>
            </w:pPr>
            <w:ins w:id="3260" w:author="Javier Kachuka" w:date="2019-11-06T10:57:00Z">
              <w:r>
                <w:rPr>
                  <w:rFonts w:cs="Arial"/>
                  <w:sz w:val="24"/>
                  <w:szCs w:val="24"/>
                  <w:lang w:val="es-ES"/>
                </w:rPr>
                <w:t>El sistema guarda los nuevos datos del almacén y finaliza el caso de uso.</w:t>
              </w:r>
            </w:ins>
          </w:p>
        </w:tc>
      </w:tr>
      <w:tr w:rsidR="000B59E3" w:rsidRPr="00EC5FEE" w14:paraId="08C9383B" w14:textId="77777777" w:rsidTr="000B59E3">
        <w:trPr>
          <w:ins w:id="3261" w:author="Javier Kachuka" w:date="2019-11-06T10:57:00Z"/>
        </w:trPr>
        <w:tc>
          <w:tcPr>
            <w:tcW w:w="8828" w:type="dxa"/>
            <w:gridSpan w:val="3"/>
            <w:shd w:val="clear" w:color="auto" w:fill="9CC2E5" w:themeFill="accent1" w:themeFillTint="99"/>
          </w:tcPr>
          <w:p w14:paraId="1A59F99A" w14:textId="77777777" w:rsidR="000B59E3" w:rsidRPr="00EC5FEE" w:rsidRDefault="000B59E3" w:rsidP="000B59E3">
            <w:pPr>
              <w:jc w:val="center"/>
              <w:rPr>
                <w:ins w:id="3262" w:author="Javier Kachuka" w:date="2019-11-06T10:57:00Z"/>
                <w:rFonts w:cs="Arial"/>
                <w:sz w:val="24"/>
                <w:szCs w:val="24"/>
                <w:lang w:val="es-ES"/>
              </w:rPr>
            </w:pPr>
            <w:ins w:id="3263" w:author="Javier Kachuka" w:date="2019-11-06T10:57:00Z">
              <w:r>
                <w:rPr>
                  <w:rFonts w:cs="Arial"/>
                  <w:b/>
                  <w:sz w:val="24"/>
                  <w:szCs w:val="24"/>
                  <w:lang w:val="es-ES"/>
                </w:rPr>
                <w:t>C</w:t>
              </w:r>
              <w:r w:rsidRPr="00EC5FEE">
                <w:rPr>
                  <w:rFonts w:cs="Arial"/>
                  <w:b/>
                  <w:sz w:val="24"/>
                  <w:szCs w:val="24"/>
                  <w:lang w:val="es-ES"/>
                </w:rPr>
                <w:t>urso Alternativo de Eventos</w:t>
              </w:r>
            </w:ins>
          </w:p>
        </w:tc>
      </w:tr>
      <w:tr w:rsidR="000B59E3" w:rsidRPr="00576F7E" w14:paraId="7CDABC91" w14:textId="77777777" w:rsidTr="000B59E3">
        <w:trPr>
          <w:ins w:id="3264" w:author="Javier Kachuka" w:date="2019-11-06T10:57:00Z"/>
        </w:trPr>
        <w:tc>
          <w:tcPr>
            <w:tcW w:w="4554" w:type="dxa"/>
            <w:gridSpan w:val="2"/>
          </w:tcPr>
          <w:p w14:paraId="2A7EDFA7" w14:textId="77777777" w:rsidR="000B59E3" w:rsidRPr="00EC5FEE" w:rsidRDefault="000B59E3" w:rsidP="000B59E3">
            <w:pPr>
              <w:jc w:val="center"/>
              <w:rPr>
                <w:ins w:id="3265" w:author="Javier Kachuka" w:date="2019-11-06T10:57:00Z"/>
                <w:rFonts w:cs="Arial"/>
                <w:b/>
                <w:sz w:val="24"/>
                <w:szCs w:val="24"/>
                <w:lang w:val="es-ES"/>
              </w:rPr>
            </w:pPr>
          </w:p>
        </w:tc>
        <w:tc>
          <w:tcPr>
            <w:tcW w:w="4274" w:type="dxa"/>
          </w:tcPr>
          <w:p w14:paraId="6056CBF1" w14:textId="77777777" w:rsidR="000B59E3" w:rsidRPr="00EC5FEE" w:rsidRDefault="000B59E3" w:rsidP="000B59E3">
            <w:pPr>
              <w:jc w:val="both"/>
              <w:rPr>
                <w:ins w:id="3266" w:author="Javier Kachuka" w:date="2019-11-06T10:57:00Z"/>
                <w:rFonts w:cs="Arial"/>
                <w:sz w:val="24"/>
                <w:szCs w:val="24"/>
                <w:lang w:val="es-ES"/>
              </w:rPr>
            </w:pPr>
            <w:ins w:id="3267" w:author="Javier Kachuka" w:date="2019-11-06T10:57:00Z">
              <w:r>
                <w:rPr>
                  <w:rFonts w:cs="Arial"/>
                  <w:sz w:val="24"/>
                  <w:szCs w:val="24"/>
                  <w:lang w:val="es-ES"/>
                </w:rPr>
                <w:t>6.1 Si los datos no son correctos el sistema solicita que se vuelvan a ingresar y finaliza el caso de uso.</w:t>
              </w:r>
            </w:ins>
          </w:p>
        </w:tc>
      </w:tr>
    </w:tbl>
    <w:p w14:paraId="367E8826" w14:textId="77777777" w:rsidR="00DA4A60" w:rsidRDefault="00DA4A60" w:rsidP="00431D6D">
      <w:pPr>
        <w:rPr>
          <w:ins w:id="3268" w:author="Javier Kachuka" w:date="2019-11-06T10:29:00Z"/>
          <w:lang w:val="es-ES"/>
        </w:rPr>
      </w:pPr>
    </w:p>
    <w:tbl>
      <w:tblPr>
        <w:tblStyle w:val="Tablaconcuadrcula1"/>
        <w:tblpPr w:leftFromText="180" w:rightFromText="180" w:vertAnchor="text" w:tblpY="308"/>
        <w:tblW w:w="0" w:type="auto"/>
        <w:tblLook w:val="04A0" w:firstRow="1" w:lastRow="0" w:firstColumn="1" w:lastColumn="0" w:noHBand="0" w:noVBand="1"/>
      </w:tblPr>
      <w:tblGrid>
        <w:gridCol w:w="2122"/>
        <w:gridCol w:w="2292"/>
        <w:gridCol w:w="4414"/>
      </w:tblGrid>
      <w:tr w:rsidR="000B59E3" w:rsidRPr="00576F7E" w14:paraId="59A32A97" w14:textId="77777777" w:rsidTr="000B59E3">
        <w:trPr>
          <w:ins w:id="3269" w:author="Javier Kachuka" w:date="2019-11-06T10:57:00Z"/>
        </w:trPr>
        <w:tc>
          <w:tcPr>
            <w:tcW w:w="2122" w:type="dxa"/>
            <w:shd w:val="clear" w:color="auto" w:fill="9CC2E5" w:themeFill="accent1" w:themeFillTint="99"/>
          </w:tcPr>
          <w:p w14:paraId="763FD2EE" w14:textId="77777777" w:rsidR="000B59E3" w:rsidRPr="00EC5FEE" w:rsidRDefault="000B59E3" w:rsidP="000B59E3">
            <w:pPr>
              <w:rPr>
                <w:ins w:id="3270" w:author="Javier Kachuka" w:date="2019-11-06T10:57:00Z"/>
                <w:rFonts w:cs="Arial"/>
                <w:b/>
                <w:sz w:val="24"/>
                <w:szCs w:val="24"/>
                <w:lang w:val="es-ES"/>
              </w:rPr>
            </w:pPr>
            <w:ins w:id="3271" w:author="Javier Kachuka" w:date="2019-11-06T10:57:00Z">
              <w:r w:rsidRPr="00EC5FEE">
                <w:rPr>
                  <w:rFonts w:cs="Arial"/>
                  <w:b/>
                  <w:sz w:val="24"/>
                  <w:szCs w:val="24"/>
                  <w:lang w:val="es-ES"/>
                </w:rPr>
                <w:t>Caso de uso</w:t>
              </w:r>
            </w:ins>
          </w:p>
        </w:tc>
        <w:tc>
          <w:tcPr>
            <w:tcW w:w="6706" w:type="dxa"/>
            <w:gridSpan w:val="2"/>
          </w:tcPr>
          <w:p w14:paraId="098BF784" w14:textId="77777777" w:rsidR="000B59E3" w:rsidRPr="00EC5FEE" w:rsidRDefault="000B59E3" w:rsidP="000B59E3">
            <w:pPr>
              <w:rPr>
                <w:ins w:id="3272" w:author="Javier Kachuka" w:date="2019-11-06T10:57:00Z"/>
                <w:rFonts w:cs="Arial"/>
                <w:sz w:val="24"/>
                <w:szCs w:val="24"/>
                <w:lang w:val="es-ES"/>
              </w:rPr>
            </w:pPr>
            <w:ins w:id="3273" w:author="Javier Kachuka" w:date="2019-11-06T10:57:00Z">
              <w:r w:rsidRPr="00EC5FEE">
                <w:rPr>
                  <w:rFonts w:cs="Arial"/>
                  <w:sz w:val="24"/>
                  <w:szCs w:val="24"/>
                  <w:lang w:val="es-ES"/>
                </w:rPr>
                <w:t xml:space="preserve">Eliminar </w:t>
              </w:r>
              <w:r>
                <w:rPr>
                  <w:rFonts w:cs="Arial"/>
                  <w:sz w:val="24"/>
                  <w:szCs w:val="24"/>
                  <w:lang w:val="es-ES"/>
                </w:rPr>
                <w:t>Almacén (ABM de Almacén)</w:t>
              </w:r>
            </w:ins>
          </w:p>
        </w:tc>
      </w:tr>
      <w:tr w:rsidR="000B59E3" w:rsidRPr="00EC5FEE" w14:paraId="1473BBB7" w14:textId="77777777" w:rsidTr="000B59E3">
        <w:trPr>
          <w:ins w:id="3274" w:author="Javier Kachuka" w:date="2019-11-06T10:57:00Z"/>
        </w:trPr>
        <w:tc>
          <w:tcPr>
            <w:tcW w:w="2122" w:type="dxa"/>
            <w:shd w:val="clear" w:color="auto" w:fill="9CC2E5" w:themeFill="accent1" w:themeFillTint="99"/>
          </w:tcPr>
          <w:p w14:paraId="63A5C010" w14:textId="77777777" w:rsidR="000B59E3" w:rsidRPr="00EC5FEE" w:rsidRDefault="000B59E3" w:rsidP="000B59E3">
            <w:pPr>
              <w:rPr>
                <w:ins w:id="3275" w:author="Javier Kachuka" w:date="2019-11-06T10:57:00Z"/>
                <w:rFonts w:cs="Arial"/>
                <w:b/>
                <w:sz w:val="24"/>
                <w:szCs w:val="24"/>
                <w:lang w:val="es-ES"/>
              </w:rPr>
            </w:pPr>
            <w:ins w:id="3276" w:author="Javier Kachuka" w:date="2019-11-06T10:57:00Z">
              <w:r w:rsidRPr="00EC5FEE">
                <w:rPr>
                  <w:rFonts w:cs="Arial"/>
                  <w:b/>
                  <w:sz w:val="24"/>
                  <w:szCs w:val="24"/>
                  <w:lang w:val="es-ES"/>
                </w:rPr>
                <w:t>Actor</w:t>
              </w:r>
            </w:ins>
          </w:p>
        </w:tc>
        <w:tc>
          <w:tcPr>
            <w:tcW w:w="6706" w:type="dxa"/>
            <w:gridSpan w:val="2"/>
          </w:tcPr>
          <w:p w14:paraId="68C62484" w14:textId="77777777" w:rsidR="000B59E3" w:rsidRPr="00EC5FEE" w:rsidRDefault="000B59E3" w:rsidP="000B59E3">
            <w:pPr>
              <w:rPr>
                <w:ins w:id="3277" w:author="Javier Kachuka" w:date="2019-11-06T10:57:00Z"/>
                <w:rFonts w:cs="Arial"/>
                <w:sz w:val="24"/>
                <w:szCs w:val="24"/>
                <w:lang w:val="es-ES"/>
              </w:rPr>
            </w:pPr>
            <w:ins w:id="3278" w:author="Javier Kachuka" w:date="2019-11-06T10:57:00Z">
              <w:r>
                <w:rPr>
                  <w:rFonts w:cs="Arial"/>
                  <w:sz w:val="24"/>
                  <w:szCs w:val="24"/>
                  <w:lang w:val="es-ES"/>
                </w:rPr>
                <w:t>Administrador</w:t>
              </w:r>
            </w:ins>
          </w:p>
        </w:tc>
      </w:tr>
      <w:tr w:rsidR="000B59E3" w:rsidRPr="00576F7E" w14:paraId="01542096" w14:textId="77777777" w:rsidTr="000B59E3">
        <w:trPr>
          <w:ins w:id="3279" w:author="Javier Kachuka" w:date="2019-11-06T10:57:00Z"/>
        </w:trPr>
        <w:tc>
          <w:tcPr>
            <w:tcW w:w="2122" w:type="dxa"/>
            <w:shd w:val="clear" w:color="auto" w:fill="9CC2E5" w:themeFill="accent1" w:themeFillTint="99"/>
          </w:tcPr>
          <w:p w14:paraId="36F51434" w14:textId="77777777" w:rsidR="000B59E3" w:rsidRPr="00EC5FEE" w:rsidRDefault="000B59E3" w:rsidP="000B59E3">
            <w:pPr>
              <w:rPr>
                <w:ins w:id="3280" w:author="Javier Kachuka" w:date="2019-11-06T10:57:00Z"/>
                <w:rFonts w:cs="Arial"/>
                <w:b/>
                <w:sz w:val="24"/>
                <w:szCs w:val="24"/>
                <w:lang w:val="es-ES"/>
              </w:rPr>
            </w:pPr>
            <w:ins w:id="3281" w:author="Javier Kachuka" w:date="2019-11-06T10:57:00Z">
              <w:r w:rsidRPr="00EC5FEE">
                <w:rPr>
                  <w:rFonts w:cs="Arial"/>
                  <w:b/>
                  <w:sz w:val="24"/>
                  <w:szCs w:val="24"/>
                  <w:lang w:val="es-ES"/>
                </w:rPr>
                <w:t xml:space="preserve">Descripción </w:t>
              </w:r>
            </w:ins>
          </w:p>
        </w:tc>
        <w:tc>
          <w:tcPr>
            <w:tcW w:w="6706" w:type="dxa"/>
            <w:gridSpan w:val="2"/>
          </w:tcPr>
          <w:p w14:paraId="7314D59F" w14:textId="77777777" w:rsidR="000B59E3" w:rsidRPr="00EC5FEE" w:rsidRDefault="000B59E3" w:rsidP="000B59E3">
            <w:pPr>
              <w:rPr>
                <w:ins w:id="3282" w:author="Javier Kachuka" w:date="2019-11-06T10:57:00Z"/>
                <w:rFonts w:cs="Arial"/>
                <w:sz w:val="24"/>
                <w:szCs w:val="24"/>
                <w:lang w:val="es-ES"/>
              </w:rPr>
            </w:pPr>
            <w:ins w:id="3283" w:author="Javier Kachuka" w:date="2019-11-06T10:57:00Z">
              <w:r w:rsidRPr="00EC5FEE">
                <w:rPr>
                  <w:rFonts w:cs="Arial"/>
                  <w:sz w:val="24"/>
                  <w:szCs w:val="24"/>
                  <w:lang w:val="es-ES"/>
                </w:rPr>
                <w:t xml:space="preserve">El </w:t>
              </w:r>
              <w:r>
                <w:rPr>
                  <w:rFonts w:cs="Arial"/>
                  <w:sz w:val="24"/>
                  <w:szCs w:val="24"/>
                  <w:lang w:val="es-ES"/>
                </w:rPr>
                <w:t>administrador</w:t>
              </w:r>
              <w:r w:rsidRPr="00EC5FEE">
                <w:rPr>
                  <w:rFonts w:cs="Arial"/>
                  <w:sz w:val="24"/>
                  <w:szCs w:val="24"/>
                  <w:lang w:val="es-ES"/>
                </w:rPr>
                <w:t xml:space="preserve"> da de baja un </w:t>
              </w:r>
              <w:r>
                <w:rPr>
                  <w:rFonts w:cs="Arial"/>
                  <w:sz w:val="24"/>
                  <w:szCs w:val="24"/>
                  <w:lang w:val="es-ES"/>
                </w:rPr>
                <w:t>almacén del sistema</w:t>
              </w:r>
            </w:ins>
          </w:p>
        </w:tc>
      </w:tr>
      <w:tr w:rsidR="000B59E3" w:rsidRPr="00EC5FEE" w14:paraId="4EF97AAA" w14:textId="77777777" w:rsidTr="000B59E3">
        <w:trPr>
          <w:ins w:id="3284" w:author="Javier Kachuka" w:date="2019-11-06T10:57:00Z"/>
        </w:trPr>
        <w:tc>
          <w:tcPr>
            <w:tcW w:w="2122" w:type="dxa"/>
            <w:shd w:val="clear" w:color="auto" w:fill="9CC2E5" w:themeFill="accent1" w:themeFillTint="99"/>
          </w:tcPr>
          <w:p w14:paraId="1372DCA8" w14:textId="77777777" w:rsidR="000B59E3" w:rsidRPr="00EC5FEE" w:rsidRDefault="000B59E3" w:rsidP="000B59E3">
            <w:pPr>
              <w:rPr>
                <w:ins w:id="3285" w:author="Javier Kachuka" w:date="2019-11-06T10:57:00Z"/>
                <w:rFonts w:cs="Arial"/>
                <w:b/>
                <w:sz w:val="24"/>
                <w:szCs w:val="24"/>
                <w:lang w:val="es-ES"/>
              </w:rPr>
            </w:pPr>
            <w:ins w:id="3286" w:author="Javier Kachuka" w:date="2019-11-06T10:57:00Z">
              <w:r w:rsidRPr="00EC5FEE">
                <w:rPr>
                  <w:rFonts w:cs="Arial"/>
                  <w:b/>
                  <w:sz w:val="24"/>
                  <w:szCs w:val="24"/>
                  <w:lang w:val="es-ES"/>
                </w:rPr>
                <w:t>Referencia Cruzada</w:t>
              </w:r>
            </w:ins>
          </w:p>
        </w:tc>
        <w:tc>
          <w:tcPr>
            <w:tcW w:w="6706" w:type="dxa"/>
            <w:gridSpan w:val="2"/>
          </w:tcPr>
          <w:p w14:paraId="3887DB6B" w14:textId="77777777" w:rsidR="000B59E3" w:rsidRPr="00EC5FEE" w:rsidRDefault="000B59E3" w:rsidP="000B59E3">
            <w:pPr>
              <w:rPr>
                <w:ins w:id="3287" w:author="Javier Kachuka" w:date="2019-11-06T10:57:00Z"/>
                <w:rFonts w:cs="Arial"/>
                <w:sz w:val="24"/>
                <w:szCs w:val="24"/>
                <w:lang w:val="es-ES"/>
              </w:rPr>
            </w:pPr>
            <w:ins w:id="3288" w:author="Javier Kachuka" w:date="2019-11-06T10:57:00Z">
              <w:r>
                <w:rPr>
                  <w:rFonts w:cs="Arial"/>
                  <w:sz w:val="24"/>
                  <w:szCs w:val="24"/>
                  <w:lang w:val="es-ES"/>
                </w:rPr>
                <w:t>RF4.8</w:t>
              </w:r>
            </w:ins>
          </w:p>
        </w:tc>
      </w:tr>
      <w:tr w:rsidR="000B59E3" w:rsidRPr="00A51454" w14:paraId="04274956" w14:textId="77777777" w:rsidTr="000B59E3">
        <w:trPr>
          <w:ins w:id="3289" w:author="Javier Kachuka" w:date="2019-11-06T10:57:00Z"/>
        </w:trPr>
        <w:tc>
          <w:tcPr>
            <w:tcW w:w="2122" w:type="dxa"/>
            <w:shd w:val="clear" w:color="auto" w:fill="9CC2E5" w:themeFill="accent1" w:themeFillTint="99"/>
          </w:tcPr>
          <w:p w14:paraId="53E3A55F" w14:textId="77777777" w:rsidR="000B59E3" w:rsidRPr="00EC5FEE" w:rsidRDefault="000B59E3" w:rsidP="000B59E3">
            <w:pPr>
              <w:rPr>
                <w:ins w:id="3290" w:author="Javier Kachuka" w:date="2019-11-06T10:57:00Z"/>
                <w:rFonts w:cs="Arial"/>
                <w:b/>
                <w:sz w:val="24"/>
                <w:szCs w:val="24"/>
                <w:lang w:val="es-ES"/>
              </w:rPr>
            </w:pPr>
            <w:ins w:id="3291" w:author="Javier Kachuka" w:date="2019-11-06T10:57:00Z">
              <w:r w:rsidRPr="00EC5FEE">
                <w:rPr>
                  <w:rFonts w:cs="Arial"/>
                  <w:b/>
                  <w:sz w:val="24"/>
                  <w:szCs w:val="24"/>
                  <w:lang w:val="es-ES"/>
                </w:rPr>
                <w:t xml:space="preserve">Precondición </w:t>
              </w:r>
            </w:ins>
          </w:p>
        </w:tc>
        <w:tc>
          <w:tcPr>
            <w:tcW w:w="6706" w:type="dxa"/>
            <w:gridSpan w:val="2"/>
          </w:tcPr>
          <w:p w14:paraId="5F4C10A4" w14:textId="77777777" w:rsidR="000B59E3" w:rsidRPr="00EC5FEE" w:rsidRDefault="000B59E3" w:rsidP="000B59E3">
            <w:pPr>
              <w:rPr>
                <w:ins w:id="3292" w:author="Javier Kachuka" w:date="2019-11-06T10:57:00Z"/>
                <w:rFonts w:cs="Arial"/>
                <w:sz w:val="24"/>
                <w:szCs w:val="24"/>
                <w:lang w:val="es-ES"/>
              </w:rPr>
            </w:pPr>
          </w:p>
        </w:tc>
      </w:tr>
      <w:tr w:rsidR="000B59E3" w:rsidRPr="00576F7E" w14:paraId="4283D6EE" w14:textId="77777777" w:rsidTr="000B59E3">
        <w:trPr>
          <w:ins w:id="3293" w:author="Javier Kachuka" w:date="2019-11-06T10:57:00Z"/>
        </w:trPr>
        <w:tc>
          <w:tcPr>
            <w:tcW w:w="2122" w:type="dxa"/>
            <w:shd w:val="clear" w:color="auto" w:fill="9CC2E5" w:themeFill="accent1" w:themeFillTint="99"/>
          </w:tcPr>
          <w:p w14:paraId="72350EFA" w14:textId="77777777" w:rsidR="000B59E3" w:rsidRPr="00EC5FEE" w:rsidRDefault="000B59E3" w:rsidP="000B59E3">
            <w:pPr>
              <w:rPr>
                <w:ins w:id="3294" w:author="Javier Kachuka" w:date="2019-11-06T10:57:00Z"/>
                <w:rFonts w:cs="Arial"/>
                <w:b/>
                <w:sz w:val="24"/>
                <w:szCs w:val="24"/>
                <w:lang w:val="es-ES"/>
              </w:rPr>
            </w:pPr>
            <w:ins w:id="3295" w:author="Javier Kachuka" w:date="2019-11-06T10:57:00Z">
              <w:r w:rsidRPr="00EC5FEE">
                <w:rPr>
                  <w:rFonts w:cs="Arial"/>
                  <w:b/>
                  <w:sz w:val="24"/>
                  <w:szCs w:val="24"/>
                  <w:lang w:val="es-ES"/>
                </w:rPr>
                <w:t xml:space="preserve">Poscondición </w:t>
              </w:r>
            </w:ins>
          </w:p>
        </w:tc>
        <w:tc>
          <w:tcPr>
            <w:tcW w:w="6706" w:type="dxa"/>
            <w:gridSpan w:val="2"/>
          </w:tcPr>
          <w:p w14:paraId="788C897F" w14:textId="77777777" w:rsidR="000B59E3" w:rsidRPr="003D3744" w:rsidRDefault="000B59E3" w:rsidP="000B59E3">
            <w:pPr>
              <w:rPr>
                <w:ins w:id="3296" w:author="Javier Kachuka" w:date="2019-11-06T10:57:00Z"/>
                <w:rFonts w:cs="Arial"/>
                <w:sz w:val="24"/>
                <w:szCs w:val="24"/>
                <w:lang w:val="es-ES"/>
              </w:rPr>
            </w:pPr>
            <w:ins w:id="3297" w:author="Javier Kachuka" w:date="2019-11-06T10:57:00Z">
              <w:r>
                <w:rPr>
                  <w:rFonts w:cs="Arial"/>
                  <w:sz w:val="24"/>
                  <w:szCs w:val="24"/>
                  <w:lang w:val="es-ES"/>
                </w:rPr>
                <w:t>Se eliminó un almacén del sistema</w:t>
              </w:r>
            </w:ins>
          </w:p>
        </w:tc>
      </w:tr>
      <w:tr w:rsidR="000B59E3" w:rsidRPr="00CC2B8E" w14:paraId="680AD30E" w14:textId="77777777" w:rsidTr="000B59E3">
        <w:trPr>
          <w:ins w:id="3298" w:author="Javier Kachuka" w:date="2019-11-06T10:57:00Z"/>
        </w:trPr>
        <w:tc>
          <w:tcPr>
            <w:tcW w:w="8828" w:type="dxa"/>
            <w:gridSpan w:val="3"/>
            <w:shd w:val="clear" w:color="auto" w:fill="9CC2E5" w:themeFill="accent1" w:themeFillTint="99"/>
          </w:tcPr>
          <w:p w14:paraId="56D943CC" w14:textId="77777777" w:rsidR="000B59E3" w:rsidRPr="00EC5FEE" w:rsidRDefault="000B59E3" w:rsidP="000B59E3">
            <w:pPr>
              <w:jc w:val="center"/>
              <w:rPr>
                <w:ins w:id="3299" w:author="Javier Kachuka" w:date="2019-11-06T10:57:00Z"/>
                <w:rFonts w:cs="Arial"/>
                <w:b/>
                <w:sz w:val="24"/>
                <w:szCs w:val="24"/>
                <w:lang w:val="es-ES"/>
              </w:rPr>
            </w:pPr>
            <w:ins w:id="3300" w:author="Javier Kachuka" w:date="2019-11-06T10:57:00Z">
              <w:r w:rsidRPr="00EC5FEE">
                <w:rPr>
                  <w:rFonts w:cs="Arial"/>
                  <w:b/>
                  <w:sz w:val="24"/>
                  <w:szCs w:val="24"/>
                  <w:lang w:val="es-ES"/>
                </w:rPr>
                <w:t>Curso Típico de Eventos</w:t>
              </w:r>
            </w:ins>
          </w:p>
        </w:tc>
      </w:tr>
      <w:tr w:rsidR="000B59E3" w:rsidRPr="00576F7E" w14:paraId="1E113DF2" w14:textId="77777777" w:rsidTr="000B59E3">
        <w:trPr>
          <w:ins w:id="3301" w:author="Javier Kachuka" w:date="2019-11-06T10:57:00Z"/>
        </w:trPr>
        <w:tc>
          <w:tcPr>
            <w:tcW w:w="4414" w:type="dxa"/>
            <w:gridSpan w:val="2"/>
          </w:tcPr>
          <w:p w14:paraId="024FBA26" w14:textId="77777777" w:rsidR="000B59E3" w:rsidRPr="00EC5FEE" w:rsidRDefault="000B59E3" w:rsidP="000B59E3">
            <w:pPr>
              <w:pStyle w:val="Prrafodelista"/>
              <w:numPr>
                <w:ilvl w:val="0"/>
                <w:numId w:val="48"/>
              </w:numPr>
              <w:jc w:val="both"/>
              <w:rPr>
                <w:ins w:id="3302" w:author="Javier Kachuka" w:date="2019-11-06T10:57:00Z"/>
                <w:rFonts w:cs="Arial"/>
                <w:sz w:val="24"/>
                <w:szCs w:val="24"/>
                <w:lang w:val="es-ES"/>
              </w:rPr>
            </w:pPr>
            <w:ins w:id="3303" w:author="Javier Kachuka" w:date="2019-11-06T10:57:00Z">
              <w:r>
                <w:rPr>
                  <w:rFonts w:cs="Arial"/>
                  <w:sz w:val="24"/>
                  <w:szCs w:val="24"/>
                  <w:lang w:val="es-ES"/>
                </w:rPr>
                <w:t>El caso de uso comienza cuando el administrador solicita eliminar un almacén.</w:t>
              </w:r>
            </w:ins>
          </w:p>
        </w:tc>
        <w:tc>
          <w:tcPr>
            <w:tcW w:w="4414" w:type="dxa"/>
          </w:tcPr>
          <w:p w14:paraId="47A4F329" w14:textId="77777777" w:rsidR="000B59E3" w:rsidRPr="00EC5FEE" w:rsidRDefault="000B59E3" w:rsidP="000B59E3">
            <w:pPr>
              <w:jc w:val="both"/>
              <w:rPr>
                <w:ins w:id="3304" w:author="Javier Kachuka" w:date="2019-11-06T10:57:00Z"/>
                <w:rFonts w:cs="Arial"/>
                <w:sz w:val="24"/>
                <w:szCs w:val="24"/>
                <w:lang w:val="es-ES"/>
              </w:rPr>
            </w:pPr>
          </w:p>
        </w:tc>
      </w:tr>
      <w:tr w:rsidR="000B59E3" w:rsidRPr="00576F7E" w14:paraId="1C62DF9F" w14:textId="77777777" w:rsidTr="000B59E3">
        <w:trPr>
          <w:ins w:id="3305" w:author="Javier Kachuka" w:date="2019-11-06T10:57:00Z"/>
        </w:trPr>
        <w:tc>
          <w:tcPr>
            <w:tcW w:w="4414" w:type="dxa"/>
            <w:gridSpan w:val="2"/>
          </w:tcPr>
          <w:p w14:paraId="1682336D" w14:textId="77777777" w:rsidR="000B59E3" w:rsidRPr="00EC5FEE" w:rsidRDefault="000B59E3" w:rsidP="000B59E3">
            <w:pPr>
              <w:jc w:val="both"/>
              <w:rPr>
                <w:ins w:id="3306" w:author="Javier Kachuka" w:date="2019-11-06T10:57:00Z"/>
                <w:rFonts w:cs="Arial"/>
                <w:sz w:val="24"/>
                <w:szCs w:val="24"/>
                <w:lang w:val="es-ES"/>
              </w:rPr>
            </w:pPr>
          </w:p>
        </w:tc>
        <w:tc>
          <w:tcPr>
            <w:tcW w:w="4414" w:type="dxa"/>
          </w:tcPr>
          <w:p w14:paraId="1BFB8D27" w14:textId="77777777" w:rsidR="000B59E3" w:rsidRPr="00EC5FEE" w:rsidRDefault="000B59E3" w:rsidP="000B59E3">
            <w:pPr>
              <w:pStyle w:val="Prrafodelista"/>
              <w:numPr>
                <w:ilvl w:val="0"/>
                <w:numId w:val="48"/>
              </w:numPr>
              <w:jc w:val="both"/>
              <w:rPr>
                <w:ins w:id="3307" w:author="Javier Kachuka" w:date="2019-11-06T10:57:00Z"/>
                <w:rFonts w:cs="Arial"/>
                <w:sz w:val="24"/>
                <w:szCs w:val="24"/>
                <w:lang w:val="es-ES"/>
              </w:rPr>
            </w:pPr>
            <w:ins w:id="3308" w:author="Javier Kachuka" w:date="2019-11-06T10:57:00Z">
              <w:r>
                <w:rPr>
                  <w:rFonts w:cs="Arial"/>
                  <w:sz w:val="24"/>
                  <w:szCs w:val="24"/>
                  <w:lang w:val="es-ES"/>
                </w:rPr>
                <w:t>El sistema busca el almacén y solicita que se confirme la operación</w:t>
              </w:r>
            </w:ins>
          </w:p>
        </w:tc>
      </w:tr>
      <w:tr w:rsidR="000B59E3" w:rsidRPr="00576F7E" w14:paraId="010BC3D3" w14:textId="77777777" w:rsidTr="000B59E3">
        <w:trPr>
          <w:ins w:id="3309" w:author="Javier Kachuka" w:date="2019-11-06T10:57:00Z"/>
        </w:trPr>
        <w:tc>
          <w:tcPr>
            <w:tcW w:w="4414" w:type="dxa"/>
            <w:gridSpan w:val="2"/>
          </w:tcPr>
          <w:p w14:paraId="1829910F" w14:textId="77777777" w:rsidR="000B59E3" w:rsidRPr="00236AD3" w:rsidRDefault="000B59E3" w:rsidP="000B59E3">
            <w:pPr>
              <w:pStyle w:val="Prrafodelista"/>
              <w:numPr>
                <w:ilvl w:val="0"/>
                <w:numId w:val="48"/>
              </w:numPr>
              <w:jc w:val="both"/>
              <w:rPr>
                <w:ins w:id="3310" w:author="Javier Kachuka" w:date="2019-11-06T10:57:00Z"/>
                <w:rFonts w:cs="Arial"/>
                <w:sz w:val="24"/>
                <w:szCs w:val="24"/>
                <w:lang w:val="es-ES"/>
              </w:rPr>
            </w:pPr>
            <w:ins w:id="3311" w:author="Javier Kachuka" w:date="2019-11-06T10:57:00Z">
              <w:r>
                <w:rPr>
                  <w:rFonts w:cs="Arial"/>
                  <w:sz w:val="24"/>
                  <w:szCs w:val="24"/>
                  <w:lang w:val="es-ES"/>
                </w:rPr>
                <w:t>El administrador confirma la operación.</w:t>
              </w:r>
            </w:ins>
          </w:p>
        </w:tc>
        <w:tc>
          <w:tcPr>
            <w:tcW w:w="4414" w:type="dxa"/>
          </w:tcPr>
          <w:p w14:paraId="0DAEAC11" w14:textId="77777777" w:rsidR="000B59E3" w:rsidRPr="00236AD3" w:rsidRDefault="000B59E3" w:rsidP="000B59E3">
            <w:pPr>
              <w:jc w:val="both"/>
              <w:rPr>
                <w:ins w:id="3312" w:author="Javier Kachuka" w:date="2019-11-06T10:57:00Z"/>
                <w:rFonts w:cs="Arial"/>
                <w:sz w:val="24"/>
                <w:szCs w:val="24"/>
                <w:lang w:val="es-ES"/>
              </w:rPr>
            </w:pPr>
          </w:p>
        </w:tc>
      </w:tr>
      <w:tr w:rsidR="000B59E3" w:rsidRPr="00576F7E" w14:paraId="6C258F6D" w14:textId="77777777" w:rsidTr="000B59E3">
        <w:trPr>
          <w:ins w:id="3313" w:author="Javier Kachuka" w:date="2019-11-06T10:57:00Z"/>
        </w:trPr>
        <w:tc>
          <w:tcPr>
            <w:tcW w:w="4414" w:type="dxa"/>
            <w:gridSpan w:val="2"/>
          </w:tcPr>
          <w:p w14:paraId="3B64193E" w14:textId="77777777" w:rsidR="000B59E3" w:rsidRPr="00DE169A" w:rsidRDefault="000B59E3" w:rsidP="000B59E3">
            <w:pPr>
              <w:jc w:val="both"/>
              <w:rPr>
                <w:ins w:id="3314" w:author="Javier Kachuka" w:date="2019-11-06T10:57:00Z"/>
                <w:rFonts w:cs="Arial"/>
                <w:sz w:val="24"/>
                <w:szCs w:val="24"/>
                <w:lang w:val="es-ES"/>
              </w:rPr>
            </w:pPr>
          </w:p>
        </w:tc>
        <w:tc>
          <w:tcPr>
            <w:tcW w:w="4414" w:type="dxa"/>
          </w:tcPr>
          <w:p w14:paraId="0A294415" w14:textId="77777777" w:rsidR="000B59E3" w:rsidRPr="00DE169A" w:rsidRDefault="000B59E3" w:rsidP="000B59E3">
            <w:pPr>
              <w:pStyle w:val="Prrafodelista"/>
              <w:numPr>
                <w:ilvl w:val="0"/>
                <w:numId w:val="48"/>
              </w:numPr>
              <w:jc w:val="both"/>
              <w:rPr>
                <w:ins w:id="3315" w:author="Javier Kachuka" w:date="2019-11-06T10:57:00Z"/>
                <w:rFonts w:cs="Arial"/>
                <w:sz w:val="24"/>
                <w:szCs w:val="24"/>
                <w:lang w:val="es-ES"/>
              </w:rPr>
            </w:pPr>
            <w:ins w:id="3316" w:author="Javier Kachuka" w:date="2019-11-06T10:57:00Z">
              <w:r>
                <w:rPr>
                  <w:rFonts w:cs="Arial"/>
                  <w:sz w:val="24"/>
                  <w:szCs w:val="24"/>
                  <w:lang w:val="es-ES"/>
                </w:rPr>
                <w:t>El sistema elimina el almacén y finaliza el caso de uso.</w:t>
              </w:r>
            </w:ins>
          </w:p>
        </w:tc>
      </w:tr>
      <w:tr w:rsidR="000B59E3" w:rsidRPr="00EC5FEE" w14:paraId="212918C3" w14:textId="77777777" w:rsidTr="000B59E3">
        <w:trPr>
          <w:ins w:id="3317" w:author="Javier Kachuka" w:date="2019-11-06T10:57:00Z"/>
        </w:trPr>
        <w:tc>
          <w:tcPr>
            <w:tcW w:w="8828" w:type="dxa"/>
            <w:gridSpan w:val="3"/>
            <w:shd w:val="clear" w:color="auto" w:fill="9CC2E5" w:themeFill="accent1" w:themeFillTint="99"/>
          </w:tcPr>
          <w:p w14:paraId="77FC3278" w14:textId="77777777" w:rsidR="000B59E3" w:rsidRPr="00EC5FEE" w:rsidRDefault="000B59E3" w:rsidP="000B59E3">
            <w:pPr>
              <w:jc w:val="center"/>
              <w:rPr>
                <w:ins w:id="3318" w:author="Javier Kachuka" w:date="2019-11-06T10:57:00Z"/>
                <w:rFonts w:cs="Arial"/>
                <w:sz w:val="24"/>
                <w:szCs w:val="24"/>
                <w:lang w:val="es-ES"/>
              </w:rPr>
            </w:pPr>
            <w:ins w:id="3319" w:author="Javier Kachuka" w:date="2019-11-06T10:57:00Z">
              <w:r>
                <w:rPr>
                  <w:rFonts w:cs="Arial"/>
                  <w:b/>
                  <w:sz w:val="24"/>
                  <w:szCs w:val="24"/>
                  <w:lang w:val="es-ES"/>
                </w:rPr>
                <w:t>C</w:t>
              </w:r>
              <w:r w:rsidRPr="00EC5FEE">
                <w:rPr>
                  <w:rFonts w:cs="Arial"/>
                  <w:b/>
                  <w:sz w:val="24"/>
                  <w:szCs w:val="24"/>
                  <w:lang w:val="es-ES"/>
                </w:rPr>
                <w:t>urso Alternativo de Eventos</w:t>
              </w:r>
            </w:ins>
          </w:p>
        </w:tc>
      </w:tr>
      <w:tr w:rsidR="000B59E3" w:rsidRPr="00576F7E" w14:paraId="090E3F33" w14:textId="77777777" w:rsidTr="000B59E3">
        <w:trPr>
          <w:ins w:id="3320" w:author="Javier Kachuka" w:date="2019-11-06T10:57:00Z"/>
        </w:trPr>
        <w:tc>
          <w:tcPr>
            <w:tcW w:w="4414" w:type="dxa"/>
            <w:gridSpan w:val="2"/>
          </w:tcPr>
          <w:p w14:paraId="40A7AB5C" w14:textId="77777777" w:rsidR="000B59E3" w:rsidRPr="00DE169A" w:rsidRDefault="000B59E3" w:rsidP="000B59E3">
            <w:pPr>
              <w:rPr>
                <w:ins w:id="3321" w:author="Javier Kachuka" w:date="2019-11-06T10:57:00Z"/>
                <w:rFonts w:cs="Arial"/>
                <w:sz w:val="24"/>
                <w:szCs w:val="24"/>
                <w:lang w:val="es-ES"/>
              </w:rPr>
            </w:pPr>
            <w:ins w:id="3322" w:author="Javier Kachuka" w:date="2019-11-06T10:57:00Z">
              <w:r>
                <w:rPr>
                  <w:rFonts w:cs="Arial"/>
                  <w:sz w:val="24"/>
                  <w:szCs w:val="24"/>
                  <w:lang w:val="es-ES"/>
                </w:rPr>
                <w:lastRenderedPageBreak/>
                <w:t xml:space="preserve">3.1 Si el administrador descarta la operación finaliza el caso de uso. </w:t>
              </w:r>
            </w:ins>
          </w:p>
        </w:tc>
        <w:tc>
          <w:tcPr>
            <w:tcW w:w="4414" w:type="dxa"/>
          </w:tcPr>
          <w:p w14:paraId="7B65BCF0" w14:textId="77777777" w:rsidR="000B59E3" w:rsidRPr="00EC5FEE" w:rsidRDefault="000B59E3" w:rsidP="000B59E3">
            <w:pPr>
              <w:jc w:val="both"/>
              <w:rPr>
                <w:ins w:id="3323" w:author="Javier Kachuka" w:date="2019-11-06T10:57:00Z"/>
                <w:rFonts w:cs="Arial"/>
                <w:sz w:val="24"/>
                <w:szCs w:val="24"/>
                <w:lang w:val="es-ES"/>
              </w:rPr>
            </w:pPr>
          </w:p>
        </w:tc>
      </w:tr>
    </w:tbl>
    <w:p w14:paraId="4F73A55E" w14:textId="229BEF00" w:rsidR="00340AF4" w:rsidRDefault="00340AF4" w:rsidP="00431D6D">
      <w:pPr>
        <w:rPr>
          <w:ins w:id="3324" w:author="Javier Kachuka" w:date="2019-11-06T10:29:00Z"/>
          <w:lang w:val="es-ES"/>
        </w:rPr>
      </w:pPr>
    </w:p>
    <w:p w14:paraId="532CA366" w14:textId="72855612" w:rsidR="00340AF4" w:rsidRDefault="00340AF4" w:rsidP="00431D6D">
      <w:pPr>
        <w:rPr>
          <w:ins w:id="3325" w:author="Javier Kachuka" w:date="2019-11-06T10:29:00Z"/>
          <w:lang w:val="es-ES"/>
        </w:rPr>
      </w:pPr>
    </w:p>
    <w:tbl>
      <w:tblPr>
        <w:tblStyle w:val="Tablaconcuadrcula"/>
        <w:tblpPr w:leftFromText="180" w:rightFromText="180" w:vertAnchor="text" w:tblpY="92"/>
        <w:tblW w:w="0" w:type="auto"/>
        <w:tblLook w:val="04A0" w:firstRow="1" w:lastRow="0" w:firstColumn="1" w:lastColumn="0" w:noHBand="0" w:noVBand="1"/>
      </w:tblPr>
      <w:tblGrid>
        <w:gridCol w:w="2122"/>
        <w:gridCol w:w="2292"/>
        <w:gridCol w:w="4414"/>
      </w:tblGrid>
      <w:tr w:rsidR="000B59E3" w:rsidRPr="00EC5FEE" w14:paraId="453CF5A2" w14:textId="77777777" w:rsidTr="000B59E3">
        <w:trPr>
          <w:ins w:id="3326" w:author="Javier Kachuka" w:date="2019-11-06T10:57:00Z"/>
        </w:trPr>
        <w:tc>
          <w:tcPr>
            <w:tcW w:w="2122" w:type="dxa"/>
            <w:shd w:val="clear" w:color="auto" w:fill="9CC2E5" w:themeFill="accent1" w:themeFillTint="99"/>
          </w:tcPr>
          <w:p w14:paraId="4E83E250" w14:textId="77777777" w:rsidR="000B59E3" w:rsidRPr="00EC5FEE" w:rsidRDefault="000B59E3" w:rsidP="000B59E3">
            <w:pPr>
              <w:rPr>
                <w:ins w:id="3327" w:author="Javier Kachuka" w:date="2019-11-06T10:57:00Z"/>
                <w:rFonts w:cs="Arial"/>
                <w:b/>
                <w:sz w:val="24"/>
                <w:szCs w:val="24"/>
                <w:lang w:val="es-ES"/>
              </w:rPr>
            </w:pPr>
            <w:ins w:id="3328" w:author="Javier Kachuka" w:date="2019-11-06T10:57:00Z">
              <w:r w:rsidRPr="00EC5FEE">
                <w:rPr>
                  <w:rFonts w:cs="Arial"/>
                  <w:b/>
                  <w:sz w:val="24"/>
                  <w:szCs w:val="24"/>
                  <w:lang w:val="es-ES"/>
                </w:rPr>
                <w:t>Caso de uso</w:t>
              </w:r>
            </w:ins>
          </w:p>
        </w:tc>
        <w:tc>
          <w:tcPr>
            <w:tcW w:w="6706" w:type="dxa"/>
            <w:gridSpan w:val="2"/>
          </w:tcPr>
          <w:p w14:paraId="348DF6AC" w14:textId="77777777" w:rsidR="000B59E3" w:rsidRPr="00EC5FEE" w:rsidRDefault="000B59E3" w:rsidP="000B59E3">
            <w:pPr>
              <w:rPr>
                <w:ins w:id="3329" w:author="Javier Kachuka" w:date="2019-11-06T10:57:00Z"/>
                <w:rFonts w:cs="Arial"/>
                <w:sz w:val="24"/>
                <w:szCs w:val="24"/>
                <w:lang w:val="es-ES"/>
              </w:rPr>
            </w:pPr>
            <w:ins w:id="3330" w:author="Javier Kachuka" w:date="2019-11-06T10:57:00Z">
              <w:r w:rsidRPr="00EC5FEE">
                <w:rPr>
                  <w:rFonts w:cs="Arial"/>
                  <w:sz w:val="24"/>
                  <w:szCs w:val="24"/>
                  <w:lang w:val="es-ES"/>
                </w:rPr>
                <w:t>Registrar Entrada</w:t>
              </w:r>
            </w:ins>
          </w:p>
        </w:tc>
      </w:tr>
      <w:tr w:rsidR="000B59E3" w:rsidRPr="00EC5FEE" w14:paraId="5AE3B3B3" w14:textId="77777777" w:rsidTr="000B59E3">
        <w:trPr>
          <w:ins w:id="3331" w:author="Javier Kachuka" w:date="2019-11-06T10:57:00Z"/>
        </w:trPr>
        <w:tc>
          <w:tcPr>
            <w:tcW w:w="2122" w:type="dxa"/>
            <w:shd w:val="clear" w:color="auto" w:fill="9CC2E5" w:themeFill="accent1" w:themeFillTint="99"/>
          </w:tcPr>
          <w:p w14:paraId="4EA816D3" w14:textId="77777777" w:rsidR="000B59E3" w:rsidRPr="00EC5FEE" w:rsidRDefault="000B59E3" w:rsidP="000B59E3">
            <w:pPr>
              <w:rPr>
                <w:ins w:id="3332" w:author="Javier Kachuka" w:date="2019-11-06T10:57:00Z"/>
                <w:rFonts w:cs="Arial"/>
                <w:b/>
                <w:sz w:val="24"/>
                <w:szCs w:val="24"/>
                <w:lang w:val="es-ES"/>
              </w:rPr>
            </w:pPr>
            <w:ins w:id="3333" w:author="Javier Kachuka" w:date="2019-11-06T10:57:00Z">
              <w:r w:rsidRPr="00EC5FEE">
                <w:rPr>
                  <w:rFonts w:cs="Arial"/>
                  <w:b/>
                  <w:sz w:val="24"/>
                  <w:szCs w:val="24"/>
                  <w:lang w:val="es-ES"/>
                </w:rPr>
                <w:t>Actor</w:t>
              </w:r>
            </w:ins>
          </w:p>
        </w:tc>
        <w:tc>
          <w:tcPr>
            <w:tcW w:w="6706" w:type="dxa"/>
            <w:gridSpan w:val="2"/>
          </w:tcPr>
          <w:p w14:paraId="218087BA" w14:textId="77777777" w:rsidR="000B59E3" w:rsidRPr="00EC5FEE" w:rsidRDefault="000B59E3" w:rsidP="000B59E3">
            <w:pPr>
              <w:rPr>
                <w:ins w:id="3334" w:author="Javier Kachuka" w:date="2019-11-06T10:57:00Z"/>
                <w:rFonts w:cs="Arial"/>
                <w:sz w:val="24"/>
                <w:szCs w:val="24"/>
                <w:lang w:val="es-ES"/>
              </w:rPr>
            </w:pPr>
            <w:ins w:id="3335" w:author="Javier Kachuka" w:date="2019-11-06T10:57:00Z">
              <w:r w:rsidRPr="00EC5FEE">
                <w:rPr>
                  <w:rFonts w:cs="Arial"/>
                  <w:sz w:val="24"/>
                  <w:szCs w:val="24"/>
                  <w:lang w:val="es-ES"/>
                </w:rPr>
                <w:t>Empleado</w:t>
              </w:r>
              <w:r>
                <w:rPr>
                  <w:rFonts w:cs="Arial"/>
                  <w:sz w:val="24"/>
                  <w:szCs w:val="24"/>
                  <w:lang w:val="es-ES"/>
                </w:rPr>
                <w:t xml:space="preserve"> de planta</w:t>
              </w:r>
            </w:ins>
          </w:p>
        </w:tc>
      </w:tr>
      <w:tr w:rsidR="000B59E3" w:rsidRPr="00576F7E" w14:paraId="7D233C95" w14:textId="77777777" w:rsidTr="000B59E3">
        <w:trPr>
          <w:ins w:id="3336" w:author="Javier Kachuka" w:date="2019-11-06T10:57:00Z"/>
        </w:trPr>
        <w:tc>
          <w:tcPr>
            <w:tcW w:w="2122" w:type="dxa"/>
            <w:shd w:val="clear" w:color="auto" w:fill="9CC2E5" w:themeFill="accent1" w:themeFillTint="99"/>
          </w:tcPr>
          <w:p w14:paraId="6C71BEA7" w14:textId="77777777" w:rsidR="000B59E3" w:rsidRPr="00EC5FEE" w:rsidRDefault="000B59E3" w:rsidP="000B59E3">
            <w:pPr>
              <w:rPr>
                <w:ins w:id="3337" w:author="Javier Kachuka" w:date="2019-11-06T10:57:00Z"/>
                <w:rFonts w:cs="Arial"/>
                <w:b/>
                <w:sz w:val="24"/>
                <w:szCs w:val="24"/>
                <w:lang w:val="es-ES"/>
              </w:rPr>
            </w:pPr>
            <w:ins w:id="3338" w:author="Javier Kachuka" w:date="2019-11-06T10:57:00Z">
              <w:r w:rsidRPr="00EC5FEE">
                <w:rPr>
                  <w:rFonts w:cs="Arial"/>
                  <w:b/>
                  <w:sz w:val="24"/>
                  <w:szCs w:val="24"/>
                  <w:lang w:val="es-ES"/>
                </w:rPr>
                <w:t xml:space="preserve">Descripción </w:t>
              </w:r>
            </w:ins>
          </w:p>
        </w:tc>
        <w:tc>
          <w:tcPr>
            <w:tcW w:w="6706" w:type="dxa"/>
            <w:gridSpan w:val="2"/>
          </w:tcPr>
          <w:p w14:paraId="62AC0AB2" w14:textId="77777777" w:rsidR="000B59E3" w:rsidRPr="00EC5FEE" w:rsidRDefault="000B59E3" w:rsidP="000B59E3">
            <w:pPr>
              <w:rPr>
                <w:ins w:id="3339" w:author="Javier Kachuka" w:date="2019-11-06T10:57:00Z"/>
                <w:rFonts w:cs="Arial"/>
                <w:sz w:val="24"/>
                <w:szCs w:val="24"/>
                <w:lang w:val="es-ES"/>
              </w:rPr>
            </w:pPr>
            <w:ins w:id="3340" w:author="Javier Kachuka" w:date="2019-11-06T10:57:00Z">
              <w:r w:rsidRPr="00EC5FEE">
                <w:rPr>
                  <w:rFonts w:cs="Arial"/>
                  <w:sz w:val="24"/>
                  <w:szCs w:val="24"/>
                  <w:lang w:val="es-ES"/>
                </w:rPr>
                <w:t>El empleado</w:t>
              </w:r>
              <w:r>
                <w:rPr>
                  <w:rFonts w:cs="Arial"/>
                  <w:sz w:val="24"/>
                  <w:szCs w:val="24"/>
                  <w:lang w:val="es-ES"/>
                </w:rPr>
                <w:t xml:space="preserve"> de planta</w:t>
              </w:r>
              <w:r w:rsidRPr="00EC5FEE">
                <w:rPr>
                  <w:rFonts w:cs="Arial"/>
                  <w:sz w:val="24"/>
                  <w:szCs w:val="24"/>
                  <w:lang w:val="es-ES"/>
                </w:rPr>
                <w:t xml:space="preserve"> registra la entrada a la planta</w:t>
              </w:r>
            </w:ins>
          </w:p>
        </w:tc>
      </w:tr>
      <w:tr w:rsidR="000B59E3" w:rsidRPr="00EC5FEE" w14:paraId="21BE8434" w14:textId="77777777" w:rsidTr="000B59E3">
        <w:trPr>
          <w:ins w:id="3341" w:author="Javier Kachuka" w:date="2019-11-06T10:57:00Z"/>
        </w:trPr>
        <w:tc>
          <w:tcPr>
            <w:tcW w:w="2122" w:type="dxa"/>
            <w:shd w:val="clear" w:color="auto" w:fill="9CC2E5" w:themeFill="accent1" w:themeFillTint="99"/>
          </w:tcPr>
          <w:p w14:paraId="4BD80BE0" w14:textId="77777777" w:rsidR="000B59E3" w:rsidRPr="00EC5FEE" w:rsidRDefault="000B59E3" w:rsidP="000B59E3">
            <w:pPr>
              <w:rPr>
                <w:ins w:id="3342" w:author="Javier Kachuka" w:date="2019-11-06T10:57:00Z"/>
                <w:rFonts w:cs="Arial"/>
                <w:b/>
                <w:sz w:val="24"/>
                <w:szCs w:val="24"/>
                <w:lang w:val="es-ES"/>
              </w:rPr>
            </w:pPr>
            <w:ins w:id="3343" w:author="Javier Kachuka" w:date="2019-11-06T10:57:00Z">
              <w:r w:rsidRPr="00EC5FEE">
                <w:rPr>
                  <w:rFonts w:cs="Arial"/>
                  <w:b/>
                  <w:sz w:val="24"/>
                  <w:szCs w:val="24"/>
                  <w:lang w:val="es-ES"/>
                </w:rPr>
                <w:t>Referencia Cruzada</w:t>
              </w:r>
            </w:ins>
          </w:p>
        </w:tc>
        <w:tc>
          <w:tcPr>
            <w:tcW w:w="6706" w:type="dxa"/>
            <w:gridSpan w:val="2"/>
          </w:tcPr>
          <w:p w14:paraId="3A4C7202" w14:textId="77777777" w:rsidR="000B59E3" w:rsidRPr="00EC5FEE" w:rsidRDefault="000B59E3" w:rsidP="000B59E3">
            <w:pPr>
              <w:rPr>
                <w:ins w:id="3344" w:author="Javier Kachuka" w:date="2019-11-06T10:57:00Z"/>
                <w:rFonts w:cs="Arial"/>
                <w:sz w:val="24"/>
                <w:szCs w:val="24"/>
                <w:lang w:val="es-ES"/>
              </w:rPr>
            </w:pPr>
            <w:ins w:id="3345" w:author="Javier Kachuka" w:date="2019-11-06T10:57:00Z">
              <w:r w:rsidRPr="00EC5FEE">
                <w:rPr>
                  <w:rFonts w:cs="Arial"/>
                  <w:sz w:val="24"/>
                  <w:szCs w:val="24"/>
                  <w:lang w:val="es-ES"/>
                </w:rPr>
                <w:t>RF</w:t>
              </w:r>
              <w:r>
                <w:rPr>
                  <w:rFonts w:cs="Arial"/>
                  <w:sz w:val="24"/>
                  <w:szCs w:val="24"/>
                  <w:lang w:val="es-ES"/>
                </w:rPr>
                <w:t>4</w:t>
              </w:r>
              <w:r w:rsidRPr="00EC5FEE">
                <w:rPr>
                  <w:rFonts w:cs="Arial"/>
                  <w:sz w:val="24"/>
                  <w:szCs w:val="24"/>
                  <w:lang w:val="es-ES"/>
                </w:rPr>
                <w:t>.</w:t>
              </w:r>
              <w:r>
                <w:rPr>
                  <w:rFonts w:cs="Arial"/>
                  <w:sz w:val="24"/>
                  <w:szCs w:val="24"/>
                  <w:lang w:val="es-ES"/>
                </w:rPr>
                <w:t>9</w:t>
              </w:r>
            </w:ins>
          </w:p>
        </w:tc>
      </w:tr>
      <w:tr w:rsidR="000B59E3" w:rsidRPr="00576F7E" w14:paraId="332AA4FA" w14:textId="77777777" w:rsidTr="000B59E3">
        <w:trPr>
          <w:ins w:id="3346" w:author="Javier Kachuka" w:date="2019-11-06T10:57:00Z"/>
        </w:trPr>
        <w:tc>
          <w:tcPr>
            <w:tcW w:w="2122" w:type="dxa"/>
            <w:shd w:val="clear" w:color="auto" w:fill="9CC2E5" w:themeFill="accent1" w:themeFillTint="99"/>
          </w:tcPr>
          <w:p w14:paraId="24E291B0" w14:textId="77777777" w:rsidR="000B59E3" w:rsidRPr="00EC5FEE" w:rsidRDefault="000B59E3" w:rsidP="000B59E3">
            <w:pPr>
              <w:rPr>
                <w:ins w:id="3347" w:author="Javier Kachuka" w:date="2019-11-06T10:57:00Z"/>
                <w:rFonts w:cs="Arial"/>
                <w:b/>
                <w:sz w:val="24"/>
                <w:szCs w:val="24"/>
                <w:lang w:val="es-ES"/>
              </w:rPr>
            </w:pPr>
            <w:ins w:id="3348" w:author="Javier Kachuka" w:date="2019-11-06T10:57:00Z">
              <w:r w:rsidRPr="00EC5FEE">
                <w:rPr>
                  <w:rFonts w:cs="Arial"/>
                  <w:b/>
                  <w:sz w:val="24"/>
                  <w:szCs w:val="24"/>
                  <w:lang w:val="es-ES"/>
                </w:rPr>
                <w:t xml:space="preserve">Precondición </w:t>
              </w:r>
            </w:ins>
          </w:p>
        </w:tc>
        <w:tc>
          <w:tcPr>
            <w:tcW w:w="6706" w:type="dxa"/>
            <w:gridSpan w:val="2"/>
          </w:tcPr>
          <w:p w14:paraId="22FBDBC4" w14:textId="77777777" w:rsidR="000B59E3" w:rsidRPr="00EC5FEE" w:rsidRDefault="000B59E3" w:rsidP="000B59E3">
            <w:pPr>
              <w:rPr>
                <w:ins w:id="3349" w:author="Javier Kachuka" w:date="2019-11-06T10:57:00Z"/>
                <w:rFonts w:cs="Arial"/>
                <w:sz w:val="24"/>
                <w:szCs w:val="24"/>
                <w:lang w:val="es-ES"/>
              </w:rPr>
            </w:pPr>
            <w:ins w:id="3350" w:author="Javier Kachuka" w:date="2019-11-06T10:57:00Z">
              <w:r>
                <w:rPr>
                  <w:rFonts w:cs="Arial"/>
                  <w:sz w:val="24"/>
                  <w:szCs w:val="24"/>
                  <w:lang w:val="es-ES"/>
                </w:rPr>
                <w:t>Que exista el empleado de planta en el sistema.</w:t>
              </w:r>
            </w:ins>
          </w:p>
        </w:tc>
      </w:tr>
      <w:tr w:rsidR="000B59E3" w:rsidRPr="00576F7E" w14:paraId="1FDA1CEC" w14:textId="77777777" w:rsidTr="000B59E3">
        <w:trPr>
          <w:ins w:id="3351" w:author="Javier Kachuka" w:date="2019-11-06T10:57:00Z"/>
        </w:trPr>
        <w:tc>
          <w:tcPr>
            <w:tcW w:w="2122" w:type="dxa"/>
            <w:shd w:val="clear" w:color="auto" w:fill="9CC2E5" w:themeFill="accent1" w:themeFillTint="99"/>
          </w:tcPr>
          <w:p w14:paraId="0607DC32" w14:textId="77777777" w:rsidR="000B59E3" w:rsidRPr="00EC5FEE" w:rsidRDefault="000B59E3" w:rsidP="000B59E3">
            <w:pPr>
              <w:rPr>
                <w:ins w:id="3352" w:author="Javier Kachuka" w:date="2019-11-06T10:57:00Z"/>
                <w:rFonts w:cs="Arial"/>
                <w:b/>
                <w:sz w:val="24"/>
                <w:szCs w:val="24"/>
                <w:lang w:val="es-ES"/>
              </w:rPr>
            </w:pPr>
            <w:ins w:id="3353" w:author="Javier Kachuka" w:date="2019-11-06T10:57:00Z">
              <w:r w:rsidRPr="00EC5FEE">
                <w:rPr>
                  <w:rFonts w:cs="Arial"/>
                  <w:b/>
                  <w:sz w:val="24"/>
                  <w:szCs w:val="24"/>
                  <w:lang w:val="es-ES"/>
                </w:rPr>
                <w:t xml:space="preserve">Poscondición </w:t>
              </w:r>
            </w:ins>
          </w:p>
        </w:tc>
        <w:tc>
          <w:tcPr>
            <w:tcW w:w="6706" w:type="dxa"/>
            <w:gridSpan w:val="2"/>
          </w:tcPr>
          <w:p w14:paraId="769727AD" w14:textId="77777777" w:rsidR="000B59E3" w:rsidRPr="003D3744" w:rsidRDefault="000B59E3" w:rsidP="000B59E3">
            <w:pPr>
              <w:rPr>
                <w:ins w:id="3354" w:author="Javier Kachuka" w:date="2019-11-06T10:57:00Z"/>
                <w:rFonts w:cs="Arial"/>
                <w:sz w:val="24"/>
                <w:szCs w:val="24"/>
                <w:lang w:val="es-ES"/>
              </w:rPr>
            </w:pPr>
            <w:ins w:id="3355" w:author="Javier Kachuka" w:date="2019-11-06T10:57:00Z">
              <w:r>
                <w:rPr>
                  <w:rFonts w:cs="Arial"/>
                  <w:sz w:val="24"/>
                  <w:szCs w:val="24"/>
                  <w:lang w:val="es-ES"/>
                </w:rPr>
                <w:t>Se registró una nueva entrada a la planta.</w:t>
              </w:r>
            </w:ins>
          </w:p>
        </w:tc>
      </w:tr>
      <w:tr w:rsidR="000B59E3" w:rsidRPr="00CC2B8E" w14:paraId="0E66EAFA" w14:textId="77777777" w:rsidTr="000B59E3">
        <w:trPr>
          <w:ins w:id="3356" w:author="Javier Kachuka" w:date="2019-11-06T10:57:00Z"/>
        </w:trPr>
        <w:tc>
          <w:tcPr>
            <w:tcW w:w="8828" w:type="dxa"/>
            <w:gridSpan w:val="3"/>
            <w:shd w:val="clear" w:color="auto" w:fill="9CC2E5" w:themeFill="accent1" w:themeFillTint="99"/>
          </w:tcPr>
          <w:p w14:paraId="0D9453FE" w14:textId="77777777" w:rsidR="000B59E3" w:rsidRPr="00EC5FEE" w:rsidRDefault="000B59E3" w:rsidP="000B59E3">
            <w:pPr>
              <w:jc w:val="center"/>
              <w:rPr>
                <w:ins w:id="3357" w:author="Javier Kachuka" w:date="2019-11-06T10:57:00Z"/>
                <w:rFonts w:cs="Arial"/>
                <w:b/>
                <w:sz w:val="24"/>
                <w:szCs w:val="24"/>
                <w:lang w:val="es-ES"/>
              </w:rPr>
            </w:pPr>
            <w:ins w:id="3358" w:author="Javier Kachuka" w:date="2019-11-06T10:57:00Z">
              <w:r w:rsidRPr="00EC5FEE">
                <w:rPr>
                  <w:rFonts w:cs="Arial"/>
                  <w:b/>
                  <w:sz w:val="24"/>
                  <w:szCs w:val="24"/>
                  <w:lang w:val="es-ES"/>
                </w:rPr>
                <w:t>Curso Típico de Eventos</w:t>
              </w:r>
            </w:ins>
          </w:p>
        </w:tc>
      </w:tr>
      <w:tr w:rsidR="000B59E3" w:rsidRPr="00576F7E" w14:paraId="0BBAC1F6" w14:textId="77777777" w:rsidTr="000B59E3">
        <w:trPr>
          <w:ins w:id="3359" w:author="Javier Kachuka" w:date="2019-11-06T10:57:00Z"/>
        </w:trPr>
        <w:tc>
          <w:tcPr>
            <w:tcW w:w="4414" w:type="dxa"/>
            <w:gridSpan w:val="2"/>
          </w:tcPr>
          <w:p w14:paraId="1D513909" w14:textId="77777777" w:rsidR="000B59E3" w:rsidRPr="00EC5FEE" w:rsidRDefault="000B59E3" w:rsidP="000B59E3">
            <w:pPr>
              <w:pStyle w:val="Prrafodelista"/>
              <w:numPr>
                <w:ilvl w:val="0"/>
                <w:numId w:val="18"/>
              </w:numPr>
              <w:jc w:val="both"/>
              <w:rPr>
                <w:ins w:id="3360" w:author="Javier Kachuka" w:date="2019-11-06T10:57:00Z"/>
                <w:rFonts w:cs="Arial"/>
                <w:sz w:val="24"/>
                <w:szCs w:val="24"/>
                <w:lang w:val="es-ES"/>
              </w:rPr>
            </w:pPr>
            <w:ins w:id="3361" w:author="Javier Kachuka" w:date="2019-11-06T10:57:00Z">
              <w:r>
                <w:rPr>
                  <w:rFonts w:cs="Arial"/>
                  <w:sz w:val="24"/>
                  <w:szCs w:val="24"/>
                  <w:lang w:val="es-ES"/>
                </w:rPr>
                <w:t>El caso de uso comienza cuando el empleado de planta marca su entrada a la planta.</w:t>
              </w:r>
            </w:ins>
          </w:p>
        </w:tc>
        <w:tc>
          <w:tcPr>
            <w:tcW w:w="4414" w:type="dxa"/>
          </w:tcPr>
          <w:p w14:paraId="5005DB4C" w14:textId="77777777" w:rsidR="000B59E3" w:rsidRPr="00EC5FEE" w:rsidRDefault="000B59E3" w:rsidP="000B59E3">
            <w:pPr>
              <w:jc w:val="both"/>
              <w:rPr>
                <w:ins w:id="3362" w:author="Javier Kachuka" w:date="2019-11-06T10:57:00Z"/>
                <w:rFonts w:cs="Arial"/>
                <w:sz w:val="24"/>
                <w:szCs w:val="24"/>
                <w:lang w:val="es-ES"/>
              </w:rPr>
            </w:pPr>
          </w:p>
        </w:tc>
      </w:tr>
      <w:tr w:rsidR="000B59E3" w:rsidRPr="00576F7E" w14:paraId="199A3576" w14:textId="77777777" w:rsidTr="000B59E3">
        <w:trPr>
          <w:ins w:id="3363" w:author="Javier Kachuka" w:date="2019-11-06T10:57:00Z"/>
        </w:trPr>
        <w:tc>
          <w:tcPr>
            <w:tcW w:w="4414" w:type="dxa"/>
            <w:gridSpan w:val="2"/>
          </w:tcPr>
          <w:p w14:paraId="16AFBB8F" w14:textId="77777777" w:rsidR="000B59E3" w:rsidRPr="00EC5FEE" w:rsidRDefault="000B59E3" w:rsidP="000B59E3">
            <w:pPr>
              <w:jc w:val="both"/>
              <w:rPr>
                <w:ins w:id="3364" w:author="Javier Kachuka" w:date="2019-11-06T10:57:00Z"/>
                <w:rFonts w:cs="Arial"/>
                <w:sz w:val="24"/>
                <w:szCs w:val="24"/>
                <w:lang w:val="es-ES"/>
              </w:rPr>
            </w:pPr>
          </w:p>
        </w:tc>
        <w:tc>
          <w:tcPr>
            <w:tcW w:w="4414" w:type="dxa"/>
          </w:tcPr>
          <w:p w14:paraId="6EBB1179" w14:textId="77777777" w:rsidR="000B59E3" w:rsidRPr="00EC5FEE" w:rsidRDefault="000B59E3" w:rsidP="000B59E3">
            <w:pPr>
              <w:pStyle w:val="Prrafodelista"/>
              <w:numPr>
                <w:ilvl w:val="0"/>
                <w:numId w:val="18"/>
              </w:numPr>
              <w:jc w:val="both"/>
              <w:rPr>
                <w:ins w:id="3365" w:author="Javier Kachuka" w:date="2019-11-06T10:57:00Z"/>
                <w:rFonts w:cs="Arial"/>
                <w:sz w:val="24"/>
                <w:szCs w:val="24"/>
                <w:lang w:val="es-ES"/>
              </w:rPr>
            </w:pPr>
            <w:ins w:id="3366" w:author="Javier Kachuka" w:date="2019-11-06T10:57:00Z">
              <w:r>
                <w:rPr>
                  <w:rFonts w:cs="Arial"/>
                  <w:sz w:val="24"/>
                  <w:szCs w:val="24"/>
                  <w:lang w:val="es-ES"/>
                </w:rPr>
                <w:t>El sistema corrobora que el empleado de planta ya no haya marcado entrada para la fecha.</w:t>
              </w:r>
            </w:ins>
          </w:p>
        </w:tc>
      </w:tr>
      <w:tr w:rsidR="000B59E3" w:rsidRPr="00576F7E" w14:paraId="239459DB" w14:textId="77777777" w:rsidTr="000B59E3">
        <w:trPr>
          <w:ins w:id="3367" w:author="Javier Kachuka" w:date="2019-11-06T10:57:00Z"/>
        </w:trPr>
        <w:tc>
          <w:tcPr>
            <w:tcW w:w="4414" w:type="dxa"/>
            <w:gridSpan w:val="2"/>
          </w:tcPr>
          <w:p w14:paraId="4C01B5ED" w14:textId="77777777" w:rsidR="000B59E3" w:rsidRPr="00236AD3" w:rsidRDefault="000B59E3" w:rsidP="000B59E3">
            <w:pPr>
              <w:jc w:val="both"/>
              <w:rPr>
                <w:ins w:id="3368" w:author="Javier Kachuka" w:date="2019-11-06T10:57:00Z"/>
                <w:rFonts w:cs="Arial"/>
                <w:sz w:val="24"/>
                <w:szCs w:val="24"/>
                <w:lang w:val="es-ES"/>
              </w:rPr>
            </w:pPr>
          </w:p>
        </w:tc>
        <w:tc>
          <w:tcPr>
            <w:tcW w:w="4414" w:type="dxa"/>
          </w:tcPr>
          <w:p w14:paraId="78AD1891" w14:textId="77777777" w:rsidR="000B59E3" w:rsidRPr="00236AD3" w:rsidRDefault="000B59E3" w:rsidP="000B59E3">
            <w:pPr>
              <w:pStyle w:val="Prrafodelista"/>
              <w:numPr>
                <w:ilvl w:val="0"/>
                <w:numId w:val="18"/>
              </w:numPr>
              <w:jc w:val="both"/>
              <w:rPr>
                <w:ins w:id="3369" w:author="Javier Kachuka" w:date="2019-11-06T10:57:00Z"/>
                <w:rFonts w:cs="Arial"/>
                <w:sz w:val="24"/>
                <w:szCs w:val="24"/>
                <w:lang w:val="es-ES"/>
              </w:rPr>
            </w:pPr>
            <w:ins w:id="3370" w:author="Javier Kachuka" w:date="2019-11-06T10:57:00Z">
              <w:r>
                <w:rPr>
                  <w:rFonts w:cs="Arial"/>
                  <w:sz w:val="24"/>
                  <w:szCs w:val="24"/>
                  <w:lang w:val="es-ES"/>
                </w:rPr>
                <w:t>El sistema guarda la entrada con los datos de fecha y hora y finaliza el caso de uso.</w:t>
              </w:r>
            </w:ins>
          </w:p>
        </w:tc>
      </w:tr>
      <w:tr w:rsidR="000B59E3" w:rsidRPr="00EC5FEE" w14:paraId="193694ED" w14:textId="77777777" w:rsidTr="000B59E3">
        <w:trPr>
          <w:ins w:id="3371" w:author="Javier Kachuka" w:date="2019-11-06T10:57:00Z"/>
        </w:trPr>
        <w:tc>
          <w:tcPr>
            <w:tcW w:w="8828" w:type="dxa"/>
            <w:gridSpan w:val="3"/>
            <w:shd w:val="clear" w:color="auto" w:fill="9CC2E5" w:themeFill="accent1" w:themeFillTint="99"/>
          </w:tcPr>
          <w:p w14:paraId="0D47DEAF" w14:textId="77777777" w:rsidR="000B59E3" w:rsidRPr="00EC5FEE" w:rsidRDefault="000B59E3" w:rsidP="000B59E3">
            <w:pPr>
              <w:jc w:val="center"/>
              <w:rPr>
                <w:ins w:id="3372" w:author="Javier Kachuka" w:date="2019-11-06T10:57:00Z"/>
                <w:rFonts w:cs="Arial"/>
                <w:sz w:val="24"/>
                <w:szCs w:val="24"/>
                <w:lang w:val="es-ES"/>
              </w:rPr>
            </w:pPr>
            <w:ins w:id="3373" w:author="Javier Kachuka" w:date="2019-11-06T10:57:00Z">
              <w:r>
                <w:rPr>
                  <w:rFonts w:cs="Arial"/>
                  <w:b/>
                  <w:sz w:val="24"/>
                  <w:szCs w:val="24"/>
                  <w:lang w:val="es-ES"/>
                </w:rPr>
                <w:t>C</w:t>
              </w:r>
              <w:r w:rsidRPr="00EC5FEE">
                <w:rPr>
                  <w:rFonts w:cs="Arial"/>
                  <w:b/>
                  <w:sz w:val="24"/>
                  <w:szCs w:val="24"/>
                  <w:lang w:val="es-ES"/>
                </w:rPr>
                <w:t>urso Alternativo de Eventos</w:t>
              </w:r>
            </w:ins>
          </w:p>
        </w:tc>
      </w:tr>
      <w:tr w:rsidR="000B59E3" w:rsidRPr="00576F7E" w14:paraId="194B17ED" w14:textId="77777777" w:rsidTr="000B59E3">
        <w:trPr>
          <w:ins w:id="3374" w:author="Javier Kachuka" w:date="2019-11-06T10:57:00Z"/>
        </w:trPr>
        <w:tc>
          <w:tcPr>
            <w:tcW w:w="4414" w:type="dxa"/>
            <w:gridSpan w:val="2"/>
          </w:tcPr>
          <w:p w14:paraId="5DFC0829" w14:textId="77777777" w:rsidR="000B59E3" w:rsidRPr="00EC5FEE" w:rsidRDefault="000B59E3" w:rsidP="000B59E3">
            <w:pPr>
              <w:jc w:val="center"/>
              <w:rPr>
                <w:ins w:id="3375" w:author="Javier Kachuka" w:date="2019-11-06T10:57:00Z"/>
                <w:rFonts w:cs="Arial"/>
                <w:b/>
                <w:sz w:val="24"/>
                <w:szCs w:val="24"/>
                <w:lang w:val="es-ES"/>
              </w:rPr>
            </w:pPr>
          </w:p>
        </w:tc>
        <w:tc>
          <w:tcPr>
            <w:tcW w:w="4414" w:type="dxa"/>
          </w:tcPr>
          <w:p w14:paraId="28D1F259" w14:textId="77777777" w:rsidR="000B59E3" w:rsidRPr="00EC5FEE" w:rsidRDefault="000B59E3" w:rsidP="000B59E3">
            <w:pPr>
              <w:jc w:val="both"/>
              <w:rPr>
                <w:ins w:id="3376" w:author="Javier Kachuka" w:date="2019-11-06T10:57:00Z"/>
                <w:rFonts w:cs="Arial"/>
                <w:sz w:val="24"/>
                <w:szCs w:val="24"/>
                <w:lang w:val="es-ES"/>
              </w:rPr>
            </w:pPr>
            <w:ins w:id="3377" w:author="Javier Kachuka" w:date="2019-11-06T10:57:00Z">
              <w:r>
                <w:rPr>
                  <w:rFonts w:cs="Arial"/>
                  <w:sz w:val="24"/>
                  <w:szCs w:val="24"/>
                  <w:lang w:val="es-ES"/>
                </w:rPr>
                <w:t>2.1 Si el empleado de planta ya marco entrada, se descarta la acción y finaliza el caso de uso.</w:t>
              </w:r>
            </w:ins>
          </w:p>
        </w:tc>
      </w:tr>
    </w:tbl>
    <w:p w14:paraId="0043DE77" w14:textId="77777777" w:rsidR="00340AF4" w:rsidRDefault="00340AF4" w:rsidP="00431D6D">
      <w:pPr>
        <w:rPr>
          <w:lang w:val="es-ES"/>
        </w:rPr>
      </w:pPr>
    </w:p>
    <w:tbl>
      <w:tblPr>
        <w:tblStyle w:val="Tablaconcuadrcula"/>
        <w:tblW w:w="0" w:type="auto"/>
        <w:tblLook w:val="04A0" w:firstRow="1" w:lastRow="0" w:firstColumn="1" w:lastColumn="0" w:noHBand="0" w:noVBand="1"/>
      </w:tblPr>
      <w:tblGrid>
        <w:gridCol w:w="2122"/>
        <w:gridCol w:w="2292"/>
        <w:gridCol w:w="4414"/>
      </w:tblGrid>
      <w:tr w:rsidR="00340AF4" w:rsidRPr="00576F7E" w:rsidDel="000B59E3" w14:paraId="60872234" w14:textId="7DA8495C" w:rsidTr="003D3744">
        <w:trPr>
          <w:del w:id="3378" w:author="Javier Kachuka" w:date="2019-11-06T10:56:00Z"/>
        </w:trPr>
        <w:tc>
          <w:tcPr>
            <w:tcW w:w="2122" w:type="dxa"/>
            <w:shd w:val="clear" w:color="auto" w:fill="9CC2E5" w:themeFill="accent1" w:themeFillTint="99"/>
          </w:tcPr>
          <w:p w14:paraId="2EA781C9" w14:textId="54CDBECA" w:rsidR="00340AF4" w:rsidRPr="00EC5FEE" w:rsidDel="000B59E3" w:rsidRDefault="00340AF4" w:rsidP="00340AF4">
            <w:pPr>
              <w:rPr>
                <w:del w:id="3379" w:author="Javier Kachuka" w:date="2019-11-06T10:56:00Z"/>
                <w:rFonts w:cs="Arial"/>
                <w:b/>
                <w:sz w:val="24"/>
                <w:szCs w:val="24"/>
                <w:lang w:val="es-ES"/>
              </w:rPr>
            </w:pPr>
            <w:del w:id="3380" w:author="Javier Kachuka" w:date="2019-11-06T10:30:00Z">
              <w:r w:rsidRPr="00EC5FEE" w:rsidDel="00BA67E9">
                <w:rPr>
                  <w:rFonts w:cs="Arial"/>
                  <w:b/>
                  <w:sz w:val="24"/>
                  <w:szCs w:val="24"/>
                  <w:lang w:val="es-ES"/>
                </w:rPr>
                <w:delText>Caso de uso</w:delText>
              </w:r>
            </w:del>
          </w:p>
        </w:tc>
        <w:tc>
          <w:tcPr>
            <w:tcW w:w="6706" w:type="dxa"/>
            <w:gridSpan w:val="2"/>
          </w:tcPr>
          <w:p w14:paraId="6B2AB5A3" w14:textId="6B6786B9" w:rsidR="00340AF4" w:rsidRPr="00EC5FEE" w:rsidDel="000B59E3" w:rsidRDefault="00340AF4" w:rsidP="00340AF4">
            <w:pPr>
              <w:rPr>
                <w:del w:id="3381" w:author="Javier Kachuka" w:date="2019-11-06T10:56:00Z"/>
                <w:rFonts w:cs="Arial"/>
                <w:sz w:val="24"/>
                <w:szCs w:val="24"/>
                <w:lang w:val="es-ES"/>
              </w:rPr>
            </w:pPr>
            <w:del w:id="3382" w:author="Javier Kachuka" w:date="2019-11-06T10:30:00Z">
              <w:r w:rsidRPr="00EC5FEE" w:rsidDel="00BA67E9">
                <w:rPr>
                  <w:rFonts w:cs="Arial"/>
                  <w:sz w:val="24"/>
                  <w:szCs w:val="24"/>
                  <w:lang w:val="es-ES"/>
                </w:rPr>
                <w:delText>Gestionar Almacén</w:delText>
              </w:r>
            </w:del>
          </w:p>
        </w:tc>
      </w:tr>
      <w:tr w:rsidR="00340AF4" w:rsidRPr="00576F7E" w:rsidDel="000B59E3" w14:paraId="01AEAAA5" w14:textId="76C3D0BE" w:rsidTr="003D3744">
        <w:trPr>
          <w:del w:id="3383" w:author="Javier Kachuka" w:date="2019-11-06T10:56:00Z"/>
        </w:trPr>
        <w:tc>
          <w:tcPr>
            <w:tcW w:w="2122" w:type="dxa"/>
            <w:shd w:val="clear" w:color="auto" w:fill="9CC2E5" w:themeFill="accent1" w:themeFillTint="99"/>
          </w:tcPr>
          <w:p w14:paraId="3B3805A0" w14:textId="4B7724FA" w:rsidR="00340AF4" w:rsidRPr="00EC5FEE" w:rsidDel="000B59E3" w:rsidRDefault="00340AF4" w:rsidP="00340AF4">
            <w:pPr>
              <w:rPr>
                <w:del w:id="3384" w:author="Javier Kachuka" w:date="2019-11-06T10:56:00Z"/>
                <w:rFonts w:cs="Arial"/>
                <w:b/>
                <w:sz w:val="24"/>
                <w:szCs w:val="24"/>
                <w:lang w:val="es-ES"/>
              </w:rPr>
            </w:pPr>
            <w:del w:id="3385" w:author="Javier Kachuka" w:date="2019-11-06T10:30:00Z">
              <w:r w:rsidRPr="00EC5FEE" w:rsidDel="00BA67E9">
                <w:rPr>
                  <w:rFonts w:cs="Arial"/>
                  <w:b/>
                  <w:sz w:val="24"/>
                  <w:szCs w:val="24"/>
                  <w:lang w:val="es-ES"/>
                </w:rPr>
                <w:delText>Actor</w:delText>
              </w:r>
            </w:del>
          </w:p>
        </w:tc>
        <w:tc>
          <w:tcPr>
            <w:tcW w:w="6706" w:type="dxa"/>
            <w:gridSpan w:val="2"/>
          </w:tcPr>
          <w:p w14:paraId="6F3C91B4" w14:textId="78F1FEAB" w:rsidR="00340AF4" w:rsidRPr="00EC5FEE" w:rsidDel="000B59E3" w:rsidRDefault="00340AF4" w:rsidP="00340AF4">
            <w:pPr>
              <w:rPr>
                <w:del w:id="3386" w:author="Javier Kachuka" w:date="2019-11-06T10:56:00Z"/>
                <w:rFonts w:cs="Arial"/>
                <w:sz w:val="24"/>
                <w:szCs w:val="24"/>
                <w:lang w:val="es-ES"/>
              </w:rPr>
            </w:pPr>
            <w:del w:id="3387" w:author="Javier Kachuka" w:date="2019-11-06T10:30:00Z">
              <w:r w:rsidRPr="00EC5FEE" w:rsidDel="00BA67E9">
                <w:rPr>
                  <w:rFonts w:cs="Arial"/>
                  <w:sz w:val="24"/>
                  <w:szCs w:val="24"/>
                  <w:lang w:val="es-ES"/>
                </w:rPr>
                <w:delText xml:space="preserve">Empleado </w:delText>
              </w:r>
            </w:del>
          </w:p>
        </w:tc>
      </w:tr>
      <w:tr w:rsidR="00340AF4" w:rsidRPr="00576F7E" w:rsidDel="000B59E3" w14:paraId="6064A869" w14:textId="67118DED" w:rsidTr="003D3744">
        <w:trPr>
          <w:del w:id="3388" w:author="Javier Kachuka" w:date="2019-11-06T10:56:00Z"/>
        </w:trPr>
        <w:tc>
          <w:tcPr>
            <w:tcW w:w="2122" w:type="dxa"/>
            <w:shd w:val="clear" w:color="auto" w:fill="9CC2E5" w:themeFill="accent1" w:themeFillTint="99"/>
          </w:tcPr>
          <w:p w14:paraId="24D51FFC" w14:textId="1E686A7B" w:rsidR="00340AF4" w:rsidRPr="00EC5FEE" w:rsidDel="000B59E3" w:rsidRDefault="00340AF4" w:rsidP="00340AF4">
            <w:pPr>
              <w:rPr>
                <w:del w:id="3389" w:author="Javier Kachuka" w:date="2019-11-06T10:56:00Z"/>
                <w:rFonts w:cs="Arial"/>
                <w:b/>
                <w:sz w:val="24"/>
                <w:szCs w:val="24"/>
                <w:lang w:val="es-ES"/>
              </w:rPr>
            </w:pPr>
            <w:del w:id="3390" w:author="Javier Kachuka" w:date="2019-11-06T10:30:00Z">
              <w:r w:rsidRPr="00EC5FEE" w:rsidDel="00BA67E9">
                <w:rPr>
                  <w:rFonts w:cs="Arial"/>
                  <w:b/>
                  <w:sz w:val="24"/>
                  <w:szCs w:val="24"/>
                  <w:lang w:val="es-ES"/>
                </w:rPr>
                <w:delText xml:space="preserve">Descripción </w:delText>
              </w:r>
            </w:del>
          </w:p>
        </w:tc>
        <w:tc>
          <w:tcPr>
            <w:tcW w:w="6706" w:type="dxa"/>
            <w:gridSpan w:val="2"/>
          </w:tcPr>
          <w:p w14:paraId="1F38C830" w14:textId="526E286C" w:rsidR="00340AF4" w:rsidRPr="00EC5FEE" w:rsidDel="000B59E3" w:rsidRDefault="00340AF4" w:rsidP="00340AF4">
            <w:pPr>
              <w:rPr>
                <w:del w:id="3391" w:author="Javier Kachuka" w:date="2019-11-06T10:56:00Z"/>
                <w:rFonts w:cs="Arial"/>
                <w:sz w:val="24"/>
                <w:szCs w:val="24"/>
                <w:lang w:val="es-ES"/>
              </w:rPr>
            </w:pPr>
            <w:del w:id="3392" w:author="Javier Kachuka" w:date="2019-11-06T10:30:00Z">
              <w:r w:rsidRPr="00EC5FEE" w:rsidDel="00BA67E9">
                <w:rPr>
                  <w:rFonts w:cs="Arial"/>
                  <w:sz w:val="24"/>
                  <w:szCs w:val="24"/>
                  <w:lang w:val="es-ES"/>
                </w:rPr>
                <w:delText>El empleado carga todos los datos correspondientes al almacén</w:delText>
              </w:r>
            </w:del>
          </w:p>
        </w:tc>
      </w:tr>
      <w:tr w:rsidR="00340AF4" w:rsidRPr="00576F7E" w:rsidDel="000B59E3" w14:paraId="1D7FC697" w14:textId="3C4C3D99" w:rsidTr="003D3744">
        <w:trPr>
          <w:del w:id="3393" w:author="Javier Kachuka" w:date="2019-11-06T10:56:00Z"/>
        </w:trPr>
        <w:tc>
          <w:tcPr>
            <w:tcW w:w="2122" w:type="dxa"/>
            <w:shd w:val="clear" w:color="auto" w:fill="9CC2E5" w:themeFill="accent1" w:themeFillTint="99"/>
          </w:tcPr>
          <w:p w14:paraId="109DAF38" w14:textId="3F5A1C62" w:rsidR="00340AF4" w:rsidRPr="00EC5FEE" w:rsidDel="000B59E3" w:rsidRDefault="00340AF4" w:rsidP="00340AF4">
            <w:pPr>
              <w:rPr>
                <w:del w:id="3394" w:author="Javier Kachuka" w:date="2019-11-06T10:56:00Z"/>
                <w:rFonts w:cs="Arial"/>
                <w:b/>
                <w:sz w:val="24"/>
                <w:szCs w:val="24"/>
                <w:lang w:val="es-ES"/>
              </w:rPr>
            </w:pPr>
            <w:del w:id="3395" w:author="Javier Kachuka" w:date="2019-11-06T10:30:00Z">
              <w:r w:rsidRPr="00EC5FEE" w:rsidDel="00BA67E9">
                <w:rPr>
                  <w:rFonts w:cs="Arial"/>
                  <w:b/>
                  <w:sz w:val="24"/>
                  <w:szCs w:val="24"/>
                  <w:lang w:val="es-ES"/>
                </w:rPr>
                <w:delText>Referencia Cruzada</w:delText>
              </w:r>
            </w:del>
          </w:p>
        </w:tc>
        <w:tc>
          <w:tcPr>
            <w:tcW w:w="6706" w:type="dxa"/>
            <w:gridSpan w:val="2"/>
          </w:tcPr>
          <w:p w14:paraId="0C57C07A" w14:textId="34870EB6" w:rsidR="00340AF4" w:rsidRPr="00EC5FEE" w:rsidDel="000B59E3" w:rsidRDefault="00340AF4" w:rsidP="00340AF4">
            <w:pPr>
              <w:rPr>
                <w:del w:id="3396" w:author="Javier Kachuka" w:date="2019-11-06T10:56:00Z"/>
                <w:rFonts w:cs="Arial"/>
                <w:sz w:val="24"/>
                <w:szCs w:val="24"/>
                <w:lang w:val="es-ES"/>
              </w:rPr>
            </w:pPr>
            <w:del w:id="3397" w:author="Javier Kachuka" w:date="2019-11-06T10:30:00Z">
              <w:r w:rsidRPr="00EC5FEE" w:rsidDel="00BA67E9">
                <w:rPr>
                  <w:rFonts w:cs="Arial"/>
                  <w:sz w:val="24"/>
                  <w:szCs w:val="24"/>
                  <w:lang w:val="es-ES"/>
                </w:rPr>
                <w:delText>RF3.1</w:delText>
              </w:r>
            </w:del>
          </w:p>
        </w:tc>
      </w:tr>
      <w:tr w:rsidR="00CC2B8E" w:rsidRPr="00576F7E" w:rsidDel="000B59E3" w14:paraId="687463C8" w14:textId="5328A611" w:rsidTr="003D3744">
        <w:trPr>
          <w:del w:id="3398" w:author="Javier Kachuka" w:date="2019-11-06T10:56:00Z"/>
        </w:trPr>
        <w:tc>
          <w:tcPr>
            <w:tcW w:w="2122" w:type="dxa"/>
            <w:shd w:val="clear" w:color="auto" w:fill="9CC2E5" w:themeFill="accent1" w:themeFillTint="99"/>
          </w:tcPr>
          <w:p w14:paraId="49F24028" w14:textId="53E3FC7C" w:rsidR="00CC2B8E" w:rsidRPr="00EC5FEE" w:rsidDel="000B59E3" w:rsidRDefault="00CC2B8E" w:rsidP="003D3744">
            <w:pPr>
              <w:rPr>
                <w:del w:id="3399" w:author="Javier Kachuka" w:date="2019-11-06T10:56:00Z"/>
                <w:rFonts w:cs="Arial"/>
                <w:b/>
                <w:sz w:val="24"/>
                <w:szCs w:val="24"/>
                <w:lang w:val="es-ES"/>
              </w:rPr>
            </w:pPr>
            <w:del w:id="3400" w:author="Javier Kachuka" w:date="2019-11-06T10:56:00Z">
              <w:r w:rsidRPr="00EC5FEE" w:rsidDel="000B59E3">
                <w:rPr>
                  <w:rFonts w:cs="Arial"/>
                  <w:b/>
                  <w:sz w:val="24"/>
                  <w:szCs w:val="24"/>
                  <w:lang w:val="es-ES"/>
                </w:rPr>
                <w:delText xml:space="preserve">Precondición </w:delText>
              </w:r>
            </w:del>
          </w:p>
        </w:tc>
        <w:tc>
          <w:tcPr>
            <w:tcW w:w="6706" w:type="dxa"/>
            <w:gridSpan w:val="2"/>
          </w:tcPr>
          <w:p w14:paraId="6D942C4C" w14:textId="6C59FC15" w:rsidR="00CC2B8E" w:rsidRPr="00EC5FEE" w:rsidDel="000B59E3" w:rsidRDefault="00CC2B8E">
            <w:pPr>
              <w:rPr>
                <w:del w:id="3401" w:author="Javier Kachuka" w:date="2019-11-06T10:56:00Z"/>
                <w:rFonts w:cs="Arial"/>
                <w:sz w:val="24"/>
                <w:szCs w:val="24"/>
                <w:lang w:val="es-ES"/>
              </w:rPr>
            </w:pPr>
            <w:del w:id="3402" w:author="Javier Kachuka" w:date="2019-11-06T10:30:00Z">
              <w:r w:rsidDel="00340AF4">
                <w:rPr>
                  <w:rFonts w:cs="Arial"/>
                  <w:sz w:val="24"/>
                  <w:szCs w:val="24"/>
                  <w:lang w:val="es-ES"/>
                </w:rPr>
                <w:delText>Que el empleado se encuentre logueado.</w:delText>
              </w:r>
            </w:del>
          </w:p>
        </w:tc>
      </w:tr>
      <w:tr w:rsidR="00CC2B8E" w:rsidRPr="00576F7E" w:rsidDel="000B59E3" w14:paraId="328A3569" w14:textId="772EBC10" w:rsidTr="003D3744">
        <w:trPr>
          <w:del w:id="3403" w:author="Javier Kachuka" w:date="2019-11-06T10:56:00Z"/>
        </w:trPr>
        <w:tc>
          <w:tcPr>
            <w:tcW w:w="2122" w:type="dxa"/>
            <w:shd w:val="clear" w:color="auto" w:fill="9CC2E5" w:themeFill="accent1" w:themeFillTint="99"/>
          </w:tcPr>
          <w:p w14:paraId="5424D961" w14:textId="5977BE81" w:rsidR="00CC2B8E" w:rsidRPr="00EC5FEE" w:rsidDel="000B59E3" w:rsidRDefault="00CC2B8E" w:rsidP="003D3744">
            <w:pPr>
              <w:rPr>
                <w:del w:id="3404" w:author="Javier Kachuka" w:date="2019-11-06T10:56:00Z"/>
                <w:rFonts w:cs="Arial"/>
                <w:b/>
                <w:sz w:val="24"/>
                <w:szCs w:val="24"/>
                <w:lang w:val="es-ES"/>
              </w:rPr>
            </w:pPr>
            <w:del w:id="3405" w:author="Javier Kachuka" w:date="2019-11-06T10:56:00Z">
              <w:r w:rsidRPr="00EC5FEE" w:rsidDel="000B59E3">
                <w:rPr>
                  <w:rFonts w:cs="Arial"/>
                  <w:b/>
                  <w:sz w:val="24"/>
                  <w:szCs w:val="24"/>
                  <w:lang w:val="es-ES"/>
                </w:rPr>
                <w:delText xml:space="preserve">Poscondición </w:delText>
              </w:r>
            </w:del>
          </w:p>
        </w:tc>
        <w:tc>
          <w:tcPr>
            <w:tcW w:w="6706" w:type="dxa"/>
            <w:gridSpan w:val="2"/>
          </w:tcPr>
          <w:p w14:paraId="24B44365" w14:textId="2635C0B6" w:rsidR="00CC2B8E" w:rsidRPr="00CC2B8E" w:rsidDel="000B59E3" w:rsidRDefault="00CC2B8E" w:rsidP="003D3744">
            <w:pPr>
              <w:rPr>
                <w:del w:id="3406" w:author="Javier Kachuka" w:date="2019-11-06T10:56:00Z"/>
                <w:rFonts w:cs="Arial"/>
                <w:sz w:val="24"/>
                <w:szCs w:val="24"/>
                <w:lang w:val="es-ES"/>
              </w:rPr>
            </w:pPr>
            <w:del w:id="3407" w:author="Javier Kachuka" w:date="2019-11-06T10:56:00Z">
              <w:r w:rsidDel="000B59E3">
                <w:rPr>
                  <w:rFonts w:cs="Arial"/>
                  <w:sz w:val="24"/>
                  <w:szCs w:val="24"/>
                  <w:lang w:val="es-ES"/>
                </w:rPr>
                <w:delText xml:space="preserve">Se registraron los datos de un almacén de la empresa. </w:delText>
              </w:r>
            </w:del>
          </w:p>
        </w:tc>
      </w:tr>
      <w:tr w:rsidR="00CC2B8E" w:rsidRPr="00576F7E" w:rsidDel="000B59E3" w14:paraId="7401429B" w14:textId="100523B0" w:rsidTr="003D3744">
        <w:trPr>
          <w:del w:id="3408" w:author="Javier Kachuka" w:date="2019-11-06T10:56:00Z"/>
        </w:trPr>
        <w:tc>
          <w:tcPr>
            <w:tcW w:w="8828" w:type="dxa"/>
            <w:gridSpan w:val="3"/>
            <w:shd w:val="clear" w:color="auto" w:fill="9CC2E5" w:themeFill="accent1" w:themeFillTint="99"/>
          </w:tcPr>
          <w:p w14:paraId="7B2FCE10" w14:textId="56F1A99F" w:rsidR="00CC2B8E" w:rsidRPr="00EC5FEE" w:rsidDel="000B59E3" w:rsidRDefault="00CC2B8E" w:rsidP="003D3744">
            <w:pPr>
              <w:jc w:val="center"/>
              <w:rPr>
                <w:del w:id="3409" w:author="Javier Kachuka" w:date="2019-11-06T10:56:00Z"/>
                <w:rFonts w:cs="Arial"/>
                <w:b/>
                <w:sz w:val="24"/>
                <w:szCs w:val="24"/>
                <w:lang w:val="es-ES"/>
              </w:rPr>
            </w:pPr>
            <w:del w:id="3410" w:author="Javier Kachuka" w:date="2019-11-06T10:56:00Z">
              <w:r w:rsidRPr="00EC5FEE" w:rsidDel="000B59E3">
                <w:rPr>
                  <w:rFonts w:cs="Arial"/>
                  <w:b/>
                  <w:sz w:val="24"/>
                  <w:szCs w:val="24"/>
                  <w:lang w:val="es-ES"/>
                </w:rPr>
                <w:delText>Curso Típico de Eventos</w:delText>
              </w:r>
            </w:del>
          </w:p>
        </w:tc>
      </w:tr>
      <w:tr w:rsidR="00CC2B8E" w:rsidRPr="00576F7E" w:rsidDel="000B59E3" w14:paraId="48E7635C" w14:textId="5BEC1C80" w:rsidTr="003D3744">
        <w:trPr>
          <w:del w:id="3411" w:author="Javier Kachuka" w:date="2019-11-06T10:56:00Z"/>
        </w:trPr>
        <w:tc>
          <w:tcPr>
            <w:tcW w:w="4414" w:type="dxa"/>
            <w:gridSpan w:val="2"/>
          </w:tcPr>
          <w:p w14:paraId="6F652BD1" w14:textId="3674448E" w:rsidR="00CC2B8E" w:rsidRPr="00EC5FEE" w:rsidDel="000B59E3" w:rsidRDefault="00CC2B8E">
            <w:pPr>
              <w:pStyle w:val="Prrafodelista"/>
              <w:numPr>
                <w:ilvl w:val="0"/>
                <w:numId w:val="11"/>
              </w:numPr>
              <w:jc w:val="both"/>
              <w:rPr>
                <w:del w:id="3412" w:author="Javier Kachuka" w:date="2019-11-06T10:56:00Z"/>
                <w:rFonts w:cs="Arial"/>
                <w:sz w:val="24"/>
                <w:szCs w:val="24"/>
                <w:lang w:val="es-ES"/>
              </w:rPr>
            </w:pPr>
            <w:del w:id="3413" w:author="Javier Kachuka" w:date="2019-11-06T10:56:00Z">
              <w:r w:rsidDel="000B59E3">
                <w:rPr>
                  <w:rFonts w:cs="Arial"/>
                  <w:sz w:val="24"/>
                  <w:szCs w:val="24"/>
                  <w:lang w:val="es-ES"/>
                </w:rPr>
                <w:delText xml:space="preserve">El caso de uso comienza cuando el </w:delText>
              </w:r>
            </w:del>
            <w:del w:id="3414" w:author="Javier Kachuka" w:date="2019-11-06T10:31:00Z">
              <w:r w:rsidDel="00340AF4">
                <w:rPr>
                  <w:rFonts w:cs="Arial"/>
                  <w:sz w:val="24"/>
                  <w:szCs w:val="24"/>
                  <w:lang w:val="es-ES"/>
                </w:rPr>
                <w:delText xml:space="preserve">empleado </w:delText>
              </w:r>
            </w:del>
            <w:del w:id="3415" w:author="Javier Kachuka" w:date="2019-11-06T10:30:00Z">
              <w:r w:rsidDel="00340AF4">
                <w:rPr>
                  <w:rFonts w:cs="Arial"/>
                  <w:sz w:val="24"/>
                  <w:szCs w:val="24"/>
                  <w:lang w:val="es-ES"/>
                </w:rPr>
                <w:delText>selecciona gestionar almacén</w:delText>
              </w:r>
            </w:del>
            <w:del w:id="3416" w:author="Javier Kachuka" w:date="2019-11-06T10:56:00Z">
              <w:r w:rsidDel="000B59E3">
                <w:rPr>
                  <w:rFonts w:cs="Arial"/>
                  <w:sz w:val="24"/>
                  <w:szCs w:val="24"/>
                  <w:lang w:val="es-ES"/>
                </w:rPr>
                <w:delText xml:space="preserve">. </w:delText>
              </w:r>
            </w:del>
          </w:p>
        </w:tc>
        <w:tc>
          <w:tcPr>
            <w:tcW w:w="4414" w:type="dxa"/>
          </w:tcPr>
          <w:p w14:paraId="174EE657" w14:textId="2576DC3F" w:rsidR="00CC2B8E" w:rsidRPr="00EC5FEE" w:rsidDel="000B59E3" w:rsidRDefault="00CC2B8E" w:rsidP="003D3744">
            <w:pPr>
              <w:jc w:val="both"/>
              <w:rPr>
                <w:del w:id="3417" w:author="Javier Kachuka" w:date="2019-11-06T10:56:00Z"/>
                <w:rFonts w:cs="Arial"/>
                <w:sz w:val="24"/>
                <w:szCs w:val="24"/>
                <w:lang w:val="es-ES"/>
              </w:rPr>
            </w:pPr>
          </w:p>
        </w:tc>
      </w:tr>
      <w:tr w:rsidR="00CC2B8E" w:rsidRPr="00576F7E" w:rsidDel="000B59E3" w14:paraId="003E9CC9" w14:textId="4CBA4270" w:rsidTr="003D3744">
        <w:trPr>
          <w:del w:id="3418" w:author="Javier Kachuka" w:date="2019-11-06T10:56:00Z"/>
        </w:trPr>
        <w:tc>
          <w:tcPr>
            <w:tcW w:w="4414" w:type="dxa"/>
            <w:gridSpan w:val="2"/>
          </w:tcPr>
          <w:p w14:paraId="6FDB8C66" w14:textId="0C0E3C82" w:rsidR="00CC2B8E" w:rsidRPr="00EC5FEE" w:rsidDel="000B59E3" w:rsidRDefault="00CC2B8E" w:rsidP="003D3744">
            <w:pPr>
              <w:jc w:val="both"/>
              <w:rPr>
                <w:del w:id="3419" w:author="Javier Kachuka" w:date="2019-11-06T10:56:00Z"/>
                <w:rFonts w:cs="Arial"/>
                <w:sz w:val="24"/>
                <w:szCs w:val="24"/>
                <w:lang w:val="es-ES"/>
              </w:rPr>
            </w:pPr>
          </w:p>
        </w:tc>
        <w:tc>
          <w:tcPr>
            <w:tcW w:w="4414" w:type="dxa"/>
          </w:tcPr>
          <w:p w14:paraId="54A605F0" w14:textId="3F0C0F78" w:rsidR="00CC2B8E" w:rsidRPr="00EC5FEE" w:rsidDel="000B59E3" w:rsidRDefault="00CC2B8E">
            <w:pPr>
              <w:pStyle w:val="Prrafodelista"/>
              <w:numPr>
                <w:ilvl w:val="0"/>
                <w:numId w:val="11"/>
              </w:numPr>
              <w:jc w:val="both"/>
              <w:rPr>
                <w:del w:id="3420" w:author="Javier Kachuka" w:date="2019-11-06T10:56:00Z"/>
                <w:rFonts w:cs="Arial"/>
                <w:sz w:val="24"/>
                <w:szCs w:val="24"/>
                <w:lang w:val="es-ES"/>
              </w:rPr>
            </w:pPr>
            <w:del w:id="3421" w:author="Javier Kachuka" w:date="2019-11-06T10:56:00Z">
              <w:r w:rsidDel="000B59E3">
                <w:rPr>
                  <w:rFonts w:cs="Arial"/>
                  <w:sz w:val="24"/>
                  <w:szCs w:val="24"/>
                  <w:lang w:val="es-ES"/>
                </w:rPr>
                <w:delText xml:space="preserve">El sistema solicita que </w:delText>
              </w:r>
              <w:r w:rsidR="001833AD" w:rsidDel="000B59E3">
                <w:rPr>
                  <w:rFonts w:cs="Arial"/>
                  <w:sz w:val="24"/>
                  <w:szCs w:val="24"/>
                  <w:lang w:val="es-ES"/>
                </w:rPr>
                <w:delText>se ingrese</w:delText>
              </w:r>
              <w:r w:rsidDel="000B59E3">
                <w:rPr>
                  <w:rFonts w:cs="Arial"/>
                  <w:sz w:val="24"/>
                  <w:szCs w:val="24"/>
                  <w:lang w:val="es-ES"/>
                </w:rPr>
                <w:delText xml:space="preserve"> los datos del almacén</w:delText>
              </w:r>
            </w:del>
            <w:del w:id="3422" w:author="Javier Kachuka" w:date="2019-11-06T10:31:00Z">
              <w:r w:rsidDel="00340AF4">
                <w:rPr>
                  <w:rFonts w:cs="Arial"/>
                  <w:sz w:val="24"/>
                  <w:szCs w:val="24"/>
                  <w:lang w:val="es-ES"/>
                </w:rPr>
                <w:delText>, tales como dirección</w:delText>
              </w:r>
              <w:r w:rsidR="005C326A" w:rsidDel="00340AF4">
                <w:rPr>
                  <w:rFonts w:cs="Arial"/>
                  <w:sz w:val="24"/>
                  <w:szCs w:val="24"/>
                  <w:lang w:val="es-ES"/>
                </w:rPr>
                <w:delText>, tamaño y capacidad</w:delText>
              </w:r>
            </w:del>
            <w:del w:id="3423" w:author="Javier Kachuka" w:date="2019-11-06T10:56:00Z">
              <w:r w:rsidR="005C326A" w:rsidDel="000B59E3">
                <w:rPr>
                  <w:rFonts w:cs="Arial"/>
                  <w:sz w:val="24"/>
                  <w:szCs w:val="24"/>
                  <w:lang w:val="es-ES"/>
                </w:rPr>
                <w:delText>.</w:delText>
              </w:r>
              <w:r w:rsidDel="000B59E3">
                <w:rPr>
                  <w:rFonts w:cs="Arial"/>
                  <w:sz w:val="24"/>
                  <w:szCs w:val="24"/>
                  <w:lang w:val="es-ES"/>
                </w:rPr>
                <w:delText xml:space="preserve"> </w:delText>
              </w:r>
            </w:del>
          </w:p>
        </w:tc>
      </w:tr>
      <w:tr w:rsidR="00CC2B8E" w:rsidRPr="00576F7E" w:rsidDel="000B59E3" w14:paraId="3EE2FE01" w14:textId="7D7F9F3F" w:rsidTr="003D3744">
        <w:trPr>
          <w:del w:id="3424" w:author="Javier Kachuka" w:date="2019-11-06T10:56:00Z"/>
        </w:trPr>
        <w:tc>
          <w:tcPr>
            <w:tcW w:w="4414" w:type="dxa"/>
            <w:gridSpan w:val="2"/>
          </w:tcPr>
          <w:p w14:paraId="7D118144" w14:textId="3E0B4D8C" w:rsidR="00CC2B8E" w:rsidRPr="005C326A" w:rsidDel="000B59E3" w:rsidRDefault="005C326A" w:rsidP="005C326A">
            <w:pPr>
              <w:pStyle w:val="Prrafodelista"/>
              <w:numPr>
                <w:ilvl w:val="0"/>
                <w:numId w:val="11"/>
              </w:numPr>
              <w:jc w:val="both"/>
              <w:rPr>
                <w:del w:id="3425" w:author="Javier Kachuka" w:date="2019-11-06T10:56:00Z"/>
                <w:rFonts w:cs="Arial"/>
                <w:sz w:val="24"/>
                <w:szCs w:val="24"/>
                <w:lang w:val="es-ES"/>
              </w:rPr>
            </w:pPr>
            <w:del w:id="3426" w:author="Javier Kachuka" w:date="2019-11-06T10:56:00Z">
              <w:r w:rsidDel="000B59E3">
                <w:rPr>
                  <w:rFonts w:cs="Arial"/>
                  <w:sz w:val="24"/>
                  <w:szCs w:val="24"/>
                  <w:lang w:val="es-ES"/>
                </w:rPr>
                <w:delText xml:space="preserve">El empleado ingresa los datos correspondientes y confirma la operación. </w:delText>
              </w:r>
            </w:del>
          </w:p>
        </w:tc>
        <w:tc>
          <w:tcPr>
            <w:tcW w:w="4414" w:type="dxa"/>
          </w:tcPr>
          <w:p w14:paraId="2398FB07" w14:textId="52AACCCC" w:rsidR="00CC2B8E" w:rsidRPr="005C326A" w:rsidDel="000B59E3" w:rsidRDefault="00CC2B8E" w:rsidP="005C326A">
            <w:pPr>
              <w:jc w:val="both"/>
              <w:rPr>
                <w:del w:id="3427" w:author="Javier Kachuka" w:date="2019-11-06T10:56:00Z"/>
                <w:rFonts w:cs="Arial"/>
                <w:sz w:val="24"/>
                <w:szCs w:val="24"/>
                <w:lang w:val="es-ES"/>
              </w:rPr>
            </w:pPr>
          </w:p>
        </w:tc>
      </w:tr>
      <w:tr w:rsidR="005C326A" w:rsidRPr="00576F7E" w:rsidDel="000B59E3" w14:paraId="6B4D023B" w14:textId="20B11EBC" w:rsidTr="003D3744">
        <w:trPr>
          <w:del w:id="3428" w:author="Javier Kachuka" w:date="2019-11-06T10:56:00Z"/>
        </w:trPr>
        <w:tc>
          <w:tcPr>
            <w:tcW w:w="4414" w:type="dxa"/>
            <w:gridSpan w:val="2"/>
          </w:tcPr>
          <w:p w14:paraId="7CF981F4" w14:textId="240D3EBB" w:rsidR="005C326A" w:rsidRPr="005C326A" w:rsidDel="000B59E3" w:rsidRDefault="005C326A" w:rsidP="005C326A">
            <w:pPr>
              <w:jc w:val="both"/>
              <w:rPr>
                <w:del w:id="3429" w:author="Javier Kachuka" w:date="2019-11-06T10:56:00Z"/>
                <w:rFonts w:cs="Arial"/>
                <w:sz w:val="24"/>
                <w:szCs w:val="24"/>
                <w:lang w:val="es-ES"/>
              </w:rPr>
            </w:pPr>
          </w:p>
        </w:tc>
        <w:tc>
          <w:tcPr>
            <w:tcW w:w="4414" w:type="dxa"/>
          </w:tcPr>
          <w:p w14:paraId="0AFB71E5" w14:textId="5EE20A47" w:rsidR="005C326A" w:rsidRPr="005C326A" w:rsidDel="000B59E3" w:rsidRDefault="005C326A" w:rsidP="005C326A">
            <w:pPr>
              <w:pStyle w:val="Prrafodelista"/>
              <w:numPr>
                <w:ilvl w:val="0"/>
                <w:numId w:val="11"/>
              </w:numPr>
              <w:jc w:val="both"/>
              <w:rPr>
                <w:del w:id="3430" w:author="Javier Kachuka" w:date="2019-11-06T10:56:00Z"/>
                <w:rFonts w:cs="Arial"/>
                <w:sz w:val="24"/>
                <w:szCs w:val="24"/>
                <w:lang w:val="es-ES"/>
              </w:rPr>
            </w:pPr>
            <w:del w:id="3431" w:author="Javier Kachuka" w:date="2019-11-06T10:56:00Z">
              <w:r w:rsidDel="000B59E3">
                <w:rPr>
                  <w:rFonts w:cs="Arial"/>
                  <w:sz w:val="24"/>
                  <w:szCs w:val="24"/>
                  <w:lang w:val="es-ES"/>
                </w:rPr>
                <w:delText>El sistema verifica que los datos y los campos obligatorios sean correctos.</w:delText>
              </w:r>
            </w:del>
          </w:p>
        </w:tc>
      </w:tr>
      <w:tr w:rsidR="005C326A" w:rsidRPr="00576F7E" w:rsidDel="000B59E3" w14:paraId="030232F2" w14:textId="3A5F3787" w:rsidTr="003D3744">
        <w:trPr>
          <w:del w:id="3432" w:author="Javier Kachuka" w:date="2019-11-06T10:56:00Z"/>
        </w:trPr>
        <w:tc>
          <w:tcPr>
            <w:tcW w:w="4414" w:type="dxa"/>
            <w:gridSpan w:val="2"/>
          </w:tcPr>
          <w:p w14:paraId="753A94DC" w14:textId="45F4DD13" w:rsidR="005C326A" w:rsidRPr="005C326A" w:rsidDel="000B59E3" w:rsidRDefault="005C326A" w:rsidP="005C326A">
            <w:pPr>
              <w:jc w:val="both"/>
              <w:rPr>
                <w:del w:id="3433" w:author="Javier Kachuka" w:date="2019-11-06T10:56:00Z"/>
                <w:rFonts w:cs="Arial"/>
                <w:sz w:val="24"/>
                <w:szCs w:val="24"/>
                <w:lang w:val="es-ES"/>
              </w:rPr>
            </w:pPr>
          </w:p>
        </w:tc>
        <w:tc>
          <w:tcPr>
            <w:tcW w:w="4414" w:type="dxa"/>
          </w:tcPr>
          <w:p w14:paraId="636DB694" w14:textId="5D4BA754" w:rsidR="005C326A" w:rsidDel="000B59E3" w:rsidRDefault="00BA1022" w:rsidP="005C326A">
            <w:pPr>
              <w:pStyle w:val="Prrafodelista"/>
              <w:numPr>
                <w:ilvl w:val="0"/>
                <w:numId w:val="11"/>
              </w:numPr>
              <w:jc w:val="both"/>
              <w:rPr>
                <w:del w:id="3434" w:author="Javier Kachuka" w:date="2019-11-06T10:56:00Z"/>
                <w:rFonts w:cs="Arial"/>
                <w:sz w:val="24"/>
                <w:szCs w:val="24"/>
                <w:lang w:val="es-ES"/>
              </w:rPr>
            </w:pPr>
            <w:del w:id="3435" w:author="Javier Kachuka" w:date="2019-11-06T10:56:00Z">
              <w:r w:rsidDel="000B59E3">
                <w:rPr>
                  <w:rFonts w:cs="Arial"/>
                  <w:sz w:val="24"/>
                  <w:szCs w:val="24"/>
                  <w:lang w:val="es-ES"/>
                </w:rPr>
                <w:delText>El</w:delText>
              </w:r>
              <w:r w:rsidR="005C326A" w:rsidDel="000B59E3">
                <w:rPr>
                  <w:rFonts w:cs="Arial"/>
                  <w:sz w:val="24"/>
                  <w:szCs w:val="24"/>
                  <w:lang w:val="es-ES"/>
                </w:rPr>
                <w:delText xml:space="preserve"> sistema guarda los datos y finaliza el caso de uso.</w:delText>
              </w:r>
            </w:del>
          </w:p>
        </w:tc>
      </w:tr>
      <w:tr w:rsidR="00CC2B8E" w:rsidRPr="00576F7E" w:rsidDel="000B59E3" w14:paraId="5536A2EE" w14:textId="691A739A" w:rsidTr="003D3744">
        <w:trPr>
          <w:del w:id="3436" w:author="Javier Kachuka" w:date="2019-11-06T10:56:00Z"/>
        </w:trPr>
        <w:tc>
          <w:tcPr>
            <w:tcW w:w="8828" w:type="dxa"/>
            <w:gridSpan w:val="3"/>
            <w:shd w:val="clear" w:color="auto" w:fill="9CC2E5" w:themeFill="accent1" w:themeFillTint="99"/>
          </w:tcPr>
          <w:p w14:paraId="25374AA0" w14:textId="6F7EA8B1" w:rsidR="00CC2B8E" w:rsidRPr="00EC5FEE" w:rsidDel="000B59E3" w:rsidRDefault="00CC2B8E" w:rsidP="003D3744">
            <w:pPr>
              <w:jc w:val="center"/>
              <w:rPr>
                <w:del w:id="3437" w:author="Javier Kachuka" w:date="2019-11-06T10:56:00Z"/>
                <w:rFonts w:cs="Arial"/>
                <w:sz w:val="24"/>
                <w:szCs w:val="24"/>
                <w:lang w:val="es-ES"/>
              </w:rPr>
            </w:pPr>
            <w:del w:id="3438" w:author="Javier Kachuka" w:date="2019-11-06T10:56:00Z">
              <w:r w:rsidDel="000B59E3">
                <w:rPr>
                  <w:rFonts w:cs="Arial"/>
                  <w:b/>
                  <w:sz w:val="24"/>
                  <w:szCs w:val="24"/>
                  <w:lang w:val="es-ES"/>
                </w:rPr>
                <w:delText>C</w:delText>
              </w:r>
              <w:r w:rsidRPr="00EC5FEE" w:rsidDel="000B59E3">
                <w:rPr>
                  <w:rFonts w:cs="Arial"/>
                  <w:b/>
                  <w:sz w:val="24"/>
                  <w:szCs w:val="24"/>
                  <w:lang w:val="es-ES"/>
                </w:rPr>
                <w:delText>urso Alternativo de Eventos</w:delText>
              </w:r>
            </w:del>
          </w:p>
        </w:tc>
      </w:tr>
      <w:tr w:rsidR="00CC2B8E" w:rsidRPr="00576F7E" w:rsidDel="000B59E3" w14:paraId="07452DED" w14:textId="3E1F6266" w:rsidTr="003D3744">
        <w:trPr>
          <w:del w:id="3439" w:author="Javier Kachuka" w:date="2019-11-06T10:56:00Z"/>
        </w:trPr>
        <w:tc>
          <w:tcPr>
            <w:tcW w:w="4414" w:type="dxa"/>
            <w:gridSpan w:val="2"/>
          </w:tcPr>
          <w:p w14:paraId="2C157741" w14:textId="36D1CAF7" w:rsidR="00CC2B8E" w:rsidRPr="00EC5FEE" w:rsidDel="000B59E3" w:rsidRDefault="00CC2B8E" w:rsidP="003D3744">
            <w:pPr>
              <w:jc w:val="center"/>
              <w:rPr>
                <w:del w:id="3440" w:author="Javier Kachuka" w:date="2019-11-06T10:56:00Z"/>
                <w:rFonts w:cs="Arial"/>
                <w:b/>
                <w:sz w:val="24"/>
                <w:szCs w:val="24"/>
                <w:lang w:val="es-ES"/>
              </w:rPr>
            </w:pPr>
          </w:p>
        </w:tc>
        <w:tc>
          <w:tcPr>
            <w:tcW w:w="4414" w:type="dxa"/>
          </w:tcPr>
          <w:p w14:paraId="4E8CB694" w14:textId="40DECB05" w:rsidR="00CC2B8E" w:rsidRPr="00EC5FEE" w:rsidDel="000B59E3" w:rsidRDefault="005C326A" w:rsidP="00BA1022">
            <w:pPr>
              <w:jc w:val="both"/>
              <w:rPr>
                <w:del w:id="3441" w:author="Javier Kachuka" w:date="2019-11-06T10:56:00Z"/>
                <w:rFonts w:cs="Arial"/>
                <w:sz w:val="24"/>
                <w:szCs w:val="24"/>
                <w:lang w:val="es-ES"/>
              </w:rPr>
            </w:pPr>
            <w:del w:id="3442" w:author="Javier Kachuka" w:date="2019-11-06T10:56:00Z">
              <w:r w:rsidDel="000B59E3">
                <w:rPr>
                  <w:rFonts w:cs="Arial"/>
                  <w:sz w:val="24"/>
                  <w:szCs w:val="24"/>
                  <w:lang w:val="es-ES"/>
                </w:rPr>
                <w:delText>4.1 Si los datos no son correctos el sistema solicita que se vuelvan a ing</w:delText>
              </w:r>
              <w:r w:rsidR="00BA1022" w:rsidDel="000B59E3">
                <w:rPr>
                  <w:rFonts w:cs="Arial"/>
                  <w:sz w:val="24"/>
                  <w:szCs w:val="24"/>
                  <w:lang w:val="es-ES"/>
                </w:rPr>
                <w:delText>resar.</w:delText>
              </w:r>
            </w:del>
          </w:p>
        </w:tc>
      </w:tr>
    </w:tbl>
    <w:tbl>
      <w:tblPr>
        <w:tblStyle w:val="Tablaconcuadrcula"/>
        <w:tblpPr w:leftFromText="180" w:rightFromText="180" w:vertAnchor="text" w:horzAnchor="margin" w:tblpY="320"/>
        <w:tblW w:w="0" w:type="auto"/>
        <w:tblLook w:val="04A0" w:firstRow="1" w:lastRow="0" w:firstColumn="1" w:lastColumn="0" w:noHBand="0" w:noVBand="1"/>
      </w:tblPr>
      <w:tblGrid>
        <w:gridCol w:w="2122"/>
        <w:gridCol w:w="2292"/>
        <w:gridCol w:w="4414"/>
      </w:tblGrid>
      <w:tr w:rsidR="000B59E3" w:rsidRPr="00EC5FEE" w14:paraId="77412CAB" w14:textId="77777777" w:rsidTr="000B59E3">
        <w:trPr>
          <w:ins w:id="3443" w:author="Javier Kachuka" w:date="2019-11-06T10:58:00Z"/>
        </w:trPr>
        <w:tc>
          <w:tcPr>
            <w:tcW w:w="2122" w:type="dxa"/>
            <w:shd w:val="clear" w:color="auto" w:fill="9CC2E5" w:themeFill="accent1" w:themeFillTint="99"/>
          </w:tcPr>
          <w:p w14:paraId="2C8A16C0" w14:textId="77777777" w:rsidR="000B59E3" w:rsidRPr="00EC5FEE" w:rsidRDefault="000B59E3" w:rsidP="000B59E3">
            <w:pPr>
              <w:rPr>
                <w:ins w:id="3444" w:author="Javier Kachuka" w:date="2019-11-06T10:58:00Z"/>
                <w:rFonts w:cs="Arial"/>
                <w:b/>
                <w:sz w:val="24"/>
                <w:szCs w:val="24"/>
                <w:lang w:val="es-ES"/>
              </w:rPr>
            </w:pPr>
            <w:ins w:id="3445" w:author="Javier Kachuka" w:date="2019-11-06T10:58:00Z">
              <w:r w:rsidRPr="00EC5FEE">
                <w:rPr>
                  <w:rFonts w:cs="Arial"/>
                  <w:b/>
                  <w:sz w:val="24"/>
                  <w:szCs w:val="24"/>
                  <w:lang w:val="es-ES"/>
                </w:rPr>
                <w:t>Caso de uso</w:t>
              </w:r>
            </w:ins>
          </w:p>
        </w:tc>
        <w:tc>
          <w:tcPr>
            <w:tcW w:w="6706" w:type="dxa"/>
            <w:gridSpan w:val="2"/>
          </w:tcPr>
          <w:p w14:paraId="4897811E" w14:textId="77777777" w:rsidR="000B59E3" w:rsidRPr="00EC5FEE" w:rsidRDefault="000B59E3" w:rsidP="000B59E3">
            <w:pPr>
              <w:rPr>
                <w:ins w:id="3446" w:author="Javier Kachuka" w:date="2019-11-06T10:58:00Z"/>
                <w:rFonts w:cs="Arial"/>
                <w:sz w:val="24"/>
                <w:szCs w:val="24"/>
                <w:lang w:val="es-ES"/>
              </w:rPr>
            </w:pPr>
            <w:ins w:id="3447" w:author="Javier Kachuka" w:date="2019-11-06T10:58:00Z">
              <w:r w:rsidRPr="00EC5FEE">
                <w:rPr>
                  <w:rFonts w:cs="Arial"/>
                  <w:sz w:val="24"/>
                  <w:szCs w:val="24"/>
                  <w:lang w:val="es-ES"/>
                </w:rPr>
                <w:t>Registrar Salida</w:t>
              </w:r>
            </w:ins>
          </w:p>
        </w:tc>
      </w:tr>
      <w:tr w:rsidR="000B59E3" w:rsidRPr="00EC5FEE" w14:paraId="3426E7A1" w14:textId="77777777" w:rsidTr="000B59E3">
        <w:trPr>
          <w:ins w:id="3448" w:author="Javier Kachuka" w:date="2019-11-06T10:58:00Z"/>
        </w:trPr>
        <w:tc>
          <w:tcPr>
            <w:tcW w:w="2122" w:type="dxa"/>
            <w:shd w:val="clear" w:color="auto" w:fill="9CC2E5" w:themeFill="accent1" w:themeFillTint="99"/>
          </w:tcPr>
          <w:p w14:paraId="1A5B94FC" w14:textId="77777777" w:rsidR="000B59E3" w:rsidRPr="00EC5FEE" w:rsidRDefault="000B59E3" w:rsidP="000B59E3">
            <w:pPr>
              <w:rPr>
                <w:ins w:id="3449" w:author="Javier Kachuka" w:date="2019-11-06T10:58:00Z"/>
                <w:rFonts w:cs="Arial"/>
                <w:b/>
                <w:sz w:val="24"/>
                <w:szCs w:val="24"/>
                <w:lang w:val="es-ES"/>
              </w:rPr>
            </w:pPr>
            <w:ins w:id="3450" w:author="Javier Kachuka" w:date="2019-11-06T10:58:00Z">
              <w:r w:rsidRPr="00EC5FEE">
                <w:rPr>
                  <w:rFonts w:cs="Arial"/>
                  <w:b/>
                  <w:sz w:val="24"/>
                  <w:szCs w:val="24"/>
                  <w:lang w:val="es-ES"/>
                </w:rPr>
                <w:t>Actor</w:t>
              </w:r>
            </w:ins>
          </w:p>
        </w:tc>
        <w:tc>
          <w:tcPr>
            <w:tcW w:w="6706" w:type="dxa"/>
            <w:gridSpan w:val="2"/>
          </w:tcPr>
          <w:p w14:paraId="466F3A93" w14:textId="77777777" w:rsidR="000B59E3" w:rsidRPr="00EC5FEE" w:rsidRDefault="000B59E3" w:rsidP="000B59E3">
            <w:pPr>
              <w:rPr>
                <w:ins w:id="3451" w:author="Javier Kachuka" w:date="2019-11-06T10:58:00Z"/>
                <w:rFonts w:cs="Arial"/>
                <w:sz w:val="24"/>
                <w:szCs w:val="24"/>
                <w:lang w:val="es-ES"/>
              </w:rPr>
            </w:pPr>
            <w:ins w:id="3452" w:author="Javier Kachuka" w:date="2019-11-06T10:58:00Z">
              <w:r w:rsidRPr="00EC5FEE">
                <w:rPr>
                  <w:rFonts w:cs="Arial"/>
                  <w:sz w:val="24"/>
                  <w:szCs w:val="24"/>
                  <w:lang w:val="es-ES"/>
                </w:rPr>
                <w:t>Empleado</w:t>
              </w:r>
              <w:r>
                <w:rPr>
                  <w:rFonts w:cs="Arial"/>
                  <w:sz w:val="24"/>
                  <w:szCs w:val="24"/>
                  <w:lang w:val="es-ES"/>
                </w:rPr>
                <w:t xml:space="preserve"> de planta</w:t>
              </w:r>
            </w:ins>
          </w:p>
        </w:tc>
      </w:tr>
      <w:tr w:rsidR="000B59E3" w:rsidRPr="00576F7E" w14:paraId="2DDDDC62" w14:textId="77777777" w:rsidTr="000B59E3">
        <w:trPr>
          <w:ins w:id="3453" w:author="Javier Kachuka" w:date="2019-11-06T10:58:00Z"/>
        </w:trPr>
        <w:tc>
          <w:tcPr>
            <w:tcW w:w="2122" w:type="dxa"/>
            <w:shd w:val="clear" w:color="auto" w:fill="9CC2E5" w:themeFill="accent1" w:themeFillTint="99"/>
          </w:tcPr>
          <w:p w14:paraId="5390D73D" w14:textId="77777777" w:rsidR="000B59E3" w:rsidRPr="00EC5FEE" w:rsidRDefault="000B59E3" w:rsidP="000B59E3">
            <w:pPr>
              <w:rPr>
                <w:ins w:id="3454" w:author="Javier Kachuka" w:date="2019-11-06T10:58:00Z"/>
                <w:rFonts w:cs="Arial"/>
                <w:b/>
                <w:sz w:val="24"/>
                <w:szCs w:val="24"/>
                <w:lang w:val="es-ES"/>
              </w:rPr>
            </w:pPr>
            <w:ins w:id="3455" w:author="Javier Kachuka" w:date="2019-11-06T10:58:00Z">
              <w:r w:rsidRPr="00EC5FEE">
                <w:rPr>
                  <w:rFonts w:cs="Arial"/>
                  <w:b/>
                  <w:sz w:val="24"/>
                  <w:szCs w:val="24"/>
                  <w:lang w:val="es-ES"/>
                </w:rPr>
                <w:t xml:space="preserve">Descripción </w:t>
              </w:r>
            </w:ins>
          </w:p>
        </w:tc>
        <w:tc>
          <w:tcPr>
            <w:tcW w:w="6706" w:type="dxa"/>
            <w:gridSpan w:val="2"/>
          </w:tcPr>
          <w:p w14:paraId="769E317F" w14:textId="77777777" w:rsidR="000B59E3" w:rsidRPr="00EC5FEE" w:rsidRDefault="000B59E3" w:rsidP="000B59E3">
            <w:pPr>
              <w:rPr>
                <w:ins w:id="3456" w:author="Javier Kachuka" w:date="2019-11-06T10:58:00Z"/>
                <w:rFonts w:cs="Arial"/>
                <w:sz w:val="24"/>
                <w:szCs w:val="24"/>
                <w:lang w:val="es-ES"/>
              </w:rPr>
            </w:pPr>
            <w:ins w:id="3457" w:author="Javier Kachuka" w:date="2019-11-06T10:58:00Z">
              <w:r w:rsidRPr="00EC5FEE">
                <w:rPr>
                  <w:rFonts w:cs="Arial"/>
                  <w:sz w:val="24"/>
                  <w:szCs w:val="24"/>
                  <w:lang w:val="es-ES"/>
                </w:rPr>
                <w:t>El empleado</w:t>
              </w:r>
              <w:r>
                <w:rPr>
                  <w:rFonts w:cs="Arial"/>
                  <w:sz w:val="24"/>
                  <w:szCs w:val="24"/>
                  <w:lang w:val="es-ES"/>
                </w:rPr>
                <w:t xml:space="preserve"> de planta</w:t>
              </w:r>
              <w:r w:rsidRPr="00EC5FEE">
                <w:rPr>
                  <w:rFonts w:cs="Arial"/>
                  <w:sz w:val="24"/>
                  <w:szCs w:val="24"/>
                  <w:lang w:val="es-ES"/>
                </w:rPr>
                <w:t xml:space="preserve"> registra la salida de la planta</w:t>
              </w:r>
            </w:ins>
          </w:p>
        </w:tc>
      </w:tr>
      <w:tr w:rsidR="000B59E3" w:rsidRPr="00EC5FEE" w14:paraId="192F3B41" w14:textId="77777777" w:rsidTr="000B59E3">
        <w:trPr>
          <w:ins w:id="3458" w:author="Javier Kachuka" w:date="2019-11-06T10:58:00Z"/>
        </w:trPr>
        <w:tc>
          <w:tcPr>
            <w:tcW w:w="2122" w:type="dxa"/>
            <w:shd w:val="clear" w:color="auto" w:fill="9CC2E5" w:themeFill="accent1" w:themeFillTint="99"/>
          </w:tcPr>
          <w:p w14:paraId="335C7032" w14:textId="77777777" w:rsidR="000B59E3" w:rsidRPr="00EC5FEE" w:rsidRDefault="000B59E3" w:rsidP="000B59E3">
            <w:pPr>
              <w:rPr>
                <w:ins w:id="3459" w:author="Javier Kachuka" w:date="2019-11-06T10:58:00Z"/>
                <w:rFonts w:cs="Arial"/>
                <w:b/>
                <w:sz w:val="24"/>
                <w:szCs w:val="24"/>
                <w:lang w:val="es-ES"/>
              </w:rPr>
            </w:pPr>
            <w:ins w:id="3460" w:author="Javier Kachuka" w:date="2019-11-06T10:58:00Z">
              <w:r w:rsidRPr="00EC5FEE">
                <w:rPr>
                  <w:rFonts w:cs="Arial"/>
                  <w:b/>
                  <w:sz w:val="24"/>
                  <w:szCs w:val="24"/>
                  <w:lang w:val="es-ES"/>
                </w:rPr>
                <w:t>Referencia Cruzada</w:t>
              </w:r>
            </w:ins>
          </w:p>
        </w:tc>
        <w:tc>
          <w:tcPr>
            <w:tcW w:w="6706" w:type="dxa"/>
            <w:gridSpan w:val="2"/>
          </w:tcPr>
          <w:p w14:paraId="7C490AC6" w14:textId="77777777" w:rsidR="000B59E3" w:rsidRPr="00EC5FEE" w:rsidRDefault="000B59E3" w:rsidP="000B59E3">
            <w:pPr>
              <w:rPr>
                <w:ins w:id="3461" w:author="Javier Kachuka" w:date="2019-11-06T10:58:00Z"/>
                <w:rFonts w:cs="Arial"/>
                <w:sz w:val="24"/>
                <w:szCs w:val="24"/>
                <w:lang w:val="es-ES"/>
              </w:rPr>
            </w:pPr>
            <w:ins w:id="3462" w:author="Javier Kachuka" w:date="2019-11-06T10:58:00Z">
              <w:r w:rsidRPr="00EC5FEE">
                <w:rPr>
                  <w:rFonts w:cs="Arial"/>
                  <w:sz w:val="24"/>
                  <w:szCs w:val="24"/>
                  <w:lang w:val="es-ES"/>
                </w:rPr>
                <w:t>RF</w:t>
              </w:r>
              <w:r>
                <w:rPr>
                  <w:rFonts w:cs="Arial"/>
                  <w:sz w:val="24"/>
                  <w:szCs w:val="24"/>
                  <w:lang w:val="es-ES"/>
                </w:rPr>
                <w:t>5</w:t>
              </w:r>
              <w:r w:rsidRPr="00EC5FEE">
                <w:rPr>
                  <w:rFonts w:cs="Arial"/>
                  <w:sz w:val="24"/>
                  <w:szCs w:val="24"/>
                  <w:lang w:val="es-ES"/>
                </w:rPr>
                <w:t>.</w:t>
              </w:r>
              <w:r>
                <w:rPr>
                  <w:rFonts w:cs="Arial"/>
                  <w:sz w:val="24"/>
                  <w:szCs w:val="24"/>
                  <w:lang w:val="es-ES"/>
                </w:rPr>
                <w:t>0</w:t>
              </w:r>
            </w:ins>
          </w:p>
        </w:tc>
      </w:tr>
      <w:tr w:rsidR="000B59E3" w:rsidRPr="00D7129C" w14:paraId="7651C90E" w14:textId="77777777" w:rsidTr="000B59E3">
        <w:trPr>
          <w:ins w:id="3463" w:author="Javier Kachuka" w:date="2019-11-06T10:58:00Z"/>
        </w:trPr>
        <w:tc>
          <w:tcPr>
            <w:tcW w:w="2122" w:type="dxa"/>
            <w:shd w:val="clear" w:color="auto" w:fill="9CC2E5" w:themeFill="accent1" w:themeFillTint="99"/>
          </w:tcPr>
          <w:p w14:paraId="4400E0B0" w14:textId="77777777" w:rsidR="000B59E3" w:rsidRPr="00EC5FEE" w:rsidRDefault="000B59E3" w:rsidP="000B59E3">
            <w:pPr>
              <w:rPr>
                <w:ins w:id="3464" w:author="Javier Kachuka" w:date="2019-11-06T10:58:00Z"/>
                <w:rFonts w:cs="Arial"/>
                <w:b/>
                <w:sz w:val="24"/>
                <w:szCs w:val="24"/>
                <w:lang w:val="es-ES"/>
              </w:rPr>
            </w:pPr>
            <w:ins w:id="3465" w:author="Javier Kachuka" w:date="2019-11-06T10:58:00Z">
              <w:r w:rsidRPr="00EC5FEE">
                <w:rPr>
                  <w:rFonts w:cs="Arial"/>
                  <w:b/>
                  <w:sz w:val="24"/>
                  <w:szCs w:val="24"/>
                  <w:lang w:val="es-ES"/>
                </w:rPr>
                <w:t xml:space="preserve">Precondición </w:t>
              </w:r>
            </w:ins>
          </w:p>
        </w:tc>
        <w:tc>
          <w:tcPr>
            <w:tcW w:w="6706" w:type="dxa"/>
            <w:gridSpan w:val="2"/>
          </w:tcPr>
          <w:p w14:paraId="70B8A2FD" w14:textId="77777777" w:rsidR="000B59E3" w:rsidRPr="00EC5FEE" w:rsidRDefault="000B59E3">
            <w:pPr>
              <w:rPr>
                <w:ins w:id="3466" w:author="Javier Kachuka" w:date="2019-11-06T10:58:00Z"/>
                <w:rFonts w:cs="Arial"/>
                <w:sz w:val="24"/>
                <w:szCs w:val="24"/>
                <w:lang w:val="es-ES"/>
              </w:rPr>
              <w:pPrChange w:id="3467" w:author="Javier Kachuka" w:date="2019-11-06T10:42:00Z">
                <w:pPr>
                  <w:framePr w:hSpace="180" w:wrap="around" w:vAnchor="text" w:hAnchor="text" w:y="288"/>
                </w:pPr>
              </w:pPrChange>
            </w:pPr>
            <w:ins w:id="3468" w:author="Javier Kachuka" w:date="2019-11-06T10:58:00Z">
              <w:del w:id="3469" w:author="Javier Kachuka" w:date="2019-11-06T10:42:00Z">
                <w:r w:rsidDel="002345AA">
                  <w:rPr>
                    <w:rFonts w:cs="Arial"/>
                    <w:sz w:val="24"/>
                    <w:szCs w:val="24"/>
                    <w:lang w:val="es-ES"/>
                  </w:rPr>
                  <w:delText>Que exista el empleado en el sistema.</w:delText>
                </w:r>
              </w:del>
            </w:ins>
          </w:p>
        </w:tc>
      </w:tr>
      <w:tr w:rsidR="000B59E3" w:rsidRPr="00576F7E" w14:paraId="4ED9AF4F" w14:textId="77777777" w:rsidTr="000B59E3">
        <w:trPr>
          <w:ins w:id="3470" w:author="Javier Kachuka" w:date="2019-11-06T10:58:00Z"/>
        </w:trPr>
        <w:tc>
          <w:tcPr>
            <w:tcW w:w="2122" w:type="dxa"/>
            <w:shd w:val="clear" w:color="auto" w:fill="9CC2E5" w:themeFill="accent1" w:themeFillTint="99"/>
          </w:tcPr>
          <w:p w14:paraId="3A9B15BF" w14:textId="77777777" w:rsidR="000B59E3" w:rsidRPr="00EC5FEE" w:rsidRDefault="000B59E3" w:rsidP="000B59E3">
            <w:pPr>
              <w:rPr>
                <w:ins w:id="3471" w:author="Javier Kachuka" w:date="2019-11-06T10:58:00Z"/>
                <w:rFonts w:cs="Arial"/>
                <w:b/>
                <w:sz w:val="24"/>
                <w:szCs w:val="24"/>
                <w:lang w:val="es-ES"/>
              </w:rPr>
            </w:pPr>
            <w:ins w:id="3472" w:author="Javier Kachuka" w:date="2019-11-06T10:58:00Z">
              <w:r w:rsidRPr="00EC5FEE">
                <w:rPr>
                  <w:rFonts w:cs="Arial"/>
                  <w:b/>
                  <w:sz w:val="24"/>
                  <w:szCs w:val="24"/>
                  <w:lang w:val="es-ES"/>
                </w:rPr>
                <w:t xml:space="preserve">Poscondición </w:t>
              </w:r>
            </w:ins>
          </w:p>
        </w:tc>
        <w:tc>
          <w:tcPr>
            <w:tcW w:w="6706" w:type="dxa"/>
            <w:gridSpan w:val="2"/>
          </w:tcPr>
          <w:p w14:paraId="6A9E1D5F" w14:textId="77777777" w:rsidR="000B59E3" w:rsidRPr="003D3744" w:rsidRDefault="000B59E3" w:rsidP="000B59E3">
            <w:pPr>
              <w:rPr>
                <w:ins w:id="3473" w:author="Javier Kachuka" w:date="2019-11-06T10:58:00Z"/>
                <w:rFonts w:cs="Arial"/>
                <w:sz w:val="24"/>
                <w:szCs w:val="24"/>
                <w:lang w:val="es-ES"/>
              </w:rPr>
            </w:pPr>
            <w:ins w:id="3474" w:author="Javier Kachuka" w:date="2019-11-06T10:58:00Z">
              <w:r>
                <w:rPr>
                  <w:rFonts w:cs="Arial"/>
                  <w:sz w:val="24"/>
                  <w:szCs w:val="24"/>
                  <w:lang w:val="es-ES"/>
                </w:rPr>
                <w:t>Se registró una nueva salida de la planta.</w:t>
              </w:r>
            </w:ins>
          </w:p>
        </w:tc>
      </w:tr>
      <w:tr w:rsidR="000B59E3" w:rsidRPr="00CC2B8E" w14:paraId="50143740" w14:textId="77777777" w:rsidTr="000B59E3">
        <w:trPr>
          <w:ins w:id="3475" w:author="Javier Kachuka" w:date="2019-11-06T10:58:00Z"/>
        </w:trPr>
        <w:tc>
          <w:tcPr>
            <w:tcW w:w="8828" w:type="dxa"/>
            <w:gridSpan w:val="3"/>
            <w:shd w:val="clear" w:color="auto" w:fill="9CC2E5" w:themeFill="accent1" w:themeFillTint="99"/>
          </w:tcPr>
          <w:p w14:paraId="102755D3" w14:textId="77777777" w:rsidR="000B59E3" w:rsidRPr="00EC5FEE" w:rsidRDefault="000B59E3" w:rsidP="000B59E3">
            <w:pPr>
              <w:jc w:val="center"/>
              <w:rPr>
                <w:ins w:id="3476" w:author="Javier Kachuka" w:date="2019-11-06T10:58:00Z"/>
                <w:rFonts w:cs="Arial"/>
                <w:b/>
                <w:sz w:val="24"/>
                <w:szCs w:val="24"/>
                <w:lang w:val="es-ES"/>
              </w:rPr>
            </w:pPr>
            <w:ins w:id="3477" w:author="Javier Kachuka" w:date="2019-11-06T10:58:00Z">
              <w:r w:rsidRPr="00EC5FEE">
                <w:rPr>
                  <w:rFonts w:cs="Arial"/>
                  <w:b/>
                  <w:sz w:val="24"/>
                  <w:szCs w:val="24"/>
                  <w:lang w:val="es-ES"/>
                </w:rPr>
                <w:t>Curso Típico de Eventos</w:t>
              </w:r>
            </w:ins>
          </w:p>
        </w:tc>
      </w:tr>
      <w:tr w:rsidR="000B59E3" w:rsidRPr="00576F7E" w14:paraId="141C3E66" w14:textId="77777777" w:rsidTr="000B59E3">
        <w:trPr>
          <w:ins w:id="3478" w:author="Javier Kachuka" w:date="2019-11-06T10:58:00Z"/>
        </w:trPr>
        <w:tc>
          <w:tcPr>
            <w:tcW w:w="4414" w:type="dxa"/>
            <w:gridSpan w:val="2"/>
          </w:tcPr>
          <w:p w14:paraId="3298638C" w14:textId="77777777" w:rsidR="000B59E3" w:rsidRPr="00EC5FEE" w:rsidRDefault="000B59E3" w:rsidP="000B59E3">
            <w:pPr>
              <w:pStyle w:val="Prrafodelista"/>
              <w:numPr>
                <w:ilvl w:val="0"/>
                <w:numId w:val="19"/>
              </w:numPr>
              <w:jc w:val="both"/>
              <w:rPr>
                <w:ins w:id="3479" w:author="Javier Kachuka" w:date="2019-11-06T10:58:00Z"/>
                <w:rFonts w:cs="Arial"/>
                <w:sz w:val="24"/>
                <w:szCs w:val="24"/>
                <w:lang w:val="es-ES"/>
              </w:rPr>
            </w:pPr>
            <w:ins w:id="3480" w:author="Javier Kachuka" w:date="2019-11-06T10:58:00Z">
              <w:r>
                <w:rPr>
                  <w:rFonts w:cs="Arial"/>
                  <w:sz w:val="24"/>
                  <w:szCs w:val="24"/>
                  <w:lang w:val="es-ES"/>
                </w:rPr>
                <w:t>El caso de uso comienza cuando el empleado de planta marca su salida de la planta.</w:t>
              </w:r>
            </w:ins>
          </w:p>
        </w:tc>
        <w:tc>
          <w:tcPr>
            <w:tcW w:w="4414" w:type="dxa"/>
          </w:tcPr>
          <w:p w14:paraId="1B2FCEC6" w14:textId="77777777" w:rsidR="000B59E3" w:rsidRPr="00EC5FEE" w:rsidRDefault="000B59E3" w:rsidP="000B59E3">
            <w:pPr>
              <w:jc w:val="both"/>
              <w:rPr>
                <w:ins w:id="3481" w:author="Javier Kachuka" w:date="2019-11-06T10:58:00Z"/>
                <w:rFonts w:cs="Arial"/>
                <w:sz w:val="24"/>
                <w:szCs w:val="24"/>
                <w:lang w:val="es-ES"/>
              </w:rPr>
            </w:pPr>
          </w:p>
        </w:tc>
      </w:tr>
      <w:tr w:rsidR="000B59E3" w:rsidRPr="00576F7E" w14:paraId="34F11EF7" w14:textId="77777777" w:rsidTr="000B59E3">
        <w:trPr>
          <w:ins w:id="3482" w:author="Javier Kachuka" w:date="2019-11-06T10:58:00Z"/>
        </w:trPr>
        <w:tc>
          <w:tcPr>
            <w:tcW w:w="4414" w:type="dxa"/>
            <w:gridSpan w:val="2"/>
          </w:tcPr>
          <w:p w14:paraId="1A9298F0" w14:textId="77777777" w:rsidR="000B59E3" w:rsidRPr="00EC5FEE" w:rsidRDefault="000B59E3" w:rsidP="000B59E3">
            <w:pPr>
              <w:jc w:val="both"/>
              <w:rPr>
                <w:ins w:id="3483" w:author="Javier Kachuka" w:date="2019-11-06T10:58:00Z"/>
                <w:rFonts w:cs="Arial"/>
                <w:sz w:val="24"/>
                <w:szCs w:val="24"/>
                <w:lang w:val="es-ES"/>
              </w:rPr>
            </w:pPr>
          </w:p>
        </w:tc>
        <w:tc>
          <w:tcPr>
            <w:tcW w:w="4414" w:type="dxa"/>
          </w:tcPr>
          <w:p w14:paraId="0501E66A" w14:textId="77777777" w:rsidR="000B59E3" w:rsidRPr="00EC5FEE" w:rsidRDefault="000B59E3" w:rsidP="000B59E3">
            <w:pPr>
              <w:pStyle w:val="Prrafodelista"/>
              <w:numPr>
                <w:ilvl w:val="0"/>
                <w:numId w:val="19"/>
              </w:numPr>
              <w:jc w:val="both"/>
              <w:rPr>
                <w:ins w:id="3484" w:author="Javier Kachuka" w:date="2019-11-06T10:58:00Z"/>
                <w:rFonts w:cs="Arial"/>
                <w:sz w:val="24"/>
                <w:szCs w:val="24"/>
                <w:lang w:val="es-ES"/>
              </w:rPr>
            </w:pPr>
            <w:ins w:id="3485" w:author="Javier Kachuka" w:date="2019-11-06T10:58:00Z">
              <w:r>
                <w:rPr>
                  <w:rFonts w:cs="Arial"/>
                  <w:sz w:val="24"/>
                  <w:szCs w:val="24"/>
                  <w:lang w:val="es-ES"/>
                </w:rPr>
                <w:t>El sistema corrobora que el empleado ya no haya marcado la salida para la fecha.</w:t>
              </w:r>
            </w:ins>
          </w:p>
        </w:tc>
      </w:tr>
      <w:tr w:rsidR="000B59E3" w:rsidRPr="00576F7E" w14:paraId="5EBAD1EF" w14:textId="77777777" w:rsidTr="000B59E3">
        <w:trPr>
          <w:ins w:id="3486" w:author="Javier Kachuka" w:date="2019-11-06T10:58:00Z"/>
        </w:trPr>
        <w:tc>
          <w:tcPr>
            <w:tcW w:w="4414" w:type="dxa"/>
            <w:gridSpan w:val="2"/>
          </w:tcPr>
          <w:p w14:paraId="213DB4E3" w14:textId="77777777" w:rsidR="000B59E3" w:rsidRPr="00236AD3" w:rsidRDefault="000B59E3" w:rsidP="000B59E3">
            <w:pPr>
              <w:jc w:val="both"/>
              <w:rPr>
                <w:ins w:id="3487" w:author="Javier Kachuka" w:date="2019-11-06T10:58:00Z"/>
                <w:rFonts w:cs="Arial"/>
                <w:sz w:val="24"/>
                <w:szCs w:val="24"/>
                <w:lang w:val="es-ES"/>
              </w:rPr>
            </w:pPr>
          </w:p>
        </w:tc>
        <w:tc>
          <w:tcPr>
            <w:tcW w:w="4414" w:type="dxa"/>
          </w:tcPr>
          <w:p w14:paraId="5751230F" w14:textId="77777777" w:rsidR="000B59E3" w:rsidRPr="00236AD3" w:rsidRDefault="000B59E3" w:rsidP="000B59E3">
            <w:pPr>
              <w:pStyle w:val="Prrafodelista"/>
              <w:numPr>
                <w:ilvl w:val="0"/>
                <w:numId w:val="19"/>
              </w:numPr>
              <w:jc w:val="both"/>
              <w:rPr>
                <w:ins w:id="3488" w:author="Javier Kachuka" w:date="2019-11-06T10:58:00Z"/>
                <w:rFonts w:cs="Arial"/>
                <w:sz w:val="24"/>
                <w:szCs w:val="24"/>
                <w:lang w:val="es-ES"/>
              </w:rPr>
            </w:pPr>
            <w:ins w:id="3489" w:author="Javier Kachuka" w:date="2019-11-06T10:58:00Z">
              <w:r>
                <w:rPr>
                  <w:rFonts w:cs="Arial"/>
                  <w:sz w:val="24"/>
                  <w:szCs w:val="24"/>
                  <w:lang w:val="es-ES"/>
                </w:rPr>
                <w:t>El sistema guarda la salida con los datos de fecha y hora y finaliza el caso de uso.</w:t>
              </w:r>
            </w:ins>
          </w:p>
        </w:tc>
      </w:tr>
      <w:tr w:rsidR="000B59E3" w:rsidRPr="00EC5FEE" w14:paraId="758BD291" w14:textId="77777777" w:rsidTr="000B59E3">
        <w:trPr>
          <w:ins w:id="3490" w:author="Javier Kachuka" w:date="2019-11-06T10:58:00Z"/>
        </w:trPr>
        <w:tc>
          <w:tcPr>
            <w:tcW w:w="8828" w:type="dxa"/>
            <w:gridSpan w:val="3"/>
            <w:shd w:val="clear" w:color="auto" w:fill="9CC2E5" w:themeFill="accent1" w:themeFillTint="99"/>
          </w:tcPr>
          <w:p w14:paraId="4014B5B6" w14:textId="77777777" w:rsidR="000B59E3" w:rsidRPr="00EC5FEE" w:rsidRDefault="000B59E3" w:rsidP="000B59E3">
            <w:pPr>
              <w:jc w:val="center"/>
              <w:rPr>
                <w:ins w:id="3491" w:author="Javier Kachuka" w:date="2019-11-06T10:58:00Z"/>
                <w:rFonts w:cs="Arial"/>
                <w:sz w:val="24"/>
                <w:szCs w:val="24"/>
                <w:lang w:val="es-ES"/>
              </w:rPr>
            </w:pPr>
            <w:ins w:id="3492" w:author="Javier Kachuka" w:date="2019-11-06T10:58:00Z">
              <w:r>
                <w:rPr>
                  <w:rFonts w:cs="Arial"/>
                  <w:b/>
                  <w:sz w:val="24"/>
                  <w:szCs w:val="24"/>
                  <w:lang w:val="es-ES"/>
                </w:rPr>
                <w:t>C</w:t>
              </w:r>
              <w:r w:rsidRPr="00EC5FEE">
                <w:rPr>
                  <w:rFonts w:cs="Arial"/>
                  <w:b/>
                  <w:sz w:val="24"/>
                  <w:szCs w:val="24"/>
                  <w:lang w:val="es-ES"/>
                </w:rPr>
                <w:t>urso Alternativo de Eventos</w:t>
              </w:r>
            </w:ins>
          </w:p>
        </w:tc>
      </w:tr>
      <w:tr w:rsidR="000B59E3" w:rsidRPr="00576F7E" w14:paraId="5660A132" w14:textId="77777777" w:rsidTr="000B59E3">
        <w:trPr>
          <w:ins w:id="3493" w:author="Javier Kachuka" w:date="2019-11-06T10:58:00Z"/>
        </w:trPr>
        <w:tc>
          <w:tcPr>
            <w:tcW w:w="4414" w:type="dxa"/>
            <w:gridSpan w:val="2"/>
          </w:tcPr>
          <w:p w14:paraId="101A0182" w14:textId="77777777" w:rsidR="000B59E3" w:rsidRPr="00EC5FEE" w:rsidRDefault="000B59E3" w:rsidP="000B59E3">
            <w:pPr>
              <w:jc w:val="center"/>
              <w:rPr>
                <w:ins w:id="3494" w:author="Javier Kachuka" w:date="2019-11-06T10:58:00Z"/>
                <w:rFonts w:cs="Arial"/>
                <w:b/>
                <w:sz w:val="24"/>
                <w:szCs w:val="24"/>
                <w:lang w:val="es-ES"/>
              </w:rPr>
            </w:pPr>
          </w:p>
        </w:tc>
        <w:tc>
          <w:tcPr>
            <w:tcW w:w="4414" w:type="dxa"/>
          </w:tcPr>
          <w:p w14:paraId="50B8A361" w14:textId="77777777" w:rsidR="000B59E3" w:rsidRPr="00EC5FEE" w:rsidRDefault="000B59E3" w:rsidP="000B59E3">
            <w:pPr>
              <w:jc w:val="both"/>
              <w:rPr>
                <w:ins w:id="3495" w:author="Javier Kachuka" w:date="2019-11-06T10:58:00Z"/>
                <w:rFonts w:cs="Arial"/>
                <w:sz w:val="24"/>
                <w:szCs w:val="24"/>
                <w:lang w:val="es-ES"/>
              </w:rPr>
            </w:pPr>
            <w:ins w:id="3496" w:author="Javier Kachuka" w:date="2019-11-06T10:58:00Z">
              <w:r>
                <w:rPr>
                  <w:rFonts w:cs="Arial"/>
                  <w:sz w:val="24"/>
                  <w:szCs w:val="24"/>
                  <w:lang w:val="es-ES"/>
                </w:rPr>
                <w:t>2.1 Si el empleado ya marco salida, se descarta la acción y finaliza el caso de uso.</w:t>
              </w:r>
            </w:ins>
          </w:p>
        </w:tc>
      </w:tr>
    </w:tbl>
    <w:p w14:paraId="256479D9" w14:textId="35640544" w:rsidR="00572E70" w:rsidDel="00340AF4" w:rsidRDefault="00572E70" w:rsidP="00431D6D">
      <w:pPr>
        <w:rPr>
          <w:del w:id="3497" w:author="Javier Kachuka" w:date="2019-11-06T10:29:00Z"/>
          <w:lang w:val="es-ES"/>
        </w:rPr>
      </w:pPr>
    </w:p>
    <w:p w14:paraId="592AE0F0" w14:textId="5D042BDB" w:rsidR="005C326A" w:rsidDel="00340AF4" w:rsidRDefault="005C326A" w:rsidP="00431D6D">
      <w:pPr>
        <w:rPr>
          <w:del w:id="3498" w:author="Javier Kachuka" w:date="2019-11-06T10:29:00Z"/>
          <w:lang w:val="es-ES"/>
        </w:rPr>
      </w:pPr>
    </w:p>
    <w:p w14:paraId="790AD84B" w14:textId="46BA1A53" w:rsidR="00A34B20" w:rsidRDefault="00A34B20" w:rsidP="00431D6D">
      <w:pPr>
        <w:rPr>
          <w:lang w:val="es-ES"/>
        </w:rPr>
      </w:pPr>
    </w:p>
    <w:tbl>
      <w:tblPr>
        <w:tblStyle w:val="Tablaconcuadrcula"/>
        <w:tblW w:w="0" w:type="auto"/>
        <w:tblLook w:val="04A0" w:firstRow="1" w:lastRow="0" w:firstColumn="1" w:lastColumn="0" w:noHBand="0" w:noVBand="1"/>
      </w:tblPr>
      <w:tblGrid>
        <w:gridCol w:w="2122"/>
        <w:gridCol w:w="2292"/>
        <w:gridCol w:w="4414"/>
      </w:tblGrid>
      <w:tr w:rsidR="00A34B20" w:rsidRPr="00576F7E" w:rsidDel="00630C05" w14:paraId="506E9ED0" w14:textId="71934751" w:rsidTr="003D3744">
        <w:trPr>
          <w:del w:id="3499" w:author="Javier Kachuka" w:date="2019-11-06T10:11:00Z"/>
        </w:trPr>
        <w:tc>
          <w:tcPr>
            <w:tcW w:w="2122" w:type="dxa"/>
            <w:shd w:val="clear" w:color="auto" w:fill="9CC2E5" w:themeFill="accent1" w:themeFillTint="99"/>
          </w:tcPr>
          <w:p w14:paraId="63F491D3" w14:textId="287F694C" w:rsidR="00A34B20" w:rsidRPr="00EC5FEE" w:rsidDel="00630C05" w:rsidRDefault="00A34B20" w:rsidP="00A34B20">
            <w:pPr>
              <w:rPr>
                <w:del w:id="3500" w:author="Javier Kachuka" w:date="2019-11-06T10:11:00Z"/>
                <w:rFonts w:cs="Arial"/>
                <w:b/>
                <w:sz w:val="24"/>
                <w:szCs w:val="24"/>
                <w:lang w:val="es-ES"/>
              </w:rPr>
            </w:pPr>
            <w:del w:id="3501" w:author="Javier Kachuka" w:date="2019-11-06T10:09:00Z">
              <w:r w:rsidRPr="00EC5FEE" w:rsidDel="00BA4FC1">
                <w:rPr>
                  <w:rFonts w:cs="Arial"/>
                  <w:b/>
                  <w:sz w:val="24"/>
                  <w:szCs w:val="24"/>
                  <w:lang w:val="es-ES"/>
                </w:rPr>
                <w:delText>Caso de uso</w:delText>
              </w:r>
            </w:del>
          </w:p>
        </w:tc>
        <w:tc>
          <w:tcPr>
            <w:tcW w:w="6706" w:type="dxa"/>
            <w:gridSpan w:val="2"/>
          </w:tcPr>
          <w:p w14:paraId="388B3B4C" w14:textId="76CEAB6C" w:rsidR="00A34B20" w:rsidRPr="00EC5FEE" w:rsidDel="00630C05" w:rsidRDefault="00A34B20" w:rsidP="00A34B20">
            <w:pPr>
              <w:rPr>
                <w:del w:id="3502" w:author="Javier Kachuka" w:date="2019-11-06T10:11:00Z"/>
                <w:rFonts w:cs="Arial"/>
                <w:sz w:val="24"/>
                <w:szCs w:val="24"/>
                <w:lang w:val="es-ES"/>
              </w:rPr>
            </w:pPr>
            <w:del w:id="3503" w:author="Javier Kachuka" w:date="2019-11-06T10:09:00Z">
              <w:r w:rsidDel="00BA4FC1">
                <w:rPr>
                  <w:rFonts w:cs="Arial"/>
                  <w:sz w:val="24"/>
                  <w:szCs w:val="24"/>
                  <w:lang w:val="es-ES"/>
                </w:rPr>
                <w:delText>Crear Producto</w:delText>
              </w:r>
            </w:del>
          </w:p>
        </w:tc>
      </w:tr>
      <w:tr w:rsidR="00A34B20" w:rsidRPr="00576F7E" w:rsidDel="00630C05" w14:paraId="0D986CF2" w14:textId="4D0E39E1" w:rsidTr="003D3744">
        <w:trPr>
          <w:del w:id="3504" w:author="Javier Kachuka" w:date="2019-11-06T10:11:00Z"/>
        </w:trPr>
        <w:tc>
          <w:tcPr>
            <w:tcW w:w="2122" w:type="dxa"/>
            <w:shd w:val="clear" w:color="auto" w:fill="9CC2E5" w:themeFill="accent1" w:themeFillTint="99"/>
          </w:tcPr>
          <w:p w14:paraId="3ECF60FD" w14:textId="0CD48747" w:rsidR="00A34B20" w:rsidRPr="00EC5FEE" w:rsidDel="00630C05" w:rsidRDefault="00A34B20" w:rsidP="00A34B20">
            <w:pPr>
              <w:rPr>
                <w:del w:id="3505" w:author="Javier Kachuka" w:date="2019-11-06T10:11:00Z"/>
                <w:rFonts w:cs="Arial"/>
                <w:b/>
                <w:sz w:val="24"/>
                <w:szCs w:val="24"/>
                <w:lang w:val="es-ES"/>
              </w:rPr>
            </w:pPr>
            <w:del w:id="3506" w:author="Javier Kachuka" w:date="2019-11-06T10:09:00Z">
              <w:r w:rsidRPr="00EC5FEE" w:rsidDel="00BA4FC1">
                <w:rPr>
                  <w:rFonts w:cs="Arial"/>
                  <w:b/>
                  <w:sz w:val="24"/>
                  <w:szCs w:val="24"/>
                  <w:lang w:val="es-ES"/>
                </w:rPr>
                <w:delText>Actor</w:delText>
              </w:r>
            </w:del>
          </w:p>
        </w:tc>
        <w:tc>
          <w:tcPr>
            <w:tcW w:w="6706" w:type="dxa"/>
            <w:gridSpan w:val="2"/>
          </w:tcPr>
          <w:p w14:paraId="34C89211" w14:textId="15CF4EC9" w:rsidR="00A34B20" w:rsidRPr="00EC5FEE" w:rsidDel="00630C05" w:rsidRDefault="00A34B20" w:rsidP="00A34B20">
            <w:pPr>
              <w:rPr>
                <w:del w:id="3507" w:author="Javier Kachuka" w:date="2019-11-06T10:11:00Z"/>
                <w:rFonts w:cs="Arial"/>
                <w:sz w:val="24"/>
                <w:szCs w:val="24"/>
                <w:lang w:val="es-ES"/>
              </w:rPr>
            </w:pPr>
            <w:del w:id="3508" w:author="Javier Kachuka" w:date="2019-11-06T10:09:00Z">
              <w:r w:rsidRPr="00EC5FEE" w:rsidDel="00BA4FC1">
                <w:rPr>
                  <w:rFonts w:cs="Arial"/>
                  <w:sz w:val="24"/>
                  <w:szCs w:val="24"/>
                  <w:lang w:val="es-ES"/>
                </w:rPr>
                <w:delText xml:space="preserve">Empleado </w:delText>
              </w:r>
            </w:del>
          </w:p>
        </w:tc>
      </w:tr>
      <w:tr w:rsidR="00A34B20" w:rsidRPr="00576F7E" w:rsidDel="00630C05" w14:paraId="2DBDB35E" w14:textId="41A7862F" w:rsidTr="003D3744">
        <w:trPr>
          <w:del w:id="3509" w:author="Javier Kachuka" w:date="2019-11-06T10:11:00Z"/>
        </w:trPr>
        <w:tc>
          <w:tcPr>
            <w:tcW w:w="2122" w:type="dxa"/>
            <w:shd w:val="clear" w:color="auto" w:fill="9CC2E5" w:themeFill="accent1" w:themeFillTint="99"/>
          </w:tcPr>
          <w:p w14:paraId="2B98406E" w14:textId="6B691238" w:rsidR="00A34B20" w:rsidRPr="00EC5FEE" w:rsidDel="00630C05" w:rsidRDefault="00A34B20" w:rsidP="00A34B20">
            <w:pPr>
              <w:rPr>
                <w:del w:id="3510" w:author="Javier Kachuka" w:date="2019-11-06T10:11:00Z"/>
                <w:rFonts w:cs="Arial"/>
                <w:b/>
                <w:sz w:val="24"/>
                <w:szCs w:val="24"/>
                <w:lang w:val="es-ES"/>
              </w:rPr>
            </w:pPr>
            <w:del w:id="3511" w:author="Javier Kachuka" w:date="2019-11-06T10:09:00Z">
              <w:r w:rsidRPr="00EC5FEE" w:rsidDel="00BA4FC1">
                <w:rPr>
                  <w:rFonts w:cs="Arial"/>
                  <w:b/>
                  <w:sz w:val="24"/>
                  <w:szCs w:val="24"/>
                  <w:lang w:val="es-ES"/>
                </w:rPr>
                <w:delText xml:space="preserve">Descripción </w:delText>
              </w:r>
            </w:del>
          </w:p>
        </w:tc>
        <w:tc>
          <w:tcPr>
            <w:tcW w:w="6706" w:type="dxa"/>
            <w:gridSpan w:val="2"/>
          </w:tcPr>
          <w:p w14:paraId="0AEC7E80" w14:textId="0DDBBB27" w:rsidR="00A34B20" w:rsidRPr="00EC5FEE" w:rsidDel="00630C05" w:rsidRDefault="00A34B20" w:rsidP="00A34B20">
            <w:pPr>
              <w:rPr>
                <w:del w:id="3512" w:author="Javier Kachuka" w:date="2019-11-06T10:11:00Z"/>
                <w:rFonts w:cs="Arial"/>
                <w:sz w:val="24"/>
                <w:szCs w:val="24"/>
                <w:lang w:val="es-ES"/>
              </w:rPr>
            </w:pPr>
            <w:del w:id="3513" w:author="Javier Kachuka" w:date="2019-11-06T10:09:00Z">
              <w:r w:rsidRPr="00EC5FEE" w:rsidDel="00BA4FC1">
                <w:rPr>
                  <w:rFonts w:cs="Arial"/>
                  <w:sz w:val="24"/>
                  <w:szCs w:val="24"/>
                  <w:lang w:val="es-ES"/>
                </w:rPr>
                <w:delText xml:space="preserve">El empleado </w:delText>
              </w:r>
              <w:r w:rsidDel="00BA4FC1">
                <w:rPr>
                  <w:rFonts w:cs="Arial"/>
                  <w:sz w:val="24"/>
                  <w:szCs w:val="24"/>
                  <w:lang w:val="es-ES"/>
                </w:rPr>
                <w:delText xml:space="preserve">crea un nuevo producto correspondiente a un almacén. </w:delText>
              </w:r>
            </w:del>
          </w:p>
        </w:tc>
      </w:tr>
      <w:tr w:rsidR="00A34B20" w:rsidRPr="00576F7E" w:rsidDel="00630C05" w14:paraId="067A724F" w14:textId="52742E2C" w:rsidTr="003D3744">
        <w:trPr>
          <w:del w:id="3514" w:author="Javier Kachuka" w:date="2019-11-06T10:11:00Z"/>
        </w:trPr>
        <w:tc>
          <w:tcPr>
            <w:tcW w:w="2122" w:type="dxa"/>
            <w:shd w:val="clear" w:color="auto" w:fill="9CC2E5" w:themeFill="accent1" w:themeFillTint="99"/>
          </w:tcPr>
          <w:p w14:paraId="6196DFD5" w14:textId="18565C97" w:rsidR="00A34B20" w:rsidRPr="00EC5FEE" w:rsidDel="00630C05" w:rsidRDefault="00A34B20" w:rsidP="00A34B20">
            <w:pPr>
              <w:rPr>
                <w:del w:id="3515" w:author="Javier Kachuka" w:date="2019-11-06T10:11:00Z"/>
                <w:rFonts w:cs="Arial"/>
                <w:b/>
                <w:sz w:val="24"/>
                <w:szCs w:val="24"/>
                <w:lang w:val="es-ES"/>
              </w:rPr>
            </w:pPr>
            <w:del w:id="3516" w:author="Javier Kachuka" w:date="2019-11-06T10:09:00Z">
              <w:r w:rsidRPr="00EC5FEE" w:rsidDel="00BA4FC1">
                <w:rPr>
                  <w:rFonts w:cs="Arial"/>
                  <w:b/>
                  <w:sz w:val="24"/>
                  <w:szCs w:val="24"/>
                  <w:lang w:val="es-ES"/>
                </w:rPr>
                <w:delText>Referencia Cruzada</w:delText>
              </w:r>
            </w:del>
          </w:p>
        </w:tc>
        <w:tc>
          <w:tcPr>
            <w:tcW w:w="6706" w:type="dxa"/>
            <w:gridSpan w:val="2"/>
          </w:tcPr>
          <w:p w14:paraId="7415E18A" w14:textId="6708AA25" w:rsidR="00A34B20" w:rsidRPr="00EC5FEE" w:rsidDel="00630C05" w:rsidRDefault="00A34B20" w:rsidP="00A34B20">
            <w:pPr>
              <w:rPr>
                <w:del w:id="3517" w:author="Javier Kachuka" w:date="2019-11-06T10:11:00Z"/>
                <w:rFonts w:cs="Arial"/>
                <w:sz w:val="24"/>
                <w:szCs w:val="24"/>
                <w:lang w:val="es-ES"/>
              </w:rPr>
            </w:pPr>
            <w:del w:id="3518" w:author="Javier Kachuka" w:date="2019-11-06T10:09:00Z">
              <w:r w:rsidRPr="00EC5FEE" w:rsidDel="00BA4FC1">
                <w:rPr>
                  <w:rFonts w:cs="Arial"/>
                  <w:sz w:val="24"/>
                  <w:szCs w:val="24"/>
                  <w:lang w:val="es-ES"/>
                </w:rPr>
                <w:delText>RF3.2</w:delText>
              </w:r>
            </w:del>
          </w:p>
        </w:tc>
      </w:tr>
      <w:tr w:rsidR="005C326A" w:rsidRPr="00576F7E" w:rsidDel="00630C05" w14:paraId="4D07A723" w14:textId="5BC3BE6D" w:rsidTr="003D3744">
        <w:trPr>
          <w:del w:id="3519" w:author="Javier Kachuka" w:date="2019-11-06T10:11:00Z"/>
        </w:trPr>
        <w:tc>
          <w:tcPr>
            <w:tcW w:w="2122" w:type="dxa"/>
            <w:shd w:val="clear" w:color="auto" w:fill="9CC2E5" w:themeFill="accent1" w:themeFillTint="99"/>
          </w:tcPr>
          <w:p w14:paraId="227FE7E4" w14:textId="2C0D9A59" w:rsidR="005C326A" w:rsidRPr="00EC5FEE" w:rsidDel="00630C05" w:rsidRDefault="005C326A" w:rsidP="003D3744">
            <w:pPr>
              <w:rPr>
                <w:del w:id="3520" w:author="Javier Kachuka" w:date="2019-11-06T10:11:00Z"/>
                <w:rFonts w:cs="Arial"/>
                <w:b/>
                <w:sz w:val="24"/>
                <w:szCs w:val="24"/>
                <w:lang w:val="es-ES"/>
              </w:rPr>
            </w:pPr>
            <w:del w:id="3521" w:author="Javier Kachuka" w:date="2019-11-06T10:11:00Z">
              <w:r w:rsidRPr="00EC5FEE" w:rsidDel="00630C05">
                <w:rPr>
                  <w:rFonts w:cs="Arial"/>
                  <w:b/>
                  <w:sz w:val="24"/>
                  <w:szCs w:val="24"/>
                  <w:lang w:val="es-ES"/>
                </w:rPr>
                <w:delText xml:space="preserve">Precondición </w:delText>
              </w:r>
            </w:del>
          </w:p>
        </w:tc>
        <w:tc>
          <w:tcPr>
            <w:tcW w:w="6706" w:type="dxa"/>
            <w:gridSpan w:val="2"/>
          </w:tcPr>
          <w:p w14:paraId="1FEFC93B" w14:textId="20E712AA" w:rsidR="005C326A" w:rsidRPr="00EC5FEE" w:rsidDel="00630C05" w:rsidRDefault="005C326A">
            <w:pPr>
              <w:rPr>
                <w:del w:id="3522" w:author="Javier Kachuka" w:date="2019-11-06T10:11:00Z"/>
                <w:rFonts w:cs="Arial"/>
                <w:sz w:val="24"/>
                <w:szCs w:val="24"/>
                <w:lang w:val="es-ES"/>
              </w:rPr>
            </w:pPr>
            <w:del w:id="3523" w:author="Javier Kachuka" w:date="2019-11-06T10:09:00Z">
              <w:r w:rsidDel="00A34B20">
                <w:rPr>
                  <w:rFonts w:cs="Arial"/>
                  <w:sz w:val="24"/>
                  <w:szCs w:val="24"/>
                  <w:lang w:val="es-ES"/>
                </w:rPr>
                <w:delText>Que el empleado se encuentre logueado.</w:delText>
              </w:r>
            </w:del>
          </w:p>
        </w:tc>
      </w:tr>
      <w:tr w:rsidR="005C326A" w:rsidRPr="00576F7E" w:rsidDel="00630C05" w14:paraId="47353202" w14:textId="54110C36" w:rsidTr="003D3744">
        <w:trPr>
          <w:del w:id="3524" w:author="Javier Kachuka" w:date="2019-11-06T10:11:00Z"/>
        </w:trPr>
        <w:tc>
          <w:tcPr>
            <w:tcW w:w="2122" w:type="dxa"/>
            <w:shd w:val="clear" w:color="auto" w:fill="9CC2E5" w:themeFill="accent1" w:themeFillTint="99"/>
          </w:tcPr>
          <w:p w14:paraId="39A3C73A" w14:textId="1CF26C7D" w:rsidR="005C326A" w:rsidRPr="00EC5FEE" w:rsidDel="00630C05" w:rsidRDefault="005C326A" w:rsidP="003D3744">
            <w:pPr>
              <w:rPr>
                <w:del w:id="3525" w:author="Javier Kachuka" w:date="2019-11-06T10:11:00Z"/>
                <w:rFonts w:cs="Arial"/>
                <w:b/>
                <w:sz w:val="24"/>
                <w:szCs w:val="24"/>
                <w:lang w:val="es-ES"/>
              </w:rPr>
            </w:pPr>
            <w:del w:id="3526" w:author="Javier Kachuka" w:date="2019-11-06T10:11:00Z">
              <w:r w:rsidRPr="00EC5FEE" w:rsidDel="00630C05">
                <w:rPr>
                  <w:rFonts w:cs="Arial"/>
                  <w:b/>
                  <w:sz w:val="24"/>
                  <w:szCs w:val="24"/>
                  <w:lang w:val="es-ES"/>
                </w:rPr>
                <w:delText xml:space="preserve">Poscondición </w:delText>
              </w:r>
            </w:del>
          </w:p>
        </w:tc>
        <w:tc>
          <w:tcPr>
            <w:tcW w:w="6706" w:type="dxa"/>
            <w:gridSpan w:val="2"/>
          </w:tcPr>
          <w:p w14:paraId="5B1EC9EB" w14:textId="67842875" w:rsidR="005C326A" w:rsidRPr="00CC2B8E" w:rsidDel="00630C05" w:rsidRDefault="005C326A" w:rsidP="005C326A">
            <w:pPr>
              <w:rPr>
                <w:del w:id="3527" w:author="Javier Kachuka" w:date="2019-11-06T10:11:00Z"/>
                <w:rFonts w:cs="Arial"/>
                <w:sz w:val="24"/>
                <w:szCs w:val="24"/>
                <w:lang w:val="es-ES"/>
              </w:rPr>
            </w:pPr>
            <w:del w:id="3528" w:author="Javier Kachuka" w:date="2019-11-06T10:11:00Z">
              <w:r w:rsidDel="00630C05">
                <w:rPr>
                  <w:rFonts w:cs="Arial"/>
                  <w:sz w:val="24"/>
                  <w:szCs w:val="24"/>
                  <w:lang w:val="es-ES"/>
                </w:rPr>
                <w:delText xml:space="preserve">Se registró </w:delText>
              </w:r>
              <w:r w:rsidR="001833AD" w:rsidDel="00630C05">
                <w:rPr>
                  <w:rFonts w:cs="Arial"/>
                  <w:sz w:val="24"/>
                  <w:szCs w:val="24"/>
                  <w:lang w:val="es-ES"/>
                </w:rPr>
                <w:delText>un nuevo producto en el sistema.</w:delText>
              </w:r>
            </w:del>
          </w:p>
        </w:tc>
      </w:tr>
      <w:tr w:rsidR="005C326A" w:rsidRPr="00576F7E" w:rsidDel="00630C05" w14:paraId="603E50B5" w14:textId="181A7A8D" w:rsidTr="003D3744">
        <w:trPr>
          <w:del w:id="3529" w:author="Javier Kachuka" w:date="2019-11-06T10:11:00Z"/>
        </w:trPr>
        <w:tc>
          <w:tcPr>
            <w:tcW w:w="8828" w:type="dxa"/>
            <w:gridSpan w:val="3"/>
            <w:shd w:val="clear" w:color="auto" w:fill="9CC2E5" w:themeFill="accent1" w:themeFillTint="99"/>
          </w:tcPr>
          <w:p w14:paraId="5ECC574F" w14:textId="2D0E4930" w:rsidR="005C326A" w:rsidRPr="00EC5FEE" w:rsidDel="00630C05" w:rsidRDefault="005C326A" w:rsidP="003D3744">
            <w:pPr>
              <w:jc w:val="center"/>
              <w:rPr>
                <w:del w:id="3530" w:author="Javier Kachuka" w:date="2019-11-06T10:11:00Z"/>
                <w:rFonts w:cs="Arial"/>
                <w:b/>
                <w:sz w:val="24"/>
                <w:szCs w:val="24"/>
                <w:lang w:val="es-ES"/>
              </w:rPr>
            </w:pPr>
            <w:del w:id="3531" w:author="Javier Kachuka" w:date="2019-11-06T10:11:00Z">
              <w:r w:rsidRPr="00EC5FEE" w:rsidDel="00630C05">
                <w:rPr>
                  <w:rFonts w:cs="Arial"/>
                  <w:b/>
                  <w:sz w:val="24"/>
                  <w:szCs w:val="24"/>
                  <w:lang w:val="es-ES"/>
                </w:rPr>
                <w:delText>Curso Típico de Eventos</w:delText>
              </w:r>
            </w:del>
          </w:p>
        </w:tc>
      </w:tr>
      <w:tr w:rsidR="005C326A" w:rsidRPr="00576F7E" w:rsidDel="00630C05" w14:paraId="00B8234A" w14:textId="61DCD349" w:rsidTr="003D3744">
        <w:trPr>
          <w:del w:id="3532" w:author="Javier Kachuka" w:date="2019-11-06T10:11:00Z"/>
        </w:trPr>
        <w:tc>
          <w:tcPr>
            <w:tcW w:w="4414" w:type="dxa"/>
            <w:gridSpan w:val="2"/>
          </w:tcPr>
          <w:p w14:paraId="51AB15E1" w14:textId="07FAA8F0" w:rsidR="005C326A" w:rsidRPr="00EC5FEE" w:rsidDel="00630C05" w:rsidRDefault="005C326A">
            <w:pPr>
              <w:pStyle w:val="Prrafodelista"/>
              <w:numPr>
                <w:ilvl w:val="0"/>
                <w:numId w:val="12"/>
              </w:numPr>
              <w:jc w:val="both"/>
              <w:rPr>
                <w:del w:id="3533" w:author="Javier Kachuka" w:date="2019-11-06T10:11:00Z"/>
                <w:rFonts w:cs="Arial"/>
                <w:sz w:val="24"/>
                <w:szCs w:val="24"/>
                <w:lang w:val="es-ES"/>
              </w:rPr>
            </w:pPr>
            <w:del w:id="3534" w:author="Javier Kachuka" w:date="2019-11-06T10:11:00Z">
              <w:r w:rsidDel="00630C05">
                <w:rPr>
                  <w:rFonts w:cs="Arial"/>
                  <w:sz w:val="24"/>
                  <w:szCs w:val="24"/>
                  <w:lang w:val="es-ES"/>
                </w:rPr>
                <w:delText>El caso de uso comienza cuando el empleado</w:delText>
              </w:r>
            </w:del>
            <w:del w:id="3535" w:author="Javier Kachuka" w:date="2019-11-06T10:09:00Z">
              <w:r w:rsidDel="00A34B20">
                <w:rPr>
                  <w:rFonts w:cs="Arial"/>
                  <w:sz w:val="24"/>
                  <w:szCs w:val="24"/>
                  <w:lang w:val="es-ES"/>
                </w:rPr>
                <w:delText xml:space="preserve"> selecciona</w:delText>
              </w:r>
            </w:del>
            <w:del w:id="3536" w:author="Javier Kachuka" w:date="2019-11-06T10:11:00Z">
              <w:r w:rsidR="001833AD" w:rsidDel="00630C05">
                <w:rPr>
                  <w:rFonts w:cs="Arial"/>
                  <w:sz w:val="24"/>
                  <w:szCs w:val="24"/>
                  <w:lang w:val="es-ES"/>
                </w:rPr>
                <w:delText xml:space="preserve"> crear producto.</w:delText>
              </w:r>
              <w:r w:rsidDel="00630C05">
                <w:rPr>
                  <w:rFonts w:cs="Arial"/>
                  <w:sz w:val="24"/>
                  <w:szCs w:val="24"/>
                  <w:lang w:val="es-ES"/>
                </w:rPr>
                <w:delText xml:space="preserve"> </w:delText>
              </w:r>
            </w:del>
          </w:p>
        </w:tc>
        <w:tc>
          <w:tcPr>
            <w:tcW w:w="4414" w:type="dxa"/>
          </w:tcPr>
          <w:p w14:paraId="2B7348AF" w14:textId="362FC672" w:rsidR="005C326A" w:rsidRPr="00EC5FEE" w:rsidDel="00630C05" w:rsidRDefault="005C326A" w:rsidP="003D3744">
            <w:pPr>
              <w:jc w:val="both"/>
              <w:rPr>
                <w:del w:id="3537" w:author="Javier Kachuka" w:date="2019-11-06T10:11:00Z"/>
                <w:rFonts w:cs="Arial"/>
                <w:sz w:val="24"/>
                <w:szCs w:val="24"/>
                <w:lang w:val="es-ES"/>
              </w:rPr>
            </w:pPr>
          </w:p>
        </w:tc>
      </w:tr>
      <w:tr w:rsidR="005C326A" w:rsidRPr="00576F7E" w:rsidDel="00630C05" w14:paraId="12925EE2" w14:textId="47D8BC47" w:rsidTr="003D3744">
        <w:trPr>
          <w:del w:id="3538" w:author="Javier Kachuka" w:date="2019-11-06T10:11:00Z"/>
        </w:trPr>
        <w:tc>
          <w:tcPr>
            <w:tcW w:w="4414" w:type="dxa"/>
            <w:gridSpan w:val="2"/>
          </w:tcPr>
          <w:p w14:paraId="332E8CD3" w14:textId="6FA2897C" w:rsidR="005C326A" w:rsidRPr="00EC5FEE" w:rsidDel="00630C05" w:rsidRDefault="005C326A" w:rsidP="003D3744">
            <w:pPr>
              <w:jc w:val="both"/>
              <w:rPr>
                <w:del w:id="3539" w:author="Javier Kachuka" w:date="2019-11-06T10:11:00Z"/>
                <w:rFonts w:cs="Arial"/>
                <w:sz w:val="24"/>
                <w:szCs w:val="24"/>
                <w:lang w:val="es-ES"/>
              </w:rPr>
            </w:pPr>
          </w:p>
        </w:tc>
        <w:tc>
          <w:tcPr>
            <w:tcW w:w="4414" w:type="dxa"/>
          </w:tcPr>
          <w:p w14:paraId="1BDD4450" w14:textId="711182ED" w:rsidR="005C326A" w:rsidRPr="00EC5FEE" w:rsidDel="00630C05" w:rsidRDefault="005C326A">
            <w:pPr>
              <w:pStyle w:val="Prrafodelista"/>
              <w:numPr>
                <w:ilvl w:val="0"/>
                <w:numId w:val="12"/>
              </w:numPr>
              <w:jc w:val="both"/>
              <w:rPr>
                <w:del w:id="3540" w:author="Javier Kachuka" w:date="2019-11-06T10:11:00Z"/>
                <w:rFonts w:cs="Arial"/>
                <w:sz w:val="24"/>
                <w:szCs w:val="24"/>
                <w:lang w:val="es-ES"/>
              </w:rPr>
            </w:pPr>
            <w:del w:id="3541" w:author="Javier Kachuka" w:date="2019-11-06T10:11:00Z">
              <w:r w:rsidDel="00630C05">
                <w:rPr>
                  <w:rFonts w:cs="Arial"/>
                  <w:sz w:val="24"/>
                  <w:szCs w:val="24"/>
                  <w:lang w:val="es-ES"/>
                </w:rPr>
                <w:delText>El sistema solicita que</w:delText>
              </w:r>
              <w:r w:rsidR="001833AD" w:rsidDel="00630C05">
                <w:rPr>
                  <w:rFonts w:cs="Arial"/>
                  <w:sz w:val="24"/>
                  <w:szCs w:val="24"/>
                  <w:lang w:val="es-ES"/>
                </w:rPr>
                <w:delText xml:space="preserve"> se ingrese la denominación del producto,</w:delText>
              </w:r>
            </w:del>
            <w:del w:id="3542" w:author="Javier Kachuka" w:date="2019-11-06T10:09:00Z">
              <w:r w:rsidR="001833AD" w:rsidDel="00A34B20">
                <w:rPr>
                  <w:rFonts w:cs="Arial"/>
                  <w:sz w:val="24"/>
                  <w:szCs w:val="24"/>
                  <w:lang w:val="es-ES"/>
                </w:rPr>
                <w:delText xml:space="preserve"> a que </w:delText>
              </w:r>
              <w:r w:rsidR="00552A69" w:rsidDel="00A34B20">
                <w:rPr>
                  <w:rFonts w:cs="Arial"/>
                  <w:sz w:val="24"/>
                  <w:szCs w:val="24"/>
                  <w:lang w:val="es-ES"/>
                </w:rPr>
                <w:delText>almacén</w:delText>
              </w:r>
              <w:r w:rsidR="001833AD" w:rsidDel="00A34B20">
                <w:rPr>
                  <w:rFonts w:cs="Arial"/>
                  <w:sz w:val="24"/>
                  <w:szCs w:val="24"/>
                  <w:lang w:val="es-ES"/>
                </w:rPr>
                <w:delText xml:space="preserve"> va a pertenecer y la cantidad disponible actual</w:delText>
              </w:r>
            </w:del>
            <w:del w:id="3543" w:author="Javier Kachuka" w:date="2019-11-06T10:11:00Z">
              <w:r w:rsidR="001833AD" w:rsidDel="00630C05">
                <w:rPr>
                  <w:rFonts w:cs="Arial"/>
                  <w:sz w:val="24"/>
                  <w:szCs w:val="24"/>
                  <w:lang w:val="es-ES"/>
                </w:rPr>
                <w:delText xml:space="preserve">. </w:delText>
              </w:r>
            </w:del>
          </w:p>
        </w:tc>
      </w:tr>
      <w:tr w:rsidR="005C326A" w:rsidRPr="00576F7E" w:rsidDel="00630C05" w14:paraId="2E515AFD" w14:textId="7201EF98" w:rsidTr="003D3744">
        <w:trPr>
          <w:del w:id="3544" w:author="Javier Kachuka" w:date="2019-11-06T10:11:00Z"/>
        </w:trPr>
        <w:tc>
          <w:tcPr>
            <w:tcW w:w="4414" w:type="dxa"/>
            <w:gridSpan w:val="2"/>
          </w:tcPr>
          <w:p w14:paraId="144ECD92" w14:textId="1E86A549" w:rsidR="005C326A" w:rsidRPr="005C326A" w:rsidDel="00630C05" w:rsidRDefault="005C326A" w:rsidP="005C326A">
            <w:pPr>
              <w:pStyle w:val="Prrafodelista"/>
              <w:numPr>
                <w:ilvl w:val="0"/>
                <w:numId w:val="12"/>
              </w:numPr>
              <w:jc w:val="both"/>
              <w:rPr>
                <w:del w:id="3545" w:author="Javier Kachuka" w:date="2019-11-06T10:11:00Z"/>
                <w:rFonts w:cs="Arial"/>
                <w:sz w:val="24"/>
                <w:szCs w:val="24"/>
                <w:lang w:val="es-ES"/>
              </w:rPr>
            </w:pPr>
            <w:del w:id="3546" w:author="Javier Kachuka" w:date="2019-11-06T10:11:00Z">
              <w:r w:rsidDel="00630C05">
                <w:rPr>
                  <w:rFonts w:cs="Arial"/>
                  <w:sz w:val="24"/>
                  <w:szCs w:val="24"/>
                  <w:lang w:val="es-ES"/>
                </w:rPr>
                <w:delText xml:space="preserve">El empleado ingresa los datos correspondientes y confirma la operación. </w:delText>
              </w:r>
            </w:del>
          </w:p>
        </w:tc>
        <w:tc>
          <w:tcPr>
            <w:tcW w:w="4414" w:type="dxa"/>
          </w:tcPr>
          <w:p w14:paraId="2E31247B" w14:textId="2E7FA5A1" w:rsidR="005C326A" w:rsidRPr="005C326A" w:rsidDel="00630C05" w:rsidRDefault="005C326A" w:rsidP="003D3744">
            <w:pPr>
              <w:jc w:val="both"/>
              <w:rPr>
                <w:del w:id="3547" w:author="Javier Kachuka" w:date="2019-11-06T10:11:00Z"/>
                <w:rFonts w:cs="Arial"/>
                <w:sz w:val="24"/>
                <w:szCs w:val="24"/>
                <w:lang w:val="es-ES"/>
              </w:rPr>
            </w:pPr>
          </w:p>
        </w:tc>
      </w:tr>
      <w:tr w:rsidR="005C326A" w:rsidRPr="00576F7E" w:rsidDel="00630C05" w14:paraId="54E24E10" w14:textId="3B1DB7A4" w:rsidTr="003D3744">
        <w:trPr>
          <w:del w:id="3548" w:author="Javier Kachuka" w:date="2019-11-06T10:11:00Z"/>
        </w:trPr>
        <w:tc>
          <w:tcPr>
            <w:tcW w:w="4414" w:type="dxa"/>
            <w:gridSpan w:val="2"/>
          </w:tcPr>
          <w:p w14:paraId="021C6502" w14:textId="4F519FD1" w:rsidR="005C326A" w:rsidRPr="005C326A" w:rsidDel="00630C05" w:rsidRDefault="005C326A" w:rsidP="003D3744">
            <w:pPr>
              <w:jc w:val="both"/>
              <w:rPr>
                <w:del w:id="3549" w:author="Javier Kachuka" w:date="2019-11-06T10:11:00Z"/>
                <w:rFonts w:cs="Arial"/>
                <w:sz w:val="24"/>
                <w:szCs w:val="24"/>
                <w:lang w:val="es-ES"/>
              </w:rPr>
            </w:pPr>
          </w:p>
        </w:tc>
        <w:tc>
          <w:tcPr>
            <w:tcW w:w="4414" w:type="dxa"/>
          </w:tcPr>
          <w:p w14:paraId="165BA554" w14:textId="562A9833" w:rsidR="005C326A" w:rsidRPr="005C326A" w:rsidDel="00630C05" w:rsidRDefault="005C326A" w:rsidP="005C326A">
            <w:pPr>
              <w:pStyle w:val="Prrafodelista"/>
              <w:numPr>
                <w:ilvl w:val="0"/>
                <w:numId w:val="12"/>
              </w:numPr>
              <w:jc w:val="both"/>
              <w:rPr>
                <w:del w:id="3550" w:author="Javier Kachuka" w:date="2019-11-06T10:11:00Z"/>
                <w:rFonts w:cs="Arial"/>
                <w:sz w:val="24"/>
                <w:szCs w:val="24"/>
                <w:lang w:val="es-ES"/>
              </w:rPr>
            </w:pPr>
            <w:del w:id="3551" w:author="Javier Kachuka" w:date="2019-11-06T10:11:00Z">
              <w:r w:rsidDel="00630C05">
                <w:rPr>
                  <w:rFonts w:cs="Arial"/>
                  <w:sz w:val="24"/>
                  <w:szCs w:val="24"/>
                  <w:lang w:val="es-ES"/>
                </w:rPr>
                <w:delText>El sistema verifica que los datos y los campos obligatorios sean correctos.</w:delText>
              </w:r>
            </w:del>
          </w:p>
        </w:tc>
      </w:tr>
      <w:tr w:rsidR="005C326A" w:rsidRPr="00576F7E" w:rsidDel="00630C05" w14:paraId="09D61AAB" w14:textId="136A1075" w:rsidTr="003D3744">
        <w:trPr>
          <w:del w:id="3552" w:author="Javier Kachuka" w:date="2019-11-06T10:11:00Z"/>
        </w:trPr>
        <w:tc>
          <w:tcPr>
            <w:tcW w:w="4414" w:type="dxa"/>
            <w:gridSpan w:val="2"/>
          </w:tcPr>
          <w:p w14:paraId="08D99A0A" w14:textId="7E1AE39E" w:rsidR="005C326A" w:rsidRPr="005C326A" w:rsidDel="00630C05" w:rsidRDefault="005C326A" w:rsidP="003D3744">
            <w:pPr>
              <w:jc w:val="both"/>
              <w:rPr>
                <w:del w:id="3553" w:author="Javier Kachuka" w:date="2019-11-06T10:11:00Z"/>
                <w:rFonts w:cs="Arial"/>
                <w:sz w:val="24"/>
                <w:szCs w:val="24"/>
                <w:lang w:val="es-ES"/>
              </w:rPr>
            </w:pPr>
          </w:p>
        </w:tc>
        <w:tc>
          <w:tcPr>
            <w:tcW w:w="4414" w:type="dxa"/>
          </w:tcPr>
          <w:p w14:paraId="1EF721BD" w14:textId="23C68F09" w:rsidR="005C326A" w:rsidDel="00630C05" w:rsidRDefault="00BA1022" w:rsidP="00BA1022">
            <w:pPr>
              <w:pStyle w:val="Prrafodelista"/>
              <w:numPr>
                <w:ilvl w:val="0"/>
                <w:numId w:val="12"/>
              </w:numPr>
              <w:jc w:val="both"/>
              <w:rPr>
                <w:del w:id="3554" w:author="Javier Kachuka" w:date="2019-11-06T10:11:00Z"/>
                <w:rFonts w:cs="Arial"/>
                <w:sz w:val="24"/>
                <w:szCs w:val="24"/>
                <w:lang w:val="es-ES"/>
              </w:rPr>
            </w:pPr>
            <w:del w:id="3555" w:author="Javier Kachuka" w:date="2019-11-06T10:11:00Z">
              <w:r w:rsidDel="00630C05">
                <w:rPr>
                  <w:rFonts w:cs="Arial"/>
                  <w:sz w:val="24"/>
                  <w:szCs w:val="24"/>
                  <w:lang w:val="es-ES"/>
                </w:rPr>
                <w:delText>El sistema guarda el nuevo producto</w:delText>
              </w:r>
              <w:r w:rsidR="005C326A" w:rsidDel="00630C05">
                <w:rPr>
                  <w:rFonts w:cs="Arial"/>
                  <w:sz w:val="24"/>
                  <w:szCs w:val="24"/>
                  <w:lang w:val="es-ES"/>
                </w:rPr>
                <w:delText xml:space="preserve"> y finaliza el caso de uso.</w:delText>
              </w:r>
            </w:del>
          </w:p>
        </w:tc>
      </w:tr>
      <w:tr w:rsidR="005C326A" w:rsidRPr="00576F7E" w:rsidDel="00630C05" w14:paraId="57A8BC05" w14:textId="123724D7" w:rsidTr="003D3744">
        <w:trPr>
          <w:del w:id="3556" w:author="Javier Kachuka" w:date="2019-11-06T10:11:00Z"/>
        </w:trPr>
        <w:tc>
          <w:tcPr>
            <w:tcW w:w="8828" w:type="dxa"/>
            <w:gridSpan w:val="3"/>
            <w:shd w:val="clear" w:color="auto" w:fill="9CC2E5" w:themeFill="accent1" w:themeFillTint="99"/>
          </w:tcPr>
          <w:p w14:paraId="75C9BEC7" w14:textId="253F8DFF" w:rsidR="005C326A" w:rsidRPr="00EC5FEE" w:rsidDel="00630C05" w:rsidRDefault="005C326A" w:rsidP="003D3744">
            <w:pPr>
              <w:jc w:val="center"/>
              <w:rPr>
                <w:del w:id="3557" w:author="Javier Kachuka" w:date="2019-11-06T10:11:00Z"/>
                <w:rFonts w:cs="Arial"/>
                <w:sz w:val="24"/>
                <w:szCs w:val="24"/>
                <w:lang w:val="es-ES"/>
              </w:rPr>
            </w:pPr>
            <w:del w:id="3558" w:author="Javier Kachuka" w:date="2019-11-06T10:11:00Z">
              <w:r w:rsidDel="00630C05">
                <w:rPr>
                  <w:rFonts w:cs="Arial"/>
                  <w:b/>
                  <w:sz w:val="24"/>
                  <w:szCs w:val="24"/>
                  <w:lang w:val="es-ES"/>
                </w:rPr>
                <w:delText>C</w:delText>
              </w:r>
              <w:r w:rsidRPr="00EC5FEE" w:rsidDel="00630C05">
                <w:rPr>
                  <w:rFonts w:cs="Arial"/>
                  <w:b/>
                  <w:sz w:val="24"/>
                  <w:szCs w:val="24"/>
                  <w:lang w:val="es-ES"/>
                </w:rPr>
                <w:delText>urso Alternativo de Eventos</w:delText>
              </w:r>
            </w:del>
          </w:p>
        </w:tc>
      </w:tr>
      <w:tr w:rsidR="005C326A" w:rsidRPr="00576F7E" w:rsidDel="00630C05" w14:paraId="63490B11" w14:textId="7416C5B3" w:rsidTr="003D3744">
        <w:trPr>
          <w:del w:id="3559" w:author="Javier Kachuka" w:date="2019-11-06T10:11:00Z"/>
        </w:trPr>
        <w:tc>
          <w:tcPr>
            <w:tcW w:w="4414" w:type="dxa"/>
            <w:gridSpan w:val="2"/>
          </w:tcPr>
          <w:p w14:paraId="7F420306" w14:textId="688CFE3B" w:rsidR="005C326A" w:rsidRPr="00EC5FEE" w:rsidDel="00630C05" w:rsidRDefault="005C326A" w:rsidP="003D3744">
            <w:pPr>
              <w:jc w:val="center"/>
              <w:rPr>
                <w:del w:id="3560" w:author="Javier Kachuka" w:date="2019-11-06T10:11:00Z"/>
                <w:rFonts w:cs="Arial"/>
                <w:b/>
                <w:sz w:val="24"/>
                <w:szCs w:val="24"/>
                <w:lang w:val="es-ES"/>
              </w:rPr>
            </w:pPr>
          </w:p>
        </w:tc>
        <w:tc>
          <w:tcPr>
            <w:tcW w:w="4414" w:type="dxa"/>
          </w:tcPr>
          <w:p w14:paraId="227AFD02" w14:textId="710BFDDC" w:rsidR="005C326A" w:rsidRPr="00EC5FEE" w:rsidDel="00630C05" w:rsidRDefault="005C326A" w:rsidP="00BA1022">
            <w:pPr>
              <w:jc w:val="both"/>
              <w:rPr>
                <w:del w:id="3561" w:author="Javier Kachuka" w:date="2019-11-06T10:11:00Z"/>
                <w:rFonts w:cs="Arial"/>
                <w:sz w:val="24"/>
                <w:szCs w:val="24"/>
                <w:lang w:val="es-ES"/>
              </w:rPr>
            </w:pPr>
            <w:del w:id="3562" w:author="Javier Kachuka" w:date="2019-11-06T10:11:00Z">
              <w:r w:rsidDel="00630C05">
                <w:rPr>
                  <w:rFonts w:cs="Arial"/>
                  <w:sz w:val="24"/>
                  <w:szCs w:val="24"/>
                  <w:lang w:val="es-ES"/>
                </w:rPr>
                <w:delText>4.1 Si los datos no son correctos el sistema sol</w:delText>
              </w:r>
              <w:r w:rsidR="00BA1022" w:rsidDel="00630C05">
                <w:rPr>
                  <w:rFonts w:cs="Arial"/>
                  <w:sz w:val="24"/>
                  <w:szCs w:val="24"/>
                  <w:lang w:val="es-ES"/>
                </w:rPr>
                <w:delText>icita que se vuelvan a ingresar.</w:delText>
              </w:r>
            </w:del>
          </w:p>
        </w:tc>
      </w:tr>
    </w:tbl>
    <w:p w14:paraId="299C1594" w14:textId="098D97C5" w:rsidR="005C326A" w:rsidDel="00340AF4" w:rsidRDefault="005C326A" w:rsidP="00431D6D">
      <w:pPr>
        <w:rPr>
          <w:del w:id="3563" w:author="Javier Kachuka" w:date="2019-11-06T10:29:00Z"/>
          <w:lang w:val="es-ES"/>
        </w:rPr>
      </w:pPr>
    </w:p>
    <w:p w14:paraId="7AA4DB59" w14:textId="77777777" w:rsidR="00552A69" w:rsidRDefault="00552A69" w:rsidP="00431D6D">
      <w:pPr>
        <w:rPr>
          <w:lang w:val="es-ES"/>
        </w:rPr>
      </w:pPr>
    </w:p>
    <w:tbl>
      <w:tblPr>
        <w:tblStyle w:val="Tablaconcuadrcula"/>
        <w:tblpPr w:leftFromText="180" w:rightFromText="180" w:vertAnchor="text" w:horzAnchor="margin" w:tblpY="-3"/>
        <w:tblW w:w="0" w:type="auto"/>
        <w:tblLook w:val="04A0" w:firstRow="1" w:lastRow="0" w:firstColumn="1" w:lastColumn="0" w:noHBand="0" w:noVBand="1"/>
      </w:tblPr>
      <w:tblGrid>
        <w:gridCol w:w="2122"/>
        <w:gridCol w:w="2292"/>
        <w:gridCol w:w="4414"/>
      </w:tblGrid>
      <w:tr w:rsidR="000B59E3" w:rsidRPr="00EC5FEE" w14:paraId="6646A2B0" w14:textId="77777777" w:rsidTr="000B59E3">
        <w:trPr>
          <w:ins w:id="3564" w:author="Javier Kachuka" w:date="2019-11-06T10:58:00Z"/>
        </w:trPr>
        <w:tc>
          <w:tcPr>
            <w:tcW w:w="2122" w:type="dxa"/>
            <w:shd w:val="clear" w:color="auto" w:fill="9CC2E5" w:themeFill="accent1" w:themeFillTint="99"/>
          </w:tcPr>
          <w:p w14:paraId="4AD13F51" w14:textId="77777777" w:rsidR="000B59E3" w:rsidRPr="00EC5FEE" w:rsidRDefault="000B59E3" w:rsidP="000B59E3">
            <w:pPr>
              <w:rPr>
                <w:ins w:id="3565" w:author="Javier Kachuka" w:date="2019-11-06T10:58:00Z"/>
                <w:rFonts w:cs="Arial"/>
                <w:b/>
                <w:sz w:val="24"/>
                <w:szCs w:val="24"/>
                <w:lang w:val="es-ES"/>
              </w:rPr>
            </w:pPr>
            <w:ins w:id="3566" w:author="Javier Kachuka" w:date="2019-11-06T10:58:00Z">
              <w:r w:rsidRPr="00EC5FEE">
                <w:rPr>
                  <w:rFonts w:cs="Arial"/>
                  <w:b/>
                  <w:sz w:val="24"/>
                  <w:szCs w:val="24"/>
                  <w:lang w:val="es-ES"/>
                </w:rPr>
                <w:t>Caso de uso</w:t>
              </w:r>
            </w:ins>
          </w:p>
        </w:tc>
        <w:tc>
          <w:tcPr>
            <w:tcW w:w="6706" w:type="dxa"/>
            <w:gridSpan w:val="2"/>
          </w:tcPr>
          <w:p w14:paraId="5876F29F" w14:textId="77777777" w:rsidR="000B59E3" w:rsidRPr="00EC5FEE" w:rsidRDefault="000B59E3" w:rsidP="000B59E3">
            <w:pPr>
              <w:rPr>
                <w:ins w:id="3567" w:author="Javier Kachuka" w:date="2019-11-06T10:58:00Z"/>
                <w:rFonts w:cs="Arial"/>
                <w:sz w:val="24"/>
                <w:szCs w:val="24"/>
                <w:lang w:val="es-ES"/>
              </w:rPr>
            </w:pPr>
            <w:ins w:id="3568" w:author="Javier Kachuka" w:date="2019-11-06T10:58:00Z">
              <w:r>
                <w:rPr>
                  <w:rFonts w:cs="Arial"/>
                  <w:sz w:val="24"/>
                  <w:szCs w:val="24"/>
                  <w:lang w:val="es-ES"/>
                </w:rPr>
                <w:t>Listar asistencias</w:t>
              </w:r>
            </w:ins>
          </w:p>
        </w:tc>
      </w:tr>
      <w:tr w:rsidR="000B59E3" w:rsidRPr="00EC5FEE" w14:paraId="100ADF9F" w14:textId="77777777" w:rsidTr="000B59E3">
        <w:trPr>
          <w:ins w:id="3569" w:author="Javier Kachuka" w:date="2019-11-06T10:58:00Z"/>
        </w:trPr>
        <w:tc>
          <w:tcPr>
            <w:tcW w:w="2122" w:type="dxa"/>
            <w:shd w:val="clear" w:color="auto" w:fill="9CC2E5" w:themeFill="accent1" w:themeFillTint="99"/>
          </w:tcPr>
          <w:p w14:paraId="3EDC2D7A" w14:textId="77777777" w:rsidR="000B59E3" w:rsidRPr="00EC5FEE" w:rsidRDefault="000B59E3" w:rsidP="000B59E3">
            <w:pPr>
              <w:rPr>
                <w:ins w:id="3570" w:author="Javier Kachuka" w:date="2019-11-06T10:58:00Z"/>
                <w:rFonts w:cs="Arial"/>
                <w:b/>
                <w:sz w:val="24"/>
                <w:szCs w:val="24"/>
                <w:lang w:val="es-ES"/>
              </w:rPr>
            </w:pPr>
            <w:ins w:id="3571" w:author="Javier Kachuka" w:date="2019-11-06T10:58:00Z">
              <w:r w:rsidRPr="00EC5FEE">
                <w:rPr>
                  <w:rFonts w:cs="Arial"/>
                  <w:b/>
                  <w:sz w:val="24"/>
                  <w:szCs w:val="24"/>
                  <w:lang w:val="es-ES"/>
                </w:rPr>
                <w:t>Actor</w:t>
              </w:r>
            </w:ins>
          </w:p>
        </w:tc>
        <w:tc>
          <w:tcPr>
            <w:tcW w:w="6706" w:type="dxa"/>
            <w:gridSpan w:val="2"/>
          </w:tcPr>
          <w:p w14:paraId="1FC97E9C" w14:textId="77777777" w:rsidR="000B59E3" w:rsidRPr="00EC5FEE" w:rsidRDefault="000B59E3" w:rsidP="000B59E3">
            <w:pPr>
              <w:rPr>
                <w:ins w:id="3572" w:author="Javier Kachuka" w:date="2019-11-06T10:58:00Z"/>
                <w:rFonts w:cs="Arial"/>
                <w:sz w:val="24"/>
                <w:szCs w:val="24"/>
                <w:lang w:val="es-ES"/>
              </w:rPr>
            </w:pPr>
            <w:ins w:id="3573" w:author="Javier Kachuka" w:date="2019-11-06T10:58:00Z">
              <w:r w:rsidRPr="00EC5FEE">
                <w:rPr>
                  <w:rFonts w:cs="Arial"/>
                  <w:sz w:val="24"/>
                  <w:szCs w:val="24"/>
                  <w:lang w:val="es-ES"/>
                </w:rPr>
                <w:t>Oficinista</w:t>
              </w:r>
              <w:r>
                <w:rPr>
                  <w:rFonts w:cs="Arial"/>
                  <w:sz w:val="24"/>
                  <w:szCs w:val="24"/>
                  <w:lang w:val="es-ES"/>
                </w:rPr>
                <w:t>, Administrador</w:t>
              </w:r>
            </w:ins>
          </w:p>
        </w:tc>
      </w:tr>
      <w:tr w:rsidR="000B59E3" w:rsidRPr="00576F7E" w14:paraId="26E60D25" w14:textId="77777777" w:rsidTr="000B59E3">
        <w:trPr>
          <w:ins w:id="3574" w:author="Javier Kachuka" w:date="2019-11-06T10:58:00Z"/>
        </w:trPr>
        <w:tc>
          <w:tcPr>
            <w:tcW w:w="2122" w:type="dxa"/>
            <w:shd w:val="clear" w:color="auto" w:fill="9CC2E5" w:themeFill="accent1" w:themeFillTint="99"/>
          </w:tcPr>
          <w:p w14:paraId="0C318C0A" w14:textId="77777777" w:rsidR="000B59E3" w:rsidRPr="00EC5FEE" w:rsidRDefault="000B59E3" w:rsidP="000B59E3">
            <w:pPr>
              <w:rPr>
                <w:ins w:id="3575" w:author="Javier Kachuka" w:date="2019-11-06T10:58:00Z"/>
                <w:rFonts w:cs="Arial"/>
                <w:b/>
                <w:sz w:val="24"/>
                <w:szCs w:val="24"/>
                <w:lang w:val="es-ES"/>
              </w:rPr>
            </w:pPr>
            <w:ins w:id="3576" w:author="Javier Kachuka" w:date="2019-11-06T10:58:00Z">
              <w:r w:rsidRPr="00EC5FEE">
                <w:rPr>
                  <w:rFonts w:cs="Arial"/>
                  <w:b/>
                  <w:sz w:val="24"/>
                  <w:szCs w:val="24"/>
                  <w:lang w:val="es-ES"/>
                </w:rPr>
                <w:t xml:space="preserve">Descripción </w:t>
              </w:r>
            </w:ins>
          </w:p>
        </w:tc>
        <w:tc>
          <w:tcPr>
            <w:tcW w:w="6706" w:type="dxa"/>
            <w:gridSpan w:val="2"/>
          </w:tcPr>
          <w:p w14:paraId="63D614BA" w14:textId="77777777" w:rsidR="000B59E3" w:rsidRPr="00EC5FEE" w:rsidRDefault="000B59E3" w:rsidP="000B59E3">
            <w:pPr>
              <w:rPr>
                <w:ins w:id="3577" w:author="Javier Kachuka" w:date="2019-11-06T10:58:00Z"/>
                <w:rFonts w:cs="Arial"/>
                <w:sz w:val="24"/>
                <w:szCs w:val="24"/>
                <w:lang w:val="es-ES"/>
              </w:rPr>
            </w:pPr>
            <w:ins w:id="3578" w:author="Javier Kachuka" w:date="2019-11-06T10:58:00Z">
              <w:r w:rsidRPr="00EC5FEE">
                <w:rPr>
                  <w:rFonts w:cs="Arial"/>
                  <w:sz w:val="24"/>
                  <w:szCs w:val="24"/>
                  <w:lang w:val="es-ES"/>
                </w:rPr>
                <w:t xml:space="preserve">El oficinista </w:t>
              </w:r>
              <w:r>
                <w:rPr>
                  <w:rFonts w:cs="Arial"/>
                  <w:sz w:val="24"/>
                  <w:szCs w:val="24"/>
                  <w:lang w:val="es-ES"/>
                </w:rPr>
                <w:t>o administrar puede listar todos los</w:t>
              </w:r>
              <w:r w:rsidRPr="00EC5FEE">
                <w:rPr>
                  <w:rFonts w:cs="Arial"/>
                  <w:sz w:val="24"/>
                  <w:szCs w:val="24"/>
                  <w:lang w:val="es-ES"/>
                </w:rPr>
                <w:t xml:space="preserve"> registro</w:t>
              </w:r>
              <w:r>
                <w:rPr>
                  <w:rFonts w:cs="Arial"/>
                  <w:sz w:val="24"/>
                  <w:szCs w:val="24"/>
                  <w:lang w:val="es-ES"/>
                </w:rPr>
                <w:t>s</w:t>
              </w:r>
              <w:r w:rsidRPr="00EC5FEE">
                <w:rPr>
                  <w:rFonts w:cs="Arial"/>
                  <w:sz w:val="24"/>
                  <w:szCs w:val="24"/>
                  <w:lang w:val="es-ES"/>
                </w:rPr>
                <w:t xml:space="preserve"> de entrada – salida de cada empleado para llevar un control de asistencias.</w:t>
              </w:r>
            </w:ins>
          </w:p>
        </w:tc>
      </w:tr>
      <w:tr w:rsidR="000B59E3" w:rsidRPr="00EC5FEE" w14:paraId="44CA013B" w14:textId="77777777" w:rsidTr="000B59E3">
        <w:trPr>
          <w:ins w:id="3579" w:author="Javier Kachuka" w:date="2019-11-06T10:58:00Z"/>
        </w:trPr>
        <w:tc>
          <w:tcPr>
            <w:tcW w:w="2122" w:type="dxa"/>
            <w:shd w:val="clear" w:color="auto" w:fill="9CC2E5" w:themeFill="accent1" w:themeFillTint="99"/>
          </w:tcPr>
          <w:p w14:paraId="62931BA8" w14:textId="77777777" w:rsidR="000B59E3" w:rsidRPr="00EC5FEE" w:rsidRDefault="000B59E3" w:rsidP="000B59E3">
            <w:pPr>
              <w:rPr>
                <w:ins w:id="3580" w:author="Javier Kachuka" w:date="2019-11-06T10:58:00Z"/>
                <w:rFonts w:cs="Arial"/>
                <w:b/>
                <w:sz w:val="24"/>
                <w:szCs w:val="24"/>
                <w:lang w:val="es-ES"/>
              </w:rPr>
            </w:pPr>
            <w:ins w:id="3581" w:author="Javier Kachuka" w:date="2019-11-06T10:58:00Z">
              <w:r w:rsidRPr="00EC5FEE">
                <w:rPr>
                  <w:rFonts w:cs="Arial"/>
                  <w:b/>
                  <w:sz w:val="24"/>
                  <w:szCs w:val="24"/>
                  <w:lang w:val="es-ES"/>
                </w:rPr>
                <w:t>Referencia Cruzada</w:t>
              </w:r>
            </w:ins>
          </w:p>
        </w:tc>
        <w:tc>
          <w:tcPr>
            <w:tcW w:w="6706" w:type="dxa"/>
            <w:gridSpan w:val="2"/>
          </w:tcPr>
          <w:p w14:paraId="4098E65B" w14:textId="77777777" w:rsidR="000B59E3" w:rsidRPr="00EC5FEE" w:rsidRDefault="000B59E3" w:rsidP="000B59E3">
            <w:pPr>
              <w:rPr>
                <w:ins w:id="3582" w:author="Javier Kachuka" w:date="2019-11-06T10:58:00Z"/>
                <w:rFonts w:cs="Arial"/>
                <w:sz w:val="24"/>
                <w:szCs w:val="24"/>
                <w:lang w:val="es-ES"/>
              </w:rPr>
            </w:pPr>
            <w:ins w:id="3583" w:author="Javier Kachuka" w:date="2019-11-06T10:58:00Z">
              <w:r w:rsidRPr="00EC5FEE">
                <w:rPr>
                  <w:rFonts w:cs="Arial"/>
                  <w:sz w:val="24"/>
                  <w:szCs w:val="24"/>
                  <w:lang w:val="es-ES"/>
                </w:rPr>
                <w:t>RF5.</w:t>
              </w:r>
              <w:r>
                <w:rPr>
                  <w:rFonts w:cs="Arial"/>
                  <w:sz w:val="24"/>
                  <w:szCs w:val="24"/>
                  <w:lang w:val="es-ES"/>
                </w:rPr>
                <w:t>1</w:t>
              </w:r>
            </w:ins>
          </w:p>
        </w:tc>
      </w:tr>
      <w:tr w:rsidR="000B59E3" w:rsidRPr="00916373" w14:paraId="20C0B7F0" w14:textId="77777777" w:rsidTr="000B59E3">
        <w:trPr>
          <w:ins w:id="3584" w:author="Javier Kachuka" w:date="2019-11-06T10:58:00Z"/>
        </w:trPr>
        <w:tc>
          <w:tcPr>
            <w:tcW w:w="2122" w:type="dxa"/>
            <w:shd w:val="clear" w:color="auto" w:fill="9CC2E5" w:themeFill="accent1" w:themeFillTint="99"/>
          </w:tcPr>
          <w:p w14:paraId="149E1BEA" w14:textId="77777777" w:rsidR="000B59E3" w:rsidRPr="00EC5FEE" w:rsidRDefault="000B59E3" w:rsidP="000B59E3">
            <w:pPr>
              <w:rPr>
                <w:ins w:id="3585" w:author="Javier Kachuka" w:date="2019-11-06T10:58:00Z"/>
                <w:rFonts w:cs="Arial"/>
                <w:b/>
                <w:sz w:val="24"/>
                <w:szCs w:val="24"/>
                <w:lang w:val="es-ES"/>
              </w:rPr>
            </w:pPr>
            <w:ins w:id="3586" w:author="Javier Kachuka" w:date="2019-11-06T10:58:00Z">
              <w:r w:rsidRPr="00EC5FEE">
                <w:rPr>
                  <w:rFonts w:cs="Arial"/>
                  <w:b/>
                  <w:sz w:val="24"/>
                  <w:szCs w:val="24"/>
                  <w:lang w:val="es-ES"/>
                </w:rPr>
                <w:t xml:space="preserve">Precondición </w:t>
              </w:r>
            </w:ins>
          </w:p>
        </w:tc>
        <w:tc>
          <w:tcPr>
            <w:tcW w:w="6706" w:type="dxa"/>
            <w:gridSpan w:val="2"/>
          </w:tcPr>
          <w:p w14:paraId="10A18D91" w14:textId="77777777" w:rsidR="000B59E3" w:rsidRPr="00EC5FEE" w:rsidRDefault="000B59E3">
            <w:pPr>
              <w:rPr>
                <w:ins w:id="3587" w:author="Javier Kachuka" w:date="2019-11-06T10:58:00Z"/>
                <w:rFonts w:cs="Arial"/>
                <w:sz w:val="24"/>
                <w:szCs w:val="24"/>
                <w:lang w:val="es-ES"/>
              </w:rPr>
              <w:pPrChange w:id="3588" w:author="Javier Kachuka" w:date="2019-11-06T10:53:00Z">
                <w:pPr>
                  <w:framePr w:hSpace="180" w:wrap="around" w:vAnchor="text" w:hAnchor="text" w:y="364"/>
                </w:pPr>
              </w:pPrChange>
            </w:pPr>
            <w:ins w:id="3589" w:author="Javier Kachuka" w:date="2019-11-06T10:58:00Z">
              <w:del w:id="3590" w:author="Javier Kachuka" w:date="2019-11-06T10:53:00Z">
                <w:r w:rsidDel="0001329C">
                  <w:rPr>
                    <w:rFonts w:cs="Arial"/>
                    <w:sz w:val="24"/>
                    <w:szCs w:val="24"/>
                    <w:lang w:val="es-ES"/>
                  </w:rPr>
                  <w:delText>Que el oficinista este logueado.</w:delText>
                </w:r>
              </w:del>
            </w:ins>
          </w:p>
        </w:tc>
      </w:tr>
      <w:tr w:rsidR="000B59E3" w:rsidRPr="005D64CF" w14:paraId="787224C7" w14:textId="77777777" w:rsidTr="000B59E3">
        <w:trPr>
          <w:ins w:id="3591" w:author="Javier Kachuka" w:date="2019-11-06T10:58:00Z"/>
        </w:trPr>
        <w:tc>
          <w:tcPr>
            <w:tcW w:w="2122" w:type="dxa"/>
            <w:shd w:val="clear" w:color="auto" w:fill="9CC2E5" w:themeFill="accent1" w:themeFillTint="99"/>
          </w:tcPr>
          <w:p w14:paraId="1C5D37E0" w14:textId="77777777" w:rsidR="000B59E3" w:rsidRPr="00EC5FEE" w:rsidRDefault="000B59E3" w:rsidP="000B59E3">
            <w:pPr>
              <w:rPr>
                <w:ins w:id="3592" w:author="Javier Kachuka" w:date="2019-11-06T10:58:00Z"/>
                <w:rFonts w:cs="Arial"/>
                <w:b/>
                <w:sz w:val="24"/>
                <w:szCs w:val="24"/>
                <w:lang w:val="es-ES"/>
              </w:rPr>
            </w:pPr>
            <w:ins w:id="3593" w:author="Javier Kachuka" w:date="2019-11-06T10:58:00Z">
              <w:r w:rsidRPr="00EC5FEE">
                <w:rPr>
                  <w:rFonts w:cs="Arial"/>
                  <w:b/>
                  <w:sz w:val="24"/>
                  <w:szCs w:val="24"/>
                  <w:lang w:val="es-ES"/>
                </w:rPr>
                <w:t xml:space="preserve">Poscondición </w:t>
              </w:r>
            </w:ins>
          </w:p>
        </w:tc>
        <w:tc>
          <w:tcPr>
            <w:tcW w:w="6706" w:type="dxa"/>
            <w:gridSpan w:val="2"/>
          </w:tcPr>
          <w:p w14:paraId="3F353D01" w14:textId="77777777" w:rsidR="000B59E3" w:rsidRPr="003D3744" w:rsidRDefault="000B59E3" w:rsidP="000B59E3">
            <w:pPr>
              <w:rPr>
                <w:ins w:id="3594" w:author="Javier Kachuka" w:date="2019-11-06T10:58:00Z"/>
                <w:rFonts w:cs="Arial"/>
                <w:sz w:val="24"/>
                <w:szCs w:val="24"/>
                <w:lang w:val="es-ES"/>
              </w:rPr>
            </w:pPr>
          </w:p>
        </w:tc>
      </w:tr>
      <w:tr w:rsidR="000B59E3" w:rsidRPr="00CC2B8E" w14:paraId="0773E33B" w14:textId="77777777" w:rsidTr="000B59E3">
        <w:trPr>
          <w:ins w:id="3595" w:author="Javier Kachuka" w:date="2019-11-06T10:58:00Z"/>
        </w:trPr>
        <w:tc>
          <w:tcPr>
            <w:tcW w:w="8828" w:type="dxa"/>
            <w:gridSpan w:val="3"/>
            <w:shd w:val="clear" w:color="auto" w:fill="9CC2E5" w:themeFill="accent1" w:themeFillTint="99"/>
          </w:tcPr>
          <w:p w14:paraId="4DF9E931" w14:textId="77777777" w:rsidR="000B59E3" w:rsidRPr="00EC5FEE" w:rsidRDefault="000B59E3" w:rsidP="000B59E3">
            <w:pPr>
              <w:jc w:val="center"/>
              <w:rPr>
                <w:ins w:id="3596" w:author="Javier Kachuka" w:date="2019-11-06T10:58:00Z"/>
                <w:rFonts w:cs="Arial"/>
                <w:b/>
                <w:sz w:val="24"/>
                <w:szCs w:val="24"/>
                <w:lang w:val="es-ES"/>
              </w:rPr>
            </w:pPr>
            <w:ins w:id="3597" w:author="Javier Kachuka" w:date="2019-11-06T10:58:00Z">
              <w:r w:rsidRPr="00EC5FEE">
                <w:rPr>
                  <w:rFonts w:cs="Arial"/>
                  <w:b/>
                  <w:sz w:val="24"/>
                  <w:szCs w:val="24"/>
                  <w:lang w:val="es-ES"/>
                </w:rPr>
                <w:t>Curso Típico de Eventos</w:t>
              </w:r>
            </w:ins>
          </w:p>
        </w:tc>
      </w:tr>
      <w:tr w:rsidR="000B59E3" w:rsidRPr="00576F7E" w14:paraId="3E612EDE" w14:textId="77777777" w:rsidTr="000B59E3">
        <w:trPr>
          <w:ins w:id="3598" w:author="Javier Kachuka" w:date="2019-11-06T10:58:00Z"/>
        </w:trPr>
        <w:tc>
          <w:tcPr>
            <w:tcW w:w="4414" w:type="dxa"/>
            <w:gridSpan w:val="2"/>
          </w:tcPr>
          <w:p w14:paraId="03E10D87" w14:textId="77777777" w:rsidR="000B59E3" w:rsidRPr="00EC5FEE" w:rsidRDefault="000B59E3">
            <w:pPr>
              <w:pStyle w:val="Prrafodelista"/>
              <w:numPr>
                <w:ilvl w:val="0"/>
                <w:numId w:val="20"/>
              </w:numPr>
              <w:jc w:val="both"/>
              <w:rPr>
                <w:ins w:id="3599" w:author="Javier Kachuka" w:date="2019-11-06T10:58:00Z"/>
                <w:rFonts w:cs="Arial"/>
                <w:sz w:val="24"/>
                <w:szCs w:val="24"/>
                <w:lang w:val="es-ES"/>
              </w:rPr>
              <w:pPrChange w:id="3600" w:author="Javier Kachuka" w:date="2019-11-06T10:43:00Z">
                <w:pPr>
                  <w:pStyle w:val="Prrafodelista"/>
                  <w:framePr w:hSpace="180" w:wrap="around" w:vAnchor="text" w:hAnchor="text" w:y="364"/>
                  <w:numPr>
                    <w:numId w:val="20"/>
                  </w:numPr>
                  <w:ind w:hanging="360"/>
                  <w:jc w:val="both"/>
                </w:pPr>
              </w:pPrChange>
            </w:pPr>
            <w:ins w:id="3601" w:author="Javier Kachuka" w:date="2019-11-06T10:58:00Z">
              <w:r>
                <w:rPr>
                  <w:rFonts w:cs="Arial"/>
                  <w:sz w:val="24"/>
                  <w:szCs w:val="24"/>
                  <w:lang w:val="es-ES"/>
                </w:rPr>
                <w:t xml:space="preserve">El caso de uso comienza cuando el oficinista o administrador </w:t>
              </w:r>
              <w:del w:id="3602" w:author="Javier Kachuka" w:date="2019-11-06T10:43:00Z">
                <w:r w:rsidDel="002345AA">
                  <w:rPr>
                    <w:rFonts w:cs="Arial"/>
                    <w:sz w:val="24"/>
                    <w:szCs w:val="24"/>
                    <w:lang w:val="es-ES"/>
                  </w:rPr>
                  <w:delText>selecciona generar informe de asistencia</w:delText>
                </w:r>
              </w:del>
              <w:r>
                <w:rPr>
                  <w:rFonts w:cs="Arial"/>
                  <w:sz w:val="24"/>
                  <w:szCs w:val="24"/>
                  <w:lang w:val="es-ES"/>
                </w:rPr>
                <w:t>desea ver las asistencias de los empleados de planta.</w:t>
              </w:r>
            </w:ins>
          </w:p>
        </w:tc>
        <w:tc>
          <w:tcPr>
            <w:tcW w:w="4414" w:type="dxa"/>
          </w:tcPr>
          <w:p w14:paraId="6BD0A545" w14:textId="77777777" w:rsidR="000B59E3" w:rsidRPr="00EC5FEE" w:rsidRDefault="000B59E3" w:rsidP="000B59E3">
            <w:pPr>
              <w:jc w:val="both"/>
              <w:rPr>
                <w:ins w:id="3603" w:author="Javier Kachuka" w:date="2019-11-06T10:58:00Z"/>
                <w:rFonts w:cs="Arial"/>
                <w:sz w:val="24"/>
                <w:szCs w:val="24"/>
                <w:lang w:val="es-ES"/>
              </w:rPr>
            </w:pPr>
          </w:p>
        </w:tc>
      </w:tr>
      <w:tr w:rsidR="000B59E3" w:rsidRPr="00576F7E" w14:paraId="7D5A5835" w14:textId="77777777" w:rsidTr="000B59E3">
        <w:trPr>
          <w:ins w:id="3604" w:author="Javier Kachuka" w:date="2019-11-06T10:58:00Z"/>
        </w:trPr>
        <w:tc>
          <w:tcPr>
            <w:tcW w:w="4414" w:type="dxa"/>
            <w:gridSpan w:val="2"/>
          </w:tcPr>
          <w:p w14:paraId="314FDC95" w14:textId="77777777" w:rsidR="000B59E3" w:rsidRPr="00EC5FEE" w:rsidRDefault="000B59E3" w:rsidP="000B59E3">
            <w:pPr>
              <w:jc w:val="both"/>
              <w:rPr>
                <w:ins w:id="3605" w:author="Javier Kachuka" w:date="2019-11-06T10:58:00Z"/>
                <w:rFonts w:cs="Arial"/>
                <w:sz w:val="24"/>
                <w:szCs w:val="24"/>
                <w:lang w:val="es-ES"/>
              </w:rPr>
            </w:pPr>
          </w:p>
        </w:tc>
        <w:tc>
          <w:tcPr>
            <w:tcW w:w="4414" w:type="dxa"/>
          </w:tcPr>
          <w:p w14:paraId="5FCE031D" w14:textId="77777777" w:rsidR="000B59E3" w:rsidRPr="00EC5FEE" w:rsidRDefault="000B59E3">
            <w:pPr>
              <w:pStyle w:val="Prrafodelista"/>
              <w:numPr>
                <w:ilvl w:val="0"/>
                <w:numId w:val="20"/>
              </w:numPr>
              <w:jc w:val="both"/>
              <w:rPr>
                <w:ins w:id="3606" w:author="Javier Kachuka" w:date="2019-11-06T10:58:00Z"/>
                <w:rFonts w:cs="Arial"/>
                <w:sz w:val="24"/>
                <w:szCs w:val="24"/>
                <w:lang w:val="es-ES"/>
              </w:rPr>
              <w:pPrChange w:id="3607" w:author="Javier Kachuka" w:date="2019-11-06T10:43:00Z">
                <w:pPr>
                  <w:pStyle w:val="Prrafodelista"/>
                  <w:framePr w:hSpace="180" w:wrap="around" w:vAnchor="text" w:hAnchor="text" w:y="364"/>
                  <w:numPr>
                    <w:numId w:val="20"/>
                  </w:numPr>
                  <w:ind w:hanging="360"/>
                  <w:jc w:val="both"/>
                </w:pPr>
              </w:pPrChange>
            </w:pPr>
            <w:ins w:id="3608" w:author="Javier Kachuka" w:date="2019-11-06T10:58:00Z">
              <w:r>
                <w:rPr>
                  <w:rFonts w:cs="Arial"/>
                  <w:sz w:val="24"/>
                  <w:szCs w:val="24"/>
                  <w:lang w:val="es-ES"/>
                </w:rPr>
                <w:t xml:space="preserve">El sistema solicita que el oficinista o administrador seleccione el </w:t>
              </w:r>
              <w:del w:id="3609" w:author="Javier Kachuka" w:date="2019-11-06T10:43:00Z">
                <w:r w:rsidDel="002345AA">
                  <w:rPr>
                    <w:rFonts w:cs="Arial"/>
                    <w:sz w:val="24"/>
                    <w:szCs w:val="24"/>
                    <w:lang w:val="es-ES"/>
                  </w:rPr>
                  <w:delText xml:space="preserve">o los empleados </w:delText>
                </w:r>
              </w:del>
              <w:r>
                <w:rPr>
                  <w:rFonts w:cs="Arial"/>
                  <w:sz w:val="24"/>
                  <w:szCs w:val="24"/>
                  <w:lang w:val="es-ES"/>
                </w:rPr>
                <w:t>empleado para realizar el informe.</w:t>
              </w:r>
            </w:ins>
          </w:p>
        </w:tc>
      </w:tr>
      <w:tr w:rsidR="000B59E3" w:rsidRPr="00576F7E" w14:paraId="5969B29F" w14:textId="77777777" w:rsidTr="000B59E3">
        <w:trPr>
          <w:ins w:id="3610" w:author="Javier Kachuka" w:date="2019-11-06T10:58:00Z"/>
        </w:trPr>
        <w:tc>
          <w:tcPr>
            <w:tcW w:w="4414" w:type="dxa"/>
            <w:gridSpan w:val="2"/>
          </w:tcPr>
          <w:p w14:paraId="0DF6DFF2" w14:textId="77777777" w:rsidR="000B59E3" w:rsidRPr="005D64CF" w:rsidRDefault="000B59E3">
            <w:pPr>
              <w:pStyle w:val="Prrafodelista"/>
              <w:numPr>
                <w:ilvl w:val="0"/>
                <w:numId w:val="20"/>
              </w:numPr>
              <w:jc w:val="both"/>
              <w:rPr>
                <w:ins w:id="3611" w:author="Javier Kachuka" w:date="2019-11-06T10:58:00Z"/>
                <w:rFonts w:cs="Arial"/>
                <w:sz w:val="24"/>
                <w:szCs w:val="24"/>
                <w:lang w:val="es-ES"/>
              </w:rPr>
              <w:pPrChange w:id="3612" w:author="Javier Kachuka" w:date="2019-11-06T10:44:00Z">
                <w:pPr>
                  <w:pStyle w:val="Prrafodelista"/>
                  <w:framePr w:hSpace="180" w:wrap="around" w:vAnchor="text" w:hAnchor="text" w:y="364"/>
                  <w:numPr>
                    <w:numId w:val="20"/>
                  </w:numPr>
                  <w:ind w:hanging="360"/>
                  <w:jc w:val="both"/>
                </w:pPr>
              </w:pPrChange>
            </w:pPr>
            <w:ins w:id="3613" w:author="Javier Kachuka" w:date="2019-11-06T10:58:00Z">
              <w:r>
                <w:rPr>
                  <w:rFonts w:cs="Arial"/>
                  <w:sz w:val="24"/>
                  <w:szCs w:val="24"/>
                  <w:lang w:val="es-ES"/>
                </w:rPr>
                <w:t>El oficinista selecciona el empleado</w:t>
              </w:r>
              <w:del w:id="3614" w:author="Javier Kachuka" w:date="2019-11-06T10:44:00Z">
                <w:r w:rsidDel="002345AA">
                  <w:rPr>
                    <w:rFonts w:cs="Arial"/>
                    <w:sz w:val="24"/>
                    <w:szCs w:val="24"/>
                    <w:lang w:val="es-ES"/>
                  </w:rPr>
                  <w:delText xml:space="preserve"> o los empleados</w:delText>
                </w:r>
              </w:del>
              <w:r>
                <w:rPr>
                  <w:rFonts w:cs="Arial"/>
                  <w:sz w:val="24"/>
                  <w:szCs w:val="24"/>
                  <w:lang w:val="es-ES"/>
                </w:rPr>
                <w:t xml:space="preserve"> y confirma la operación.</w:t>
              </w:r>
            </w:ins>
          </w:p>
        </w:tc>
        <w:tc>
          <w:tcPr>
            <w:tcW w:w="4414" w:type="dxa"/>
          </w:tcPr>
          <w:p w14:paraId="52F9EF99" w14:textId="77777777" w:rsidR="000B59E3" w:rsidRPr="005D64CF" w:rsidRDefault="000B59E3" w:rsidP="000B59E3">
            <w:pPr>
              <w:jc w:val="both"/>
              <w:rPr>
                <w:ins w:id="3615" w:author="Javier Kachuka" w:date="2019-11-06T10:58:00Z"/>
                <w:rFonts w:cs="Arial"/>
                <w:sz w:val="24"/>
                <w:szCs w:val="24"/>
                <w:lang w:val="es-ES"/>
              </w:rPr>
            </w:pPr>
          </w:p>
        </w:tc>
      </w:tr>
      <w:tr w:rsidR="000B59E3" w:rsidRPr="00576F7E" w14:paraId="162ED135" w14:textId="77777777" w:rsidTr="000B59E3">
        <w:trPr>
          <w:ins w:id="3616" w:author="Javier Kachuka" w:date="2019-11-06T10:58:00Z"/>
        </w:trPr>
        <w:tc>
          <w:tcPr>
            <w:tcW w:w="4414" w:type="dxa"/>
            <w:gridSpan w:val="2"/>
          </w:tcPr>
          <w:p w14:paraId="46F66922" w14:textId="77777777" w:rsidR="000B59E3" w:rsidRPr="005D64CF" w:rsidRDefault="000B59E3" w:rsidP="000B59E3">
            <w:pPr>
              <w:jc w:val="both"/>
              <w:rPr>
                <w:ins w:id="3617" w:author="Javier Kachuka" w:date="2019-11-06T10:58:00Z"/>
                <w:rFonts w:cs="Arial"/>
                <w:sz w:val="24"/>
                <w:szCs w:val="24"/>
                <w:lang w:val="es-ES"/>
              </w:rPr>
            </w:pPr>
          </w:p>
        </w:tc>
        <w:tc>
          <w:tcPr>
            <w:tcW w:w="4414" w:type="dxa"/>
          </w:tcPr>
          <w:p w14:paraId="762C225A" w14:textId="77777777" w:rsidR="000B59E3" w:rsidRPr="005D64CF" w:rsidRDefault="000B59E3">
            <w:pPr>
              <w:pStyle w:val="Prrafodelista"/>
              <w:numPr>
                <w:ilvl w:val="0"/>
                <w:numId w:val="20"/>
              </w:numPr>
              <w:jc w:val="both"/>
              <w:rPr>
                <w:ins w:id="3618" w:author="Javier Kachuka" w:date="2019-11-06T10:58:00Z"/>
                <w:rFonts w:cs="Arial"/>
                <w:sz w:val="24"/>
                <w:szCs w:val="24"/>
                <w:lang w:val="es-ES"/>
              </w:rPr>
              <w:pPrChange w:id="3619" w:author="Javier Kachuka" w:date="2019-11-06T10:44:00Z">
                <w:pPr>
                  <w:pStyle w:val="Prrafodelista"/>
                  <w:framePr w:hSpace="180" w:wrap="around" w:vAnchor="text" w:hAnchor="text" w:y="364"/>
                  <w:numPr>
                    <w:numId w:val="20"/>
                  </w:numPr>
                  <w:ind w:hanging="360"/>
                  <w:jc w:val="both"/>
                </w:pPr>
              </w:pPrChange>
            </w:pPr>
            <w:ins w:id="3620" w:author="Javier Kachuka" w:date="2019-11-06T10:58:00Z">
              <w:r>
                <w:rPr>
                  <w:rFonts w:cs="Arial"/>
                  <w:sz w:val="24"/>
                  <w:szCs w:val="24"/>
                  <w:lang w:val="es-ES"/>
                </w:rPr>
                <w:t xml:space="preserve">El sistema </w:t>
              </w:r>
              <w:del w:id="3621" w:author="Javier Kachuka" w:date="2019-11-06T10:44:00Z">
                <w:r w:rsidDel="002345AA">
                  <w:rPr>
                    <w:rFonts w:cs="Arial"/>
                    <w:sz w:val="24"/>
                    <w:szCs w:val="24"/>
                    <w:lang w:val="es-ES"/>
                  </w:rPr>
                  <w:delText>genera el informe según los registros de entrada y de salida que haya marcado el empleado</w:delText>
                </w:r>
              </w:del>
              <w:r>
                <w:rPr>
                  <w:rFonts w:cs="Arial"/>
                  <w:sz w:val="24"/>
                  <w:szCs w:val="24"/>
                  <w:lang w:val="es-ES"/>
                </w:rPr>
                <w:t>busca todos las entradas y salidas del empleado y muestra una lista del mismo.</w:t>
              </w:r>
            </w:ins>
          </w:p>
        </w:tc>
      </w:tr>
      <w:tr w:rsidR="000B59E3" w:rsidRPr="00576F7E" w14:paraId="382BB893" w14:textId="77777777" w:rsidTr="000B59E3">
        <w:trPr>
          <w:ins w:id="3622" w:author="Javier Kachuka" w:date="2019-11-06T10:58:00Z"/>
        </w:trPr>
        <w:tc>
          <w:tcPr>
            <w:tcW w:w="4414" w:type="dxa"/>
            <w:gridSpan w:val="2"/>
          </w:tcPr>
          <w:p w14:paraId="1D1C9122" w14:textId="77777777" w:rsidR="000B59E3" w:rsidRPr="005D64CF" w:rsidRDefault="000B59E3" w:rsidP="000B59E3">
            <w:pPr>
              <w:jc w:val="both"/>
              <w:rPr>
                <w:ins w:id="3623" w:author="Javier Kachuka" w:date="2019-11-06T10:58:00Z"/>
                <w:rFonts w:cs="Arial"/>
                <w:sz w:val="24"/>
                <w:szCs w:val="24"/>
                <w:lang w:val="es-ES"/>
              </w:rPr>
            </w:pPr>
          </w:p>
        </w:tc>
        <w:tc>
          <w:tcPr>
            <w:tcW w:w="4414" w:type="dxa"/>
          </w:tcPr>
          <w:p w14:paraId="6BF885A3" w14:textId="77777777" w:rsidR="000B59E3" w:rsidRDefault="000B59E3" w:rsidP="000B59E3">
            <w:pPr>
              <w:pStyle w:val="Prrafodelista"/>
              <w:numPr>
                <w:ilvl w:val="0"/>
                <w:numId w:val="20"/>
              </w:numPr>
              <w:jc w:val="both"/>
              <w:rPr>
                <w:ins w:id="3624" w:author="Javier Kachuka" w:date="2019-11-06T10:58:00Z"/>
                <w:rFonts w:cs="Arial"/>
                <w:sz w:val="24"/>
                <w:szCs w:val="24"/>
                <w:lang w:val="es-ES"/>
              </w:rPr>
            </w:pPr>
            <w:ins w:id="3625" w:author="Javier Kachuka" w:date="2019-11-06T10:58:00Z">
              <w:r>
                <w:rPr>
                  <w:rFonts w:cs="Arial"/>
                  <w:sz w:val="24"/>
                  <w:szCs w:val="24"/>
                  <w:lang w:val="es-ES"/>
                </w:rPr>
                <w:t>Finaliza el caso de uso.</w:t>
              </w:r>
            </w:ins>
          </w:p>
        </w:tc>
      </w:tr>
      <w:tr w:rsidR="000B59E3" w:rsidRPr="00EC5FEE" w14:paraId="4B25AA49" w14:textId="77777777" w:rsidTr="000B59E3">
        <w:trPr>
          <w:ins w:id="3626" w:author="Javier Kachuka" w:date="2019-11-06T10:58:00Z"/>
        </w:trPr>
        <w:tc>
          <w:tcPr>
            <w:tcW w:w="8828" w:type="dxa"/>
            <w:gridSpan w:val="3"/>
            <w:shd w:val="clear" w:color="auto" w:fill="9CC2E5" w:themeFill="accent1" w:themeFillTint="99"/>
          </w:tcPr>
          <w:p w14:paraId="0054AAB6" w14:textId="77777777" w:rsidR="000B59E3" w:rsidRPr="00EC5FEE" w:rsidRDefault="000B59E3" w:rsidP="000B59E3">
            <w:pPr>
              <w:jc w:val="center"/>
              <w:rPr>
                <w:ins w:id="3627" w:author="Javier Kachuka" w:date="2019-11-06T10:58:00Z"/>
                <w:rFonts w:cs="Arial"/>
                <w:sz w:val="24"/>
                <w:szCs w:val="24"/>
                <w:lang w:val="es-ES"/>
              </w:rPr>
            </w:pPr>
            <w:ins w:id="3628" w:author="Javier Kachuka" w:date="2019-11-06T10:58:00Z">
              <w:r>
                <w:rPr>
                  <w:rFonts w:cs="Arial"/>
                  <w:b/>
                  <w:sz w:val="24"/>
                  <w:szCs w:val="24"/>
                  <w:lang w:val="es-ES"/>
                </w:rPr>
                <w:t>C</w:t>
              </w:r>
              <w:r w:rsidRPr="00EC5FEE">
                <w:rPr>
                  <w:rFonts w:cs="Arial"/>
                  <w:b/>
                  <w:sz w:val="24"/>
                  <w:szCs w:val="24"/>
                  <w:lang w:val="es-ES"/>
                </w:rPr>
                <w:t>urso Alternativo de Eventos</w:t>
              </w:r>
            </w:ins>
          </w:p>
        </w:tc>
      </w:tr>
      <w:tr w:rsidR="000B59E3" w:rsidRPr="005D64CF" w14:paraId="0F0C2E0D" w14:textId="77777777" w:rsidTr="000B59E3">
        <w:trPr>
          <w:ins w:id="3629" w:author="Javier Kachuka" w:date="2019-11-06T10:58:00Z"/>
        </w:trPr>
        <w:tc>
          <w:tcPr>
            <w:tcW w:w="4414" w:type="dxa"/>
            <w:gridSpan w:val="2"/>
          </w:tcPr>
          <w:p w14:paraId="7F0285C3" w14:textId="77777777" w:rsidR="000B59E3" w:rsidRPr="00EC5FEE" w:rsidRDefault="000B59E3" w:rsidP="000B59E3">
            <w:pPr>
              <w:jc w:val="center"/>
              <w:rPr>
                <w:ins w:id="3630" w:author="Javier Kachuka" w:date="2019-11-06T10:58:00Z"/>
                <w:rFonts w:cs="Arial"/>
                <w:b/>
                <w:sz w:val="24"/>
                <w:szCs w:val="24"/>
                <w:lang w:val="es-ES"/>
              </w:rPr>
            </w:pPr>
          </w:p>
        </w:tc>
        <w:tc>
          <w:tcPr>
            <w:tcW w:w="4414" w:type="dxa"/>
          </w:tcPr>
          <w:p w14:paraId="1ED290DD" w14:textId="77777777" w:rsidR="000B59E3" w:rsidRPr="00EC5FEE" w:rsidRDefault="000B59E3" w:rsidP="000B59E3">
            <w:pPr>
              <w:jc w:val="both"/>
              <w:rPr>
                <w:ins w:id="3631" w:author="Javier Kachuka" w:date="2019-11-06T10:58:00Z"/>
                <w:rFonts w:cs="Arial"/>
                <w:sz w:val="24"/>
                <w:szCs w:val="24"/>
                <w:lang w:val="es-ES"/>
              </w:rPr>
            </w:pPr>
          </w:p>
        </w:tc>
      </w:tr>
    </w:tbl>
    <w:p w14:paraId="652EA087" w14:textId="4F0DB595" w:rsidR="00BA1022" w:rsidDel="00340AF4" w:rsidRDefault="00BA1022" w:rsidP="00431D6D">
      <w:pPr>
        <w:rPr>
          <w:del w:id="3632" w:author="Javier Kachuka" w:date="2019-11-06T10:29:00Z"/>
          <w:lang w:val="es-ES"/>
        </w:rPr>
      </w:pPr>
    </w:p>
    <w:p w14:paraId="5BFBE227" w14:textId="77777777" w:rsidR="002A55EF" w:rsidRDefault="002A55EF" w:rsidP="00431D6D">
      <w:pPr>
        <w:rPr>
          <w:lang w:val="es-ES"/>
        </w:rPr>
      </w:pPr>
    </w:p>
    <w:tbl>
      <w:tblPr>
        <w:tblStyle w:val="Tablaconcuadrcula"/>
        <w:tblW w:w="0" w:type="auto"/>
        <w:tblLook w:val="04A0" w:firstRow="1" w:lastRow="0" w:firstColumn="1" w:lastColumn="0" w:noHBand="0" w:noVBand="1"/>
      </w:tblPr>
      <w:tblGrid>
        <w:gridCol w:w="2122"/>
        <w:gridCol w:w="2292"/>
        <w:gridCol w:w="4414"/>
      </w:tblGrid>
      <w:tr w:rsidR="009529A4" w:rsidRPr="009529A4" w:rsidDel="000B59E3" w14:paraId="4D2B8A12" w14:textId="2CB6E20B" w:rsidTr="003D3744">
        <w:trPr>
          <w:del w:id="3633" w:author="Javier Kachuka" w:date="2019-11-06T10:57:00Z"/>
        </w:trPr>
        <w:tc>
          <w:tcPr>
            <w:tcW w:w="2122" w:type="dxa"/>
            <w:shd w:val="clear" w:color="auto" w:fill="9CC2E5" w:themeFill="accent1" w:themeFillTint="99"/>
          </w:tcPr>
          <w:p w14:paraId="6F547F55" w14:textId="3EEB5AE0" w:rsidR="009529A4" w:rsidRPr="00EC5FEE" w:rsidDel="000B59E3" w:rsidRDefault="009529A4" w:rsidP="009529A4">
            <w:pPr>
              <w:rPr>
                <w:del w:id="3634" w:author="Javier Kachuka" w:date="2019-11-06T10:57:00Z"/>
                <w:rFonts w:cs="Arial"/>
                <w:b/>
                <w:sz w:val="24"/>
                <w:szCs w:val="24"/>
                <w:lang w:val="es-ES"/>
              </w:rPr>
            </w:pPr>
            <w:del w:id="3635" w:author="Javier Kachuka" w:date="2019-11-06T10:32:00Z">
              <w:r w:rsidRPr="00EC5FEE" w:rsidDel="00821932">
                <w:rPr>
                  <w:rFonts w:cs="Arial"/>
                  <w:b/>
                  <w:sz w:val="24"/>
                  <w:szCs w:val="24"/>
                  <w:lang w:val="es-ES"/>
                </w:rPr>
                <w:delText>Caso de uso</w:delText>
              </w:r>
            </w:del>
          </w:p>
        </w:tc>
        <w:tc>
          <w:tcPr>
            <w:tcW w:w="6706" w:type="dxa"/>
            <w:gridSpan w:val="2"/>
          </w:tcPr>
          <w:p w14:paraId="17A5C2B6" w14:textId="11275364" w:rsidR="009529A4" w:rsidRPr="00EC5FEE" w:rsidDel="000B59E3" w:rsidRDefault="009529A4" w:rsidP="009529A4">
            <w:pPr>
              <w:rPr>
                <w:del w:id="3636" w:author="Javier Kachuka" w:date="2019-11-06T10:57:00Z"/>
                <w:rFonts w:cs="Arial"/>
                <w:sz w:val="24"/>
                <w:szCs w:val="24"/>
                <w:lang w:val="es-ES"/>
              </w:rPr>
            </w:pPr>
            <w:del w:id="3637" w:author="Javier Kachuka" w:date="2019-11-06T10:32:00Z">
              <w:r w:rsidRPr="00EC5FEE" w:rsidDel="00821932">
                <w:rPr>
                  <w:rFonts w:cs="Arial"/>
                  <w:sz w:val="24"/>
                  <w:szCs w:val="24"/>
                  <w:lang w:val="es-ES"/>
                </w:rPr>
                <w:delText>Ver Productos</w:delText>
              </w:r>
            </w:del>
          </w:p>
        </w:tc>
      </w:tr>
      <w:tr w:rsidR="009529A4" w:rsidRPr="00EC5FEE" w:rsidDel="000B59E3" w14:paraId="0E0B3A67" w14:textId="7AB049BB" w:rsidTr="003D3744">
        <w:trPr>
          <w:del w:id="3638" w:author="Javier Kachuka" w:date="2019-11-06T10:57:00Z"/>
        </w:trPr>
        <w:tc>
          <w:tcPr>
            <w:tcW w:w="2122" w:type="dxa"/>
            <w:shd w:val="clear" w:color="auto" w:fill="9CC2E5" w:themeFill="accent1" w:themeFillTint="99"/>
          </w:tcPr>
          <w:p w14:paraId="1A5CB918" w14:textId="54ED5637" w:rsidR="009529A4" w:rsidRPr="00EC5FEE" w:rsidDel="000B59E3" w:rsidRDefault="009529A4" w:rsidP="009529A4">
            <w:pPr>
              <w:rPr>
                <w:del w:id="3639" w:author="Javier Kachuka" w:date="2019-11-06T10:57:00Z"/>
                <w:rFonts w:cs="Arial"/>
                <w:b/>
                <w:sz w:val="24"/>
                <w:szCs w:val="24"/>
                <w:lang w:val="es-ES"/>
              </w:rPr>
            </w:pPr>
            <w:del w:id="3640" w:author="Javier Kachuka" w:date="2019-11-06T10:32:00Z">
              <w:r w:rsidRPr="00EC5FEE" w:rsidDel="00821932">
                <w:rPr>
                  <w:rFonts w:cs="Arial"/>
                  <w:b/>
                  <w:sz w:val="24"/>
                  <w:szCs w:val="24"/>
                  <w:lang w:val="es-ES"/>
                </w:rPr>
                <w:delText>Actor</w:delText>
              </w:r>
            </w:del>
          </w:p>
        </w:tc>
        <w:tc>
          <w:tcPr>
            <w:tcW w:w="6706" w:type="dxa"/>
            <w:gridSpan w:val="2"/>
          </w:tcPr>
          <w:p w14:paraId="72359E6A" w14:textId="3095B793" w:rsidR="009529A4" w:rsidRPr="00EC5FEE" w:rsidDel="000B59E3" w:rsidRDefault="009529A4" w:rsidP="009529A4">
            <w:pPr>
              <w:rPr>
                <w:del w:id="3641" w:author="Javier Kachuka" w:date="2019-11-06T10:57:00Z"/>
                <w:rFonts w:cs="Arial"/>
                <w:sz w:val="24"/>
                <w:szCs w:val="24"/>
                <w:lang w:val="es-ES"/>
              </w:rPr>
            </w:pPr>
            <w:del w:id="3642" w:author="Javier Kachuka" w:date="2019-11-06T10:32:00Z">
              <w:r w:rsidRPr="00EC5FEE" w:rsidDel="00821932">
                <w:rPr>
                  <w:rFonts w:cs="Arial"/>
                  <w:sz w:val="24"/>
                  <w:szCs w:val="24"/>
                  <w:lang w:val="es-ES"/>
                </w:rPr>
                <w:delText xml:space="preserve">Empleado </w:delText>
              </w:r>
            </w:del>
          </w:p>
        </w:tc>
      </w:tr>
      <w:tr w:rsidR="009529A4" w:rsidRPr="005E458F" w:rsidDel="000B59E3" w14:paraId="6D46006D" w14:textId="6A660E87" w:rsidTr="003D3744">
        <w:trPr>
          <w:del w:id="3643" w:author="Javier Kachuka" w:date="2019-11-06T10:57:00Z"/>
        </w:trPr>
        <w:tc>
          <w:tcPr>
            <w:tcW w:w="2122" w:type="dxa"/>
            <w:shd w:val="clear" w:color="auto" w:fill="9CC2E5" w:themeFill="accent1" w:themeFillTint="99"/>
          </w:tcPr>
          <w:p w14:paraId="5FCC387D" w14:textId="00B894A4" w:rsidR="009529A4" w:rsidRPr="00EC5FEE" w:rsidDel="000B59E3" w:rsidRDefault="009529A4" w:rsidP="009529A4">
            <w:pPr>
              <w:rPr>
                <w:del w:id="3644" w:author="Javier Kachuka" w:date="2019-11-06T10:57:00Z"/>
                <w:rFonts w:cs="Arial"/>
                <w:b/>
                <w:sz w:val="24"/>
                <w:szCs w:val="24"/>
                <w:lang w:val="es-ES"/>
              </w:rPr>
            </w:pPr>
            <w:del w:id="3645" w:author="Javier Kachuka" w:date="2019-11-06T10:32:00Z">
              <w:r w:rsidRPr="00EC5FEE" w:rsidDel="00821932">
                <w:rPr>
                  <w:rFonts w:cs="Arial"/>
                  <w:b/>
                  <w:sz w:val="24"/>
                  <w:szCs w:val="24"/>
                  <w:lang w:val="es-ES"/>
                </w:rPr>
                <w:delText xml:space="preserve">Descripción </w:delText>
              </w:r>
            </w:del>
          </w:p>
        </w:tc>
        <w:tc>
          <w:tcPr>
            <w:tcW w:w="6706" w:type="dxa"/>
            <w:gridSpan w:val="2"/>
          </w:tcPr>
          <w:p w14:paraId="38A000A8" w14:textId="283A94AA" w:rsidR="009529A4" w:rsidRPr="00EC5FEE" w:rsidDel="000B59E3" w:rsidRDefault="009529A4" w:rsidP="009529A4">
            <w:pPr>
              <w:rPr>
                <w:del w:id="3646" w:author="Javier Kachuka" w:date="2019-11-06T10:57:00Z"/>
                <w:rFonts w:cs="Arial"/>
                <w:sz w:val="24"/>
                <w:szCs w:val="24"/>
                <w:lang w:val="es-ES"/>
              </w:rPr>
            </w:pPr>
            <w:del w:id="3647" w:author="Javier Kachuka" w:date="2019-11-06T10:32:00Z">
              <w:r w:rsidRPr="00EC5FEE" w:rsidDel="00821932">
                <w:rPr>
                  <w:rFonts w:cs="Arial"/>
                  <w:sz w:val="24"/>
                  <w:szCs w:val="24"/>
                  <w:lang w:val="es-ES"/>
                </w:rPr>
                <w:delText xml:space="preserve">El empleado lista los productos que se encuentran disponibles en un almacén. </w:delText>
              </w:r>
            </w:del>
          </w:p>
        </w:tc>
      </w:tr>
      <w:tr w:rsidR="009529A4" w:rsidRPr="00EC5FEE" w:rsidDel="000B59E3" w14:paraId="3013A485" w14:textId="01DC89F9" w:rsidTr="003D3744">
        <w:trPr>
          <w:del w:id="3648" w:author="Javier Kachuka" w:date="2019-11-06T10:57:00Z"/>
        </w:trPr>
        <w:tc>
          <w:tcPr>
            <w:tcW w:w="2122" w:type="dxa"/>
            <w:shd w:val="clear" w:color="auto" w:fill="9CC2E5" w:themeFill="accent1" w:themeFillTint="99"/>
          </w:tcPr>
          <w:p w14:paraId="318B35CF" w14:textId="3847FC3C" w:rsidR="009529A4" w:rsidRPr="00EC5FEE" w:rsidDel="000B59E3" w:rsidRDefault="009529A4" w:rsidP="009529A4">
            <w:pPr>
              <w:rPr>
                <w:del w:id="3649" w:author="Javier Kachuka" w:date="2019-11-06T10:57:00Z"/>
                <w:rFonts w:cs="Arial"/>
                <w:b/>
                <w:sz w:val="24"/>
                <w:szCs w:val="24"/>
                <w:lang w:val="es-ES"/>
              </w:rPr>
            </w:pPr>
            <w:del w:id="3650" w:author="Javier Kachuka" w:date="2019-11-06T10:32:00Z">
              <w:r w:rsidRPr="00EC5FEE" w:rsidDel="00821932">
                <w:rPr>
                  <w:rFonts w:cs="Arial"/>
                  <w:b/>
                  <w:sz w:val="24"/>
                  <w:szCs w:val="24"/>
                  <w:lang w:val="es-ES"/>
                </w:rPr>
                <w:delText>Referencia Cruzada</w:delText>
              </w:r>
            </w:del>
          </w:p>
        </w:tc>
        <w:tc>
          <w:tcPr>
            <w:tcW w:w="6706" w:type="dxa"/>
            <w:gridSpan w:val="2"/>
          </w:tcPr>
          <w:p w14:paraId="449C025E" w14:textId="06C655F7" w:rsidR="009529A4" w:rsidRPr="00EC5FEE" w:rsidDel="000B59E3" w:rsidRDefault="009529A4" w:rsidP="009529A4">
            <w:pPr>
              <w:rPr>
                <w:del w:id="3651" w:author="Javier Kachuka" w:date="2019-11-06T10:57:00Z"/>
                <w:rFonts w:cs="Arial"/>
                <w:sz w:val="24"/>
                <w:szCs w:val="24"/>
                <w:lang w:val="es-ES"/>
              </w:rPr>
            </w:pPr>
            <w:del w:id="3652" w:author="Javier Kachuka" w:date="2019-11-06T10:32:00Z">
              <w:r w:rsidRPr="00EC5FEE" w:rsidDel="00821932">
                <w:rPr>
                  <w:rFonts w:cs="Arial"/>
                  <w:sz w:val="24"/>
                  <w:szCs w:val="24"/>
                  <w:lang w:val="es-ES"/>
                </w:rPr>
                <w:delText>RF3.3</w:delText>
              </w:r>
            </w:del>
          </w:p>
        </w:tc>
      </w:tr>
      <w:tr w:rsidR="00BA1022" w:rsidRPr="005E458F" w:rsidDel="000B59E3" w14:paraId="2A2156BE" w14:textId="33712D1B" w:rsidTr="003D3744">
        <w:trPr>
          <w:del w:id="3653" w:author="Javier Kachuka" w:date="2019-11-06T10:57:00Z"/>
        </w:trPr>
        <w:tc>
          <w:tcPr>
            <w:tcW w:w="2122" w:type="dxa"/>
            <w:shd w:val="clear" w:color="auto" w:fill="9CC2E5" w:themeFill="accent1" w:themeFillTint="99"/>
          </w:tcPr>
          <w:p w14:paraId="7C9B4A05" w14:textId="04A5D380" w:rsidR="00BA1022" w:rsidRPr="00EC5FEE" w:rsidDel="000B59E3" w:rsidRDefault="00BA1022" w:rsidP="003D3744">
            <w:pPr>
              <w:rPr>
                <w:del w:id="3654" w:author="Javier Kachuka" w:date="2019-11-06T10:57:00Z"/>
                <w:rFonts w:cs="Arial"/>
                <w:b/>
                <w:sz w:val="24"/>
                <w:szCs w:val="24"/>
                <w:lang w:val="es-ES"/>
              </w:rPr>
            </w:pPr>
            <w:del w:id="3655" w:author="Javier Kachuka" w:date="2019-11-06T10:57:00Z">
              <w:r w:rsidRPr="00EC5FEE" w:rsidDel="000B59E3">
                <w:rPr>
                  <w:rFonts w:cs="Arial"/>
                  <w:b/>
                  <w:sz w:val="24"/>
                  <w:szCs w:val="24"/>
                  <w:lang w:val="es-ES"/>
                </w:rPr>
                <w:delText xml:space="preserve">Precondición </w:delText>
              </w:r>
            </w:del>
          </w:p>
        </w:tc>
        <w:tc>
          <w:tcPr>
            <w:tcW w:w="6706" w:type="dxa"/>
            <w:gridSpan w:val="2"/>
          </w:tcPr>
          <w:p w14:paraId="6C739B7F" w14:textId="68AF9843" w:rsidR="00BA1022" w:rsidRPr="00EC5FEE" w:rsidDel="000B59E3" w:rsidRDefault="00BA1022">
            <w:pPr>
              <w:rPr>
                <w:del w:id="3656" w:author="Javier Kachuka" w:date="2019-11-06T10:57:00Z"/>
                <w:rFonts w:cs="Arial"/>
                <w:sz w:val="24"/>
                <w:szCs w:val="24"/>
                <w:lang w:val="es-ES"/>
              </w:rPr>
            </w:pPr>
            <w:del w:id="3657" w:author="Javier Kachuka" w:date="2019-11-06T10:32:00Z">
              <w:r w:rsidDel="009529A4">
                <w:rPr>
                  <w:rFonts w:cs="Arial"/>
                  <w:sz w:val="24"/>
                  <w:szCs w:val="24"/>
                  <w:lang w:val="es-ES"/>
                </w:rPr>
                <w:delText>Que el empleado se encuentre logueado.</w:delText>
              </w:r>
            </w:del>
          </w:p>
        </w:tc>
      </w:tr>
      <w:tr w:rsidR="00BA1022" w:rsidRPr="009529A4" w:rsidDel="000B59E3" w14:paraId="19A8D092" w14:textId="16B03ACD" w:rsidTr="003D3744">
        <w:trPr>
          <w:del w:id="3658" w:author="Javier Kachuka" w:date="2019-11-06T10:57:00Z"/>
        </w:trPr>
        <w:tc>
          <w:tcPr>
            <w:tcW w:w="2122" w:type="dxa"/>
            <w:shd w:val="clear" w:color="auto" w:fill="9CC2E5" w:themeFill="accent1" w:themeFillTint="99"/>
          </w:tcPr>
          <w:p w14:paraId="5C097763" w14:textId="17DC2925" w:rsidR="00BA1022" w:rsidRPr="00EC5FEE" w:rsidDel="000B59E3" w:rsidRDefault="00BA1022" w:rsidP="003D3744">
            <w:pPr>
              <w:rPr>
                <w:del w:id="3659" w:author="Javier Kachuka" w:date="2019-11-06T10:57:00Z"/>
                <w:rFonts w:cs="Arial"/>
                <w:b/>
                <w:sz w:val="24"/>
                <w:szCs w:val="24"/>
                <w:lang w:val="es-ES"/>
              </w:rPr>
            </w:pPr>
            <w:del w:id="3660" w:author="Javier Kachuka" w:date="2019-11-06T10:57:00Z">
              <w:r w:rsidRPr="00EC5FEE" w:rsidDel="000B59E3">
                <w:rPr>
                  <w:rFonts w:cs="Arial"/>
                  <w:b/>
                  <w:sz w:val="24"/>
                  <w:szCs w:val="24"/>
                  <w:lang w:val="es-ES"/>
                </w:rPr>
                <w:delText xml:space="preserve">Poscondición </w:delText>
              </w:r>
            </w:del>
          </w:p>
        </w:tc>
        <w:tc>
          <w:tcPr>
            <w:tcW w:w="6706" w:type="dxa"/>
            <w:gridSpan w:val="2"/>
          </w:tcPr>
          <w:p w14:paraId="7235EBED" w14:textId="06EB9498" w:rsidR="00BA1022" w:rsidRPr="00CC2B8E" w:rsidDel="000B59E3" w:rsidRDefault="00BA1022" w:rsidP="00BF4E55">
            <w:pPr>
              <w:rPr>
                <w:del w:id="3661" w:author="Javier Kachuka" w:date="2019-11-06T10:57:00Z"/>
                <w:rFonts w:cs="Arial"/>
                <w:sz w:val="24"/>
                <w:szCs w:val="24"/>
                <w:lang w:val="es-ES"/>
              </w:rPr>
            </w:pPr>
          </w:p>
        </w:tc>
      </w:tr>
      <w:tr w:rsidR="00BA1022" w:rsidRPr="00CC2B8E" w:rsidDel="000B59E3" w14:paraId="11F1548A" w14:textId="1EFFAE52" w:rsidTr="003D3744">
        <w:trPr>
          <w:del w:id="3662" w:author="Javier Kachuka" w:date="2019-11-06T10:57:00Z"/>
        </w:trPr>
        <w:tc>
          <w:tcPr>
            <w:tcW w:w="8828" w:type="dxa"/>
            <w:gridSpan w:val="3"/>
            <w:shd w:val="clear" w:color="auto" w:fill="9CC2E5" w:themeFill="accent1" w:themeFillTint="99"/>
          </w:tcPr>
          <w:p w14:paraId="7C56330C" w14:textId="01CC8B11" w:rsidR="00BA1022" w:rsidRPr="00EC5FEE" w:rsidDel="000B59E3" w:rsidRDefault="00BA1022" w:rsidP="003D3744">
            <w:pPr>
              <w:jc w:val="center"/>
              <w:rPr>
                <w:del w:id="3663" w:author="Javier Kachuka" w:date="2019-11-06T10:57:00Z"/>
                <w:rFonts w:cs="Arial"/>
                <w:b/>
                <w:sz w:val="24"/>
                <w:szCs w:val="24"/>
                <w:lang w:val="es-ES"/>
              </w:rPr>
            </w:pPr>
            <w:del w:id="3664" w:author="Javier Kachuka" w:date="2019-11-06T10:57:00Z">
              <w:r w:rsidRPr="00EC5FEE" w:rsidDel="000B59E3">
                <w:rPr>
                  <w:rFonts w:cs="Arial"/>
                  <w:b/>
                  <w:sz w:val="24"/>
                  <w:szCs w:val="24"/>
                  <w:lang w:val="es-ES"/>
                </w:rPr>
                <w:delText>Curso Típico de Eventos</w:delText>
              </w:r>
            </w:del>
          </w:p>
        </w:tc>
      </w:tr>
      <w:tr w:rsidR="00BA1022" w:rsidRPr="005E458F" w:rsidDel="000B59E3" w14:paraId="03BC7034" w14:textId="3F56CAED" w:rsidTr="003D3744">
        <w:trPr>
          <w:del w:id="3665" w:author="Javier Kachuka" w:date="2019-11-06T10:57:00Z"/>
        </w:trPr>
        <w:tc>
          <w:tcPr>
            <w:tcW w:w="4414" w:type="dxa"/>
            <w:gridSpan w:val="2"/>
          </w:tcPr>
          <w:p w14:paraId="7244EB4D" w14:textId="119452F2" w:rsidR="00BA1022" w:rsidRPr="00EC5FEE" w:rsidDel="000B59E3" w:rsidRDefault="00BA1022">
            <w:pPr>
              <w:pStyle w:val="Prrafodelista"/>
              <w:numPr>
                <w:ilvl w:val="0"/>
                <w:numId w:val="14"/>
              </w:numPr>
              <w:jc w:val="both"/>
              <w:rPr>
                <w:del w:id="3666" w:author="Javier Kachuka" w:date="2019-11-06T10:57:00Z"/>
                <w:rFonts w:cs="Arial"/>
                <w:sz w:val="24"/>
                <w:szCs w:val="24"/>
                <w:lang w:val="es-ES"/>
              </w:rPr>
            </w:pPr>
            <w:del w:id="3667" w:author="Javier Kachuka" w:date="2019-11-06T10:57:00Z">
              <w:r w:rsidDel="000B59E3">
                <w:rPr>
                  <w:rFonts w:cs="Arial"/>
                  <w:sz w:val="24"/>
                  <w:szCs w:val="24"/>
                  <w:lang w:val="es-ES"/>
                </w:rPr>
                <w:delText>El caso de uso comienza cuando el</w:delText>
              </w:r>
            </w:del>
            <w:del w:id="3668" w:author="Javier Kachuka" w:date="2019-11-06T10:33:00Z">
              <w:r w:rsidDel="009529A4">
                <w:rPr>
                  <w:rFonts w:cs="Arial"/>
                  <w:sz w:val="24"/>
                  <w:szCs w:val="24"/>
                  <w:lang w:val="es-ES"/>
                </w:rPr>
                <w:delText xml:space="preserve"> empleado</w:delText>
              </w:r>
            </w:del>
            <w:del w:id="3669" w:author="Javier Kachuka" w:date="2019-11-06T10:57:00Z">
              <w:r w:rsidR="00BF4E55" w:rsidDel="000B59E3">
                <w:rPr>
                  <w:rFonts w:cs="Arial"/>
                  <w:sz w:val="24"/>
                  <w:szCs w:val="24"/>
                  <w:lang w:val="es-ES"/>
                </w:rPr>
                <w:delText xml:space="preserve"> </w:delText>
              </w:r>
            </w:del>
            <w:del w:id="3670" w:author="Javier Kachuka" w:date="2019-11-06T10:33:00Z">
              <w:r w:rsidR="00BF4E55" w:rsidDel="009529A4">
                <w:rPr>
                  <w:rFonts w:cs="Arial"/>
                  <w:sz w:val="24"/>
                  <w:szCs w:val="24"/>
                  <w:lang w:val="es-ES"/>
                </w:rPr>
                <w:delText>selecciona ver productos disponibles</w:delText>
              </w:r>
            </w:del>
            <w:del w:id="3671" w:author="Javier Kachuka" w:date="2019-11-06T10:57:00Z">
              <w:r w:rsidR="00BF4E55" w:rsidDel="000B59E3">
                <w:rPr>
                  <w:rFonts w:cs="Arial"/>
                  <w:sz w:val="24"/>
                  <w:szCs w:val="24"/>
                  <w:lang w:val="es-ES"/>
                </w:rPr>
                <w:delText>.</w:delText>
              </w:r>
              <w:r w:rsidDel="000B59E3">
                <w:rPr>
                  <w:rFonts w:cs="Arial"/>
                  <w:sz w:val="24"/>
                  <w:szCs w:val="24"/>
                  <w:lang w:val="es-ES"/>
                </w:rPr>
                <w:delText xml:space="preserve"> </w:delText>
              </w:r>
            </w:del>
          </w:p>
        </w:tc>
        <w:tc>
          <w:tcPr>
            <w:tcW w:w="4414" w:type="dxa"/>
          </w:tcPr>
          <w:p w14:paraId="5903D984" w14:textId="023ED3FA" w:rsidR="00BA1022" w:rsidRPr="00EC5FEE" w:rsidDel="000B59E3" w:rsidRDefault="00BA1022" w:rsidP="003D3744">
            <w:pPr>
              <w:jc w:val="both"/>
              <w:rPr>
                <w:del w:id="3672" w:author="Javier Kachuka" w:date="2019-11-06T10:57:00Z"/>
                <w:rFonts w:cs="Arial"/>
                <w:sz w:val="24"/>
                <w:szCs w:val="24"/>
                <w:lang w:val="es-ES"/>
              </w:rPr>
            </w:pPr>
          </w:p>
        </w:tc>
      </w:tr>
      <w:tr w:rsidR="009529A4" w:rsidRPr="005E458F" w:rsidDel="000B59E3" w14:paraId="70BF93CB" w14:textId="4A220206" w:rsidTr="003D3744">
        <w:trPr>
          <w:del w:id="3673" w:author="Javier Kachuka" w:date="2019-11-06T10:57:00Z"/>
        </w:trPr>
        <w:tc>
          <w:tcPr>
            <w:tcW w:w="4414" w:type="dxa"/>
            <w:gridSpan w:val="2"/>
          </w:tcPr>
          <w:p w14:paraId="6F2926CC" w14:textId="7FB3CD46" w:rsidR="00BA1022" w:rsidRPr="00EC5FEE" w:rsidDel="000B59E3" w:rsidRDefault="00BA1022" w:rsidP="003D3744">
            <w:pPr>
              <w:jc w:val="both"/>
              <w:rPr>
                <w:del w:id="3674" w:author="Javier Kachuka" w:date="2019-11-06T10:57:00Z"/>
                <w:rFonts w:cs="Arial"/>
                <w:sz w:val="24"/>
                <w:szCs w:val="24"/>
                <w:lang w:val="es-ES"/>
              </w:rPr>
            </w:pPr>
          </w:p>
        </w:tc>
        <w:tc>
          <w:tcPr>
            <w:tcW w:w="4414" w:type="dxa"/>
          </w:tcPr>
          <w:p w14:paraId="18C24AE3" w14:textId="28EDE975" w:rsidR="00BA1022" w:rsidRPr="00EC5FEE" w:rsidDel="000B59E3" w:rsidRDefault="00BA1022">
            <w:pPr>
              <w:pStyle w:val="Prrafodelista"/>
              <w:numPr>
                <w:ilvl w:val="0"/>
                <w:numId w:val="14"/>
              </w:numPr>
              <w:jc w:val="both"/>
              <w:rPr>
                <w:del w:id="3675" w:author="Javier Kachuka" w:date="2019-11-06T10:57:00Z"/>
                <w:rFonts w:cs="Arial"/>
                <w:sz w:val="24"/>
                <w:szCs w:val="24"/>
                <w:lang w:val="es-ES"/>
              </w:rPr>
            </w:pPr>
            <w:del w:id="3676" w:author="Javier Kachuka" w:date="2019-11-06T10:57:00Z">
              <w:r w:rsidDel="000B59E3">
                <w:rPr>
                  <w:rFonts w:cs="Arial"/>
                  <w:sz w:val="24"/>
                  <w:szCs w:val="24"/>
                  <w:lang w:val="es-ES"/>
                </w:rPr>
                <w:delText>El</w:delText>
              </w:r>
            </w:del>
            <w:del w:id="3677" w:author="Javier Kachuka" w:date="2019-11-06T10:34:00Z">
              <w:r w:rsidDel="009529A4">
                <w:rPr>
                  <w:rFonts w:cs="Arial"/>
                  <w:sz w:val="24"/>
                  <w:szCs w:val="24"/>
                  <w:lang w:val="es-ES"/>
                </w:rPr>
                <w:delText xml:space="preserve"> sistema solicita que el empleado ingrese </w:delText>
              </w:r>
              <w:r w:rsidR="00BF4E55" w:rsidDel="009529A4">
                <w:rPr>
                  <w:rFonts w:cs="Arial"/>
                  <w:sz w:val="24"/>
                  <w:szCs w:val="24"/>
                  <w:lang w:val="es-ES"/>
                </w:rPr>
                <w:delText>el almacén</w:delText>
              </w:r>
            </w:del>
            <w:del w:id="3678" w:author="Javier Kachuka" w:date="2019-11-06T10:57:00Z">
              <w:r w:rsidR="00BF4E55" w:rsidDel="000B59E3">
                <w:rPr>
                  <w:rFonts w:cs="Arial"/>
                  <w:sz w:val="24"/>
                  <w:szCs w:val="24"/>
                  <w:lang w:val="es-ES"/>
                </w:rPr>
                <w:delText xml:space="preserve">.  </w:delText>
              </w:r>
            </w:del>
          </w:p>
        </w:tc>
      </w:tr>
      <w:tr w:rsidR="009529A4" w:rsidRPr="005E458F" w:rsidDel="000B59E3" w14:paraId="5960D4AE" w14:textId="0DEA74E5" w:rsidTr="003D3744">
        <w:trPr>
          <w:del w:id="3679" w:author="Javier Kachuka" w:date="2019-11-06T10:57:00Z"/>
        </w:trPr>
        <w:tc>
          <w:tcPr>
            <w:tcW w:w="4414" w:type="dxa"/>
            <w:gridSpan w:val="2"/>
          </w:tcPr>
          <w:p w14:paraId="0095CED5" w14:textId="61A5FA15" w:rsidR="00BA1022" w:rsidRPr="005C326A" w:rsidDel="000B59E3" w:rsidRDefault="00BA1022">
            <w:pPr>
              <w:pStyle w:val="Prrafodelista"/>
              <w:numPr>
                <w:ilvl w:val="0"/>
                <w:numId w:val="14"/>
              </w:numPr>
              <w:jc w:val="both"/>
              <w:rPr>
                <w:del w:id="3680" w:author="Javier Kachuka" w:date="2019-11-06T10:57:00Z"/>
                <w:rFonts w:cs="Arial"/>
                <w:sz w:val="24"/>
                <w:szCs w:val="24"/>
                <w:lang w:val="es-ES"/>
              </w:rPr>
            </w:pPr>
            <w:del w:id="3681" w:author="Javier Kachuka" w:date="2019-11-06T10:57:00Z">
              <w:r w:rsidDel="000B59E3">
                <w:rPr>
                  <w:rFonts w:cs="Arial"/>
                  <w:sz w:val="24"/>
                  <w:szCs w:val="24"/>
                  <w:lang w:val="es-ES"/>
                </w:rPr>
                <w:delText>El</w:delText>
              </w:r>
            </w:del>
            <w:del w:id="3682" w:author="Javier Kachuka" w:date="2019-11-06T10:35:00Z">
              <w:r w:rsidDel="009529A4">
                <w:rPr>
                  <w:rFonts w:cs="Arial"/>
                  <w:sz w:val="24"/>
                  <w:szCs w:val="24"/>
                  <w:lang w:val="es-ES"/>
                </w:rPr>
                <w:delText xml:space="preserve"> empleado</w:delText>
              </w:r>
            </w:del>
            <w:del w:id="3683" w:author="Javier Kachuka" w:date="2019-11-06T10:57:00Z">
              <w:r w:rsidDel="000B59E3">
                <w:rPr>
                  <w:rFonts w:cs="Arial"/>
                  <w:sz w:val="24"/>
                  <w:szCs w:val="24"/>
                  <w:lang w:val="es-ES"/>
                </w:rPr>
                <w:delText xml:space="preserve"> </w:delText>
              </w:r>
            </w:del>
            <w:del w:id="3684" w:author="Javier Kachuka" w:date="2019-11-06T10:34:00Z">
              <w:r w:rsidDel="009529A4">
                <w:rPr>
                  <w:rFonts w:cs="Arial"/>
                  <w:sz w:val="24"/>
                  <w:szCs w:val="24"/>
                  <w:lang w:val="es-ES"/>
                </w:rPr>
                <w:delText xml:space="preserve">ingresa el </w:delText>
              </w:r>
              <w:r w:rsidR="00BF4E55" w:rsidDel="009529A4">
                <w:rPr>
                  <w:rFonts w:cs="Arial"/>
                  <w:sz w:val="24"/>
                  <w:szCs w:val="24"/>
                  <w:lang w:val="es-ES"/>
                </w:rPr>
                <w:delText>almacén y confirma la operación</w:delText>
              </w:r>
            </w:del>
            <w:del w:id="3685" w:author="Javier Kachuka" w:date="2019-11-06T10:57:00Z">
              <w:r w:rsidR="00BF4E55" w:rsidDel="000B59E3">
                <w:rPr>
                  <w:rFonts w:cs="Arial"/>
                  <w:sz w:val="24"/>
                  <w:szCs w:val="24"/>
                  <w:lang w:val="es-ES"/>
                </w:rPr>
                <w:delText xml:space="preserve">. </w:delText>
              </w:r>
            </w:del>
          </w:p>
        </w:tc>
        <w:tc>
          <w:tcPr>
            <w:tcW w:w="4414" w:type="dxa"/>
          </w:tcPr>
          <w:p w14:paraId="0E2C6D11" w14:textId="3777E720" w:rsidR="00BA1022" w:rsidRPr="005C326A" w:rsidDel="000B59E3" w:rsidRDefault="00BA1022" w:rsidP="003D3744">
            <w:pPr>
              <w:jc w:val="both"/>
              <w:rPr>
                <w:del w:id="3686" w:author="Javier Kachuka" w:date="2019-11-06T10:57:00Z"/>
                <w:rFonts w:cs="Arial"/>
                <w:sz w:val="24"/>
                <w:szCs w:val="24"/>
                <w:lang w:val="es-ES"/>
              </w:rPr>
            </w:pPr>
          </w:p>
        </w:tc>
      </w:tr>
      <w:tr w:rsidR="00BA1022" w:rsidRPr="005E458F" w:rsidDel="000B59E3" w14:paraId="14664245" w14:textId="3BE957FC" w:rsidTr="003D3744">
        <w:trPr>
          <w:del w:id="3687" w:author="Javier Kachuka" w:date="2019-11-06T10:57:00Z"/>
        </w:trPr>
        <w:tc>
          <w:tcPr>
            <w:tcW w:w="4414" w:type="dxa"/>
            <w:gridSpan w:val="2"/>
          </w:tcPr>
          <w:p w14:paraId="72CC02B1" w14:textId="44C3537E" w:rsidR="00BA1022" w:rsidRPr="005C326A" w:rsidDel="000B59E3" w:rsidRDefault="00BA1022" w:rsidP="003D3744">
            <w:pPr>
              <w:jc w:val="both"/>
              <w:rPr>
                <w:del w:id="3688" w:author="Javier Kachuka" w:date="2019-11-06T10:57:00Z"/>
                <w:rFonts w:cs="Arial"/>
                <w:sz w:val="24"/>
                <w:szCs w:val="24"/>
                <w:lang w:val="es-ES"/>
              </w:rPr>
            </w:pPr>
          </w:p>
        </w:tc>
        <w:tc>
          <w:tcPr>
            <w:tcW w:w="4414" w:type="dxa"/>
          </w:tcPr>
          <w:p w14:paraId="179042FA" w14:textId="7DAEF491" w:rsidR="00BA1022" w:rsidRPr="005C326A" w:rsidDel="000B59E3" w:rsidRDefault="00BA1022" w:rsidP="00BF4E55">
            <w:pPr>
              <w:pStyle w:val="Prrafodelista"/>
              <w:numPr>
                <w:ilvl w:val="0"/>
                <w:numId w:val="14"/>
              </w:numPr>
              <w:jc w:val="both"/>
              <w:rPr>
                <w:del w:id="3689" w:author="Javier Kachuka" w:date="2019-11-06T10:57:00Z"/>
                <w:rFonts w:cs="Arial"/>
                <w:sz w:val="24"/>
                <w:szCs w:val="24"/>
                <w:lang w:val="es-ES"/>
              </w:rPr>
            </w:pPr>
            <w:del w:id="3690" w:author="Javier Kachuka" w:date="2019-11-06T10:36:00Z">
              <w:r w:rsidDel="009529A4">
                <w:rPr>
                  <w:rFonts w:cs="Arial"/>
                  <w:sz w:val="24"/>
                  <w:szCs w:val="24"/>
                  <w:lang w:val="es-ES"/>
                </w:rPr>
                <w:delText xml:space="preserve">El sistema </w:delText>
              </w:r>
              <w:r w:rsidR="00BF4E55" w:rsidDel="009529A4">
                <w:rPr>
                  <w:rFonts w:cs="Arial"/>
                  <w:sz w:val="24"/>
                  <w:szCs w:val="24"/>
                  <w:lang w:val="es-ES"/>
                </w:rPr>
                <w:delText>genera un informe sobre los productos disponibles y la cantidad para el almacén seleccionado y finaliza el caso de uso</w:delText>
              </w:r>
            </w:del>
            <w:del w:id="3691" w:author="Javier Kachuka" w:date="2019-11-06T10:57:00Z">
              <w:r w:rsidR="00BF4E55" w:rsidDel="000B59E3">
                <w:rPr>
                  <w:rFonts w:cs="Arial"/>
                  <w:sz w:val="24"/>
                  <w:szCs w:val="24"/>
                  <w:lang w:val="es-ES"/>
                </w:rPr>
                <w:delText>.</w:delText>
              </w:r>
            </w:del>
          </w:p>
        </w:tc>
      </w:tr>
      <w:tr w:rsidR="00BA1022" w:rsidRPr="00EC5FEE" w:rsidDel="000B59E3" w14:paraId="5A03E9F0" w14:textId="18327984" w:rsidTr="003D3744">
        <w:trPr>
          <w:del w:id="3692" w:author="Javier Kachuka" w:date="2019-11-06T10:57:00Z"/>
        </w:trPr>
        <w:tc>
          <w:tcPr>
            <w:tcW w:w="8828" w:type="dxa"/>
            <w:gridSpan w:val="3"/>
            <w:shd w:val="clear" w:color="auto" w:fill="9CC2E5" w:themeFill="accent1" w:themeFillTint="99"/>
          </w:tcPr>
          <w:p w14:paraId="0B230859" w14:textId="37D8EE15" w:rsidR="00BA1022" w:rsidRPr="00EC5FEE" w:rsidDel="000B59E3" w:rsidRDefault="00BA1022" w:rsidP="003D3744">
            <w:pPr>
              <w:jc w:val="center"/>
              <w:rPr>
                <w:del w:id="3693" w:author="Javier Kachuka" w:date="2019-11-06T10:57:00Z"/>
                <w:rFonts w:cs="Arial"/>
                <w:sz w:val="24"/>
                <w:szCs w:val="24"/>
                <w:lang w:val="es-ES"/>
              </w:rPr>
            </w:pPr>
            <w:del w:id="3694" w:author="Javier Kachuka" w:date="2019-11-06T10:57:00Z">
              <w:r w:rsidDel="000B59E3">
                <w:rPr>
                  <w:rFonts w:cs="Arial"/>
                  <w:b/>
                  <w:sz w:val="24"/>
                  <w:szCs w:val="24"/>
                  <w:lang w:val="es-ES"/>
                </w:rPr>
                <w:delText>C</w:delText>
              </w:r>
              <w:r w:rsidRPr="00EC5FEE" w:rsidDel="000B59E3">
                <w:rPr>
                  <w:rFonts w:cs="Arial"/>
                  <w:b/>
                  <w:sz w:val="24"/>
                  <w:szCs w:val="24"/>
                  <w:lang w:val="es-ES"/>
                </w:rPr>
                <w:delText>urso Alternativo de Eventos</w:delText>
              </w:r>
            </w:del>
          </w:p>
        </w:tc>
      </w:tr>
      <w:tr w:rsidR="009529A4" w:rsidRPr="009529A4" w:rsidDel="000B59E3" w14:paraId="547AC75A" w14:textId="3FB6EB98" w:rsidTr="003D3744">
        <w:trPr>
          <w:del w:id="3695" w:author="Javier Kachuka" w:date="2019-11-06T10:57:00Z"/>
        </w:trPr>
        <w:tc>
          <w:tcPr>
            <w:tcW w:w="4414" w:type="dxa"/>
            <w:gridSpan w:val="2"/>
          </w:tcPr>
          <w:p w14:paraId="63329173" w14:textId="636C8748" w:rsidR="00BA1022" w:rsidRPr="00EC5FEE" w:rsidDel="000B59E3" w:rsidRDefault="00BA1022" w:rsidP="003D3744">
            <w:pPr>
              <w:jc w:val="center"/>
              <w:rPr>
                <w:del w:id="3696" w:author="Javier Kachuka" w:date="2019-11-06T10:57:00Z"/>
                <w:rFonts w:cs="Arial"/>
                <w:b/>
                <w:sz w:val="24"/>
                <w:szCs w:val="24"/>
                <w:lang w:val="es-ES"/>
              </w:rPr>
            </w:pPr>
          </w:p>
        </w:tc>
        <w:tc>
          <w:tcPr>
            <w:tcW w:w="4414" w:type="dxa"/>
          </w:tcPr>
          <w:p w14:paraId="2602CCE2" w14:textId="5EF031E4" w:rsidR="00BA1022" w:rsidRPr="00EC5FEE" w:rsidDel="000B59E3" w:rsidRDefault="00BA1022" w:rsidP="00BF4E55">
            <w:pPr>
              <w:jc w:val="both"/>
              <w:rPr>
                <w:del w:id="3697" w:author="Javier Kachuka" w:date="2019-11-06T10:57:00Z"/>
                <w:rFonts w:cs="Arial"/>
                <w:sz w:val="24"/>
                <w:szCs w:val="24"/>
                <w:lang w:val="es-ES"/>
              </w:rPr>
            </w:pPr>
          </w:p>
        </w:tc>
      </w:tr>
    </w:tbl>
    <w:p w14:paraId="44B1AD5C" w14:textId="777879EC" w:rsidR="00BA1022" w:rsidRDefault="00BA1022" w:rsidP="00431D6D">
      <w:pPr>
        <w:rPr>
          <w:lang w:val="es-ES"/>
        </w:rPr>
      </w:pPr>
    </w:p>
    <w:p w14:paraId="660558D9" w14:textId="16E0FB12" w:rsidR="003D3744" w:rsidRDefault="003D3744" w:rsidP="00431D6D">
      <w:pPr>
        <w:rPr>
          <w:ins w:id="3698" w:author="Javier Kachuka" w:date="2019-11-06T10:38:00Z"/>
          <w:lang w:val="es-ES"/>
        </w:rPr>
      </w:pPr>
    </w:p>
    <w:tbl>
      <w:tblPr>
        <w:tblStyle w:val="Tablaconcuadrcula"/>
        <w:tblW w:w="0" w:type="auto"/>
        <w:tblLook w:val="04A0" w:firstRow="1" w:lastRow="0" w:firstColumn="1" w:lastColumn="0" w:noHBand="0" w:noVBand="1"/>
      </w:tblPr>
      <w:tblGrid>
        <w:gridCol w:w="2391"/>
        <w:gridCol w:w="2155"/>
        <w:gridCol w:w="4282"/>
      </w:tblGrid>
      <w:tr w:rsidR="00340AF4" w:rsidRPr="00340AF4" w:rsidDel="00340AF4" w14:paraId="52E7DA11" w14:textId="561E688B" w:rsidTr="009529A4">
        <w:trPr>
          <w:del w:id="3699" w:author="Javier Kachuka" w:date="2019-11-06T10:23:00Z"/>
        </w:trPr>
        <w:tc>
          <w:tcPr>
            <w:tcW w:w="2391" w:type="dxa"/>
            <w:shd w:val="clear" w:color="auto" w:fill="9CC2E5" w:themeFill="accent1" w:themeFillTint="99"/>
          </w:tcPr>
          <w:p w14:paraId="53B37BF4" w14:textId="0B1F532A" w:rsidR="00340AF4" w:rsidRPr="00EC5FEE" w:rsidDel="00340AF4" w:rsidRDefault="00340AF4" w:rsidP="00340AF4">
            <w:pPr>
              <w:rPr>
                <w:del w:id="3700" w:author="Javier Kachuka" w:date="2019-11-06T10:23:00Z"/>
                <w:rFonts w:cs="Arial"/>
                <w:b/>
                <w:sz w:val="24"/>
                <w:szCs w:val="24"/>
                <w:lang w:val="es-ES"/>
              </w:rPr>
            </w:pPr>
            <w:del w:id="3701" w:author="Javier Kachuka" w:date="2019-11-06T10:22:00Z">
              <w:r w:rsidRPr="00EC5FEE" w:rsidDel="00672114">
                <w:rPr>
                  <w:rFonts w:cs="Arial"/>
                  <w:b/>
                  <w:sz w:val="24"/>
                  <w:szCs w:val="24"/>
                  <w:lang w:val="es-ES"/>
                </w:rPr>
                <w:delText>Caso de uso</w:delText>
              </w:r>
            </w:del>
          </w:p>
        </w:tc>
        <w:tc>
          <w:tcPr>
            <w:tcW w:w="6437" w:type="dxa"/>
            <w:gridSpan w:val="2"/>
          </w:tcPr>
          <w:p w14:paraId="27A7294B" w14:textId="2D9F5F79" w:rsidR="00340AF4" w:rsidRPr="00EC5FEE" w:rsidDel="00340AF4" w:rsidRDefault="00340AF4" w:rsidP="00340AF4">
            <w:pPr>
              <w:rPr>
                <w:del w:id="3702" w:author="Javier Kachuka" w:date="2019-11-06T10:23:00Z"/>
                <w:rFonts w:cs="Arial"/>
                <w:sz w:val="24"/>
                <w:szCs w:val="24"/>
                <w:lang w:val="es-ES"/>
              </w:rPr>
            </w:pPr>
            <w:del w:id="3703" w:author="Javier Kachuka" w:date="2019-11-06T10:22:00Z">
              <w:r w:rsidRPr="00EC5FEE" w:rsidDel="00672114">
                <w:rPr>
                  <w:rFonts w:cs="Arial"/>
                  <w:sz w:val="24"/>
                  <w:szCs w:val="24"/>
                  <w:lang w:val="es-ES"/>
                </w:rPr>
                <w:delText>Cargar Proveedor</w:delText>
              </w:r>
            </w:del>
          </w:p>
        </w:tc>
      </w:tr>
      <w:tr w:rsidR="00340AF4" w:rsidRPr="00340AF4" w:rsidDel="00340AF4" w14:paraId="26721BFA" w14:textId="00BC3C4C" w:rsidTr="009529A4">
        <w:trPr>
          <w:del w:id="3704" w:author="Javier Kachuka" w:date="2019-11-06T10:23:00Z"/>
        </w:trPr>
        <w:tc>
          <w:tcPr>
            <w:tcW w:w="2391" w:type="dxa"/>
            <w:shd w:val="clear" w:color="auto" w:fill="9CC2E5" w:themeFill="accent1" w:themeFillTint="99"/>
          </w:tcPr>
          <w:p w14:paraId="23A5A461" w14:textId="1DE5DD85" w:rsidR="00340AF4" w:rsidRPr="00EC5FEE" w:rsidDel="00340AF4" w:rsidRDefault="00340AF4" w:rsidP="00340AF4">
            <w:pPr>
              <w:rPr>
                <w:del w:id="3705" w:author="Javier Kachuka" w:date="2019-11-06T10:23:00Z"/>
                <w:rFonts w:cs="Arial"/>
                <w:b/>
                <w:sz w:val="24"/>
                <w:szCs w:val="24"/>
                <w:lang w:val="es-ES"/>
              </w:rPr>
            </w:pPr>
            <w:del w:id="3706" w:author="Javier Kachuka" w:date="2019-11-06T10:22:00Z">
              <w:r w:rsidRPr="00EC5FEE" w:rsidDel="00672114">
                <w:rPr>
                  <w:rFonts w:cs="Arial"/>
                  <w:b/>
                  <w:sz w:val="24"/>
                  <w:szCs w:val="24"/>
                  <w:lang w:val="es-ES"/>
                </w:rPr>
                <w:delText>Actor</w:delText>
              </w:r>
            </w:del>
          </w:p>
        </w:tc>
        <w:tc>
          <w:tcPr>
            <w:tcW w:w="6437" w:type="dxa"/>
            <w:gridSpan w:val="2"/>
          </w:tcPr>
          <w:p w14:paraId="249FEDCA" w14:textId="78B988A6" w:rsidR="00340AF4" w:rsidRPr="00EC5FEE" w:rsidDel="00340AF4" w:rsidRDefault="00340AF4" w:rsidP="00340AF4">
            <w:pPr>
              <w:rPr>
                <w:del w:id="3707" w:author="Javier Kachuka" w:date="2019-11-06T10:23:00Z"/>
                <w:rFonts w:cs="Arial"/>
                <w:sz w:val="24"/>
                <w:szCs w:val="24"/>
                <w:lang w:val="es-ES"/>
              </w:rPr>
            </w:pPr>
            <w:del w:id="3708" w:author="Javier Kachuka" w:date="2019-11-06T10:22:00Z">
              <w:r w:rsidRPr="00EC5FEE" w:rsidDel="00672114">
                <w:rPr>
                  <w:rFonts w:cs="Arial"/>
                  <w:sz w:val="24"/>
                  <w:szCs w:val="24"/>
                  <w:lang w:val="es-ES"/>
                </w:rPr>
                <w:delText>Oficinista</w:delText>
              </w:r>
            </w:del>
          </w:p>
        </w:tc>
      </w:tr>
      <w:tr w:rsidR="00340AF4" w:rsidRPr="005E458F" w:rsidDel="00340AF4" w14:paraId="79EDC045" w14:textId="76CBB9D2" w:rsidTr="009529A4">
        <w:trPr>
          <w:del w:id="3709" w:author="Javier Kachuka" w:date="2019-11-06T10:23:00Z"/>
        </w:trPr>
        <w:tc>
          <w:tcPr>
            <w:tcW w:w="2391" w:type="dxa"/>
            <w:shd w:val="clear" w:color="auto" w:fill="9CC2E5" w:themeFill="accent1" w:themeFillTint="99"/>
          </w:tcPr>
          <w:p w14:paraId="02A80524" w14:textId="575A08C4" w:rsidR="00340AF4" w:rsidRPr="00EC5FEE" w:rsidDel="00340AF4" w:rsidRDefault="00340AF4" w:rsidP="00340AF4">
            <w:pPr>
              <w:rPr>
                <w:del w:id="3710" w:author="Javier Kachuka" w:date="2019-11-06T10:23:00Z"/>
                <w:rFonts w:cs="Arial"/>
                <w:b/>
                <w:sz w:val="24"/>
                <w:szCs w:val="24"/>
                <w:lang w:val="es-ES"/>
              </w:rPr>
            </w:pPr>
            <w:del w:id="3711" w:author="Javier Kachuka" w:date="2019-11-06T10:22:00Z">
              <w:r w:rsidRPr="00EC5FEE" w:rsidDel="00672114">
                <w:rPr>
                  <w:rFonts w:cs="Arial"/>
                  <w:b/>
                  <w:sz w:val="24"/>
                  <w:szCs w:val="24"/>
                  <w:lang w:val="es-ES"/>
                </w:rPr>
                <w:delText xml:space="preserve">Descripción </w:delText>
              </w:r>
            </w:del>
          </w:p>
        </w:tc>
        <w:tc>
          <w:tcPr>
            <w:tcW w:w="6437" w:type="dxa"/>
            <w:gridSpan w:val="2"/>
          </w:tcPr>
          <w:p w14:paraId="02D9D5DA" w14:textId="41E7DB10" w:rsidR="00340AF4" w:rsidRPr="00EC5FEE" w:rsidDel="00340AF4" w:rsidRDefault="00340AF4" w:rsidP="00340AF4">
            <w:pPr>
              <w:rPr>
                <w:del w:id="3712" w:author="Javier Kachuka" w:date="2019-11-06T10:23:00Z"/>
                <w:rFonts w:cs="Arial"/>
                <w:sz w:val="24"/>
                <w:szCs w:val="24"/>
                <w:lang w:val="es-ES"/>
              </w:rPr>
            </w:pPr>
            <w:del w:id="3713" w:author="Javier Kachuka" w:date="2019-11-06T10:22:00Z">
              <w:r w:rsidRPr="00EC5FEE" w:rsidDel="00672114">
                <w:rPr>
                  <w:rFonts w:cs="Arial"/>
                  <w:sz w:val="24"/>
                  <w:szCs w:val="24"/>
                  <w:lang w:val="es-ES"/>
                </w:rPr>
                <w:delText>El oficinista carga un proveedor de la cooperativa</w:delText>
              </w:r>
            </w:del>
          </w:p>
        </w:tc>
      </w:tr>
      <w:tr w:rsidR="00340AF4" w:rsidRPr="00340AF4" w:rsidDel="00340AF4" w14:paraId="5245C74B" w14:textId="0DF744A2" w:rsidTr="009529A4">
        <w:trPr>
          <w:del w:id="3714" w:author="Javier Kachuka" w:date="2019-11-06T10:23:00Z"/>
        </w:trPr>
        <w:tc>
          <w:tcPr>
            <w:tcW w:w="2391" w:type="dxa"/>
            <w:shd w:val="clear" w:color="auto" w:fill="9CC2E5" w:themeFill="accent1" w:themeFillTint="99"/>
          </w:tcPr>
          <w:p w14:paraId="30F6111F" w14:textId="448D1B64" w:rsidR="00340AF4" w:rsidRPr="00EC5FEE" w:rsidDel="00340AF4" w:rsidRDefault="00340AF4" w:rsidP="00340AF4">
            <w:pPr>
              <w:rPr>
                <w:del w:id="3715" w:author="Javier Kachuka" w:date="2019-11-06T10:23:00Z"/>
                <w:rFonts w:cs="Arial"/>
                <w:b/>
                <w:sz w:val="24"/>
                <w:szCs w:val="24"/>
                <w:lang w:val="es-ES"/>
              </w:rPr>
            </w:pPr>
            <w:del w:id="3716" w:author="Javier Kachuka" w:date="2019-11-06T10:22:00Z">
              <w:r w:rsidRPr="00EC5FEE" w:rsidDel="00672114">
                <w:rPr>
                  <w:rFonts w:cs="Arial"/>
                  <w:b/>
                  <w:sz w:val="24"/>
                  <w:szCs w:val="24"/>
                  <w:lang w:val="es-ES"/>
                </w:rPr>
                <w:delText>Referencia Cruzada</w:delText>
              </w:r>
            </w:del>
          </w:p>
        </w:tc>
        <w:tc>
          <w:tcPr>
            <w:tcW w:w="6437" w:type="dxa"/>
            <w:gridSpan w:val="2"/>
          </w:tcPr>
          <w:p w14:paraId="6AFBA069" w14:textId="42FA0DFC" w:rsidR="00340AF4" w:rsidRPr="00EC5FEE" w:rsidDel="00340AF4" w:rsidRDefault="00340AF4" w:rsidP="00340AF4">
            <w:pPr>
              <w:rPr>
                <w:del w:id="3717" w:author="Javier Kachuka" w:date="2019-11-06T10:23:00Z"/>
                <w:rFonts w:cs="Arial"/>
                <w:sz w:val="24"/>
                <w:szCs w:val="24"/>
                <w:lang w:val="es-ES"/>
              </w:rPr>
            </w:pPr>
            <w:del w:id="3718" w:author="Javier Kachuka" w:date="2019-11-06T10:22:00Z">
              <w:r w:rsidDel="00672114">
                <w:rPr>
                  <w:rFonts w:cs="Arial"/>
                  <w:sz w:val="24"/>
                  <w:szCs w:val="24"/>
                  <w:lang w:val="es-ES"/>
                </w:rPr>
                <w:delText>RF3.6</w:delText>
              </w:r>
            </w:del>
          </w:p>
        </w:tc>
      </w:tr>
      <w:tr w:rsidR="003D3744" w:rsidRPr="005E458F" w:rsidDel="00340AF4" w14:paraId="0CD3DC25" w14:textId="2DFC4812" w:rsidTr="009529A4">
        <w:trPr>
          <w:del w:id="3719" w:author="Javier Kachuka" w:date="2019-11-06T10:23:00Z"/>
        </w:trPr>
        <w:tc>
          <w:tcPr>
            <w:tcW w:w="2391" w:type="dxa"/>
            <w:shd w:val="clear" w:color="auto" w:fill="9CC2E5" w:themeFill="accent1" w:themeFillTint="99"/>
          </w:tcPr>
          <w:p w14:paraId="59FB587E" w14:textId="337B6F85" w:rsidR="003D3744" w:rsidRPr="00EC5FEE" w:rsidDel="00340AF4" w:rsidRDefault="003D3744" w:rsidP="003D3744">
            <w:pPr>
              <w:rPr>
                <w:del w:id="3720" w:author="Javier Kachuka" w:date="2019-11-06T10:23:00Z"/>
                <w:rFonts w:cs="Arial"/>
                <w:b/>
                <w:sz w:val="24"/>
                <w:szCs w:val="24"/>
                <w:lang w:val="es-ES"/>
              </w:rPr>
            </w:pPr>
            <w:del w:id="3721" w:author="Javier Kachuka" w:date="2019-11-06T10:23:00Z">
              <w:r w:rsidRPr="00EC5FEE" w:rsidDel="00340AF4">
                <w:rPr>
                  <w:rFonts w:cs="Arial"/>
                  <w:b/>
                  <w:sz w:val="24"/>
                  <w:szCs w:val="24"/>
                  <w:lang w:val="es-ES"/>
                </w:rPr>
                <w:delText xml:space="preserve">Precondición </w:delText>
              </w:r>
            </w:del>
          </w:p>
        </w:tc>
        <w:tc>
          <w:tcPr>
            <w:tcW w:w="6437" w:type="dxa"/>
            <w:gridSpan w:val="2"/>
          </w:tcPr>
          <w:p w14:paraId="1A7EC838" w14:textId="2172037B" w:rsidR="003D3744" w:rsidRPr="00EC5FEE" w:rsidDel="00340AF4" w:rsidRDefault="003D3744">
            <w:pPr>
              <w:rPr>
                <w:del w:id="3722" w:author="Javier Kachuka" w:date="2019-11-06T10:23:00Z"/>
                <w:rFonts w:cs="Arial"/>
                <w:sz w:val="24"/>
                <w:szCs w:val="24"/>
                <w:lang w:val="es-ES"/>
              </w:rPr>
            </w:pPr>
            <w:del w:id="3723" w:author="Javier Kachuka" w:date="2019-11-06T10:22:00Z">
              <w:r w:rsidDel="00340AF4">
                <w:rPr>
                  <w:rFonts w:cs="Arial"/>
                  <w:sz w:val="24"/>
                  <w:szCs w:val="24"/>
                  <w:lang w:val="es-ES"/>
                </w:rPr>
                <w:delText>Que el oficinista se encuentre logueado y que ya no exista el proveedor.</w:delText>
              </w:r>
            </w:del>
          </w:p>
        </w:tc>
      </w:tr>
      <w:tr w:rsidR="003D3744" w:rsidRPr="005E458F" w:rsidDel="00340AF4" w14:paraId="54F07759" w14:textId="5EE5E299" w:rsidTr="009529A4">
        <w:trPr>
          <w:del w:id="3724" w:author="Javier Kachuka" w:date="2019-11-06T10:23:00Z"/>
        </w:trPr>
        <w:tc>
          <w:tcPr>
            <w:tcW w:w="2391" w:type="dxa"/>
            <w:shd w:val="clear" w:color="auto" w:fill="9CC2E5" w:themeFill="accent1" w:themeFillTint="99"/>
          </w:tcPr>
          <w:p w14:paraId="36B13C14" w14:textId="4265B1D5" w:rsidR="003D3744" w:rsidRPr="00EC5FEE" w:rsidDel="00340AF4" w:rsidRDefault="003D3744" w:rsidP="003D3744">
            <w:pPr>
              <w:rPr>
                <w:del w:id="3725" w:author="Javier Kachuka" w:date="2019-11-06T10:23:00Z"/>
                <w:rFonts w:cs="Arial"/>
                <w:b/>
                <w:sz w:val="24"/>
                <w:szCs w:val="24"/>
                <w:lang w:val="es-ES"/>
              </w:rPr>
            </w:pPr>
            <w:del w:id="3726" w:author="Javier Kachuka" w:date="2019-11-06T10:23:00Z">
              <w:r w:rsidRPr="00EC5FEE" w:rsidDel="00340AF4">
                <w:rPr>
                  <w:rFonts w:cs="Arial"/>
                  <w:b/>
                  <w:sz w:val="24"/>
                  <w:szCs w:val="24"/>
                  <w:lang w:val="es-ES"/>
                </w:rPr>
                <w:delText xml:space="preserve">Poscondición </w:delText>
              </w:r>
            </w:del>
          </w:p>
        </w:tc>
        <w:tc>
          <w:tcPr>
            <w:tcW w:w="6437" w:type="dxa"/>
            <w:gridSpan w:val="2"/>
          </w:tcPr>
          <w:p w14:paraId="485A8D6D" w14:textId="61DFB9C0" w:rsidR="003D3744" w:rsidRPr="003D3744" w:rsidDel="00340AF4" w:rsidRDefault="003D3744" w:rsidP="003D3744">
            <w:pPr>
              <w:rPr>
                <w:del w:id="3727" w:author="Javier Kachuka" w:date="2019-11-06T10:23:00Z"/>
                <w:rFonts w:cs="Arial"/>
                <w:sz w:val="24"/>
                <w:szCs w:val="24"/>
                <w:lang w:val="es-ES"/>
              </w:rPr>
            </w:pPr>
            <w:del w:id="3728" w:author="Javier Kachuka" w:date="2019-11-06T10:23:00Z">
              <w:r w:rsidDel="00340AF4">
                <w:rPr>
                  <w:rFonts w:cs="Arial"/>
                  <w:sz w:val="24"/>
                  <w:szCs w:val="24"/>
                  <w:lang w:val="es-ES"/>
                </w:rPr>
                <w:delText>Se registró un proveedor en el sistema.</w:delText>
              </w:r>
            </w:del>
          </w:p>
        </w:tc>
      </w:tr>
      <w:tr w:rsidR="003D3744" w:rsidRPr="00340AF4" w:rsidDel="00340AF4" w14:paraId="57FD8D0D" w14:textId="23544BFD" w:rsidTr="003D3744">
        <w:trPr>
          <w:del w:id="3729" w:author="Javier Kachuka" w:date="2019-11-06T10:23:00Z"/>
        </w:trPr>
        <w:tc>
          <w:tcPr>
            <w:tcW w:w="8828" w:type="dxa"/>
            <w:gridSpan w:val="3"/>
            <w:shd w:val="clear" w:color="auto" w:fill="9CC2E5" w:themeFill="accent1" w:themeFillTint="99"/>
          </w:tcPr>
          <w:p w14:paraId="281F68A0" w14:textId="3432FE58" w:rsidR="003D3744" w:rsidRPr="00EC5FEE" w:rsidDel="00340AF4" w:rsidRDefault="003D3744" w:rsidP="003D3744">
            <w:pPr>
              <w:jc w:val="center"/>
              <w:rPr>
                <w:del w:id="3730" w:author="Javier Kachuka" w:date="2019-11-06T10:23:00Z"/>
                <w:rFonts w:cs="Arial"/>
                <w:b/>
                <w:sz w:val="24"/>
                <w:szCs w:val="24"/>
                <w:lang w:val="es-ES"/>
              </w:rPr>
            </w:pPr>
            <w:del w:id="3731" w:author="Javier Kachuka" w:date="2019-11-06T10:23:00Z">
              <w:r w:rsidRPr="00EC5FEE" w:rsidDel="00340AF4">
                <w:rPr>
                  <w:rFonts w:cs="Arial"/>
                  <w:b/>
                  <w:sz w:val="24"/>
                  <w:szCs w:val="24"/>
                  <w:lang w:val="es-ES"/>
                </w:rPr>
                <w:delText>Curso Típico de Eventos</w:delText>
              </w:r>
            </w:del>
          </w:p>
        </w:tc>
      </w:tr>
      <w:tr w:rsidR="003D3744" w:rsidRPr="005E458F" w:rsidDel="00340AF4" w14:paraId="403CE713" w14:textId="7A2EC5E0" w:rsidTr="009529A4">
        <w:trPr>
          <w:del w:id="3732" w:author="Javier Kachuka" w:date="2019-11-06T10:23:00Z"/>
        </w:trPr>
        <w:tc>
          <w:tcPr>
            <w:tcW w:w="4546" w:type="dxa"/>
            <w:gridSpan w:val="2"/>
          </w:tcPr>
          <w:p w14:paraId="35191E24" w14:textId="5BA097B1" w:rsidR="003D3744" w:rsidRPr="00EC5FEE" w:rsidDel="00340AF4" w:rsidRDefault="003D3744" w:rsidP="003D3744">
            <w:pPr>
              <w:pStyle w:val="Prrafodelista"/>
              <w:numPr>
                <w:ilvl w:val="0"/>
                <w:numId w:val="15"/>
              </w:numPr>
              <w:jc w:val="both"/>
              <w:rPr>
                <w:del w:id="3733" w:author="Javier Kachuka" w:date="2019-11-06T10:23:00Z"/>
                <w:rFonts w:cs="Arial"/>
                <w:sz w:val="24"/>
                <w:szCs w:val="24"/>
                <w:lang w:val="es-ES"/>
              </w:rPr>
            </w:pPr>
            <w:del w:id="3734" w:author="Javier Kachuka" w:date="2019-11-06T10:23:00Z">
              <w:r w:rsidDel="00340AF4">
                <w:rPr>
                  <w:rFonts w:cs="Arial"/>
                  <w:sz w:val="24"/>
                  <w:szCs w:val="24"/>
                  <w:lang w:val="es-ES"/>
                </w:rPr>
                <w:delText xml:space="preserve">El caso de uso comienza cuando el oficinista selecciona cargar proveedor. </w:delText>
              </w:r>
            </w:del>
          </w:p>
        </w:tc>
        <w:tc>
          <w:tcPr>
            <w:tcW w:w="4282" w:type="dxa"/>
          </w:tcPr>
          <w:p w14:paraId="1FA60C91" w14:textId="3AE83B11" w:rsidR="003D3744" w:rsidRPr="00EC5FEE" w:rsidDel="00340AF4" w:rsidRDefault="003D3744" w:rsidP="003D3744">
            <w:pPr>
              <w:jc w:val="both"/>
              <w:rPr>
                <w:del w:id="3735" w:author="Javier Kachuka" w:date="2019-11-06T10:23:00Z"/>
                <w:rFonts w:cs="Arial"/>
                <w:sz w:val="24"/>
                <w:szCs w:val="24"/>
                <w:lang w:val="es-ES"/>
              </w:rPr>
            </w:pPr>
          </w:p>
        </w:tc>
      </w:tr>
      <w:tr w:rsidR="003D3744" w:rsidRPr="005E458F" w:rsidDel="00340AF4" w14:paraId="008194B5" w14:textId="3BB0948B" w:rsidTr="009529A4">
        <w:trPr>
          <w:del w:id="3736" w:author="Javier Kachuka" w:date="2019-11-06T10:23:00Z"/>
        </w:trPr>
        <w:tc>
          <w:tcPr>
            <w:tcW w:w="4546" w:type="dxa"/>
            <w:gridSpan w:val="2"/>
          </w:tcPr>
          <w:p w14:paraId="7B7999EB" w14:textId="6F6A263F" w:rsidR="003D3744" w:rsidRPr="00EC5FEE" w:rsidDel="00340AF4" w:rsidRDefault="003D3744" w:rsidP="003D3744">
            <w:pPr>
              <w:jc w:val="both"/>
              <w:rPr>
                <w:del w:id="3737" w:author="Javier Kachuka" w:date="2019-11-06T10:23:00Z"/>
                <w:rFonts w:cs="Arial"/>
                <w:sz w:val="24"/>
                <w:szCs w:val="24"/>
                <w:lang w:val="es-ES"/>
              </w:rPr>
            </w:pPr>
          </w:p>
        </w:tc>
        <w:tc>
          <w:tcPr>
            <w:tcW w:w="4282" w:type="dxa"/>
          </w:tcPr>
          <w:p w14:paraId="0312BA4C" w14:textId="221C8896" w:rsidR="003D3744" w:rsidRPr="00EC5FEE" w:rsidDel="00340AF4" w:rsidRDefault="003D3744" w:rsidP="003D3744">
            <w:pPr>
              <w:pStyle w:val="Prrafodelista"/>
              <w:numPr>
                <w:ilvl w:val="0"/>
                <w:numId w:val="15"/>
              </w:numPr>
              <w:jc w:val="both"/>
              <w:rPr>
                <w:del w:id="3738" w:author="Javier Kachuka" w:date="2019-11-06T10:23:00Z"/>
                <w:rFonts w:cs="Arial"/>
                <w:sz w:val="24"/>
                <w:szCs w:val="24"/>
                <w:lang w:val="es-ES"/>
              </w:rPr>
            </w:pPr>
            <w:del w:id="3739" w:author="Javier Kachuka" w:date="2019-11-06T10:23:00Z">
              <w:r w:rsidDel="00340AF4">
                <w:rPr>
                  <w:rFonts w:cs="Arial"/>
                  <w:sz w:val="24"/>
                  <w:szCs w:val="24"/>
                  <w:lang w:val="es-ES"/>
                </w:rPr>
                <w:delText>El sistema solicita que el oficinista ingrese nombre del proveedor , dirección, email, número de teléfono, y que productos vende a la empresa.</w:delText>
              </w:r>
            </w:del>
          </w:p>
        </w:tc>
      </w:tr>
      <w:tr w:rsidR="003D3744" w:rsidRPr="005E458F" w:rsidDel="00340AF4" w14:paraId="0C4DC0B0" w14:textId="1608558A" w:rsidTr="009529A4">
        <w:trPr>
          <w:del w:id="3740" w:author="Javier Kachuka" w:date="2019-11-06T10:23:00Z"/>
        </w:trPr>
        <w:tc>
          <w:tcPr>
            <w:tcW w:w="4546" w:type="dxa"/>
            <w:gridSpan w:val="2"/>
          </w:tcPr>
          <w:p w14:paraId="0632A5D9" w14:textId="64E5988A" w:rsidR="003D3744" w:rsidRPr="005C326A" w:rsidDel="00340AF4" w:rsidRDefault="003D3744" w:rsidP="00EC5EF5">
            <w:pPr>
              <w:pStyle w:val="Prrafodelista"/>
              <w:numPr>
                <w:ilvl w:val="0"/>
                <w:numId w:val="15"/>
              </w:numPr>
              <w:jc w:val="both"/>
              <w:rPr>
                <w:del w:id="3741" w:author="Javier Kachuka" w:date="2019-11-06T10:23:00Z"/>
                <w:rFonts w:cs="Arial"/>
                <w:sz w:val="24"/>
                <w:szCs w:val="24"/>
                <w:lang w:val="es-ES"/>
              </w:rPr>
            </w:pPr>
            <w:del w:id="3742" w:author="Javier Kachuka" w:date="2019-11-06T10:23:00Z">
              <w:r w:rsidDel="00340AF4">
                <w:rPr>
                  <w:rFonts w:cs="Arial"/>
                  <w:sz w:val="24"/>
                  <w:szCs w:val="24"/>
                  <w:lang w:val="es-ES"/>
                </w:rPr>
                <w:delText>El</w:delText>
              </w:r>
              <w:r w:rsidR="00EC5EF5" w:rsidDel="00340AF4">
                <w:rPr>
                  <w:rFonts w:cs="Arial"/>
                  <w:sz w:val="24"/>
                  <w:szCs w:val="24"/>
                  <w:lang w:val="es-ES"/>
                </w:rPr>
                <w:delText xml:space="preserve"> oficinista</w:delText>
              </w:r>
              <w:r w:rsidDel="00340AF4">
                <w:rPr>
                  <w:rFonts w:cs="Arial"/>
                  <w:sz w:val="24"/>
                  <w:szCs w:val="24"/>
                  <w:lang w:val="es-ES"/>
                </w:rPr>
                <w:delText xml:space="preserve"> ingresa los datos solicitados y confirma la operación.  </w:delText>
              </w:r>
            </w:del>
          </w:p>
        </w:tc>
        <w:tc>
          <w:tcPr>
            <w:tcW w:w="4282" w:type="dxa"/>
          </w:tcPr>
          <w:p w14:paraId="601121E2" w14:textId="5719DB8B" w:rsidR="003D3744" w:rsidRPr="005C326A" w:rsidDel="00340AF4" w:rsidRDefault="003D3744" w:rsidP="003D3744">
            <w:pPr>
              <w:jc w:val="both"/>
              <w:rPr>
                <w:del w:id="3743" w:author="Javier Kachuka" w:date="2019-11-06T10:23:00Z"/>
                <w:rFonts w:cs="Arial"/>
                <w:sz w:val="24"/>
                <w:szCs w:val="24"/>
                <w:lang w:val="es-ES"/>
              </w:rPr>
            </w:pPr>
          </w:p>
        </w:tc>
      </w:tr>
      <w:tr w:rsidR="003D3744" w:rsidRPr="005E458F" w:rsidDel="00340AF4" w14:paraId="383CC290" w14:textId="2F82508E" w:rsidTr="009529A4">
        <w:trPr>
          <w:del w:id="3744" w:author="Javier Kachuka" w:date="2019-11-06T10:23:00Z"/>
        </w:trPr>
        <w:tc>
          <w:tcPr>
            <w:tcW w:w="4546" w:type="dxa"/>
            <w:gridSpan w:val="2"/>
          </w:tcPr>
          <w:p w14:paraId="1DE5E6F9" w14:textId="58C65424" w:rsidR="003D3744" w:rsidRPr="005C326A" w:rsidDel="00340AF4" w:rsidRDefault="003D3744" w:rsidP="003D3744">
            <w:pPr>
              <w:jc w:val="both"/>
              <w:rPr>
                <w:del w:id="3745" w:author="Javier Kachuka" w:date="2019-11-06T10:23:00Z"/>
                <w:rFonts w:cs="Arial"/>
                <w:sz w:val="24"/>
                <w:szCs w:val="24"/>
                <w:lang w:val="es-ES"/>
              </w:rPr>
            </w:pPr>
          </w:p>
        </w:tc>
        <w:tc>
          <w:tcPr>
            <w:tcW w:w="4282" w:type="dxa"/>
          </w:tcPr>
          <w:p w14:paraId="17DA996E" w14:textId="306BB818" w:rsidR="003D3744" w:rsidRPr="005C326A" w:rsidDel="00340AF4" w:rsidRDefault="003D3744" w:rsidP="003D3744">
            <w:pPr>
              <w:pStyle w:val="Prrafodelista"/>
              <w:numPr>
                <w:ilvl w:val="0"/>
                <w:numId w:val="15"/>
              </w:numPr>
              <w:jc w:val="both"/>
              <w:rPr>
                <w:del w:id="3746" w:author="Javier Kachuka" w:date="2019-11-06T10:23:00Z"/>
                <w:rFonts w:cs="Arial"/>
                <w:sz w:val="24"/>
                <w:szCs w:val="24"/>
                <w:lang w:val="es-ES"/>
              </w:rPr>
            </w:pPr>
            <w:del w:id="3747" w:author="Javier Kachuka" w:date="2019-11-06T10:23:00Z">
              <w:r w:rsidDel="00340AF4">
                <w:rPr>
                  <w:rFonts w:cs="Arial"/>
                  <w:sz w:val="24"/>
                  <w:szCs w:val="24"/>
                  <w:lang w:val="es-ES"/>
                </w:rPr>
                <w:delText>El sistema verifica que los datos sean correctos.</w:delText>
              </w:r>
            </w:del>
          </w:p>
        </w:tc>
      </w:tr>
      <w:tr w:rsidR="003D3744" w:rsidRPr="005E458F" w:rsidDel="00340AF4" w14:paraId="3157D74C" w14:textId="3DAE789D" w:rsidTr="009529A4">
        <w:trPr>
          <w:del w:id="3748" w:author="Javier Kachuka" w:date="2019-11-06T10:23:00Z"/>
        </w:trPr>
        <w:tc>
          <w:tcPr>
            <w:tcW w:w="4546" w:type="dxa"/>
            <w:gridSpan w:val="2"/>
          </w:tcPr>
          <w:p w14:paraId="6DBFB304" w14:textId="35591747" w:rsidR="003D3744" w:rsidRPr="005C326A" w:rsidDel="00340AF4" w:rsidRDefault="003D3744" w:rsidP="003D3744">
            <w:pPr>
              <w:jc w:val="both"/>
              <w:rPr>
                <w:del w:id="3749" w:author="Javier Kachuka" w:date="2019-11-06T10:23:00Z"/>
                <w:rFonts w:cs="Arial"/>
                <w:sz w:val="24"/>
                <w:szCs w:val="24"/>
                <w:lang w:val="es-ES"/>
              </w:rPr>
            </w:pPr>
          </w:p>
        </w:tc>
        <w:tc>
          <w:tcPr>
            <w:tcW w:w="4282" w:type="dxa"/>
          </w:tcPr>
          <w:p w14:paraId="6E43927E" w14:textId="35DEC168" w:rsidR="003D3744" w:rsidDel="00340AF4" w:rsidRDefault="003D3744" w:rsidP="003D3744">
            <w:pPr>
              <w:pStyle w:val="Prrafodelista"/>
              <w:numPr>
                <w:ilvl w:val="0"/>
                <w:numId w:val="15"/>
              </w:numPr>
              <w:jc w:val="both"/>
              <w:rPr>
                <w:del w:id="3750" w:author="Javier Kachuka" w:date="2019-11-06T10:23:00Z"/>
                <w:rFonts w:cs="Arial"/>
                <w:sz w:val="24"/>
                <w:szCs w:val="24"/>
                <w:lang w:val="es-ES"/>
              </w:rPr>
            </w:pPr>
            <w:del w:id="3751" w:author="Javier Kachuka" w:date="2019-11-06T10:23:00Z">
              <w:r w:rsidDel="00340AF4">
                <w:rPr>
                  <w:rFonts w:cs="Arial"/>
                  <w:sz w:val="24"/>
                  <w:szCs w:val="24"/>
                  <w:lang w:val="es-ES"/>
                </w:rPr>
                <w:delText>El sistema guarda al nuevo proveedor y finaliza el caso de uso.</w:delText>
              </w:r>
            </w:del>
          </w:p>
        </w:tc>
      </w:tr>
      <w:tr w:rsidR="003D3744" w:rsidRPr="00340AF4" w:rsidDel="00340AF4" w14:paraId="5541218B" w14:textId="180875FD" w:rsidTr="003D3744">
        <w:trPr>
          <w:del w:id="3752" w:author="Javier Kachuka" w:date="2019-11-06T10:23:00Z"/>
        </w:trPr>
        <w:tc>
          <w:tcPr>
            <w:tcW w:w="8828" w:type="dxa"/>
            <w:gridSpan w:val="3"/>
            <w:shd w:val="clear" w:color="auto" w:fill="9CC2E5" w:themeFill="accent1" w:themeFillTint="99"/>
          </w:tcPr>
          <w:p w14:paraId="0E00F199" w14:textId="52E78C91" w:rsidR="003D3744" w:rsidRPr="00EC5FEE" w:rsidDel="00340AF4" w:rsidRDefault="003D3744" w:rsidP="003D3744">
            <w:pPr>
              <w:jc w:val="center"/>
              <w:rPr>
                <w:del w:id="3753" w:author="Javier Kachuka" w:date="2019-11-06T10:23:00Z"/>
                <w:rFonts w:cs="Arial"/>
                <w:sz w:val="24"/>
                <w:szCs w:val="24"/>
                <w:lang w:val="es-ES"/>
              </w:rPr>
            </w:pPr>
            <w:del w:id="3754" w:author="Javier Kachuka" w:date="2019-11-06T10:23:00Z">
              <w:r w:rsidDel="00340AF4">
                <w:rPr>
                  <w:rFonts w:cs="Arial"/>
                  <w:b/>
                  <w:sz w:val="24"/>
                  <w:szCs w:val="24"/>
                  <w:lang w:val="es-ES"/>
                </w:rPr>
                <w:delText>C</w:delText>
              </w:r>
              <w:r w:rsidRPr="00EC5FEE" w:rsidDel="00340AF4">
                <w:rPr>
                  <w:rFonts w:cs="Arial"/>
                  <w:b/>
                  <w:sz w:val="24"/>
                  <w:szCs w:val="24"/>
                  <w:lang w:val="es-ES"/>
                </w:rPr>
                <w:delText>urso Alternativo de Eventos</w:delText>
              </w:r>
            </w:del>
          </w:p>
        </w:tc>
      </w:tr>
      <w:tr w:rsidR="003D3744" w:rsidRPr="005E458F" w:rsidDel="00340AF4" w14:paraId="70038807" w14:textId="3ADAB067" w:rsidTr="009529A4">
        <w:trPr>
          <w:del w:id="3755" w:author="Javier Kachuka" w:date="2019-11-06T10:23:00Z"/>
        </w:trPr>
        <w:tc>
          <w:tcPr>
            <w:tcW w:w="4546" w:type="dxa"/>
            <w:gridSpan w:val="2"/>
          </w:tcPr>
          <w:p w14:paraId="3EB0BCB8" w14:textId="17A32030" w:rsidR="003D3744" w:rsidRPr="00EC5FEE" w:rsidDel="00340AF4" w:rsidRDefault="003D3744" w:rsidP="003D3744">
            <w:pPr>
              <w:jc w:val="center"/>
              <w:rPr>
                <w:del w:id="3756" w:author="Javier Kachuka" w:date="2019-11-06T10:23:00Z"/>
                <w:rFonts w:cs="Arial"/>
                <w:b/>
                <w:sz w:val="24"/>
                <w:szCs w:val="24"/>
                <w:lang w:val="es-ES"/>
              </w:rPr>
            </w:pPr>
          </w:p>
        </w:tc>
        <w:tc>
          <w:tcPr>
            <w:tcW w:w="4282" w:type="dxa"/>
          </w:tcPr>
          <w:p w14:paraId="1D44B5EA" w14:textId="43CD6CFB" w:rsidR="003D3744" w:rsidRPr="00EC5FEE" w:rsidDel="00340AF4" w:rsidRDefault="003D3744" w:rsidP="003D3744">
            <w:pPr>
              <w:jc w:val="both"/>
              <w:rPr>
                <w:del w:id="3757" w:author="Javier Kachuka" w:date="2019-11-06T10:23:00Z"/>
                <w:rFonts w:cs="Arial"/>
                <w:sz w:val="24"/>
                <w:szCs w:val="24"/>
                <w:lang w:val="es-ES"/>
              </w:rPr>
            </w:pPr>
            <w:del w:id="3758" w:author="Javier Kachuka" w:date="2019-11-06T10:23:00Z">
              <w:r w:rsidDel="00340AF4">
                <w:rPr>
                  <w:rFonts w:cs="Arial"/>
                  <w:sz w:val="24"/>
                  <w:szCs w:val="24"/>
                  <w:lang w:val="es-ES"/>
                </w:rPr>
                <w:delText>4.1 Si los datos no son correctos el sistema solicita que se vuelvan a ingresar.</w:delText>
              </w:r>
            </w:del>
          </w:p>
        </w:tc>
      </w:tr>
    </w:tbl>
    <w:tbl>
      <w:tblPr>
        <w:tblStyle w:val="Tablaconcuadrcula"/>
        <w:tblpPr w:leftFromText="180" w:rightFromText="180" w:vertAnchor="text" w:tblpY="274"/>
        <w:tblW w:w="0" w:type="auto"/>
        <w:tblLook w:val="04A0" w:firstRow="1" w:lastRow="0" w:firstColumn="1" w:lastColumn="0" w:noHBand="0" w:noVBand="1"/>
      </w:tblPr>
      <w:tblGrid>
        <w:gridCol w:w="2122"/>
        <w:gridCol w:w="2292"/>
        <w:gridCol w:w="4414"/>
      </w:tblGrid>
      <w:tr w:rsidR="009529A4" w:rsidRPr="00EC5FEE" w:rsidDel="000B59E3" w14:paraId="29E43D16" w14:textId="57424265" w:rsidTr="009529A4">
        <w:trPr>
          <w:del w:id="3759" w:author="Javier Kachuka" w:date="2019-11-06T10:57:00Z"/>
        </w:trPr>
        <w:tc>
          <w:tcPr>
            <w:tcW w:w="2122" w:type="dxa"/>
            <w:shd w:val="clear" w:color="auto" w:fill="9CC2E5" w:themeFill="accent1" w:themeFillTint="99"/>
          </w:tcPr>
          <w:p w14:paraId="3A917F77" w14:textId="700495FB" w:rsidR="009529A4" w:rsidRPr="00EC5FEE" w:rsidDel="000B59E3" w:rsidRDefault="009529A4" w:rsidP="009529A4">
            <w:pPr>
              <w:rPr>
                <w:ins w:id="3760" w:author="Javier Kachuka" w:date="2019-11-06T10:40:00Z"/>
                <w:del w:id="3761" w:author="Javier Kachuka" w:date="2019-11-06T10:57:00Z"/>
                <w:rFonts w:cs="Arial"/>
                <w:b/>
                <w:sz w:val="24"/>
                <w:szCs w:val="24"/>
                <w:lang w:val="es-ES"/>
              </w:rPr>
            </w:pPr>
          </w:p>
        </w:tc>
        <w:tc>
          <w:tcPr>
            <w:tcW w:w="6706" w:type="dxa"/>
            <w:gridSpan w:val="2"/>
          </w:tcPr>
          <w:p w14:paraId="7AD3C973" w14:textId="7D6CF00E" w:rsidR="009529A4" w:rsidRPr="00EC5FEE" w:rsidDel="000B59E3" w:rsidRDefault="009529A4" w:rsidP="009529A4">
            <w:pPr>
              <w:rPr>
                <w:ins w:id="3762" w:author="Javier Kachuka" w:date="2019-11-06T10:40:00Z"/>
                <w:del w:id="3763" w:author="Javier Kachuka" w:date="2019-11-06T10:57:00Z"/>
                <w:rFonts w:cs="Arial"/>
                <w:sz w:val="24"/>
                <w:szCs w:val="24"/>
                <w:lang w:val="es-ES"/>
              </w:rPr>
            </w:pPr>
          </w:p>
        </w:tc>
      </w:tr>
      <w:tr w:rsidR="009529A4" w:rsidRPr="00EC5FEE" w:rsidDel="000B59E3" w14:paraId="100DB7DA" w14:textId="253B852C" w:rsidTr="009529A4">
        <w:trPr>
          <w:del w:id="3764" w:author="Javier Kachuka" w:date="2019-11-06T10:57:00Z"/>
        </w:trPr>
        <w:tc>
          <w:tcPr>
            <w:tcW w:w="2122" w:type="dxa"/>
            <w:shd w:val="clear" w:color="auto" w:fill="9CC2E5" w:themeFill="accent1" w:themeFillTint="99"/>
          </w:tcPr>
          <w:p w14:paraId="340835A8" w14:textId="47E68BE8" w:rsidR="009529A4" w:rsidRPr="00EC5FEE" w:rsidDel="000B59E3" w:rsidRDefault="009529A4" w:rsidP="009529A4">
            <w:pPr>
              <w:rPr>
                <w:ins w:id="3765" w:author="Javier Kachuka" w:date="2019-11-06T10:40:00Z"/>
                <w:del w:id="3766" w:author="Javier Kachuka" w:date="2019-11-06T10:57:00Z"/>
                <w:rFonts w:cs="Arial"/>
                <w:b/>
                <w:sz w:val="24"/>
                <w:szCs w:val="24"/>
                <w:lang w:val="es-ES"/>
              </w:rPr>
            </w:pPr>
          </w:p>
        </w:tc>
        <w:tc>
          <w:tcPr>
            <w:tcW w:w="6706" w:type="dxa"/>
            <w:gridSpan w:val="2"/>
          </w:tcPr>
          <w:p w14:paraId="39FF3E81" w14:textId="6FB8F27C" w:rsidR="009529A4" w:rsidRPr="00EC5FEE" w:rsidDel="000B59E3" w:rsidRDefault="009529A4" w:rsidP="009529A4">
            <w:pPr>
              <w:rPr>
                <w:ins w:id="3767" w:author="Javier Kachuka" w:date="2019-11-06T10:40:00Z"/>
                <w:del w:id="3768" w:author="Javier Kachuka" w:date="2019-11-06T10:57:00Z"/>
                <w:rFonts w:cs="Arial"/>
                <w:sz w:val="24"/>
                <w:szCs w:val="24"/>
                <w:lang w:val="es-ES"/>
              </w:rPr>
            </w:pPr>
          </w:p>
        </w:tc>
      </w:tr>
      <w:tr w:rsidR="009529A4" w:rsidRPr="00326181" w:rsidDel="000B59E3" w14:paraId="467F8BB5" w14:textId="5157E9A1" w:rsidTr="009529A4">
        <w:trPr>
          <w:del w:id="3769" w:author="Javier Kachuka" w:date="2019-11-06T10:57:00Z"/>
        </w:trPr>
        <w:tc>
          <w:tcPr>
            <w:tcW w:w="2122" w:type="dxa"/>
            <w:shd w:val="clear" w:color="auto" w:fill="9CC2E5" w:themeFill="accent1" w:themeFillTint="99"/>
          </w:tcPr>
          <w:p w14:paraId="7952E9A1" w14:textId="36FE233A" w:rsidR="009529A4" w:rsidRPr="00EC5FEE" w:rsidDel="000B59E3" w:rsidRDefault="009529A4" w:rsidP="009529A4">
            <w:pPr>
              <w:rPr>
                <w:ins w:id="3770" w:author="Javier Kachuka" w:date="2019-11-06T10:40:00Z"/>
                <w:del w:id="3771" w:author="Javier Kachuka" w:date="2019-11-06T10:57:00Z"/>
                <w:rFonts w:cs="Arial"/>
                <w:b/>
                <w:sz w:val="24"/>
                <w:szCs w:val="24"/>
                <w:lang w:val="es-ES"/>
              </w:rPr>
            </w:pPr>
          </w:p>
        </w:tc>
        <w:tc>
          <w:tcPr>
            <w:tcW w:w="6706" w:type="dxa"/>
            <w:gridSpan w:val="2"/>
          </w:tcPr>
          <w:p w14:paraId="7CD9B19B" w14:textId="5512E7EA" w:rsidR="009529A4" w:rsidRPr="00EC5FEE" w:rsidDel="000B59E3" w:rsidRDefault="009529A4" w:rsidP="009529A4">
            <w:pPr>
              <w:rPr>
                <w:ins w:id="3772" w:author="Javier Kachuka" w:date="2019-11-06T10:40:00Z"/>
                <w:del w:id="3773" w:author="Javier Kachuka" w:date="2019-11-06T10:57:00Z"/>
                <w:rFonts w:cs="Arial"/>
                <w:sz w:val="24"/>
                <w:szCs w:val="24"/>
                <w:lang w:val="es-ES"/>
              </w:rPr>
            </w:pPr>
          </w:p>
        </w:tc>
      </w:tr>
      <w:tr w:rsidR="009529A4" w:rsidRPr="00EC5FEE" w:rsidDel="000B59E3" w14:paraId="547A2E67" w14:textId="71F55485" w:rsidTr="009529A4">
        <w:trPr>
          <w:del w:id="3774" w:author="Javier Kachuka" w:date="2019-11-06T10:57:00Z"/>
        </w:trPr>
        <w:tc>
          <w:tcPr>
            <w:tcW w:w="2122" w:type="dxa"/>
            <w:shd w:val="clear" w:color="auto" w:fill="9CC2E5" w:themeFill="accent1" w:themeFillTint="99"/>
          </w:tcPr>
          <w:p w14:paraId="261F7719" w14:textId="0F30DC64" w:rsidR="009529A4" w:rsidRPr="00EC5FEE" w:rsidDel="000B59E3" w:rsidRDefault="009529A4" w:rsidP="009529A4">
            <w:pPr>
              <w:rPr>
                <w:ins w:id="3775" w:author="Javier Kachuka" w:date="2019-11-06T10:40:00Z"/>
                <w:del w:id="3776" w:author="Javier Kachuka" w:date="2019-11-06T10:57:00Z"/>
                <w:rFonts w:cs="Arial"/>
                <w:b/>
                <w:sz w:val="24"/>
                <w:szCs w:val="24"/>
                <w:lang w:val="es-ES"/>
              </w:rPr>
            </w:pPr>
          </w:p>
        </w:tc>
        <w:tc>
          <w:tcPr>
            <w:tcW w:w="6706" w:type="dxa"/>
            <w:gridSpan w:val="2"/>
          </w:tcPr>
          <w:p w14:paraId="2028B37B" w14:textId="36CD02E8" w:rsidR="009529A4" w:rsidRPr="00EC5FEE" w:rsidDel="000B59E3" w:rsidRDefault="009529A4" w:rsidP="009529A4">
            <w:pPr>
              <w:rPr>
                <w:ins w:id="3777" w:author="Javier Kachuka" w:date="2019-11-06T10:40:00Z"/>
                <w:del w:id="3778" w:author="Javier Kachuka" w:date="2019-11-06T10:57:00Z"/>
                <w:rFonts w:cs="Arial"/>
                <w:sz w:val="24"/>
                <w:szCs w:val="24"/>
                <w:lang w:val="es-ES"/>
              </w:rPr>
            </w:pPr>
          </w:p>
        </w:tc>
      </w:tr>
      <w:tr w:rsidR="009529A4" w:rsidRPr="00326181" w:rsidDel="000B59E3" w14:paraId="2C60FFAC" w14:textId="1D26CAE1" w:rsidTr="009529A4">
        <w:trPr>
          <w:del w:id="3779" w:author="Javier Kachuka" w:date="2019-11-06T10:57:00Z"/>
        </w:trPr>
        <w:tc>
          <w:tcPr>
            <w:tcW w:w="2122" w:type="dxa"/>
            <w:shd w:val="clear" w:color="auto" w:fill="9CC2E5" w:themeFill="accent1" w:themeFillTint="99"/>
          </w:tcPr>
          <w:p w14:paraId="6E531283" w14:textId="6BB87524" w:rsidR="009529A4" w:rsidRPr="00EC5FEE" w:rsidDel="000B59E3" w:rsidRDefault="009529A4" w:rsidP="009529A4">
            <w:pPr>
              <w:rPr>
                <w:ins w:id="3780" w:author="Javier Kachuka" w:date="2019-11-06T10:40:00Z"/>
                <w:del w:id="3781" w:author="Javier Kachuka" w:date="2019-11-06T10:57:00Z"/>
                <w:rFonts w:cs="Arial"/>
                <w:b/>
                <w:sz w:val="24"/>
                <w:szCs w:val="24"/>
                <w:lang w:val="es-ES"/>
              </w:rPr>
            </w:pPr>
            <w:ins w:id="3782" w:author="Javier Kachuka" w:date="2019-11-06T10:40:00Z">
              <w:del w:id="3783" w:author="Javier Kachuka" w:date="2019-11-06T10:57:00Z">
                <w:r w:rsidRPr="00EC5FEE" w:rsidDel="000B59E3">
                  <w:rPr>
                    <w:rFonts w:cs="Arial"/>
                    <w:b/>
                    <w:sz w:val="24"/>
                    <w:szCs w:val="24"/>
                    <w:lang w:val="es-ES"/>
                  </w:rPr>
                  <w:delText xml:space="preserve">Precondición </w:delText>
                </w:r>
              </w:del>
            </w:ins>
          </w:p>
        </w:tc>
        <w:tc>
          <w:tcPr>
            <w:tcW w:w="6706" w:type="dxa"/>
            <w:gridSpan w:val="2"/>
          </w:tcPr>
          <w:p w14:paraId="03FA176A" w14:textId="2FF9CC7E" w:rsidR="009529A4" w:rsidRPr="00EC5FEE" w:rsidDel="000B59E3" w:rsidRDefault="009529A4" w:rsidP="009529A4">
            <w:pPr>
              <w:rPr>
                <w:ins w:id="3784" w:author="Javier Kachuka" w:date="2019-11-06T10:40:00Z"/>
                <w:del w:id="3785" w:author="Javier Kachuka" w:date="2019-11-06T10:57:00Z"/>
                <w:rFonts w:cs="Arial"/>
                <w:sz w:val="24"/>
                <w:szCs w:val="24"/>
                <w:lang w:val="es-ES"/>
              </w:rPr>
            </w:pPr>
            <w:ins w:id="3786" w:author="Javier Kachuka" w:date="2019-11-06T10:40:00Z">
              <w:del w:id="3787" w:author="Javier Kachuka" w:date="2019-11-06T10:57:00Z">
                <w:r w:rsidDel="000B59E3">
                  <w:rPr>
                    <w:rFonts w:cs="Arial"/>
                    <w:sz w:val="24"/>
                    <w:szCs w:val="24"/>
                    <w:lang w:val="es-ES"/>
                  </w:rPr>
                  <w:delText>Que exista el empleado en el sistema.</w:delText>
                </w:r>
              </w:del>
            </w:ins>
          </w:p>
        </w:tc>
      </w:tr>
      <w:tr w:rsidR="009529A4" w:rsidRPr="00326181" w:rsidDel="000B59E3" w14:paraId="66783843" w14:textId="24BCD926" w:rsidTr="009529A4">
        <w:trPr>
          <w:del w:id="3788" w:author="Javier Kachuka" w:date="2019-11-06T10:57:00Z"/>
        </w:trPr>
        <w:tc>
          <w:tcPr>
            <w:tcW w:w="2122" w:type="dxa"/>
            <w:shd w:val="clear" w:color="auto" w:fill="9CC2E5" w:themeFill="accent1" w:themeFillTint="99"/>
          </w:tcPr>
          <w:p w14:paraId="203D2BE0" w14:textId="7441C9B1" w:rsidR="009529A4" w:rsidRPr="00EC5FEE" w:rsidDel="000B59E3" w:rsidRDefault="009529A4" w:rsidP="009529A4">
            <w:pPr>
              <w:rPr>
                <w:ins w:id="3789" w:author="Javier Kachuka" w:date="2019-11-06T10:40:00Z"/>
                <w:del w:id="3790" w:author="Javier Kachuka" w:date="2019-11-06T10:57:00Z"/>
                <w:rFonts w:cs="Arial"/>
                <w:b/>
                <w:sz w:val="24"/>
                <w:szCs w:val="24"/>
                <w:lang w:val="es-ES"/>
              </w:rPr>
            </w:pPr>
            <w:ins w:id="3791" w:author="Javier Kachuka" w:date="2019-11-06T10:40:00Z">
              <w:del w:id="3792" w:author="Javier Kachuka" w:date="2019-11-06T10:57:00Z">
                <w:r w:rsidRPr="00EC5FEE" w:rsidDel="000B59E3">
                  <w:rPr>
                    <w:rFonts w:cs="Arial"/>
                    <w:b/>
                    <w:sz w:val="24"/>
                    <w:szCs w:val="24"/>
                    <w:lang w:val="es-ES"/>
                  </w:rPr>
                  <w:delText xml:space="preserve">Poscondición </w:delText>
                </w:r>
              </w:del>
            </w:ins>
          </w:p>
        </w:tc>
        <w:tc>
          <w:tcPr>
            <w:tcW w:w="6706" w:type="dxa"/>
            <w:gridSpan w:val="2"/>
          </w:tcPr>
          <w:p w14:paraId="65C8E14D" w14:textId="211E5C04" w:rsidR="009529A4" w:rsidRPr="003D3744" w:rsidDel="000B59E3" w:rsidRDefault="009529A4" w:rsidP="009529A4">
            <w:pPr>
              <w:rPr>
                <w:ins w:id="3793" w:author="Javier Kachuka" w:date="2019-11-06T10:40:00Z"/>
                <w:del w:id="3794" w:author="Javier Kachuka" w:date="2019-11-06T10:57:00Z"/>
                <w:rFonts w:cs="Arial"/>
                <w:sz w:val="24"/>
                <w:szCs w:val="24"/>
                <w:lang w:val="es-ES"/>
              </w:rPr>
            </w:pPr>
            <w:ins w:id="3795" w:author="Javier Kachuka" w:date="2019-11-06T10:40:00Z">
              <w:del w:id="3796" w:author="Javier Kachuka" w:date="2019-11-06T10:57:00Z">
                <w:r w:rsidDel="000B59E3">
                  <w:rPr>
                    <w:rFonts w:cs="Arial"/>
                    <w:sz w:val="24"/>
                    <w:szCs w:val="24"/>
                    <w:lang w:val="es-ES"/>
                  </w:rPr>
                  <w:delText>Se registró una nueva entrada a la planta.</w:delText>
                </w:r>
              </w:del>
            </w:ins>
          </w:p>
        </w:tc>
      </w:tr>
      <w:tr w:rsidR="009529A4" w:rsidRPr="00CC2B8E" w:rsidDel="000B59E3" w14:paraId="59A757F6" w14:textId="5C6152BA" w:rsidTr="009529A4">
        <w:trPr>
          <w:del w:id="3797" w:author="Javier Kachuka" w:date="2019-11-06T10:57:00Z"/>
        </w:trPr>
        <w:tc>
          <w:tcPr>
            <w:tcW w:w="8828" w:type="dxa"/>
            <w:gridSpan w:val="3"/>
            <w:shd w:val="clear" w:color="auto" w:fill="9CC2E5" w:themeFill="accent1" w:themeFillTint="99"/>
          </w:tcPr>
          <w:p w14:paraId="2D1354C2" w14:textId="7BE35C85" w:rsidR="009529A4" w:rsidRPr="00EC5FEE" w:rsidDel="000B59E3" w:rsidRDefault="009529A4" w:rsidP="009529A4">
            <w:pPr>
              <w:jc w:val="center"/>
              <w:rPr>
                <w:ins w:id="3798" w:author="Javier Kachuka" w:date="2019-11-06T10:40:00Z"/>
                <w:del w:id="3799" w:author="Javier Kachuka" w:date="2019-11-06T10:57:00Z"/>
                <w:rFonts w:cs="Arial"/>
                <w:b/>
                <w:sz w:val="24"/>
                <w:szCs w:val="24"/>
                <w:lang w:val="es-ES"/>
              </w:rPr>
            </w:pPr>
            <w:ins w:id="3800" w:author="Javier Kachuka" w:date="2019-11-06T10:40:00Z">
              <w:del w:id="3801" w:author="Javier Kachuka" w:date="2019-11-06T10:57:00Z">
                <w:r w:rsidRPr="00EC5FEE" w:rsidDel="000B59E3">
                  <w:rPr>
                    <w:rFonts w:cs="Arial"/>
                    <w:b/>
                    <w:sz w:val="24"/>
                    <w:szCs w:val="24"/>
                    <w:lang w:val="es-ES"/>
                  </w:rPr>
                  <w:delText>Curso Típico de Eventos</w:delText>
                </w:r>
              </w:del>
            </w:ins>
          </w:p>
        </w:tc>
      </w:tr>
      <w:tr w:rsidR="009529A4" w:rsidRPr="00326181" w:rsidDel="000B59E3" w14:paraId="1512E349" w14:textId="15F22214" w:rsidTr="009529A4">
        <w:trPr>
          <w:del w:id="3802" w:author="Javier Kachuka" w:date="2019-11-06T10:57:00Z"/>
        </w:trPr>
        <w:tc>
          <w:tcPr>
            <w:tcW w:w="4414" w:type="dxa"/>
            <w:gridSpan w:val="2"/>
          </w:tcPr>
          <w:p w14:paraId="03E66F22" w14:textId="144F8A1C" w:rsidR="009529A4" w:rsidRPr="00EC5FEE" w:rsidDel="000B59E3" w:rsidRDefault="009529A4" w:rsidP="009529A4">
            <w:pPr>
              <w:pStyle w:val="Prrafodelista"/>
              <w:numPr>
                <w:ilvl w:val="0"/>
                <w:numId w:val="18"/>
              </w:numPr>
              <w:jc w:val="both"/>
              <w:rPr>
                <w:ins w:id="3803" w:author="Javier Kachuka" w:date="2019-11-06T10:40:00Z"/>
                <w:del w:id="3804" w:author="Javier Kachuka" w:date="2019-11-06T10:57:00Z"/>
                <w:rFonts w:cs="Arial"/>
                <w:sz w:val="24"/>
                <w:szCs w:val="24"/>
                <w:lang w:val="es-ES"/>
              </w:rPr>
            </w:pPr>
            <w:ins w:id="3805" w:author="Javier Kachuka" w:date="2019-11-06T10:40:00Z">
              <w:del w:id="3806" w:author="Javier Kachuka" w:date="2019-11-06T10:57:00Z">
                <w:r w:rsidDel="000B59E3">
                  <w:rPr>
                    <w:rFonts w:cs="Arial"/>
                    <w:sz w:val="24"/>
                    <w:szCs w:val="24"/>
                    <w:lang w:val="es-ES"/>
                  </w:rPr>
                  <w:delText>El caso de uso comienza cuando el empleado marca su entrada a la planta.</w:delText>
                </w:r>
              </w:del>
            </w:ins>
          </w:p>
        </w:tc>
        <w:tc>
          <w:tcPr>
            <w:tcW w:w="4414" w:type="dxa"/>
          </w:tcPr>
          <w:p w14:paraId="3A421B02" w14:textId="4A72173B" w:rsidR="009529A4" w:rsidRPr="00EC5FEE" w:rsidDel="000B59E3" w:rsidRDefault="009529A4" w:rsidP="009529A4">
            <w:pPr>
              <w:jc w:val="both"/>
              <w:rPr>
                <w:ins w:id="3807" w:author="Javier Kachuka" w:date="2019-11-06T10:40:00Z"/>
                <w:del w:id="3808" w:author="Javier Kachuka" w:date="2019-11-06T10:57:00Z"/>
                <w:rFonts w:cs="Arial"/>
                <w:sz w:val="24"/>
                <w:szCs w:val="24"/>
                <w:lang w:val="es-ES"/>
              </w:rPr>
            </w:pPr>
          </w:p>
        </w:tc>
      </w:tr>
      <w:tr w:rsidR="009529A4" w:rsidRPr="00326181" w:rsidDel="000B59E3" w14:paraId="1D2BDDF6" w14:textId="0B639F09" w:rsidTr="009529A4">
        <w:trPr>
          <w:del w:id="3809" w:author="Javier Kachuka" w:date="2019-11-06T10:57:00Z"/>
        </w:trPr>
        <w:tc>
          <w:tcPr>
            <w:tcW w:w="4414" w:type="dxa"/>
            <w:gridSpan w:val="2"/>
          </w:tcPr>
          <w:p w14:paraId="10A62CE8" w14:textId="05122579" w:rsidR="009529A4" w:rsidRPr="00EC5FEE" w:rsidDel="000B59E3" w:rsidRDefault="009529A4" w:rsidP="009529A4">
            <w:pPr>
              <w:jc w:val="both"/>
              <w:rPr>
                <w:ins w:id="3810" w:author="Javier Kachuka" w:date="2019-11-06T10:40:00Z"/>
                <w:del w:id="3811" w:author="Javier Kachuka" w:date="2019-11-06T10:57:00Z"/>
                <w:rFonts w:cs="Arial"/>
                <w:sz w:val="24"/>
                <w:szCs w:val="24"/>
                <w:lang w:val="es-ES"/>
              </w:rPr>
            </w:pPr>
          </w:p>
        </w:tc>
        <w:tc>
          <w:tcPr>
            <w:tcW w:w="4414" w:type="dxa"/>
          </w:tcPr>
          <w:p w14:paraId="52157B66" w14:textId="5946C796" w:rsidR="009529A4" w:rsidRPr="00EC5FEE" w:rsidDel="000B59E3" w:rsidRDefault="009529A4" w:rsidP="009529A4">
            <w:pPr>
              <w:pStyle w:val="Prrafodelista"/>
              <w:numPr>
                <w:ilvl w:val="0"/>
                <w:numId w:val="18"/>
              </w:numPr>
              <w:jc w:val="both"/>
              <w:rPr>
                <w:ins w:id="3812" w:author="Javier Kachuka" w:date="2019-11-06T10:40:00Z"/>
                <w:del w:id="3813" w:author="Javier Kachuka" w:date="2019-11-06T10:57:00Z"/>
                <w:rFonts w:cs="Arial"/>
                <w:sz w:val="24"/>
                <w:szCs w:val="24"/>
                <w:lang w:val="es-ES"/>
              </w:rPr>
            </w:pPr>
            <w:ins w:id="3814" w:author="Javier Kachuka" w:date="2019-11-06T10:40:00Z">
              <w:del w:id="3815" w:author="Javier Kachuka" w:date="2019-11-06T10:57:00Z">
                <w:r w:rsidDel="000B59E3">
                  <w:rPr>
                    <w:rFonts w:cs="Arial"/>
                    <w:sz w:val="24"/>
                    <w:szCs w:val="24"/>
                    <w:lang w:val="es-ES"/>
                  </w:rPr>
                  <w:delText>El sistema corrobora que el empleado ya no haya marcado entrada para la fecha.</w:delText>
                </w:r>
              </w:del>
            </w:ins>
          </w:p>
        </w:tc>
      </w:tr>
      <w:tr w:rsidR="009529A4" w:rsidRPr="00326181" w:rsidDel="000B59E3" w14:paraId="72C0ADB7" w14:textId="50C5D712" w:rsidTr="009529A4">
        <w:trPr>
          <w:del w:id="3816" w:author="Javier Kachuka" w:date="2019-11-06T10:57:00Z"/>
        </w:trPr>
        <w:tc>
          <w:tcPr>
            <w:tcW w:w="4414" w:type="dxa"/>
            <w:gridSpan w:val="2"/>
          </w:tcPr>
          <w:p w14:paraId="36EEDB0B" w14:textId="07D8D212" w:rsidR="009529A4" w:rsidRPr="00236AD3" w:rsidDel="000B59E3" w:rsidRDefault="009529A4" w:rsidP="009529A4">
            <w:pPr>
              <w:jc w:val="both"/>
              <w:rPr>
                <w:ins w:id="3817" w:author="Javier Kachuka" w:date="2019-11-06T10:40:00Z"/>
                <w:del w:id="3818" w:author="Javier Kachuka" w:date="2019-11-06T10:57:00Z"/>
                <w:rFonts w:cs="Arial"/>
                <w:sz w:val="24"/>
                <w:szCs w:val="24"/>
                <w:lang w:val="es-ES"/>
              </w:rPr>
            </w:pPr>
          </w:p>
        </w:tc>
        <w:tc>
          <w:tcPr>
            <w:tcW w:w="4414" w:type="dxa"/>
          </w:tcPr>
          <w:p w14:paraId="04560313" w14:textId="7461389D" w:rsidR="009529A4" w:rsidRPr="00236AD3" w:rsidDel="000B59E3" w:rsidRDefault="009529A4" w:rsidP="009529A4">
            <w:pPr>
              <w:pStyle w:val="Prrafodelista"/>
              <w:numPr>
                <w:ilvl w:val="0"/>
                <w:numId w:val="18"/>
              </w:numPr>
              <w:jc w:val="both"/>
              <w:rPr>
                <w:ins w:id="3819" w:author="Javier Kachuka" w:date="2019-11-06T10:40:00Z"/>
                <w:del w:id="3820" w:author="Javier Kachuka" w:date="2019-11-06T10:57:00Z"/>
                <w:rFonts w:cs="Arial"/>
                <w:sz w:val="24"/>
                <w:szCs w:val="24"/>
                <w:lang w:val="es-ES"/>
              </w:rPr>
            </w:pPr>
            <w:ins w:id="3821" w:author="Javier Kachuka" w:date="2019-11-06T10:40:00Z">
              <w:del w:id="3822" w:author="Javier Kachuka" w:date="2019-11-06T10:57:00Z">
                <w:r w:rsidDel="000B59E3">
                  <w:rPr>
                    <w:rFonts w:cs="Arial"/>
                    <w:sz w:val="24"/>
                    <w:szCs w:val="24"/>
                    <w:lang w:val="es-ES"/>
                  </w:rPr>
                  <w:delText>El sistema guarda la entrada con los datos de fecha y hora y finaliza el caso de uso.</w:delText>
                </w:r>
              </w:del>
            </w:ins>
          </w:p>
        </w:tc>
      </w:tr>
      <w:tr w:rsidR="009529A4" w:rsidRPr="00EC5FEE" w:rsidDel="000B59E3" w14:paraId="640785F2" w14:textId="20EE07B0" w:rsidTr="009529A4">
        <w:trPr>
          <w:del w:id="3823" w:author="Javier Kachuka" w:date="2019-11-06T10:57:00Z"/>
        </w:trPr>
        <w:tc>
          <w:tcPr>
            <w:tcW w:w="8828" w:type="dxa"/>
            <w:gridSpan w:val="3"/>
            <w:shd w:val="clear" w:color="auto" w:fill="9CC2E5" w:themeFill="accent1" w:themeFillTint="99"/>
          </w:tcPr>
          <w:p w14:paraId="64D54010" w14:textId="50C7ED78" w:rsidR="009529A4" w:rsidRPr="00EC5FEE" w:rsidDel="000B59E3" w:rsidRDefault="009529A4" w:rsidP="009529A4">
            <w:pPr>
              <w:jc w:val="center"/>
              <w:rPr>
                <w:ins w:id="3824" w:author="Javier Kachuka" w:date="2019-11-06T10:40:00Z"/>
                <w:del w:id="3825" w:author="Javier Kachuka" w:date="2019-11-06T10:57:00Z"/>
                <w:rFonts w:cs="Arial"/>
                <w:sz w:val="24"/>
                <w:szCs w:val="24"/>
                <w:lang w:val="es-ES"/>
              </w:rPr>
            </w:pPr>
            <w:ins w:id="3826" w:author="Javier Kachuka" w:date="2019-11-06T10:40:00Z">
              <w:del w:id="3827" w:author="Javier Kachuka" w:date="2019-11-06T10:57:00Z">
                <w:r w:rsidDel="000B59E3">
                  <w:rPr>
                    <w:rFonts w:cs="Arial"/>
                    <w:b/>
                    <w:sz w:val="24"/>
                    <w:szCs w:val="24"/>
                    <w:lang w:val="es-ES"/>
                  </w:rPr>
                  <w:delText>C</w:delText>
                </w:r>
                <w:r w:rsidRPr="00EC5FEE" w:rsidDel="000B59E3">
                  <w:rPr>
                    <w:rFonts w:cs="Arial"/>
                    <w:b/>
                    <w:sz w:val="24"/>
                    <w:szCs w:val="24"/>
                    <w:lang w:val="es-ES"/>
                  </w:rPr>
                  <w:delText>urso Alternativo de Eventos</w:delText>
                </w:r>
              </w:del>
            </w:ins>
          </w:p>
        </w:tc>
      </w:tr>
      <w:tr w:rsidR="009529A4" w:rsidRPr="00326181" w:rsidDel="000B59E3" w14:paraId="45BC82E5" w14:textId="0EC57524" w:rsidTr="009529A4">
        <w:trPr>
          <w:del w:id="3828" w:author="Javier Kachuka" w:date="2019-11-06T10:57:00Z"/>
        </w:trPr>
        <w:tc>
          <w:tcPr>
            <w:tcW w:w="4414" w:type="dxa"/>
            <w:gridSpan w:val="2"/>
          </w:tcPr>
          <w:p w14:paraId="0FAA707B" w14:textId="66A99E69" w:rsidR="009529A4" w:rsidRPr="00EC5FEE" w:rsidDel="000B59E3" w:rsidRDefault="009529A4" w:rsidP="009529A4">
            <w:pPr>
              <w:jc w:val="center"/>
              <w:rPr>
                <w:ins w:id="3829" w:author="Javier Kachuka" w:date="2019-11-06T10:40:00Z"/>
                <w:del w:id="3830" w:author="Javier Kachuka" w:date="2019-11-06T10:57:00Z"/>
                <w:rFonts w:cs="Arial"/>
                <w:b/>
                <w:sz w:val="24"/>
                <w:szCs w:val="24"/>
                <w:lang w:val="es-ES"/>
              </w:rPr>
            </w:pPr>
          </w:p>
        </w:tc>
        <w:tc>
          <w:tcPr>
            <w:tcW w:w="4414" w:type="dxa"/>
          </w:tcPr>
          <w:p w14:paraId="18A9D0D0" w14:textId="21CB493D" w:rsidR="009529A4" w:rsidRPr="00EC5FEE" w:rsidDel="000B59E3" w:rsidRDefault="009529A4" w:rsidP="009529A4">
            <w:pPr>
              <w:jc w:val="both"/>
              <w:rPr>
                <w:ins w:id="3831" w:author="Javier Kachuka" w:date="2019-11-06T10:40:00Z"/>
                <w:del w:id="3832" w:author="Javier Kachuka" w:date="2019-11-06T10:57:00Z"/>
                <w:rFonts w:cs="Arial"/>
                <w:sz w:val="24"/>
                <w:szCs w:val="24"/>
                <w:lang w:val="es-ES"/>
              </w:rPr>
            </w:pPr>
            <w:ins w:id="3833" w:author="Javier Kachuka" w:date="2019-11-06T10:40:00Z">
              <w:del w:id="3834" w:author="Javier Kachuka" w:date="2019-11-06T10:57:00Z">
                <w:r w:rsidDel="000B59E3">
                  <w:rPr>
                    <w:rFonts w:cs="Arial"/>
                    <w:sz w:val="24"/>
                    <w:szCs w:val="24"/>
                    <w:lang w:val="es-ES"/>
                  </w:rPr>
                  <w:delText>2.1 Si el empleado ya marco entrada, se descarta la acción y finaliza el caso de uso.</w:delText>
                </w:r>
              </w:del>
            </w:ins>
          </w:p>
        </w:tc>
      </w:tr>
    </w:tbl>
    <w:p w14:paraId="7ACD569A" w14:textId="12FE2732" w:rsidR="003D3744" w:rsidRDefault="003D3744" w:rsidP="00431D6D">
      <w:pPr>
        <w:rPr>
          <w:lang w:val="es-ES"/>
        </w:rPr>
      </w:pPr>
    </w:p>
    <w:tbl>
      <w:tblPr>
        <w:tblStyle w:val="Tablaconcuadrcula"/>
        <w:tblpPr w:leftFromText="180" w:rightFromText="180" w:vertAnchor="text" w:tblpY="288"/>
        <w:tblW w:w="0" w:type="auto"/>
        <w:tblLook w:val="04A0" w:firstRow="1" w:lastRow="0" w:firstColumn="1" w:lastColumn="0" w:noHBand="0" w:noVBand="1"/>
      </w:tblPr>
      <w:tblGrid>
        <w:gridCol w:w="2122"/>
        <w:gridCol w:w="2292"/>
        <w:gridCol w:w="4414"/>
      </w:tblGrid>
      <w:tr w:rsidR="002345AA" w:rsidRPr="00EC5FEE" w:rsidDel="000B59E3" w14:paraId="5AB4A6E2" w14:textId="0FE32EAB" w:rsidTr="009529A4">
        <w:trPr>
          <w:del w:id="3835" w:author="Javier Kachuka" w:date="2019-11-06T10:58:00Z"/>
        </w:trPr>
        <w:tc>
          <w:tcPr>
            <w:tcW w:w="2122" w:type="dxa"/>
            <w:shd w:val="clear" w:color="auto" w:fill="9CC2E5" w:themeFill="accent1" w:themeFillTint="99"/>
          </w:tcPr>
          <w:p w14:paraId="6AD2F904" w14:textId="52767580" w:rsidR="002345AA" w:rsidRPr="00EC5FEE" w:rsidDel="000B59E3" w:rsidRDefault="002345AA" w:rsidP="002345AA">
            <w:pPr>
              <w:rPr>
                <w:ins w:id="3836" w:author="Javier Kachuka" w:date="2019-11-06T10:40:00Z"/>
                <w:del w:id="3837" w:author="Javier Kachuka" w:date="2019-11-06T10:58:00Z"/>
                <w:rFonts w:cs="Arial"/>
                <w:b/>
                <w:sz w:val="24"/>
                <w:szCs w:val="24"/>
                <w:lang w:val="es-ES"/>
              </w:rPr>
            </w:pPr>
          </w:p>
        </w:tc>
        <w:tc>
          <w:tcPr>
            <w:tcW w:w="6706" w:type="dxa"/>
            <w:gridSpan w:val="2"/>
          </w:tcPr>
          <w:p w14:paraId="3AA8042B" w14:textId="3421CDDC" w:rsidR="002345AA" w:rsidRPr="00EC5FEE" w:rsidDel="000B59E3" w:rsidRDefault="002345AA" w:rsidP="002345AA">
            <w:pPr>
              <w:rPr>
                <w:ins w:id="3838" w:author="Javier Kachuka" w:date="2019-11-06T10:40:00Z"/>
                <w:del w:id="3839" w:author="Javier Kachuka" w:date="2019-11-06T10:58:00Z"/>
                <w:rFonts w:cs="Arial"/>
                <w:sz w:val="24"/>
                <w:szCs w:val="24"/>
                <w:lang w:val="es-ES"/>
              </w:rPr>
            </w:pPr>
          </w:p>
        </w:tc>
      </w:tr>
      <w:tr w:rsidR="002345AA" w:rsidRPr="00EC5FEE" w:rsidDel="000B59E3" w14:paraId="6DC46665" w14:textId="55AD4B5E" w:rsidTr="009529A4">
        <w:trPr>
          <w:del w:id="3840" w:author="Javier Kachuka" w:date="2019-11-06T10:58:00Z"/>
        </w:trPr>
        <w:tc>
          <w:tcPr>
            <w:tcW w:w="2122" w:type="dxa"/>
            <w:shd w:val="clear" w:color="auto" w:fill="9CC2E5" w:themeFill="accent1" w:themeFillTint="99"/>
          </w:tcPr>
          <w:p w14:paraId="5F730DF5" w14:textId="2AD419FB" w:rsidR="002345AA" w:rsidRPr="00EC5FEE" w:rsidDel="000B59E3" w:rsidRDefault="002345AA" w:rsidP="002345AA">
            <w:pPr>
              <w:rPr>
                <w:ins w:id="3841" w:author="Javier Kachuka" w:date="2019-11-06T10:40:00Z"/>
                <w:del w:id="3842" w:author="Javier Kachuka" w:date="2019-11-06T10:58:00Z"/>
                <w:rFonts w:cs="Arial"/>
                <w:b/>
                <w:sz w:val="24"/>
                <w:szCs w:val="24"/>
                <w:lang w:val="es-ES"/>
              </w:rPr>
            </w:pPr>
          </w:p>
        </w:tc>
        <w:tc>
          <w:tcPr>
            <w:tcW w:w="6706" w:type="dxa"/>
            <w:gridSpan w:val="2"/>
          </w:tcPr>
          <w:p w14:paraId="5BEB5262" w14:textId="436D5D9E" w:rsidR="002345AA" w:rsidRPr="00EC5FEE" w:rsidDel="000B59E3" w:rsidRDefault="002345AA" w:rsidP="002345AA">
            <w:pPr>
              <w:rPr>
                <w:ins w:id="3843" w:author="Javier Kachuka" w:date="2019-11-06T10:40:00Z"/>
                <w:del w:id="3844" w:author="Javier Kachuka" w:date="2019-11-06T10:58:00Z"/>
                <w:rFonts w:cs="Arial"/>
                <w:sz w:val="24"/>
                <w:szCs w:val="24"/>
                <w:lang w:val="es-ES"/>
              </w:rPr>
            </w:pPr>
          </w:p>
        </w:tc>
      </w:tr>
      <w:tr w:rsidR="002345AA" w:rsidRPr="00D7129C" w:rsidDel="000B59E3" w14:paraId="30C447FB" w14:textId="31728D48" w:rsidTr="009529A4">
        <w:trPr>
          <w:del w:id="3845" w:author="Javier Kachuka" w:date="2019-11-06T10:58:00Z"/>
        </w:trPr>
        <w:tc>
          <w:tcPr>
            <w:tcW w:w="2122" w:type="dxa"/>
            <w:shd w:val="clear" w:color="auto" w:fill="9CC2E5" w:themeFill="accent1" w:themeFillTint="99"/>
          </w:tcPr>
          <w:p w14:paraId="22992701" w14:textId="1DC7B2E1" w:rsidR="002345AA" w:rsidRPr="00EC5FEE" w:rsidDel="000B59E3" w:rsidRDefault="002345AA" w:rsidP="002345AA">
            <w:pPr>
              <w:rPr>
                <w:ins w:id="3846" w:author="Javier Kachuka" w:date="2019-11-06T10:40:00Z"/>
                <w:del w:id="3847" w:author="Javier Kachuka" w:date="2019-11-06T10:58:00Z"/>
                <w:rFonts w:cs="Arial"/>
                <w:b/>
                <w:sz w:val="24"/>
                <w:szCs w:val="24"/>
                <w:lang w:val="es-ES"/>
              </w:rPr>
            </w:pPr>
          </w:p>
        </w:tc>
        <w:tc>
          <w:tcPr>
            <w:tcW w:w="6706" w:type="dxa"/>
            <w:gridSpan w:val="2"/>
          </w:tcPr>
          <w:p w14:paraId="687A2402" w14:textId="665DA43C" w:rsidR="002345AA" w:rsidRPr="00EC5FEE" w:rsidDel="000B59E3" w:rsidRDefault="002345AA" w:rsidP="002345AA">
            <w:pPr>
              <w:rPr>
                <w:ins w:id="3848" w:author="Javier Kachuka" w:date="2019-11-06T10:40:00Z"/>
                <w:del w:id="3849" w:author="Javier Kachuka" w:date="2019-11-06T10:58:00Z"/>
                <w:rFonts w:cs="Arial"/>
                <w:sz w:val="24"/>
                <w:szCs w:val="24"/>
                <w:lang w:val="es-ES"/>
              </w:rPr>
            </w:pPr>
          </w:p>
        </w:tc>
      </w:tr>
      <w:tr w:rsidR="002345AA" w:rsidRPr="00EC5FEE" w:rsidDel="000B59E3" w14:paraId="77A2BCB9" w14:textId="756C0928" w:rsidTr="009529A4">
        <w:trPr>
          <w:del w:id="3850" w:author="Javier Kachuka" w:date="2019-11-06T10:58:00Z"/>
        </w:trPr>
        <w:tc>
          <w:tcPr>
            <w:tcW w:w="2122" w:type="dxa"/>
            <w:shd w:val="clear" w:color="auto" w:fill="9CC2E5" w:themeFill="accent1" w:themeFillTint="99"/>
          </w:tcPr>
          <w:p w14:paraId="750A2732" w14:textId="093F1FC4" w:rsidR="002345AA" w:rsidRPr="00EC5FEE" w:rsidDel="000B59E3" w:rsidRDefault="002345AA" w:rsidP="002345AA">
            <w:pPr>
              <w:rPr>
                <w:ins w:id="3851" w:author="Javier Kachuka" w:date="2019-11-06T10:40:00Z"/>
                <w:del w:id="3852" w:author="Javier Kachuka" w:date="2019-11-06T10:58:00Z"/>
                <w:rFonts w:cs="Arial"/>
                <w:b/>
                <w:sz w:val="24"/>
                <w:szCs w:val="24"/>
                <w:lang w:val="es-ES"/>
              </w:rPr>
            </w:pPr>
          </w:p>
        </w:tc>
        <w:tc>
          <w:tcPr>
            <w:tcW w:w="6706" w:type="dxa"/>
            <w:gridSpan w:val="2"/>
          </w:tcPr>
          <w:p w14:paraId="218EA027" w14:textId="4A889940" w:rsidR="002345AA" w:rsidRPr="00EC5FEE" w:rsidDel="000B59E3" w:rsidRDefault="002345AA" w:rsidP="002345AA">
            <w:pPr>
              <w:rPr>
                <w:ins w:id="3853" w:author="Javier Kachuka" w:date="2019-11-06T10:40:00Z"/>
                <w:del w:id="3854" w:author="Javier Kachuka" w:date="2019-11-06T10:58:00Z"/>
                <w:rFonts w:cs="Arial"/>
                <w:sz w:val="24"/>
                <w:szCs w:val="24"/>
                <w:lang w:val="es-ES"/>
              </w:rPr>
            </w:pPr>
          </w:p>
        </w:tc>
      </w:tr>
      <w:tr w:rsidR="009529A4" w:rsidRPr="00D7129C" w:rsidDel="000B59E3" w14:paraId="676FABCB" w14:textId="263C0A3C" w:rsidTr="009529A4">
        <w:trPr>
          <w:del w:id="3855" w:author="Javier Kachuka" w:date="2019-11-06T10:58:00Z"/>
        </w:trPr>
        <w:tc>
          <w:tcPr>
            <w:tcW w:w="2122" w:type="dxa"/>
            <w:shd w:val="clear" w:color="auto" w:fill="9CC2E5" w:themeFill="accent1" w:themeFillTint="99"/>
          </w:tcPr>
          <w:p w14:paraId="392F0D21" w14:textId="4CA84CB9" w:rsidR="009529A4" w:rsidRPr="00EC5FEE" w:rsidDel="000B59E3" w:rsidRDefault="009529A4" w:rsidP="009529A4">
            <w:pPr>
              <w:rPr>
                <w:ins w:id="3856" w:author="Javier Kachuka" w:date="2019-11-06T10:40:00Z"/>
                <w:del w:id="3857" w:author="Javier Kachuka" w:date="2019-11-06T10:58:00Z"/>
                <w:rFonts w:cs="Arial"/>
                <w:b/>
                <w:sz w:val="24"/>
                <w:szCs w:val="24"/>
                <w:lang w:val="es-ES"/>
              </w:rPr>
            </w:pPr>
            <w:ins w:id="3858" w:author="Javier Kachuka" w:date="2019-11-06T10:40:00Z">
              <w:del w:id="3859" w:author="Javier Kachuka" w:date="2019-11-06T10:58:00Z">
                <w:r w:rsidRPr="00EC5FEE" w:rsidDel="000B59E3">
                  <w:rPr>
                    <w:rFonts w:cs="Arial"/>
                    <w:b/>
                    <w:sz w:val="24"/>
                    <w:szCs w:val="24"/>
                    <w:lang w:val="es-ES"/>
                  </w:rPr>
                  <w:delText xml:space="preserve">Precondición </w:delText>
                </w:r>
              </w:del>
            </w:ins>
          </w:p>
        </w:tc>
        <w:tc>
          <w:tcPr>
            <w:tcW w:w="6706" w:type="dxa"/>
            <w:gridSpan w:val="2"/>
          </w:tcPr>
          <w:p w14:paraId="5D1771A5" w14:textId="6F944586" w:rsidR="009529A4" w:rsidRPr="00EC5FEE" w:rsidDel="000B59E3" w:rsidRDefault="009529A4" w:rsidP="00CF5565">
            <w:pPr>
              <w:rPr>
                <w:ins w:id="3860" w:author="Javier Kachuka" w:date="2019-11-06T10:40:00Z"/>
                <w:del w:id="3861" w:author="Javier Kachuka" w:date="2019-11-06T10:58:00Z"/>
                <w:rFonts w:cs="Arial"/>
                <w:sz w:val="24"/>
                <w:szCs w:val="24"/>
                <w:lang w:val="es-ES"/>
              </w:rPr>
            </w:pPr>
            <w:ins w:id="3862" w:author="Javier Kachuka" w:date="2019-11-06T10:40:00Z">
              <w:del w:id="3863" w:author="Javier Kachuka" w:date="2019-11-06T10:42:00Z">
                <w:r w:rsidDel="002345AA">
                  <w:rPr>
                    <w:rFonts w:cs="Arial"/>
                    <w:sz w:val="24"/>
                    <w:szCs w:val="24"/>
                    <w:lang w:val="es-ES"/>
                  </w:rPr>
                  <w:delText>Que exista el empleado en el sistema.</w:delText>
                </w:r>
              </w:del>
            </w:ins>
          </w:p>
        </w:tc>
      </w:tr>
      <w:tr w:rsidR="009529A4" w:rsidRPr="00D7129C" w:rsidDel="000B59E3" w14:paraId="5AA1AD50" w14:textId="60AF5B86" w:rsidTr="009529A4">
        <w:trPr>
          <w:del w:id="3864" w:author="Javier Kachuka" w:date="2019-11-06T10:58:00Z"/>
        </w:trPr>
        <w:tc>
          <w:tcPr>
            <w:tcW w:w="2122" w:type="dxa"/>
            <w:shd w:val="clear" w:color="auto" w:fill="9CC2E5" w:themeFill="accent1" w:themeFillTint="99"/>
          </w:tcPr>
          <w:p w14:paraId="421E7751" w14:textId="686170A4" w:rsidR="009529A4" w:rsidRPr="00EC5FEE" w:rsidDel="000B59E3" w:rsidRDefault="009529A4" w:rsidP="009529A4">
            <w:pPr>
              <w:rPr>
                <w:ins w:id="3865" w:author="Javier Kachuka" w:date="2019-11-06T10:40:00Z"/>
                <w:del w:id="3866" w:author="Javier Kachuka" w:date="2019-11-06T10:58:00Z"/>
                <w:rFonts w:cs="Arial"/>
                <w:b/>
                <w:sz w:val="24"/>
                <w:szCs w:val="24"/>
                <w:lang w:val="es-ES"/>
              </w:rPr>
            </w:pPr>
            <w:ins w:id="3867" w:author="Javier Kachuka" w:date="2019-11-06T10:40:00Z">
              <w:del w:id="3868" w:author="Javier Kachuka" w:date="2019-11-06T10:58:00Z">
                <w:r w:rsidRPr="00EC5FEE" w:rsidDel="000B59E3">
                  <w:rPr>
                    <w:rFonts w:cs="Arial"/>
                    <w:b/>
                    <w:sz w:val="24"/>
                    <w:szCs w:val="24"/>
                    <w:lang w:val="es-ES"/>
                  </w:rPr>
                  <w:delText xml:space="preserve">Poscondición </w:delText>
                </w:r>
              </w:del>
            </w:ins>
          </w:p>
        </w:tc>
        <w:tc>
          <w:tcPr>
            <w:tcW w:w="6706" w:type="dxa"/>
            <w:gridSpan w:val="2"/>
          </w:tcPr>
          <w:p w14:paraId="25D43FD6" w14:textId="7FC5C1F9" w:rsidR="009529A4" w:rsidRPr="003D3744" w:rsidDel="000B59E3" w:rsidRDefault="009529A4" w:rsidP="009529A4">
            <w:pPr>
              <w:rPr>
                <w:ins w:id="3869" w:author="Javier Kachuka" w:date="2019-11-06T10:40:00Z"/>
                <w:del w:id="3870" w:author="Javier Kachuka" w:date="2019-11-06T10:58:00Z"/>
                <w:rFonts w:cs="Arial"/>
                <w:sz w:val="24"/>
                <w:szCs w:val="24"/>
                <w:lang w:val="es-ES"/>
              </w:rPr>
            </w:pPr>
            <w:ins w:id="3871" w:author="Javier Kachuka" w:date="2019-11-06T10:40:00Z">
              <w:del w:id="3872" w:author="Javier Kachuka" w:date="2019-11-06T10:58:00Z">
                <w:r w:rsidDel="000B59E3">
                  <w:rPr>
                    <w:rFonts w:cs="Arial"/>
                    <w:sz w:val="24"/>
                    <w:szCs w:val="24"/>
                    <w:lang w:val="es-ES"/>
                  </w:rPr>
                  <w:delText>Se registró una nueva salida de la planta.</w:delText>
                </w:r>
              </w:del>
            </w:ins>
          </w:p>
        </w:tc>
      </w:tr>
      <w:tr w:rsidR="009529A4" w:rsidRPr="00CC2B8E" w:rsidDel="000B59E3" w14:paraId="3C6F1969" w14:textId="231131E6" w:rsidTr="009529A4">
        <w:trPr>
          <w:del w:id="3873" w:author="Javier Kachuka" w:date="2019-11-06T10:58:00Z"/>
        </w:trPr>
        <w:tc>
          <w:tcPr>
            <w:tcW w:w="8828" w:type="dxa"/>
            <w:gridSpan w:val="3"/>
            <w:shd w:val="clear" w:color="auto" w:fill="9CC2E5" w:themeFill="accent1" w:themeFillTint="99"/>
          </w:tcPr>
          <w:p w14:paraId="0782B53A" w14:textId="42571D70" w:rsidR="009529A4" w:rsidRPr="00EC5FEE" w:rsidDel="000B59E3" w:rsidRDefault="009529A4" w:rsidP="009529A4">
            <w:pPr>
              <w:jc w:val="center"/>
              <w:rPr>
                <w:ins w:id="3874" w:author="Javier Kachuka" w:date="2019-11-06T10:40:00Z"/>
                <w:del w:id="3875" w:author="Javier Kachuka" w:date="2019-11-06T10:58:00Z"/>
                <w:rFonts w:cs="Arial"/>
                <w:b/>
                <w:sz w:val="24"/>
                <w:szCs w:val="24"/>
                <w:lang w:val="es-ES"/>
              </w:rPr>
            </w:pPr>
            <w:ins w:id="3876" w:author="Javier Kachuka" w:date="2019-11-06T10:40:00Z">
              <w:del w:id="3877" w:author="Javier Kachuka" w:date="2019-11-06T10:58:00Z">
                <w:r w:rsidRPr="00EC5FEE" w:rsidDel="000B59E3">
                  <w:rPr>
                    <w:rFonts w:cs="Arial"/>
                    <w:b/>
                    <w:sz w:val="24"/>
                    <w:szCs w:val="24"/>
                    <w:lang w:val="es-ES"/>
                  </w:rPr>
                  <w:delText>Curso Típico de Eventos</w:delText>
                </w:r>
              </w:del>
            </w:ins>
          </w:p>
        </w:tc>
      </w:tr>
      <w:tr w:rsidR="009529A4" w:rsidRPr="00D7129C" w:rsidDel="000B59E3" w14:paraId="45C7967C" w14:textId="1AE4C590" w:rsidTr="009529A4">
        <w:trPr>
          <w:del w:id="3878" w:author="Javier Kachuka" w:date="2019-11-06T10:58:00Z"/>
        </w:trPr>
        <w:tc>
          <w:tcPr>
            <w:tcW w:w="4414" w:type="dxa"/>
            <w:gridSpan w:val="2"/>
          </w:tcPr>
          <w:p w14:paraId="0D2E927C" w14:textId="39A3AB47" w:rsidR="009529A4" w:rsidRPr="00EC5FEE" w:rsidDel="000B59E3" w:rsidRDefault="009529A4" w:rsidP="009529A4">
            <w:pPr>
              <w:pStyle w:val="Prrafodelista"/>
              <w:numPr>
                <w:ilvl w:val="0"/>
                <w:numId w:val="19"/>
              </w:numPr>
              <w:jc w:val="both"/>
              <w:rPr>
                <w:ins w:id="3879" w:author="Javier Kachuka" w:date="2019-11-06T10:40:00Z"/>
                <w:del w:id="3880" w:author="Javier Kachuka" w:date="2019-11-06T10:58:00Z"/>
                <w:rFonts w:cs="Arial"/>
                <w:sz w:val="24"/>
                <w:szCs w:val="24"/>
                <w:lang w:val="es-ES"/>
              </w:rPr>
            </w:pPr>
            <w:ins w:id="3881" w:author="Javier Kachuka" w:date="2019-11-06T10:40:00Z">
              <w:del w:id="3882" w:author="Javier Kachuka" w:date="2019-11-06T10:58:00Z">
                <w:r w:rsidDel="000B59E3">
                  <w:rPr>
                    <w:rFonts w:cs="Arial"/>
                    <w:sz w:val="24"/>
                    <w:szCs w:val="24"/>
                    <w:lang w:val="es-ES"/>
                  </w:rPr>
                  <w:delText>El caso de uso comienza cuando el empleado marca su salida de la planta.</w:delText>
                </w:r>
              </w:del>
            </w:ins>
          </w:p>
        </w:tc>
        <w:tc>
          <w:tcPr>
            <w:tcW w:w="4414" w:type="dxa"/>
          </w:tcPr>
          <w:p w14:paraId="4EB66182" w14:textId="56EE9C08" w:rsidR="009529A4" w:rsidRPr="00EC5FEE" w:rsidDel="000B59E3" w:rsidRDefault="009529A4" w:rsidP="009529A4">
            <w:pPr>
              <w:jc w:val="both"/>
              <w:rPr>
                <w:ins w:id="3883" w:author="Javier Kachuka" w:date="2019-11-06T10:40:00Z"/>
                <w:del w:id="3884" w:author="Javier Kachuka" w:date="2019-11-06T10:58:00Z"/>
                <w:rFonts w:cs="Arial"/>
                <w:sz w:val="24"/>
                <w:szCs w:val="24"/>
                <w:lang w:val="es-ES"/>
              </w:rPr>
            </w:pPr>
          </w:p>
        </w:tc>
      </w:tr>
      <w:tr w:rsidR="009529A4" w:rsidRPr="00D7129C" w:rsidDel="000B59E3" w14:paraId="0FC9D9E6" w14:textId="27E7F2FB" w:rsidTr="009529A4">
        <w:trPr>
          <w:del w:id="3885" w:author="Javier Kachuka" w:date="2019-11-06T10:58:00Z"/>
        </w:trPr>
        <w:tc>
          <w:tcPr>
            <w:tcW w:w="4414" w:type="dxa"/>
            <w:gridSpan w:val="2"/>
          </w:tcPr>
          <w:p w14:paraId="14E50038" w14:textId="557BD2F1" w:rsidR="009529A4" w:rsidRPr="00EC5FEE" w:rsidDel="000B59E3" w:rsidRDefault="009529A4" w:rsidP="009529A4">
            <w:pPr>
              <w:jc w:val="both"/>
              <w:rPr>
                <w:ins w:id="3886" w:author="Javier Kachuka" w:date="2019-11-06T10:40:00Z"/>
                <w:del w:id="3887" w:author="Javier Kachuka" w:date="2019-11-06T10:58:00Z"/>
                <w:rFonts w:cs="Arial"/>
                <w:sz w:val="24"/>
                <w:szCs w:val="24"/>
                <w:lang w:val="es-ES"/>
              </w:rPr>
            </w:pPr>
          </w:p>
        </w:tc>
        <w:tc>
          <w:tcPr>
            <w:tcW w:w="4414" w:type="dxa"/>
          </w:tcPr>
          <w:p w14:paraId="304630C6" w14:textId="6833D7BA" w:rsidR="009529A4" w:rsidRPr="00EC5FEE" w:rsidDel="000B59E3" w:rsidRDefault="009529A4" w:rsidP="009529A4">
            <w:pPr>
              <w:pStyle w:val="Prrafodelista"/>
              <w:numPr>
                <w:ilvl w:val="0"/>
                <w:numId w:val="19"/>
              </w:numPr>
              <w:jc w:val="both"/>
              <w:rPr>
                <w:ins w:id="3888" w:author="Javier Kachuka" w:date="2019-11-06T10:40:00Z"/>
                <w:del w:id="3889" w:author="Javier Kachuka" w:date="2019-11-06T10:58:00Z"/>
                <w:rFonts w:cs="Arial"/>
                <w:sz w:val="24"/>
                <w:szCs w:val="24"/>
                <w:lang w:val="es-ES"/>
              </w:rPr>
            </w:pPr>
            <w:ins w:id="3890" w:author="Javier Kachuka" w:date="2019-11-06T10:40:00Z">
              <w:del w:id="3891" w:author="Javier Kachuka" w:date="2019-11-06T10:58:00Z">
                <w:r w:rsidDel="000B59E3">
                  <w:rPr>
                    <w:rFonts w:cs="Arial"/>
                    <w:sz w:val="24"/>
                    <w:szCs w:val="24"/>
                    <w:lang w:val="es-ES"/>
                  </w:rPr>
                  <w:delText>El sistema corrobora que el empleado ya no haya marcado la salida para la fecha.</w:delText>
                </w:r>
              </w:del>
            </w:ins>
          </w:p>
        </w:tc>
      </w:tr>
      <w:tr w:rsidR="009529A4" w:rsidRPr="00D7129C" w:rsidDel="000B59E3" w14:paraId="6F9B6504" w14:textId="250635F9" w:rsidTr="009529A4">
        <w:trPr>
          <w:del w:id="3892" w:author="Javier Kachuka" w:date="2019-11-06T10:58:00Z"/>
        </w:trPr>
        <w:tc>
          <w:tcPr>
            <w:tcW w:w="4414" w:type="dxa"/>
            <w:gridSpan w:val="2"/>
          </w:tcPr>
          <w:p w14:paraId="4DB90859" w14:textId="08615D0E" w:rsidR="009529A4" w:rsidRPr="00236AD3" w:rsidDel="000B59E3" w:rsidRDefault="009529A4" w:rsidP="009529A4">
            <w:pPr>
              <w:jc w:val="both"/>
              <w:rPr>
                <w:ins w:id="3893" w:author="Javier Kachuka" w:date="2019-11-06T10:40:00Z"/>
                <w:del w:id="3894" w:author="Javier Kachuka" w:date="2019-11-06T10:58:00Z"/>
                <w:rFonts w:cs="Arial"/>
                <w:sz w:val="24"/>
                <w:szCs w:val="24"/>
                <w:lang w:val="es-ES"/>
              </w:rPr>
            </w:pPr>
          </w:p>
        </w:tc>
        <w:tc>
          <w:tcPr>
            <w:tcW w:w="4414" w:type="dxa"/>
          </w:tcPr>
          <w:p w14:paraId="4E821639" w14:textId="7BD13C60" w:rsidR="009529A4" w:rsidRPr="00236AD3" w:rsidDel="000B59E3" w:rsidRDefault="009529A4" w:rsidP="009529A4">
            <w:pPr>
              <w:pStyle w:val="Prrafodelista"/>
              <w:numPr>
                <w:ilvl w:val="0"/>
                <w:numId w:val="19"/>
              </w:numPr>
              <w:jc w:val="both"/>
              <w:rPr>
                <w:ins w:id="3895" w:author="Javier Kachuka" w:date="2019-11-06T10:40:00Z"/>
                <w:del w:id="3896" w:author="Javier Kachuka" w:date="2019-11-06T10:58:00Z"/>
                <w:rFonts w:cs="Arial"/>
                <w:sz w:val="24"/>
                <w:szCs w:val="24"/>
                <w:lang w:val="es-ES"/>
              </w:rPr>
            </w:pPr>
            <w:ins w:id="3897" w:author="Javier Kachuka" w:date="2019-11-06T10:40:00Z">
              <w:del w:id="3898" w:author="Javier Kachuka" w:date="2019-11-06T10:58:00Z">
                <w:r w:rsidDel="000B59E3">
                  <w:rPr>
                    <w:rFonts w:cs="Arial"/>
                    <w:sz w:val="24"/>
                    <w:szCs w:val="24"/>
                    <w:lang w:val="es-ES"/>
                  </w:rPr>
                  <w:delText>El sistema guarda la salida con los datos de fecha y hora y finaliza el caso de uso.</w:delText>
                </w:r>
              </w:del>
            </w:ins>
          </w:p>
        </w:tc>
      </w:tr>
      <w:tr w:rsidR="009529A4" w:rsidRPr="00EC5FEE" w:rsidDel="000B59E3" w14:paraId="281DEF44" w14:textId="08F13FEC" w:rsidTr="009529A4">
        <w:trPr>
          <w:del w:id="3899" w:author="Javier Kachuka" w:date="2019-11-06T10:58:00Z"/>
        </w:trPr>
        <w:tc>
          <w:tcPr>
            <w:tcW w:w="8828" w:type="dxa"/>
            <w:gridSpan w:val="3"/>
            <w:shd w:val="clear" w:color="auto" w:fill="9CC2E5" w:themeFill="accent1" w:themeFillTint="99"/>
          </w:tcPr>
          <w:p w14:paraId="377F4244" w14:textId="3F4303B0" w:rsidR="009529A4" w:rsidRPr="00EC5FEE" w:rsidDel="000B59E3" w:rsidRDefault="009529A4" w:rsidP="009529A4">
            <w:pPr>
              <w:jc w:val="center"/>
              <w:rPr>
                <w:ins w:id="3900" w:author="Javier Kachuka" w:date="2019-11-06T10:40:00Z"/>
                <w:del w:id="3901" w:author="Javier Kachuka" w:date="2019-11-06T10:58:00Z"/>
                <w:rFonts w:cs="Arial"/>
                <w:sz w:val="24"/>
                <w:szCs w:val="24"/>
                <w:lang w:val="es-ES"/>
              </w:rPr>
            </w:pPr>
            <w:ins w:id="3902" w:author="Javier Kachuka" w:date="2019-11-06T10:40:00Z">
              <w:del w:id="3903" w:author="Javier Kachuka" w:date="2019-11-06T10:58:00Z">
                <w:r w:rsidDel="000B59E3">
                  <w:rPr>
                    <w:rFonts w:cs="Arial"/>
                    <w:b/>
                    <w:sz w:val="24"/>
                    <w:szCs w:val="24"/>
                    <w:lang w:val="es-ES"/>
                  </w:rPr>
                  <w:delText>C</w:delText>
                </w:r>
                <w:r w:rsidRPr="00EC5FEE" w:rsidDel="000B59E3">
                  <w:rPr>
                    <w:rFonts w:cs="Arial"/>
                    <w:b/>
                    <w:sz w:val="24"/>
                    <w:szCs w:val="24"/>
                    <w:lang w:val="es-ES"/>
                  </w:rPr>
                  <w:delText>urso Alternativo de Eventos</w:delText>
                </w:r>
              </w:del>
            </w:ins>
          </w:p>
        </w:tc>
      </w:tr>
      <w:tr w:rsidR="009529A4" w:rsidRPr="00D7129C" w:rsidDel="000B59E3" w14:paraId="2C37F0BB" w14:textId="55DA0823" w:rsidTr="009529A4">
        <w:trPr>
          <w:del w:id="3904" w:author="Javier Kachuka" w:date="2019-11-06T10:58:00Z"/>
        </w:trPr>
        <w:tc>
          <w:tcPr>
            <w:tcW w:w="4414" w:type="dxa"/>
            <w:gridSpan w:val="2"/>
          </w:tcPr>
          <w:p w14:paraId="1F70BEE6" w14:textId="2A2DF111" w:rsidR="009529A4" w:rsidRPr="00EC5FEE" w:rsidDel="000B59E3" w:rsidRDefault="009529A4" w:rsidP="009529A4">
            <w:pPr>
              <w:jc w:val="center"/>
              <w:rPr>
                <w:ins w:id="3905" w:author="Javier Kachuka" w:date="2019-11-06T10:40:00Z"/>
                <w:del w:id="3906" w:author="Javier Kachuka" w:date="2019-11-06T10:58:00Z"/>
                <w:rFonts w:cs="Arial"/>
                <w:b/>
                <w:sz w:val="24"/>
                <w:szCs w:val="24"/>
                <w:lang w:val="es-ES"/>
              </w:rPr>
            </w:pPr>
          </w:p>
        </w:tc>
        <w:tc>
          <w:tcPr>
            <w:tcW w:w="4414" w:type="dxa"/>
          </w:tcPr>
          <w:p w14:paraId="43584410" w14:textId="0BF1C9DE" w:rsidR="009529A4" w:rsidRPr="00EC5FEE" w:rsidDel="000B59E3" w:rsidRDefault="009529A4" w:rsidP="009529A4">
            <w:pPr>
              <w:jc w:val="both"/>
              <w:rPr>
                <w:ins w:id="3907" w:author="Javier Kachuka" w:date="2019-11-06T10:40:00Z"/>
                <w:del w:id="3908" w:author="Javier Kachuka" w:date="2019-11-06T10:58:00Z"/>
                <w:rFonts w:cs="Arial"/>
                <w:sz w:val="24"/>
                <w:szCs w:val="24"/>
                <w:lang w:val="es-ES"/>
              </w:rPr>
            </w:pPr>
            <w:ins w:id="3909" w:author="Javier Kachuka" w:date="2019-11-06T10:40:00Z">
              <w:del w:id="3910" w:author="Javier Kachuka" w:date="2019-11-06T10:58:00Z">
                <w:r w:rsidDel="000B59E3">
                  <w:rPr>
                    <w:rFonts w:cs="Arial"/>
                    <w:sz w:val="24"/>
                    <w:szCs w:val="24"/>
                    <w:lang w:val="es-ES"/>
                  </w:rPr>
                  <w:delText>2.1 Si el empleado ya marco salida, se descarta la acción y finaliza el caso de uso.</w:delText>
                </w:r>
              </w:del>
            </w:ins>
          </w:p>
        </w:tc>
      </w:tr>
    </w:tbl>
    <w:p w14:paraId="50617BE6" w14:textId="46DB0C9B" w:rsidR="00EC5EF5" w:rsidRDefault="00EC5EF5" w:rsidP="00431D6D">
      <w:pPr>
        <w:rPr>
          <w:lang w:val="es-ES"/>
        </w:rPr>
      </w:pPr>
    </w:p>
    <w:tbl>
      <w:tblPr>
        <w:tblStyle w:val="Tablaconcuadrcula"/>
        <w:tblpPr w:leftFromText="180" w:rightFromText="180" w:vertAnchor="text" w:tblpY="364"/>
        <w:tblW w:w="0" w:type="auto"/>
        <w:tblLook w:val="04A0" w:firstRow="1" w:lastRow="0" w:firstColumn="1" w:lastColumn="0" w:noHBand="0" w:noVBand="1"/>
      </w:tblPr>
      <w:tblGrid>
        <w:gridCol w:w="2122"/>
        <w:gridCol w:w="2292"/>
        <w:gridCol w:w="4414"/>
      </w:tblGrid>
      <w:tr w:rsidR="002345AA" w:rsidRPr="00EC5FEE" w:rsidDel="000B59E3" w14:paraId="1BC33C51" w14:textId="5188747F" w:rsidTr="009529A4">
        <w:trPr>
          <w:del w:id="3911" w:author="Javier Kachuka" w:date="2019-11-06T10:58:00Z"/>
        </w:trPr>
        <w:tc>
          <w:tcPr>
            <w:tcW w:w="2122" w:type="dxa"/>
            <w:shd w:val="clear" w:color="auto" w:fill="9CC2E5" w:themeFill="accent1" w:themeFillTint="99"/>
          </w:tcPr>
          <w:p w14:paraId="3EB242D1" w14:textId="49CFE6AA" w:rsidR="002345AA" w:rsidRPr="00EC5FEE" w:rsidDel="000B59E3" w:rsidRDefault="002345AA" w:rsidP="002345AA">
            <w:pPr>
              <w:rPr>
                <w:ins w:id="3912" w:author="Javier Kachuka" w:date="2019-11-06T10:40:00Z"/>
                <w:del w:id="3913" w:author="Javier Kachuka" w:date="2019-11-06T10:58:00Z"/>
                <w:rFonts w:cs="Arial"/>
                <w:b/>
                <w:sz w:val="24"/>
                <w:szCs w:val="24"/>
                <w:lang w:val="es-ES"/>
              </w:rPr>
            </w:pPr>
          </w:p>
        </w:tc>
        <w:tc>
          <w:tcPr>
            <w:tcW w:w="6706" w:type="dxa"/>
            <w:gridSpan w:val="2"/>
          </w:tcPr>
          <w:p w14:paraId="57BA28FC" w14:textId="319F90F2" w:rsidR="002345AA" w:rsidRPr="00EC5FEE" w:rsidDel="000B59E3" w:rsidRDefault="002345AA" w:rsidP="002345AA">
            <w:pPr>
              <w:rPr>
                <w:ins w:id="3914" w:author="Javier Kachuka" w:date="2019-11-06T10:40:00Z"/>
                <w:del w:id="3915" w:author="Javier Kachuka" w:date="2019-11-06T10:58:00Z"/>
                <w:rFonts w:cs="Arial"/>
                <w:sz w:val="24"/>
                <w:szCs w:val="24"/>
                <w:lang w:val="es-ES"/>
              </w:rPr>
            </w:pPr>
          </w:p>
        </w:tc>
      </w:tr>
      <w:tr w:rsidR="002345AA" w:rsidRPr="00EC5FEE" w:rsidDel="000B59E3" w14:paraId="3C032C95" w14:textId="0375D818" w:rsidTr="009529A4">
        <w:trPr>
          <w:del w:id="3916" w:author="Javier Kachuka" w:date="2019-11-06T10:58:00Z"/>
        </w:trPr>
        <w:tc>
          <w:tcPr>
            <w:tcW w:w="2122" w:type="dxa"/>
            <w:shd w:val="clear" w:color="auto" w:fill="9CC2E5" w:themeFill="accent1" w:themeFillTint="99"/>
          </w:tcPr>
          <w:p w14:paraId="2BEDB111" w14:textId="7FBA7091" w:rsidR="002345AA" w:rsidRPr="00EC5FEE" w:rsidDel="000B59E3" w:rsidRDefault="002345AA" w:rsidP="002345AA">
            <w:pPr>
              <w:rPr>
                <w:ins w:id="3917" w:author="Javier Kachuka" w:date="2019-11-06T10:40:00Z"/>
                <w:del w:id="3918" w:author="Javier Kachuka" w:date="2019-11-06T10:58:00Z"/>
                <w:rFonts w:cs="Arial"/>
                <w:b/>
                <w:sz w:val="24"/>
                <w:szCs w:val="24"/>
                <w:lang w:val="es-ES"/>
              </w:rPr>
            </w:pPr>
          </w:p>
        </w:tc>
        <w:tc>
          <w:tcPr>
            <w:tcW w:w="6706" w:type="dxa"/>
            <w:gridSpan w:val="2"/>
          </w:tcPr>
          <w:p w14:paraId="58AE9125" w14:textId="05AE1C06" w:rsidR="002345AA" w:rsidRPr="00EC5FEE" w:rsidDel="000B59E3" w:rsidRDefault="002345AA" w:rsidP="002345AA">
            <w:pPr>
              <w:rPr>
                <w:ins w:id="3919" w:author="Javier Kachuka" w:date="2019-11-06T10:40:00Z"/>
                <w:del w:id="3920" w:author="Javier Kachuka" w:date="2019-11-06T10:58:00Z"/>
                <w:rFonts w:cs="Arial"/>
                <w:sz w:val="24"/>
                <w:szCs w:val="24"/>
                <w:lang w:val="es-ES"/>
              </w:rPr>
            </w:pPr>
          </w:p>
        </w:tc>
      </w:tr>
      <w:tr w:rsidR="002345AA" w:rsidRPr="00916373" w:rsidDel="000B59E3" w14:paraId="5F7ECE2D" w14:textId="31A75C41" w:rsidTr="009529A4">
        <w:trPr>
          <w:del w:id="3921" w:author="Javier Kachuka" w:date="2019-11-06T10:58:00Z"/>
        </w:trPr>
        <w:tc>
          <w:tcPr>
            <w:tcW w:w="2122" w:type="dxa"/>
            <w:shd w:val="clear" w:color="auto" w:fill="9CC2E5" w:themeFill="accent1" w:themeFillTint="99"/>
          </w:tcPr>
          <w:p w14:paraId="60D2186F" w14:textId="383B86E2" w:rsidR="002345AA" w:rsidRPr="00EC5FEE" w:rsidDel="000B59E3" w:rsidRDefault="002345AA" w:rsidP="002345AA">
            <w:pPr>
              <w:rPr>
                <w:ins w:id="3922" w:author="Javier Kachuka" w:date="2019-11-06T10:40:00Z"/>
                <w:del w:id="3923" w:author="Javier Kachuka" w:date="2019-11-06T10:58:00Z"/>
                <w:rFonts w:cs="Arial"/>
                <w:b/>
                <w:sz w:val="24"/>
                <w:szCs w:val="24"/>
                <w:lang w:val="es-ES"/>
              </w:rPr>
            </w:pPr>
          </w:p>
        </w:tc>
        <w:tc>
          <w:tcPr>
            <w:tcW w:w="6706" w:type="dxa"/>
            <w:gridSpan w:val="2"/>
          </w:tcPr>
          <w:p w14:paraId="77003F06" w14:textId="656A14A8" w:rsidR="002345AA" w:rsidRPr="00EC5FEE" w:rsidDel="000B59E3" w:rsidRDefault="002345AA" w:rsidP="002345AA">
            <w:pPr>
              <w:rPr>
                <w:ins w:id="3924" w:author="Javier Kachuka" w:date="2019-11-06T10:40:00Z"/>
                <w:del w:id="3925" w:author="Javier Kachuka" w:date="2019-11-06T10:58:00Z"/>
                <w:rFonts w:cs="Arial"/>
                <w:sz w:val="24"/>
                <w:szCs w:val="24"/>
                <w:lang w:val="es-ES"/>
              </w:rPr>
            </w:pPr>
          </w:p>
        </w:tc>
      </w:tr>
      <w:tr w:rsidR="002345AA" w:rsidRPr="00EC5FEE" w:rsidDel="000B59E3" w14:paraId="161C3163" w14:textId="083A65F4" w:rsidTr="009529A4">
        <w:trPr>
          <w:del w:id="3926" w:author="Javier Kachuka" w:date="2019-11-06T10:58:00Z"/>
        </w:trPr>
        <w:tc>
          <w:tcPr>
            <w:tcW w:w="2122" w:type="dxa"/>
            <w:shd w:val="clear" w:color="auto" w:fill="9CC2E5" w:themeFill="accent1" w:themeFillTint="99"/>
          </w:tcPr>
          <w:p w14:paraId="1EB87E13" w14:textId="7BA5EF98" w:rsidR="002345AA" w:rsidRPr="00EC5FEE" w:rsidDel="000B59E3" w:rsidRDefault="002345AA" w:rsidP="002345AA">
            <w:pPr>
              <w:rPr>
                <w:ins w:id="3927" w:author="Javier Kachuka" w:date="2019-11-06T10:40:00Z"/>
                <w:del w:id="3928" w:author="Javier Kachuka" w:date="2019-11-06T10:58:00Z"/>
                <w:rFonts w:cs="Arial"/>
                <w:b/>
                <w:sz w:val="24"/>
                <w:szCs w:val="24"/>
                <w:lang w:val="es-ES"/>
              </w:rPr>
            </w:pPr>
          </w:p>
        </w:tc>
        <w:tc>
          <w:tcPr>
            <w:tcW w:w="6706" w:type="dxa"/>
            <w:gridSpan w:val="2"/>
          </w:tcPr>
          <w:p w14:paraId="26C95DB2" w14:textId="3DBFF583" w:rsidR="002345AA" w:rsidRPr="00EC5FEE" w:rsidDel="000B59E3" w:rsidRDefault="002345AA" w:rsidP="002345AA">
            <w:pPr>
              <w:rPr>
                <w:ins w:id="3929" w:author="Javier Kachuka" w:date="2019-11-06T10:40:00Z"/>
                <w:del w:id="3930" w:author="Javier Kachuka" w:date="2019-11-06T10:58:00Z"/>
                <w:rFonts w:cs="Arial"/>
                <w:sz w:val="24"/>
                <w:szCs w:val="24"/>
                <w:lang w:val="es-ES"/>
              </w:rPr>
            </w:pPr>
          </w:p>
        </w:tc>
      </w:tr>
      <w:tr w:rsidR="009529A4" w:rsidRPr="00916373" w:rsidDel="000B59E3" w14:paraId="48549F9B" w14:textId="3067C3CE" w:rsidTr="009529A4">
        <w:trPr>
          <w:del w:id="3931" w:author="Javier Kachuka" w:date="2019-11-06T10:58:00Z"/>
        </w:trPr>
        <w:tc>
          <w:tcPr>
            <w:tcW w:w="2122" w:type="dxa"/>
            <w:shd w:val="clear" w:color="auto" w:fill="9CC2E5" w:themeFill="accent1" w:themeFillTint="99"/>
          </w:tcPr>
          <w:p w14:paraId="529F4D86" w14:textId="3B2B5E0B" w:rsidR="009529A4" w:rsidRPr="00EC5FEE" w:rsidDel="000B59E3" w:rsidRDefault="009529A4" w:rsidP="009529A4">
            <w:pPr>
              <w:rPr>
                <w:ins w:id="3932" w:author="Javier Kachuka" w:date="2019-11-06T10:40:00Z"/>
                <w:del w:id="3933" w:author="Javier Kachuka" w:date="2019-11-06T10:58:00Z"/>
                <w:rFonts w:cs="Arial"/>
                <w:b/>
                <w:sz w:val="24"/>
                <w:szCs w:val="24"/>
                <w:lang w:val="es-ES"/>
              </w:rPr>
            </w:pPr>
            <w:ins w:id="3934" w:author="Javier Kachuka" w:date="2019-11-06T10:40:00Z">
              <w:del w:id="3935" w:author="Javier Kachuka" w:date="2019-11-06T10:58:00Z">
                <w:r w:rsidRPr="00EC5FEE" w:rsidDel="000B59E3">
                  <w:rPr>
                    <w:rFonts w:cs="Arial"/>
                    <w:b/>
                    <w:sz w:val="24"/>
                    <w:szCs w:val="24"/>
                    <w:lang w:val="es-ES"/>
                  </w:rPr>
                  <w:delText xml:space="preserve">Precondición </w:delText>
                </w:r>
              </w:del>
            </w:ins>
          </w:p>
        </w:tc>
        <w:tc>
          <w:tcPr>
            <w:tcW w:w="6706" w:type="dxa"/>
            <w:gridSpan w:val="2"/>
          </w:tcPr>
          <w:p w14:paraId="446DEE1D" w14:textId="09C39CEC" w:rsidR="009529A4" w:rsidRPr="00EC5FEE" w:rsidDel="000B59E3" w:rsidRDefault="009529A4" w:rsidP="00CF5565">
            <w:pPr>
              <w:rPr>
                <w:ins w:id="3936" w:author="Javier Kachuka" w:date="2019-11-06T10:40:00Z"/>
                <w:del w:id="3937" w:author="Javier Kachuka" w:date="2019-11-06T10:58:00Z"/>
                <w:rFonts w:cs="Arial"/>
                <w:sz w:val="24"/>
                <w:szCs w:val="24"/>
                <w:lang w:val="es-ES"/>
              </w:rPr>
            </w:pPr>
            <w:ins w:id="3938" w:author="Javier Kachuka" w:date="2019-11-06T10:40:00Z">
              <w:del w:id="3939" w:author="Javier Kachuka" w:date="2019-11-06T10:53:00Z">
                <w:r w:rsidDel="0001329C">
                  <w:rPr>
                    <w:rFonts w:cs="Arial"/>
                    <w:sz w:val="24"/>
                    <w:szCs w:val="24"/>
                    <w:lang w:val="es-ES"/>
                  </w:rPr>
                  <w:delText>Que el oficinista este logueado.</w:delText>
                </w:r>
              </w:del>
            </w:ins>
          </w:p>
        </w:tc>
      </w:tr>
      <w:tr w:rsidR="009529A4" w:rsidRPr="005D64CF" w:rsidDel="000B59E3" w14:paraId="289EDDC1" w14:textId="71C3AF7F" w:rsidTr="009529A4">
        <w:trPr>
          <w:del w:id="3940" w:author="Javier Kachuka" w:date="2019-11-06T10:58:00Z"/>
        </w:trPr>
        <w:tc>
          <w:tcPr>
            <w:tcW w:w="2122" w:type="dxa"/>
            <w:shd w:val="clear" w:color="auto" w:fill="9CC2E5" w:themeFill="accent1" w:themeFillTint="99"/>
          </w:tcPr>
          <w:p w14:paraId="717BEBAD" w14:textId="17CF86E9" w:rsidR="009529A4" w:rsidRPr="00EC5FEE" w:rsidDel="000B59E3" w:rsidRDefault="009529A4" w:rsidP="009529A4">
            <w:pPr>
              <w:rPr>
                <w:ins w:id="3941" w:author="Javier Kachuka" w:date="2019-11-06T10:40:00Z"/>
                <w:del w:id="3942" w:author="Javier Kachuka" w:date="2019-11-06T10:58:00Z"/>
                <w:rFonts w:cs="Arial"/>
                <w:b/>
                <w:sz w:val="24"/>
                <w:szCs w:val="24"/>
                <w:lang w:val="es-ES"/>
              </w:rPr>
            </w:pPr>
            <w:ins w:id="3943" w:author="Javier Kachuka" w:date="2019-11-06T10:40:00Z">
              <w:del w:id="3944" w:author="Javier Kachuka" w:date="2019-11-06T10:58:00Z">
                <w:r w:rsidRPr="00EC5FEE" w:rsidDel="000B59E3">
                  <w:rPr>
                    <w:rFonts w:cs="Arial"/>
                    <w:b/>
                    <w:sz w:val="24"/>
                    <w:szCs w:val="24"/>
                    <w:lang w:val="es-ES"/>
                  </w:rPr>
                  <w:delText xml:space="preserve">Poscondición </w:delText>
                </w:r>
              </w:del>
            </w:ins>
          </w:p>
        </w:tc>
        <w:tc>
          <w:tcPr>
            <w:tcW w:w="6706" w:type="dxa"/>
            <w:gridSpan w:val="2"/>
          </w:tcPr>
          <w:p w14:paraId="3A0D3B0B" w14:textId="0F7760A7" w:rsidR="009529A4" w:rsidRPr="003D3744" w:rsidDel="000B59E3" w:rsidRDefault="009529A4" w:rsidP="009529A4">
            <w:pPr>
              <w:rPr>
                <w:ins w:id="3945" w:author="Javier Kachuka" w:date="2019-11-06T10:40:00Z"/>
                <w:del w:id="3946" w:author="Javier Kachuka" w:date="2019-11-06T10:58:00Z"/>
                <w:rFonts w:cs="Arial"/>
                <w:sz w:val="24"/>
                <w:szCs w:val="24"/>
                <w:lang w:val="es-ES"/>
              </w:rPr>
            </w:pPr>
          </w:p>
        </w:tc>
      </w:tr>
      <w:tr w:rsidR="009529A4" w:rsidRPr="00CC2B8E" w:rsidDel="000B59E3" w14:paraId="39E5C1D4" w14:textId="1034C7D7" w:rsidTr="009529A4">
        <w:trPr>
          <w:del w:id="3947" w:author="Javier Kachuka" w:date="2019-11-06T10:58:00Z"/>
        </w:trPr>
        <w:tc>
          <w:tcPr>
            <w:tcW w:w="8828" w:type="dxa"/>
            <w:gridSpan w:val="3"/>
            <w:shd w:val="clear" w:color="auto" w:fill="9CC2E5" w:themeFill="accent1" w:themeFillTint="99"/>
          </w:tcPr>
          <w:p w14:paraId="71ADF6E6" w14:textId="7B308A41" w:rsidR="009529A4" w:rsidRPr="00EC5FEE" w:rsidDel="000B59E3" w:rsidRDefault="009529A4" w:rsidP="009529A4">
            <w:pPr>
              <w:jc w:val="center"/>
              <w:rPr>
                <w:ins w:id="3948" w:author="Javier Kachuka" w:date="2019-11-06T10:40:00Z"/>
                <w:del w:id="3949" w:author="Javier Kachuka" w:date="2019-11-06T10:58:00Z"/>
                <w:rFonts w:cs="Arial"/>
                <w:b/>
                <w:sz w:val="24"/>
                <w:szCs w:val="24"/>
                <w:lang w:val="es-ES"/>
              </w:rPr>
            </w:pPr>
            <w:ins w:id="3950" w:author="Javier Kachuka" w:date="2019-11-06T10:40:00Z">
              <w:del w:id="3951" w:author="Javier Kachuka" w:date="2019-11-06T10:58:00Z">
                <w:r w:rsidRPr="00EC5FEE" w:rsidDel="000B59E3">
                  <w:rPr>
                    <w:rFonts w:cs="Arial"/>
                    <w:b/>
                    <w:sz w:val="24"/>
                    <w:szCs w:val="24"/>
                    <w:lang w:val="es-ES"/>
                  </w:rPr>
                  <w:delText>Curso Típico de Eventos</w:delText>
                </w:r>
              </w:del>
            </w:ins>
          </w:p>
        </w:tc>
      </w:tr>
      <w:tr w:rsidR="009529A4" w:rsidRPr="00916373" w:rsidDel="000B59E3" w14:paraId="4E8B0C58" w14:textId="462EE344" w:rsidTr="009529A4">
        <w:trPr>
          <w:del w:id="3952" w:author="Javier Kachuka" w:date="2019-11-06T10:58:00Z"/>
        </w:trPr>
        <w:tc>
          <w:tcPr>
            <w:tcW w:w="4414" w:type="dxa"/>
            <w:gridSpan w:val="2"/>
          </w:tcPr>
          <w:p w14:paraId="3E49A7A0" w14:textId="0854A151" w:rsidR="009529A4" w:rsidRPr="00EC5FEE" w:rsidDel="000B59E3" w:rsidRDefault="009529A4" w:rsidP="00CF5565">
            <w:pPr>
              <w:pStyle w:val="Prrafodelista"/>
              <w:numPr>
                <w:ilvl w:val="0"/>
                <w:numId w:val="20"/>
              </w:numPr>
              <w:jc w:val="both"/>
              <w:rPr>
                <w:ins w:id="3953" w:author="Javier Kachuka" w:date="2019-11-06T10:40:00Z"/>
                <w:del w:id="3954" w:author="Javier Kachuka" w:date="2019-11-06T10:58:00Z"/>
                <w:rFonts w:cs="Arial"/>
                <w:sz w:val="24"/>
                <w:szCs w:val="24"/>
                <w:lang w:val="es-ES"/>
              </w:rPr>
            </w:pPr>
            <w:ins w:id="3955" w:author="Javier Kachuka" w:date="2019-11-06T10:40:00Z">
              <w:del w:id="3956" w:author="Javier Kachuka" w:date="2019-11-06T10:58:00Z">
                <w:r w:rsidDel="000B59E3">
                  <w:rPr>
                    <w:rFonts w:cs="Arial"/>
                    <w:sz w:val="24"/>
                    <w:szCs w:val="24"/>
                    <w:lang w:val="es-ES"/>
                  </w:rPr>
                  <w:delText xml:space="preserve">El caso de uso comienza cuando el oficinista </w:delText>
                </w:r>
              </w:del>
              <w:del w:id="3957" w:author="Javier Kachuka" w:date="2019-11-06T10:43:00Z">
                <w:r w:rsidDel="002345AA">
                  <w:rPr>
                    <w:rFonts w:cs="Arial"/>
                    <w:sz w:val="24"/>
                    <w:szCs w:val="24"/>
                    <w:lang w:val="es-ES"/>
                  </w:rPr>
                  <w:delText>selecciona generar informe de asistencia</w:delText>
                </w:r>
              </w:del>
              <w:del w:id="3958" w:author="Javier Kachuka" w:date="2019-11-06T10:58:00Z">
                <w:r w:rsidDel="000B59E3">
                  <w:rPr>
                    <w:rFonts w:cs="Arial"/>
                    <w:sz w:val="24"/>
                    <w:szCs w:val="24"/>
                    <w:lang w:val="es-ES"/>
                  </w:rPr>
                  <w:delText>.</w:delText>
                </w:r>
              </w:del>
            </w:ins>
          </w:p>
        </w:tc>
        <w:tc>
          <w:tcPr>
            <w:tcW w:w="4414" w:type="dxa"/>
          </w:tcPr>
          <w:p w14:paraId="2AB07526" w14:textId="31BD4C8F" w:rsidR="009529A4" w:rsidRPr="00EC5FEE" w:rsidDel="000B59E3" w:rsidRDefault="009529A4" w:rsidP="009529A4">
            <w:pPr>
              <w:jc w:val="both"/>
              <w:rPr>
                <w:ins w:id="3959" w:author="Javier Kachuka" w:date="2019-11-06T10:40:00Z"/>
                <w:del w:id="3960" w:author="Javier Kachuka" w:date="2019-11-06T10:58:00Z"/>
                <w:rFonts w:cs="Arial"/>
                <w:sz w:val="24"/>
                <w:szCs w:val="24"/>
                <w:lang w:val="es-ES"/>
              </w:rPr>
            </w:pPr>
          </w:p>
        </w:tc>
      </w:tr>
      <w:tr w:rsidR="009529A4" w:rsidRPr="00916373" w:rsidDel="000B59E3" w14:paraId="1B932204" w14:textId="28575574" w:rsidTr="009529A4">
        <w:trPr>
          <w:del w:id="3961" w:author="Javier Kachuka" w:date="2019-11-06T10:58:00Z"/>
        </w:trPr>
        <w:tc>
          <w:tcPr>
            <w:tcW w:w="4414" w:type="dxa"/>
            <w:gridSpan w:val="2"/>
          </w:tcPr>
          <w:p w14:paraId="47656821" w14:textId="0FD16EF7" w:rsidR="009529A4" w:rsidRPr="00EC5FEE" w:rsidDel="000B59E3" w:rsidRDefault="009529A4" w:rsidP="009529A4">
            <w:pPr>
              <w:jc w:val="both"/>
              <w:rPr>
                <w:ins w:id="3962" w:author="Javier Kachuka" w:date="2019-11-06T10:40:00Z"/>
                <w:del w:id="3963" w:author="Javier Kachuka" w:date="2019-11-06T10:58:00Z"/>
                <w:rFonts w:cs="Arial"/>
                <w:sz w:val="24"/>
                <w:szCs w:val="24"/>
                <w:lang w:val="es-ES"/>
              </w:rPr>
            </w:pPr>
          </w:p>
        </w:tc>
        <w:tc>
          <w:tcPr>
            <w:tcW w:w="4414" w:type="dxa"/>
          </w:tcPr>
          <w:p w14:paraId="1858A3DD" w14:textId="3739329C" w:rsidR="009529A4" w:rsidRPr="00EC5FEE" w:rsidDel="000B59E3" w:rsidRDefault="009529A4" w:rsidP="00CF5565">
            <w:pPr>
              <w:pStyle w:val="Prrafodelista"/>
              <w:numPr>
                <w:ilvl w:val="0"/>
                <w:numId w:val="20"/>
              </w:numPr>
              <w:jc w:val="both"/>
              <w:rPr>
                <w:ins w:id="3964" w:author="Javier Kachuka" w:date="2019-11-06T10:40:00Z"/>
                <w:del w:id="3965" w:author="Javier Kachuka" w:date="2019-11-06T10:58:00Z"/>
                <w:rFonts w:cs="Arial"/>
                <w:sz w:val="24"/>
                <w:szCs w:val="24"/>
                <w:lang w:val="es-ES"/>
              </w:rPr>
            </w:pPr>
            <w:ins w:id="3966" w:author="Javier Kachuka" w:date="2019-11-06T10:40:00Z">
              <w:del w:id="3967" w:author="Javier Kachuka" w:date="2019-11-06T10:58:00Z">
                <w:r w:rsidDel="000B59E3">
                  <w:rPr>
                    <w:rFonts w:cs="Arial"/>
                    <w:sz w:val="24"/>
                    <w:szCs w:val="24"/>
                    <w:lang w:val="es-ES"/>
                  </w:rPr>
                  <w:delText xml:space="preserve">El sistema solicita que el oficinista seleccione el </w:delText>
                </w:r>
              </w:del>
              <w:del w:id="3968" w:author="Javier Kachuka" w:date="2019-11-06T10:43:00Z">
                <w:r w:rsidDel="002345AA">
                  <w:rPr>
                    <w:rFonts w:cs="Arial"/>
                    <w:sz w:val="24"/>
                    <w:szCs w:val="24"/>
                    <w:lang w:val="es-ES"/>
                  </w:rPr>
                  <w:delText xml:space="preserve">o los empleados </w:delText>
                </w:r>
              </w:del>
              <w:del w:id="3969" w:author="Javier Kachuka" w:date="2019-11-06T10:58:00Z">
                <w:r w:rsidDel="000B59E3">
                  <w:rPr>
                    <w:rFonts w:cs="Arial"/>
                    <w:sz w:val="24"/>
                    <w:szCs w:val="24"/>
                    <w:lang w:val="es-ES"/>
                  </w:rPr>
                  <w:delText>para realizar el informe.</w:delText>
                </w:r>
              </w:del>
            </w:ins>
          </w:p>
        </w:tc>
      </w:tr>
      <w:tr w:rsidR="009529A4" w:rsidRPr="00916373" w:rsidDel="000B59E3" w14:paraId="731353E3" w14:textId="6535C00F" w:rsidTr="009529A4">
        <w:trPr>
          <w:del w:id="3970" w:author="Javier Kachuka" w:date="2019-11-06T10:58:00Z"/>
        </w:trPr>
        <w:tc>
          <w:tcPr>
            <w:tcW w:w="4414" w:type="dxa"/>
            <w:gridSpan w:val="2"/>
          </w:tcPr>
          <w:p w14:paraId="768CA6ED" w14:textId="17F1206A" w:rsidR="009529A4" w:rsidRPr="005D64CF" w:rsidDel="000B59E3" w:rsidRDefault="009529A4" w:rsidP="00CF5565">
            <w:pPr>
              <w:pStyle w:val="Prrafodelista"/>
              <w:numPr>
                <w:ilvl w:val="0"/>
                <w:numId w:val="20"/>
              </w:numPr>
              <w:jc w:val="both"/>
              <w:rPr>
                <w:ins w:id="3971" w:author="Javier Kachuka" w:date="2019-11-06T10:40:00Z"/>
                <w:del w:id="3972" w:author="Javier Kachuka" w:date="2019-11-06T10:58:00Z"/>
                <w:rFonts w:cs="Arial"/>
                <w:sz w:val="24"/>
                <w:szCs w:val="24"/>
                <w:lang w:val="es-ES"/>
              </w:rPr>
            </w:pPr>
            <w:ins w:id="3973" w:author="Javier Kachuka" w:date="2019-11-06T10:40:00Z">
              <w:del w:id="3974" w:author="Javier Kachuka" w:date="2019-11-06T10:58:00Z">
                <w:r w:rsidDel="000B59E3">
                  <w:rPr>
                    <w:rFonts w:cs="Arial"/>
                    <w:sz w:val="24"/>
                    <w:szCs w:val="24"/>
                    <w:lang w:val="es-ES"/>
                  </w:rPr>
                  <w:delText>El oficinista selecciona el</w:delText>
                </w:r>
              </w:del>
              <w:del w:id="3975" w:author="Javier Kachuka" w:date="2019-11-06T10:44:00Z">
                <w:r w:rsidDel="002345AA">
                  <w:rPr>
                    <w:rFonts w:cs="Arial"/>
                    <w:sz w:val="24"/>
                    <w:szCs w:val="24"/>
                    <w:lang w:val="es-ES"/>
                  </w:rPr>
                  <w:delText xml:space="preserve"> o los empleados</w:delText>
                </w:r>
              </w:del>
              <w:del w:id="3976" w:author="Javier Kachuka" w:date="2019-11-06T10:58:00Z">
                <w:r w:rsidDel="000B59E3">
                  <w:rPr>
                    <w:rFonts w:cs="Arial"/>
                    <w:sz w:val="24"/>
                    <w:szCs w:val="24"/>
                    <w:lang w:val="es-ES"/>
                  </w:rPr>
                  <w:delText xml:space="preserve"> y confirma la operación.</w:delText>
                </w:r>
              </w:del>
            </w:ins>
          </w:p>
        </w:tc>
        <w:tc>
          <w:tcPr>
            <w:tcW w:w="4414" w:type="dxa"/>
          </w:tcPr>
          <w:p w14:paraId="0CECCA23" w14:textId="18754070" w:rsidR="009529A4" w:rsidRPr="005D64CF" w:rsidDel="000B59E3" w:rsidRDefault="009529A4" w:rsidP="009529A4">
            <w:pPr>
              <w:jc w:val="both"/>
              <w:rPr>
                <w:ins w:id="3977" w:author="Javier Kachuka" w:date="2019-11-06T10:40:00Z"/>
                <w:del w:id="3978" w:author="Javier Kachuka" w:date="2019-11-06T10:58:00Z"/>
                <w:rFonts w:cs="Arial"/>
                <w:sz w:val="24"/>
                <w:szCs w:val="24"/>
                <w:lang w:val="es-ES"/>
              </w:rPr>
            </w:pPr>
          </w:p>
        </w:tc>
      </w:tr>
      <w:tr w:rsidR="009529A4" w:rsidRPr="00916373" w:rsidDel="000B59E3" w14:paraId="528BA77D" w14:textId="4A98B2DA" w:rsidTr="009529A4">
        <w:trPr>
          <w:del w:id="3979" w:author="Javier Kachuka" w:date="2019-11-06T10:58:00Z"/>
        </w:trPr>
        <w:tc>
          <w:tcPr>
            <w:tcW w:w="4414" w:type="dxa"/>
            <w:gridSpan w:val="2"/>
          </w:tcPr>
          <w:p w14:paraId="47862DFD" w14:textId="5A15E234" w:rsidR="009529A4" w:rsidRPr="005D64CF" w:rsidDel="000B59E3" w:rsidRDefault="009529A4" w:rsidP="009529A4">
            <w:pPr>
              <w:jc w:val="both"/>
              <w:rPr>
                <w:ins w:id="3980" w:author="Javier Kachuka" w:date="2019-11-06T10:40:00Z"/>
                <w:del w:id="3981" w:author="Javier Kachuka" w:date="2019-11-06T10:58:00Z"/>
                <w:rFonts w:cs="Arial"/>
                <w:sz w:val="24"/>
                <w:szCs w:val="24"/>
                <w:lang w:val="es-ES"/>
              </w:rPr>
            </w:pPr>
          </w:p>
        </w:tc>
        <w:tc>
          <w:tcPr>
            <w:tcW w:w="4414" w:type="dxa"/>
          </w:tcPr>
          <w:p w14:paraId="019F2CF0" w14:textId="70FD9060" w:rsidR="009529A4" w:rsidRPr="005D64CF" w:rsidDel="000B59E3" w:rsidRDefault="009529A4" w:rsidP="00CF5565">
            <w:pPr>
              <w:pStyle w:val="Prrafodelista"/>
              <w:numPr>
                <w:ilvl w:val="0"/>
                <w:numId w:val="20"/>
              </w:numPr>
              <w:jc w:val="both"/>
              <w:rPr>
                <w:ins w:id="3982" w:author="Javier Kachuka" w:date="2019-11-06T10:40:00Z"/>
                <w:del w:id="3983" w:author="Javier Kachuka" w:date="2019-11-06T10:58:00Z"/>
                <w:rFonts w:cs="Arial"/>
                <w:sz w:val="24"/>
                <w:szCs w:val="24"/>
                <w:lang w:val="es-ES"/>
              </w:rPr>
            </w:pPr>
            <w:ins w:id="3984" w:author="Javier Kachuka" w:date="2019-11-06T10:40:00Z">
              <w:del w:id="3985" w:author="Javier Kachuka" w:date="2019-11-06T10:58:00Z">
                <w:r w:rsidDel="000B59E3">
                  <w:rPr>
                    <w:rFonts w:cs="Arial"/>
                    <w:sz w:val="24"/>
                    <w:szCs w:val="24"/>
                    <w:lang w:val="es-ES"/>
                  </w:rPr>
                  <w:delText xml:space="preserve">El sistema </w:delText>
                </w:r>
              </w:del>
              <w:del w:id="3986" w:author="Javier Kachuka" w:date="2019-11-06T10:44:00Z">
                <w:r w:rsidDel="002345AA">
                  <w:rPr>
                    <w:rFonts w:cs="Arial"/>
                    <w:sz w:val="24"/>
                    <w:szCs w:val="24"/>
                    <w:lang w:val="es-ES"/>
                  </w:rPr>
                  <w:delText>genera el informe según los registros de entrada y de salida que haya marcado el empleado</w:delText>
                </w:r>
              </w:del>
              <w:del w:id="3987" w:author="Javier Kachuka" w:date="2019-11-06T10:58:00Z">
                <w:r w:rsidDel="000B59E3">
                  <w:rPr>
                    <w:rFonts w:cs="Arial"/>
                    <w:sz w:val="24"/>
                    <w:szCs w:val="24"/>
                    <w:lang w:val="es-ES"/>
                  </w:rPr>
                  <w:delText>.</w:delText>
                </w:r>
              </w:del>
            </w:ins>
          </w:p>
        </w:tc>
      </w:tr>
      <w:tr w:rsidR="009529A4" w:rsidRPr="00916373" w:rsidDel="000B59E3" w14:paraId="09398B5E" w14:textId="16A76A63" w:rsidTr="009529A4">
        <w:trPr>
          <w:del w:id="3988" w:author="Javier Kachuka" w:date="2019-11-06T10:58:00Z"/>
        </w:trPr>
        <w:tc>
          <w:tcPr>
            <w:tcW w:w="4414" w:type="dxa"/>
            <w:gridSpan w:val="2"/>
          </w:tcPr>
          <w:p w14:paraId="52A53802" w14:textId="5F123853" w:rsidR="009529A4" w:rsidRPr="005D64CF" w:rsidDel="000B59E3" w:rsidRDefault="009529A4" w:rsidP="009529A4">
            <w:pPr>
              <w:jc w:val="both"/>
              <w:rPr>
                <w:ins w:id="3989" w:author="Javier Kachuka" w:date="2019-11-06T10:40:00Z"/>
                <w:del w:id="3990" w:author="Javier Kachuka" w:date="2019-11-06T10:58:00Z"/>
                <w:rFonts w:cs="Arial"/>
                <w:sz w:val="24"/>
                <w:szCs w:val="24"/>
                <w:lang w:val="es-ES"/>
              </w:rPr>
            </w:pPr>
          </w:p>
        </w:tc>
        <w:tc>
          <w:tcPr>
            <w:tcW w:w="4414" w:type="dxa"/>
          </w:tcPr>
          <w:p w14:paraId="2762829D" w14:textId="5907ADE7" w:rsidR="009529A4" w:rsidDel="000B59E3" w:rsidRDefault="009529A4" w:rsidP="009529A4">
            <w:pPr>
              <w:pStyle w:val="Prrafodelista"/>
              <w:numPr>
                <w:ilvl w:val="0"/>
                <w:numId w:val="20"/>
              </w:numPr>
              <w:jc w:val="both"/>
              <w:rPr>
                <w:ins w:id="3991" w:author="Javier Kachuka" w:date="2019-11-06T10:40:00Z"/>
                <w:del w:id="3992" w:author="Javier Kachuka" w:date="2019-11-06T10:58:00Z"/>
                <w:rFonts w:cs="Arial"/>
                <w:sz w:val="24"/>
                <w:szCs w:val="24"/>
                <w:lang w:val="es-ES"/>
              </w:rPr>
            </w:pPr>
            <w:ins w:id="3993" w:author="Javier Kachuka" w:date="2019-11-06T10:40:00Z">
              <w:del w:id="3994" w:author="Javier Kachuka" w:date="2019-11-06T10:58:00Z">
                <w:r w:rsidDel="000B59E3">
                  <w:rPr>
                    <w:rFonts w:cs="Arial"/>
                    <w:sz w:val="24"/>
                    <w:szCs w:val="24"/>
                    <w:lang w:val="es-ES"/>
                  </w:rPr>
                  <w:delText>Finaliza el caso de uso.</w:delText>
                </w:r>
              </w:del>
            </w:ins>
          </w:p>
        </w:tc>
      </w:tr>
      <w:tr w:rsidR="009529A4" w:rsidRPr="00EC5FEE" w:rsidDel="000B59E3" w14:paraId="5D96E761" w14:textId="748B0347" w:rsidTr="009529A4">
        <w:trPr>
          <w:del w:id="3995" w:author="Javier Kachuka" w:date="2019-11-06T10:58:00Z"/>
        </w:trPr>
        <w:tc>
          <w:tcPr>
            <w:tcW w:w="8828" w:type="dxa"/>
            <w:gridSpan w:val="3"/>
            <w:shd w:val="clear" w:color="auto" w:fill="9CC2E5" w:themeFill="accent1" w:themeFillTint="99"/>
          </w:tcPr>
          <w:p w14:paraId="7FA44FD0" w14:textId="0E6284BD" w:rsidR="009529A4" w:rsidRPr="00EC5FEE" w:rsidDel="000B59E3" w:rsidRDefault="009529A4" w:rsidP="009529A4">
            <w:pPr>
              <w:jc w:val="center"/>
              <w:rPr>
                <w:ins w:id="3996" w:author="Javier Kachuka" w:date="2019-11-06T10:40:00Z"/>
                <w:del w:id="3997" w:author="Javier Kachuka" w:date="2019-11-06T10:58:00Z"/>
                <w:rFonts w:cs="Arial"/>
                <w:sz w:val="24"/>
                <w:szCs w:val="24"/>
                <w:lang w:val="es-ES"/>
              </w:rPr>
            </w:pPr>
            <w:ins w:id="3998" w:author="Javier Kachuka" w:date="2019-11-06T10:40:00Z">
              <w:del w:id="3999" w:author="Javier Kachuka" w:date="2019-11-06T10:58:00Z">
                <w:r w:rsidDel="000B59E3">
                  <w:rPr>
                    <w:rFonts w:cs="Arial"/>
                    <w:b/>
                    <w:sz w:val="24"/>
                    <w:szCs w:val="24"/>
                    <w:lang w:val="es-ES"/>
                  </w:rPr>
                  <w:delText>C</w:delText>
                </w:r>
                <w:r w:rsidRPr="00EC5FEE" w:rsidDel="000B59E3">
                  <w:rPr>
                    <w:rFonts w:cs="Arial"/>
                    <w:b/>
                    <w:sz w:val="24"/>
                    <w:szCs w:val="24"/>
                    <w:lang w:val="es-ES"/>
                  </w:rPr>
                  <w:delText>urso Alternativo de Eventos</w:delText>
                </w:r>
              </w:del>
            </w:ins>
          </w:p>
        </w:tc>
      </w:tr>
      <w:tr w:rsidR="009529A4" w:rsidRPr="005D64CF" w:rsidDel="000B59E3" w14:paraId="2B899088" w14:textId="4FFA8B53" w:rsidTr="009529A4">
        <w:trPr>
          <w:del w:id="4000" w:author="Javier Kachuka" w:date="2019-11-06T10:58:00Z"/>
        </w:trPr>
        <w:tc>
          <w:tcPr>
            <w:tcW w:w="4414" w:type="dxa"/>
            <w:gridSpan w:val="2"/>
          </w:tcPr>
          <w:p w14:paraId="01376828" w14:textId="1409A99D" w:rsidR="009529A4" w:rsidRPr="00EC5FEE" w:rsidDel="000B59E3" w:rsidRDefault="009529A4" w:rsidP="009529A4">
            <w:pPr>
              <w:jc w:val="center"/>
              <w:rPr>
                <w:ins w:id="4001" w:author="Javier Kachuka" w:date="2019-11-06T10:40:00Z"/>
                <w:del w:id="4002" w:author="Javier Kachuka" w:date="2019-11-06T10:58:00Z"/>
                <w:rFonts w:cs="Arial"/>
                <w:b/>
                <w:sz w:val="24"/>
                <w:szCs w:val="24"/>
                <w:lang w:val="es-ES"/>
              </w:rPr>
            </w:pPr>
          </w:p>
        </w:tc>
        <w:tc>
          <w:tcPr>
            <w:tcW w:w="4414" w:type="dxa"/>
          </w:tcPr>
          <w:p w14:paraId="45A379EF" w14:textId="51BCB863" w:rsidR="009529A4" w:rsidRPr="00EC5FEE" w:rsidDel="000B59E3" w:rsidRDefault="009529A4" w:rsidP="009529A4">
            <w:pPr>
              <w:jc w:val="both"/>
              <w:rPr>
                <w:ins w:id="4003" w:author="Javier Kachuka" w:date="2019-11-06T10:40:00Z"/>
                <w:del w:id="4004" w:author="Javier Kachuka" w:date="2019-11-06T10:58:00Z"/>
                <w:rFonts w:cs="Arial"/>
                <w:sz w:val="24"/>
                <w:szCs w:val="24"/>
                <w:lang w:val="es-ES"/>
              </w:rPr>
            </w:pPr>
          </w:p>
        </w:tc>
      </w:tr>
    </w:tbl>
    <w:tbl>
      <w:tblPr>
        <w:tblStyle w:val="Tablaconcuadrcula2"/>
        <w:tblpPr w:leftFromText="180" w:rightFromText="180" w:vertAnchor="text" w:horzAnchor="margin" w:tblpY="-42"/>
        <w:tblW w:w="0" w:type="auto"/>
        <w:tblLook w:val="04A0" w:firstRow="1" w:lastRow="0" w:firstColumn="1" w:lastColumn="0" w:noHBand="0" w:noVBand="1"/>
      </w:tblPr>
      <w:tblGrid>
        <w:gridCol w:w="2122"/>
        <w:gridCol w:w="2292"/>
        <w:gridCol w:w="4414"/>
      </w:tblGrid>
      <w:tr w:rsidR="000B59E3" w:rsidRPr="00A51454" w14:paraId="726D1787" w14:textId="77777777" w:rsidTr="000B59E3">
        <w:trPr>
          <w:ins w:id="4005" w:author="Javier Kachuka" w:date="2019-11-06T10:58:00Z"/>
        </w:trPr>
        <w:tc>
          <w:tcPr>
            <w:tcW w:w="2122" w:type="dxa"/>
            <w:shd w:val="clear" w:color="auto" w:fill="9CC2E5" w:themeFill="accent1" w:themeFillTint="99"/>
          </w:tcPr>
          <w:p w14:paraId="558B35CE" w14:textId="77777777" w:rsidR="000B59E3" w:rsidRPr="00EC5FEE" w:rsidRDefault="000B59E3" w:rsidP="000B59E3">
            <w:pPr>
              <w:rPr>
                <w:ins w:id="4006" w:author="Javier Kachuka" w:date="2019-11-06T10:58:00Z"/>
                <w:rFonts w:cs="Arial"/>
                <w:b/>
                <w:sz w:val="24"/>
                <w:szCs w:val="24"/>
                <w:lang w:val="es-ES"/>
              </w:rPr>
            </w:pPr>
            <w:ins w:id="4007" w:author="Javier Kachuka" w:date="2019-11-06T10:58:00Z">
              <w:r w:rsidRPr="00EC5FEE">
                <w:rPr>
                  <w:rFonts w:cs="Arial"/>
                  <w:b/>
                  <w:sz w:val="24"/>
                  <w:szCs w:val="24"/>
                  <w:lang w:val="es-ES"/>
                </w:rPr>
                <w:lastRenderedPageBreak/>
                <w:t>Caso de uso</w:t>
              </w:r>
            </w:ins>
          </w:p>
        </w:tc>
        <w:tc>
          <w:tcPr>
            <w:tcW w:w="6706" w:type="dxa"/>
            <w:gridSpan w:val="2"/>
          </w:tcPr>
          <w:p w14:paraId="589BF75A" w14:textId="77777777" w:rsidR="000B59E3" w:rsidRPr="00EC5FEE" w:rsidRDefault="000B59E3" w:rsidP="000B59E3">
            <w:pPr>
              <w:rPr>
                <w:ins w:id="4008" w:author="Javier Kachuka" w:date="2019-11-06T10:58:00Z"/>
                <w:rFonts w:cs="Arial"/>
                <w:sz w:val="24"/>
                <w:szCs w:val="24"/>
                <w:lang w:val="es-ES"/>
              </w:rPr>
            </w:pPr>
            <w:ins w:id="4009" w:author="Javier Kachuka" w:date="2019-11-06T10:58:00Z">
              <w:r w:rsidRPr="00EC5FEE">
                <w:rPr>
                  <w:rFonts w:cs="Arial"/>
                  <w:sz w:val="24"/>
                  <w:szCs w:val="24"/>
                  <w:lang w:val="es-ES"/>
                </w:rPr>
                <w:t>Registrar Empleado</w:t>
              </w:r>
            </w:ins>
          </w:p>
        </w:tc>
      </w:tr>
      <w:tr w:rsidR="000B59E3" w:rsidRPr="00EC5FEE" w14:paraId="2FCB6B3D" w14:textId="77777777" w:rsidTr="000B59E3">
        <w:trPr>
          <w:ins w:id="4010" w:author="Javier Kachuka" w:date="2019-11-06T10:58:00Z"/>
        </w:trPr>
        <w:tc>
          <w:tcPr>
            <w:tcW w:w="2122" w:type="dxa"/>
            <w:shd w:val="clear" w:color="auto" w:fill="9CC2E5" w:themeFill="accent1" w:themeFillTint="99"/>
          </w:tcPr>
          <w:p w14:paraId="5E2C7C18" w14:textId="77777777" w:rsidR="000B59E3" w:rsidRPr="00EC5FEE" w:rsidRDefault="000B59E3" w:rsidP="000B59E3">
            <w:pPr>
              <w:rPr>
                <w:ins w:id="4011" w:author="Javier Kachuka" w:date="2019-11-06T10:58:00Z"/>
                <w:rFonts w:cs="Arial"/>
                <w:b/>
                <w:sz w:val="24"/>
                <w:szCs w:val="24"/>
                <w:lang w:val="es-ES"/>
              </w:rPr>
            </w:pPr>
            <w:ins w:id="4012" w:author="Javier Kachuka" w:date="2019-11-06T10:58:00Z">
              <w:r w:rsidRPr="00EC5FEE">
                <w:rPr>
                  <w:rFonts w:cs="Arial"/>
                  <w:b/>
                  <w:sz w:val="24"/>
                  <w:szCs w:val="24"/>
                  <w:lang w:val="es-ES"/>
                </w:rPr>
                <w:t>Actor</w:t>
              </w:r>
            </w:ins>
          </w:p>
        </w:tc>
        <w:tc>
          <w:tcPr>
            <w:tcW w:w="6706" w:type="dxa"/>
            <w:gridSpan w:val="2"/>
          </w:tcPr>
          <w:p w14:paraId="6BA18DD7" w14:textId="77777777" w:rsidR="000B59E3" w:rsidRPr="00EC5FEE" w:rsidRDefault="000B59E3" w:rsidP="000B59E3">
            <w:pPr>
              <w:rPr>
                <w:ins w:id="4013" w:author="Javier Kachuka" w:date="2019-11-06T10:58:00Z"/>
                <w:rFonts w:cs="Arial"/>
                <w:sz w:val="24"/>
                <w:szCs w:val="24"/>
                <w:lang w:val="es-ES"/>
              </w:rPr>
            </w:pPr>
            <w:ins w:id="4014" w:author="Javier Kachuka" w:date="2019-11-06T10:58:00Z">
              <w:r w:rsidRPr="00EC5FEE">
                <w:rPr>
                  <w:rFonts w:cs="Arial"/>
                  <w:sz w:val="24"/>
                  <w:szCs w:val="24"/>
                  <w:lang w:val="es-ES"/>
                </w:rPr>
                <w:t>Oficinista</w:t>
              </w:r>
              <w:r>
                <w:rPr>
                  <w:rFonts w:cs="Arial"/>
                  <w:sz w:val="24"/>
                  <w:szCs w:val="24"/>
                  <w:lang w:val="es-ES"/>
                </w:rPr>
                <w:t>, administrador</w:t>
              </w:r>
            </w:ins>
          </w:p>
        </w:tc>
      </w:tr>
      <w:tr w:rsidR="000B59E3" w:rsidRPr="00576F7E" w14:paraId="1F309D81" w14:textId="77777777" w:rsidTr="000B59E3">
        <w:trPr>
          <w:ins w:id="4015" w:author="Javier Kachuka" w:date="2019-11-06T10:58:00Z"/>
        </w:trPr>
        <w:tc>
          <w:tcPr>
            <w:tcW w:w="2122" w:type="dxa"/>
            <w:shd w:val="clear" w:color="auto" w:fill="9CC2E5" w:themeFill="accent1" w:themeFillTint="99"/>
          </w:tcPr>
          <w:p w14:paraId="29DDDFFF" w14:textId="77777777" w:rsidR="000B59E3" w:rsidRPr="00EC5FEE" w:rsidRDefault="000B59E3" w:rsidP="000B59E3">
            <w:pPr>
              <w:rPr>
                <w:ins w:id="4016" w:author="Javier Kachuka" w:date="2019-11-06T10:58:00Z"/>
                <w:rFonts w:cs="Arial"/>
                <w:b/>
                <w:sz w:val="24"/>
                <w:szCs w:val="24"/>
                <w:lang w:val="es-ES"/>
              </w:rPr>
            </w:pPr>
            <w:ins w:id="4017" w:author="Javier Kachuka" w:date="2019-11-06T10:58:00Z">
              <w:r w:rsidRPr="00EC5FEE">
                <w:rPr>
                  <w:rFonts w:cs="Arial"/>
                  <w:b/>
                  <w:sz w:val="24"/>
                  <w:szCs w:val="24"/>
                  <w:lang w:val="es-ES"/>
                </w:rPr>
                <w:t xml:space="preserve">Descripción </w:t>
              </w:r>
            </w:ins>
          </w:p>
        </w:tc>
        <w:tc>
          <w:tcPr>
            <w:tcW w:w="6706" w:type="dxa"/>
            <w:gridSpan w:val="2"/>
          </w:tcPr>
          <w:p w14:paraId="3FE71580" w14:textId="77777777" w:rsidR="000B59E3" w:rsidRPr="00EC5FEE" w:rsidRDefault="000B59E3" w:rsidP="000B59E3">
            <w:pPr>
              <w:rPr>
                <w:ins w:id="4018" w:author="Javier Kachuka" w:date="2019-11-06T10:58:00Z"/>
                <w:rFonts w:cs="Arial"/>
                <w:sz w:val="24"/>
                <w:szCs w:val="24"/>
                <w:lang w:val="es-ES"/>
              </w:rPr>
            </w:pPr>
            <w:ins w:id="4019" w:author="Javier Kachuka" w:date="2019-11-06T10:58:00Z">
              <w:r w:rsidRPr="00EC5FEE">
                <w:rPr>
                  <w:rFonts w:cs="Arial"/>
                  <w:sz w:val="24"/>
                  <w:szCs w:val="24"/>
                  <w:lang w:val="es-ES"/>
                </w:rPr>
                <w:t xml:space="preserve">El oficinista </w:t>
              </w:r>
              <w:r>
                <w:rPr>
                  <w:rFonts w:cs="Arial"/>
                  <w:sz w:val="24"/>
                  <w:szCs w:val="24"/>
                  <w:lang w:val="es-ES"/>
                </w:rPr>
                <w:t xml:space="preserve">o administrador </w:t>
              </w:r>
              <w:r w:rsidRPr="00EC5FEE">
                <w:rPr>
                  <w:rFonts w:cs="Arial"/>
                  <w:sz w:val="24"/>
                  <w:szCs w:val="24"/>
                  <w:lang w:val="es-ES"/>
                </w:rPr>
                <w:t>da de alta a un nuevo empleado con sus datos correspondientes</w:t>
              </w:r>
              <w:r>
                <w:rPr>
                  <w:rFonts w:cs="Arial"/>
                  <w:sz w:val="24"/>
                  <w:szCs w:val="24"/>
                  <w:lang w:val="es-ES"/>
                </w:rPr>
                <w:t xml:space="preserve"> en el sistema</w:t>
              </w:r>
            </w:ins>
          </w:p>
        </w:tc>
      </w:tr>
      <w:tr w:rsidR="000B59E3" w:rsidRPr="00EC5FEE" w14:paraId="14080244" w14:textId="77777777" w:rsidTr="000B59E3">
        <w:trPr>
          <w:ins w:id="4020" w:author="Javier Kachuka" w:date="2019-11-06T10:58:00Z"/>
        </w:trPr>
        <w:tc>
          <w:tcPr>
            <w:tcW w:w="2122" w:type="dxa"/>
            <w:shd w:val="clear" w:color="auto" w:fill="9CC2E5" w:themeFill="accent1" w:themeFillTint="99"/>
          </w:tcPr>
          <w:p w14:paraId="271714B6" w14:textId="77777777" w:rsidR="000B59E3" w:rsidRPr="00EC5FEE" w:rsidRDefault="000B59E3" w:rsidP="000B59E3">
            <w:pPr>
              <w:rPr>
                <w:ins w:id="4021" w:author="Javier Kachuka" w:date="2019-11-06T10:58:00Z"/>
                <w:rFonts w:cs="Arial"/>
                <w:b/>
                <w:sz w:val="24"/>
                <w:szCs w:val="24"/>
                <w:lang w:val="es-ES"/>
              </w:rPr>
            </w:pPr>
            <w:ins w:id="4022" w:author="Javier Kachuka" w:date="2019-11-06T10:58:00Z">
              <w:r w:rsidRPr="00EC5FEE">
                <w:rPr>
                  <w:rFonts w:cs="Arial"/>
                  <w:b/>
                  <w:sz w:val="24"/>
                  <w:szCs w:val="24"/>
                  <w:lang w:val="es-ES"/>
                </w:rPr>
                <w:t>Referencia Cruzada</w:t>
              </w:r>
            </w:ins>
          </w:p>
        </w:tc>
        <w:tc>
          <w:tcPr>
            <w:tcW w:w="6706" w:type="dxa"/>
            <w:gridSpan w:val="2"/>
          </w:tcPr>
          <w:p w14:paraId="3B826275" w14:textId="77777777" w:rsidR="000B59E3" w:rsidRPr="00EC5FEE" w:rsidRDefault="000B59E3" w:rsidP="000B59E3">
            <w:pPr>
              <w:rPr>
                <w:ins w:id="4023" w:author="Javier Kachuka" w:date="2019-11-06T10:58:00Z"/>
                <w:rFonts w:cs="Arial"/>
                <w:sz w:val="24"/>
                <w:szCs w:val="24"/>
                <w:lang w:val="es-ES"/>
              </w:rPr>
            </w:pPr>
            <w:ins w:id="4024" w:author="Javier Kachuka" w:date="2019-11-06T10:58:00Z">
              <w:r w:rsidRPr="00EC5FEE">
                <w:rPr>
                  <w:rFonts w:cs="Arial"/>
                  <w:sz w:val="24"/>
                  <w:szCs w:val="24"/>
                  <w:lang w:val="es-ES"/>
                </w:rPr>
                <w:t>RF</w:t>
              </w:r>
              <w:r>
                <w:rPr>
                  <w:rFonts w:cs="Arial"/>
                  <w:sz w:val="24"/>
                  <w:szCs w:val="24"/>
                  <w:lang w:val="es-ES"/>
                </w:rPr>
                <w:t>5</w:t>
              </w:r>
              <w:r w:rsidRPr="00EC5FEE">
                <w:rPr>
                  <w:rFonts w:cs="Arial"/>
                  <w:sz w:val="24"/>
                  <w:szCs w:val="24"/>
                  <w:lang w:val="es-ES"/>
                </w:rPr>
                <w:t>.</w:t>
              </w:r>
              <w:r>
                <w:rPr>
                  <w:rFonts w:cs="Arial"/>
                  <w:sz w:val="24"/>
                  <w:szCs w:val="24"/>
                  <w:lang w:val="es-ES"/>
                </w:rPr>
                <w:t>2</w:t>
              </w:r>
            </w:ins>
          </w:p>
        </w:tc>
      </w:tr>
      <w:tr w:rsidR="000B59E3" w:rsidRPr="00A51454" w14:paraId="188EA957" w14:textId="77777777" w:rsidTr="000B59E3">
        <w:trPr>
          <w:ins w:id="4025" w:author="Javier Kachuka" w:date="2019-11-06T10:58:00Z"/>
        </w:trPr>
        <w:tc>
          <w:tcPr>
            <w:tcW w:w="2122" w:type="dxa"/>
            <w:shd w:val="clear" w:color="auto" w:fill="9CC2E5" w:themeFill="accent1" w:themeFillTint="99"/>
          </w:tcPr>
          <w:p w14:paraId="124BA36D" w14:textId="77777777" w:rsidR="000B59E3" w:rsidRPr="00EC5FEE" w:rsidRDefault="000B59E3" w:rsidP="000B59E3">
            <w:pPr>
              <w:rPr>
                <w:ins w:id="4026" w:author="Javier Kachuka" w:date="2019-11-06T10:58:00Z"/>
                <w:rFonts w:cs="Arial"/>
                <w:b/>
                <w:sz w:val="24"/>
                <w:szCs w:val="24"/>
                <w:lang w:val="es-ES"/>
              </w:rPr>
            </w:pPr>
            <w:ins w:id="4027" w:author="Javier Kachuka" w:date="2019-11-06T10:58:00Z">
              <w:r w:rsidRPr="00EC5FEE">
                <w:rPr>
                  <w:rFonts w:cs="Arial"/>
                  <w:b/>
                  <w:sz w:val="24"/>
                  <w:szCs w:val="24"/>
                  <w:lang w:val="es-ES"/>
                </w:rPr>
                <w:t xml:space="preserve">Precondición </w:t>
              </w:r>
            </w:ins>
          </w:p>
        </w:tc>
        <w:tc>
          <w:tcPr>
            <w:tcW w:w="6706" w:type="dxa"/>
            <w:gridSpan w:val="2"/>
          </w:tcPr>
          <w:p w14:paraId="7AC95354" w14:textId="77777777" w:rsidR="000B59E3" w:rsidRPr="00EC5FEE" w:rsidRDefault="000B59E3" w:rsidP="000B59E3">
            <w:pPr>
              <w:rPr>
                <w:ins w:id="4028" w:author="Javier Kachuka" w:date="2019-11-06T10:58:00Z"/>
                <w:rFonts w:cs="Arial"/>
                <w:sz w:val="24"/>
                <w:szCs w:val="24"/>
                <w:lang w:val="es-ES"/>
              </w:rPr>
            </w:pPr>
          </w:p>
        </w:tc>
      </w:tr>
      <w:tr w:rsidR="000B59E3" w:rsidRPr="00576F7E" w14:paraId="4107E2EF" w14:textId="77777777" w:rsidTr="000B59E3">
        <w:trPr>
          <w:ins w:id="4029" w:author="Javier Kachuka" w:date="2019-11-06T10:58:00Z"/>
        </w:trPr>
        <w:tc>
          <w:tcPr>
            <w:tcW w:w="2122" w:type="dxa"/>
            <w:shd w:val="clear" w:color="auto" w:fill="9CC2E5" w:themeFill="accent1" w:themeFillTint="99"/>
          </w:tcPr>
          <w:p w14:paraId="340330C5" w14:textId="77777777" w:rsidR="000B59E3" w:rsidRPr="00EC5FEE" w:rsidRDefault="000B59E3" w:rsidP="000B59E3">
            <w:pPr>
              <w:rPr>
                <w:ins w:id="4030" w:author="Javier Kachuka" w:date="2019-11-06T10:58:00Z"/>
                <w:rFonts w:cs="Arial"/>
                <w:b/>
                <w:sz w:val="24"/>
                <w:szCs w:val="24"/>
                <w:lang w:val="es-ES"/>
              </w:rPr>
            </w:pPr>
            <w:ins w:id="4031" w:author="Javier Kachuka" w:date="2019-11-06T10:58:00Z">
              <w:r w:rsidRPr="00EC5FEE">
                <w:rPr>
                  <w:rFonts w:cs="Arial"/>
                  <w:b/>
                  <w:sz w:val="24"/>
                  <w:szCs w:val="24"/>
                  <w:lang w:val="es-ES"/>
                </w:rPr>
                <w:t xml:space="preserve">Poscondición </w:t>
              </w:r>
            </w:ins>
          </w:p>
        </w:tc>
        <w:tc>
          <w:tcPr>
            <w:tcW w:w="6706" w:type="dxa"/>
            <w:gridSpan w:val="2"/>
          </w:tcPr>
          <w:p w14:paraId="7972B7F3" w14:textId="77777777" w:rsidR="000B59E3" w:rsidRPr="003D3744" w:rsidRDefault="000B59E3" w:rsidP="000B59E3">
            <w:pPr>
              <w:rPr>
                <w:ins w:id="4032" w:author="Javier Kachuka" w:date="2019-11-06T10:58:00Z"/>
                <w:rFonts w:cs="Arial"/>
                <w:sz w:val="24"/>
                <w:szCs w:val="24"/>
                <w:lang w:val="es-ES"/>
              </w:rPr>
            </w:pPr>
            <w:ins w:id="4033" w:author="Javier Kachuka" w:date="2019-11-06T10:58:00Z">
              <w:r>
                <w:rPr>
                  <w:rFonts w:cs="Arial"/>
                  <w:sz w:val="24"/>
                  <w:szCs w:val="24"/>
                  <w:lang w:val="es-ES"/>
                </w:rPr>
                <w:t>Se registró un empleado en el sistema.</w:t>
              </w:r>
            </w:ins>
          </w:p>
        </w:tc>
      </w:tr>
      <w:tr w:rsidR="000B59E3" w:rsidRPr="00CC2B8E" w14:paraId="31E1590A" w14:textId="77777777" w:rsidTr="000B59E3">
        <w:trPr>
          <w:ins w:id="4034" w:author="Javier Kachuka" w:date="2019-11-06T10:58:00Z"/>
        </w:trPr>
        <w:tc>
          <w:tcPr>
            <w:tcW w:w="8828" w:type="dxa"/>
            <w:gridSpan w:val="3"/>
            <w:shd w:val="clear" w:color="auto" w:fill="9CC2E5" w:themeFill="accent1" w:themeFillTint="99"/>
          </w:tcPr>
          <w:p w14:paraId="6699B5D3" w14:textId="77777777" w:rsidR="000B59E3" w:rsidRPr="00EC5FEE" w:rsidRDefault="000B59E3" w:rsidP="000B59E3">
            <w:pPr>
              <w:jc w:val="center"/>
              <w:rPr>
                <w:ins w:id="4035" w:author="Javier Kachuka" w:date="2019-11-06T10:58:00Z"/>
                <w:rFonts w:cs="Arial"/>
                <w:b/>
                <w:sz w:val="24"/>
                <w:szCs w:val="24"/>
                <w:lang w:val="es-ES"/>
              </w:rPr>
            </w:pPr>
            <w:ins w:id="4036" w:author="Javier Kachuka" w:date="2019-11-06T10:58:00Z">
              <w:r w:rsidRPr="00EC5FEE">
                <w:rPr>
                  <w:rFonts w:cs="Arial"/>
                  <w:b/>
                  <w:sz w:val="24"/>
                  <w:szCs w:val="24"/>
                  <w:lang w:val="es-ES"/>
                </w:rPr>
                <w:t>Curso Típico de Eventos</w:t>
              </w:r>
            </w:ins>
          </w:p>
        </w:tc>
      </w:tr>
      <w:tr w:rsidR="000B59E3" w:rsidRPr="00576F7E" w14:paraId="7BD7B06C" w14:textId="77777777" w:rsidTr="000B59E3">
        <w:trPr>
          <w:ins w:id="4037" w:author="Javier Kachuka" w:date="2019-11-06T10:58:00Z"/>
        </w:trPr>
        <w:tc>
          <w:tcPr>
            <w:tcW w:w="4414" w:type="dxa"/>
            <w:gridSpan w:val="2"/>
          </w:tcPr>
          <w:p w14:paraId="2D219200" w14:textId="77777777" w:rsidR="000B59E3" w:rsidRPr="00EC5FEE" w:rsidRDefault="000B59E3" w:rsidP="000B59E3">
            <w:pPr>
              <w:pStyle w:val="Prrafodelista"/>
              <w:numPr>
                <w:ilvl w:val="0"/>
                <w:numId w:val="49"/>
              </w:numPr>
              <w:jc w:val="both"/>
              <w:rPr>
                <w:ins w:id="4038" w:author="Javier Kachuka" w:date="2019-11-06T10:58:00Z"/>
                <w:rFonts w:cs="Arial"/>
                <w:sz w:val="24"/>
                <w:szCs w:val="24"/>
                <w:lang w:val="es-ES"/>
              </w:rPr>
            </w:pPr>
            <w:ins w:id="4039" w:author="Javier Kachuka" w:date="2019-11-06T10:58:00Z">
              <w:r>
                <w:rPr>
                  <w:rFonts w:cs="Arial"/>
                  <w:sz w:val="24"/>
                  <w:szCs w:val="24"/>
                  <w:lang w:val="es-ES"/>
                </w:rPr>
                <w:t xml:space="preserve">El caso de uso comienza cuando el oficinista o administrador selecciona cargar empleado. </w:t>
              </w:r>
            </w:ins>
          </w:p>
        </w:tc>
        <w:tc>
          <w:tcPr>
            <w:tcW w:w="4414" w:type="dxa"/>
          </w:tcPr>
          <w:p w14:paraId="7BEADAC5" w14:textId="77777777" w:rsidR="000B59E3" w:rsidRPr="00EC5FEE" w:rsidRDefault="000B59E3" w:rsidP="000B59E3">
            <w:pPr>
              <w:jc w:val="both"/>
              <w:rPr>
                <w:ins w:id="4040" w:author="Javier Kachuka" w:date="2019-11-06T10:58:00Z"/>
                <w:rFonts w:cs="Arial"/>
                <w:sz w:val="24"/>
                <w:szCs w:val="24"/>
                <w:lang w:val="es-ES"/>
              </w:rPr>
            </w:pPr>
          </w:p>
        </w:tc>
      </w:tr>
      <w:tr w:rsidR="000B59E3" w:rsidRPr="00576F7E" w14:paraId="27675057" w14:textId="77777777" w:rsidTr="000B59E3">
        <w:trPr>
          <w:ins w:id="4041" w:author="Javier Kachuka" w:date="2019-11-06T10:58:00Z"/>
        </w:trPr>
        <w:tc>
          <w:tcPr>
            <w:tcW w:w="4414" w:type="dxa"/>
            <w:gridSpan w:val="2"/>
          </w:tcPr>
          <w:p w14:paraId="1C981EFD" w14:textId="77777777" w:rsidR="000B59E3" w:rsidRPr="00EC5FEE" w:rsidRDefault="000B59E3" w:rsidP="000B59E3">
            <w:pPr>
              <w:jc w:val="both"/>
              <w:rPr>
                <w:ins w:id="4042" w:author="Javier Kachuka" w:date="2019-11-06T10:58:00Z"/>
                <w:rFonts w:cs="Arial"/>
                <w:sz w:val="24"/>
                <w:szCs w:val="24"/>
                <w:lang w:val="es-ES"/>
              </w:rPr>
            </w:pPr>
          </w:p>
        </w:tc>
        <w:tc>
          <w:tcPr>
            <w:tcW w:w="4414" w:type="dxa"/>
          </w:tcPr>
          <w:p w14:paraId="12E99E37" w14:textId="77777777" w:rsidR="000B59E3" w:rsidRPr="00EC5FEE" w:rsidRDefault="000B59E3" w:rsidP="000B59E3">
            <w:pPr>
              <w:pStyle w:val="Prrafodelista"/>
              <w:numPr>
                <w:ilvl w:val="0"/>
                <w:numId w:val="49"/>
              </w:numPr>
              <w:jc w:val="both"/>
              <w:rPr>
                <w:ins w:id="4043" w:author="Javier Kachuka" w:date="2019-11-06T10:58:00Z"/>
                <w:rFonts w:cs="Arial"/>
                <w:sz w:val="24"/>
                <w:szCs w:val="24"/>
                <w:lang w:val="es-ES"/>
              </w:rPr>
            </w:pPr>
            <w:ins w:id="4044" w:author="Javier Kachuka" w:date="2019-11-06T10:58:00Z">
              <w:r>
                <w:rPr>
                  <w:rFonts w:cs="Arial"/>
                  <w:sz w:val="24"/>
                  <w:szCs w:val="24"/>
                  <w:lang w:val="es-ES"/>
                </w:rPr>
                <w:t>El sistema solicita que el oficinista o administrador ingrese los datos personales del empleado, dirección, email, número de teléfono.</w:t>
              </w:r>
            </w:ins>
          </w:p>
        </w:tc>
      </w:tr>
      <w:tr w:rsidR="000B59E3" w:rsidRPr="00576F7E" w14:paraId="2FA295A0" w14:textId="77777777" w:rsidTr="000B59E3">
        <w:trPr>
          <w:ins w:id="4045" w:author="Javier Kachuka" w:date="2019-11-06T10:58:00Z"/>
        </w:trPr>
        <w:tc>
          <w:tcPr>
            <w:tcW w:w="4414" w:type="dxa"/>
            <w:gridSpan w:val="2"/>
          </w:tcPr>
          <w:p w14:paraId="4181E176" w14:textId="77777777" w:rsidR="000B59E3" w:rsidRPr="005C326A" w:rsidRDefault="000B59E3" w:rsidP="000B59E3">
            <w:pPr>
              <w:pStyle w:val="Prrafodelista"/>
              <w:numPr>
                <w:ilvl w:val="0"/>
                <w:numId w:val="49"/>
              </w:numPr>
              <w:jc w:val="both"/>
              <w:rPr>
                <w:ins w:id="4046" w:author="Javier Kachuka" w:date="2019-11-06T10:58:00Z"/>
                <w:rFonts w:cs="Arial"/>
                <w:sz w:val="24"/>
                <w:szCs w:val="24"/>
                <w:lang w:val="es-ES"/>
              </w:rPr>
            </w:pPr>
            <w:ins w:id="4047" w:author="Javier Kachuka" w:date="2019-11-06T10:58:00Z">
              <w:r>
                <w:rPr>
                  <w:rFonts w:cs="Arial"/>
                  <w:sz w:val="24"/>
                  <w:szCs w:val="24"/>
                  <w:lang w:val="es-ES"/>
                </w:rPr>
                <w:t xml:space="preserve">El oficinista ingresa los datos solicitados y confirma la operación.  </w:t>
              </w:r>
            </w:ins>
          </w:p>
        </w:tc>
        <w:tc>
          <w:tcPr>
            <w:tcW w:w="4414" w:type="dxa"/>
          </w:tcPr>
          <w:p w14:paraId="2EB34D20" w14:textId="77777777" w:rsidR="000B59E3" w:rsidRPr="005C326A" w:rsidRDefault="000B59E3" w:rsidP="000B59E3">
            <w:pPr>
              <w:jc w:val="both"/>
              <w:rPr>
                <w:ins w:id="4048" w:author="Javier Kachuka" w:date="2019-11-06T10:58:00Z"/>
                <w:rFonts w:cs="Arial"/>
                <w:sz w:val="24"/>
                <w:szCs w:val="24"/>
                <w:lang w:val="es-ES"/>
              </w:rPr>
            </w:pPr>
          </w:p>
        </w:tc>
      </w:tr>
      <w:tr w:rsidR="000B59E3" w:rsidRPr="00576F7E" w14:paraId="7B0F53FF" w14:textId="77777777" w:rsidTr="000B59E3">
        <w:trPr>
          <w:ins w:id="4049" w:author="Javier Kachuka" w:date="2019-11-06T10:58:00Z"/>
        </w:trPr>
        <w:tc>
          <w:tcPr>
            <w:tcW w:w="4414" w:type="dxa"/>
            <w:gridSpan w:val="2"/>
          </w:tcPr>
          <w:p w14:paraId="0B52DC2B" w14:textId="77777777" w:rsidR="000B59E3" w:rsidRPr="005C326A" w:rsidRDefault="000B59E3" w:rsidP="000B59E3">
            <w:pPr>
              <w:jc w:val="both"/>
              <w:rPr>
                <w:ins w:id="4050" w:author="Javier Kachuka" w:date="2019-11-06T10:58:00Z"/>
                <w:rFonts w:cs="Arial"/>
                <w:sz w:val="24"/>
                <w:szCs w:val="24"/>
                <w:lang w:val="es-ES"/>
              </w:rPr>
            </w:pPr>
          </w:p>
        </w:tc>
        <w:tc>
          <w:tcPr>
            <w:tcW w:w="4414" w:type="dxa"/>
          </w:tcPr>
          <w:p w14:paraId="04D50437" w14:textId="77777777" w:rsidR="000B59E3" w:rsidRPr="005C326A" w:rsidRDefault="000B59E3" w:rsidP="000B59E3">
            <w:pPr>
              <w:pStyle w:val="Prrafodelista"/>
              <w:numPr>
                <w:ilvl w:val="0"/>
                <w:numId w:val="49"/>
              </w:numPr>
              <w:jc w:val="both"/>
              <w:rPr>
                <w:ins w:id="4051" w:author="Javier Kachuka" w:date="2019-11-06T10:58:00Z"/>
                <w:rFonts w:cs="Arial"/>
                <w:sz w:val="24"/>
                <w:szCs w:val="24"/>
                <w:lang w:val="es-ES"/>
              </w:rPr>
            </w:pPr>
            <w:ins w:id="4052" w:author="Javier Kachuka" w:date="2019-11-06T10:58:00Z">
              <w:r>
                <w:rPr>
                  <w:rFonts w:cs="Arial"/>
                  <w:sz w:val="24"/>
                  <w:szCs w:val="24"/>
                  <w:lang w:val="es-ES"/>
                </w:rPr>
                <w:t>El sistema verifica que los datos sean correctos.</w:t>
              </w:r>
            </w:ins>
          </w:p>
        </w:tc>
      </w:tr>
      <w:tr w:rsidR="000B59E3" w:rsidRPr="00576F7E" w14:paraId="5FBA7F83" w14:textId="77777777" w:rsidTr="000B59E3">
        <w:trPr>
          <w:ins w:id="4053" w:author="Javier Kachuka" w:date="2019-11-06T10:58:00Z"/>
        </w:trPr>
        <w:tc>
          <w:tcPr>
            <w:tcW w:w="4414" w:type="dxa"/>
            <w:gridSpan w:val="2"/>
          </w:tcPr>
          <w:p w14:paraId="16164950" w14:textId="77777777" w:rsidR="000B59E3" w:rsidRPr="005C326A" w:rsidRDefault="000B59E3" w:rsidP="000B59E3">
            <w:pPr>
              <w:jc w:val="both"/>
              <w:rPr>
                <w:ins w:id="4054" w:author="Javier Kachuka" w:date="2019-11-06T10:58:00Z"/>
                <w:rFonts w:cs="Arial"/>
                <w:sz w:val="24"/>
                <w:szCs w:val="24"/>
                <w:lang w:val="es-ES"/>
              </w:rPr>
            </w:pPr>
          </w:p>
        </w:tc>
        <w:tc>
          <w:tcPr>
            <w:tcW w:w="4414" w:type="dxa"/>
          </w:tcPr>
          <w:p w14:paraId="70073649" w14:textId="77777777" w:rsidR="000B59E3" w:rsidRDefault="000B59E3" w:rsidP="000B59E3">
            <w:pPr>
              <w:pStyle w:val="Prrafodelista"/>
              <w:numPr>
                <w:ilvl w:val="0"/>
                <w:numId w:val="49"/>
              </w:numPr>
              <w:jc w:val="both"/>
              <w:rPr>
                <w:ins w:id="4055" w:author="Javier Kachuka" w:date="2019-11-06T10:58:00Z"/>
                <w:rFonts w:cs="Arial"/>
                <w:sz w:val="24"/>
                <w:szCs w:val="24"/>
                <w:lang w:val="es-ES"/>
              </w:rPr>
            </w:pPr>
            <w:ins w:id="4056" w:author="Javier Kachuka" w:date="2019-11-06T10:58:00Z">
              <w:r>
                <w:rPr>
                  <w:rFonts w:cs="Arial"/>
                  <w:sz w:val="24"/>
                  <w:szCs w:val="24"/>
                  <w:lang w:val="es-ES"/>
                </w:rPr>
                <w:t>El sistema guarda al nuevo empleado y finaliza el caso de uso.</w:t>
              </w:r>
            </w:ins>
          </w:p>
        </w:tc>
      </w:tr>
      <w:tr w:rsidR="000B59E3" w:rsidRPr="00EC5FEE" w14:paraId="61DE3952" w14:textId="77777777" w:rsidTr="000B59E3">
        <w:trPr>
          <w:ins w:id="4057" w:author="Javier Kachuka" w:date="2019-11-06T10:58:00Z"/>
        </w:trPr>
        <w:tc>
          <w:tcPr>
            <w:tcW w:w="8828" w:type="dxa"/>
            <w:gridSpan w:val="3"/>
            <w:shd w:val="clear" w:color="auto" w:fill="9CC2E5" w:themeFill="accent1" w:themeFillTint="99"/>
          </w:tcPr>
          <w:p w14:paraId="10BA9B23" w14:textId="77777777" w:rsidR="000B59E3" w:rsidRPr="00EC5FEE" w:rsidRDefault="000B59E3" w:rsidP="000B59E3">
            <w:pPr>
              <w:jc w:val="center"/>
              <w:rPr>
                <w:ins w:id="4058" w:author="Javier Kachuka" w:date="2019-11-06T10:58:00Z"/>
                <w:rFonts w:cs="Arial"/>
                <w:sz w:val="24"/>
                <w:szCs w:val="24"/>
                <w:lang w:val="es-ES"/>
              </w:rPr>
            </w:pPr>
            <w:ins w:id="4059" w:author="Javier Kachuka" w:date="2019-11-06T10:58:00Z">
              <w:r>
                <w:rPr>
                  <w:rFonts w:cs="Arial"/>
                  <w:b/>
                  <w:sz w:val="24"/>
                  <w:szCs w:val="24"/>
                  <w:lang w:val="es-ES"/>
                </w:rPr>
                <w:t>C</w:t>
              </w:r>
              <w:r w:rsidRPr="00EC5FEE">
                <w:rPr>
                  <w:rFonts w:cs="Arial"/>
                  <w:b/>
                  <w:sz w:val="24"/>
                  <w:szCs w:val="24"/>
                  <w:lang w:val="es-ES"/>
                </w:rPr>
                <w:t>urso Alternativo de Eventos</w:t>
              </w:r>
            </w:ins>
          </w:p>
        </w:tc>
      </w:tr>
      <w:tr w:rsidR="000B59E3" w:rsidRPr="00576F7E" w14:paraId="0F88E445" w14:textId="77777777" w:rsidTr="000B59E3">
        <w:trPr>
          <w:ins w:id="4060" w:author="Javier Kachuka" w:date="2019-11-06T10:58:00Z"/>
        </w:trPr>
        <w:tc>
          <w:tcPr>
            <w:tcW w:w="4414" w:type="dxa"/>
            <w:gridSpan w:val="2"/>
          </w:tcPr>
          <w:p w14:paraId="2549F40E" w14:textId="77777777" w:rsidR="000B59E3" w:rsidRPr="00EC5FEE" w:rsidRDefault="000B59E3" w:rsidP="000B59E3">
            <w:pPr>
              <w:jc w:val="center"/>
              <w:rPr>
                <w:ins w:id="4061" w:author="Javier Kachuka" w:date="2019-11-06T10:58:00Z"/>
                <w:rFonts w:cs="Arial"/>
                <w:b/>
                <w:sz w:val="24"/>
                <w:szCs w:val="24"/>
                <w:lang w:val="es-ES"/>
              </w:rPr>
            </w:pPr>
          </w:p>
        </w:tc>
        <w:tc>
          <w:tcPr>
            <w:tcW w:w="4414" w:type="dxa"/>
          </w:tcPr>
          <w:p w14:paraId="21247AD4" w14:textId="77777777" w:rsidR="000B59E3" w:rsidRPr="00EC5FEE" w:rsidRDefault="000B59E3" w:rsidP="000B59E3">
            <w:pPr>
              <w:jc w:val="both"/>
              <w:rPr>
                <w:ins w:id="4062" w:author="Javier Kachuka" w:date="2019-11-06T10:58:00Z"/>
                <w:rFonts w:cs="Arial"/>
                <w:sz w:val="24"/>
                <w:szCs w:val="24"/>
                <w:lang w:val="es-ES"/>
              </w:rPr>
            </w:pPr>
            <w:ins w:id="4063" w:author="Javier Kachuka" w:date="2019-11-06T10:58:00Z">
              <w:r>
                <w:rPr>
                  <w:rFonts w:cs="Arial"/>
                  <w:sz w:val="24"/>
                  <w:szCs w:val="24"/>
                  <w:lang w:val="es-ES"/>
                </w:rPr>
                <w:t>4.1 Si los datos no son correctos el sistema solicita que se vuelvan a ingresar.</w:t>
              </w:r>
            </w:ins>
          </w:p>
        </w:tc>
      </w:tr>
    </w:tbl>
    <w:p w14:paraId="5C7F7F48" w14:textId="7F0FE8D9" w:rsidR="00EC5EF5" w:rsidRDefault="00EC5EF5" w:rsidP="00431D6D">
      <w:pPr>
        <w:rPr>
          <w:lang w:val="es-ES"/>
        </w:rPr>
      </w:pPr>
    </w:p>
    <w:p w14:paraId="2064C7F1" w14:textId="55572CCF" w:rsidR="005D64CF" w:rsidRDefault="005D64CF" w:rsidP="00431D6D">
      <w:pPr>
        <w:rPr>
          <w:lang w:val="es-ES"/>
        </w:rPr>
      </w:pPr>
    </w:p>
    <w:p w14:paraId="0C5EED40" w14:textId="0B910991" w:rsidR="005D64CF" w:rsidRDefault="005D64CF" w:rsidP="00431D6D">
      <w:pPr>
        <w:rPr>
          <w:ins w:id="4064" w:author="Javier Kachuka" w:date="2019-11-06T10:45:00Z"/>
          <w:lang w:val="es-ES"/>
        </w:rPr>
      </w:pPr>
    </w:p>
    <w:tbl>
      <w:tblPr>
        <w:tblStyle w:val="Tablaconcuadrcula"/>
        <w:tblW w:w="0" w:type="auto"/>
        <w:tblLook w:val="04A0" w:firstRow="1" w:lastRow="0" w:firstColumn="1" w:lastColumn="0" w:noHBand="0" w:noVBand="1"/>
      </w:tblPr>
      <w:tblGrid>
        <w:gridCol w:w="2122"/>
        <w:gridCol w:w="2292"/>
        <w:gridCol w:w="4414"/>
      </w:tblGrid>
      <w:tr w:rsidR="002345AA" w:rsidRPr="00340AF4" w14:paraId="7BCF9192" w14:textId="77777777" w:rsidTr="002345AA">
        <w:trPr>
          <w:ins w:id="4065" w:author="Javier Kachuka" w:date="2019-11-06T10:46:00Z"/>
        </w:trPr>
        <w:tc>
          <w:tcPr>
            <w:tcW w:w="2122" w:type="dxa"/>
            <w:shd w:val="clear" w:color="auto" w:fill="9CC2E5" w:themeFill="accent1" w:themeFillTint="99"/>
          </w:tcPr>
          <w:p w14:paraId="641984BC" w14:textId="633BA353" w:rsidR="002345AA" w:rsidRPr="00EC5FEE" w:rsidRDefault="002345AA" w:rsidP="002345AA">
            <w:pPr>
              <w:rPr>
                <w:ins w:id="4066" w:author="Javier Kachuka" w:date="2019-11-06T10:46:00Z"/>
                <w:rFonts w:cs="Arial"/>
                <w:b/>
                <w:sz w:val="24"/>
                <w:szCs w:val="24"/>
                <w:lang w:val="es-ES"/>
              </w:rPr>
            </w:pPr>
            <w:ins w:id="4067" w:author="Javier Kachuka" w:date="2019-11-06T10:49:00Z">
              <w:r w:rsidRPr="00EC5FEE">
                <w:rPr>
                  <w:rFonts w:cs="Arial"/>
                  <w:b/>
                  <w:sz w:val="24"/>
                  <w:szCs w:val="24"/>
                  <w:lang w:val="es-ES"/>
                </w:rPr>
                <w:t>Caso de uso</w:t>
              </w:r>
            </w:ins>
          </w:p>
        </w:tc>
        <w:tc>
          <w:tcPr>
            <w:tcW w:w="6706" w:type="dxa"/>
            <w:gridSpan w:val="2"/>
          </w:tcPr>
          <w:p w14:paraId="420603E0" w14:textId="50F971BC" w:rsidR="002345AA" w:rsidRPr="00EC5FEE" w:rsidRDefault="002345AA" w:rsidP="002345AA">
            <w:pPr>
              <w:rPr>
                <w:ins w:id="4068" w:author="Javier Kachuka" w:date="2019-11-06T10:46:00Z"/>
                <w:rFonts w:cs="Arial"/>
                <w:sz w:val="24"/>
                <w:szCs w:val="24"/>
                <w:lang w:val="es-ES"/>
              </w:rPr>
            </w:pPr>
            <w:ins w:id="4069" w:author="Javier Kachuka" w:date="2019-11-06T10:49:00Z">
              <w:r w:rsidRPr="00EC5FEE">
                <w:rPr>
                  <w:rFonts w:cs="Arial"/>
                  <w:sz w:val="24"/>
                  <w:szCs w:val="24"/>
                  <w:lang w:val="es-ES"/>
                </w:rPr>
                <w:t>Modificar Empleado</w:t>
              </w:r>
            </w:ins>
          </w:p>
        </w:tc>
      </w:tr>
      <w:tr w:rsidR="002345AA" w:rsidRPr="00EC5FEE" w14:paraId="6A69D81C" w14:textId="77777777" w:rsidTr="002345AA">
        <w:trPr>
          <w:ins w:id="4070" w:author="Javier Kachuka" w:date="2019-11-06T10:46:00Z"/>
        </w:trPr>
        <w:tc>
          <w:tcPr>
            <w:tcW w:w="2122" w:type="dxa"/>
            <w:shd w:val="clear" w:color="auto" w:fill="9CC2E5" w:themeFill="accent1" w:themeFillTint="99"/>
          </w:tcPr>
          <w:p w14:paraId="65108F23" w14:textId="19524C57" w:rsidR="002345AA" w:rsidRPr="00EC5FEE" w:rsidRDefault="002345AA" w:rsidP="002345AA">
            <w:pPr>
              <w:rPr>
                <w:ins w:id="4071" w:author="Javier Kachuka" w:date="2019-11-06T10:46:00Z"/>
                <w:rFonts w:cs="Arial"/>
                <w:b/>
                <w:sz w:val="24"/>
                <w:szCs w:val="24"/>
                <w:lang w:val="es-ES"/>
              </w:rPr>
            </w:pPr>
            <w:ins w:id="4072" w:author="Javier Kachuka" w:date="2019-11-06T10:49:00Z">
              <w:r w:rsidRPr="00EC5FEE">
                <w:rPr>
                  <w:rFonts w:cs="Arial"/>
                  <w:b/>
                  <w:sz w:val="24"/>
                  <w:szCs w:val="24"/>
                  <w:lang w:val="es-ES"/>
                </w:rPr>
                <w:t>Actor</w:t>
              </w:r>
            </w:ins>
          </w:p>
        </w:tc>
        <w:tc>
          <w:tcPr>
            <w:tcW w:w="6706" w:type="dxa"/>
            <w:gridSpan w:val="2"/>
          </w:tcPr>
          <w:p w14:paraId="475030B8" w14:textId="2E4BB97F" w:rsidR="002345AA" w:rsidRPr="00EC5FEE" w:rsidRDefault="002345AA" w:rsidP="002345AA">
            <w:pPr>
              <w:rPr>
                <w:ins w:id="4073" w:author="Javier Kachuka" w:date="2019-11-06T10:46:00Z"/>
                <w:rFonts w:cs="Arial"/>
                <w:sz w:val="24"/>
                <w:szCs w:val="24"/>
                <w:lang w:val="es-ES"/>
              </w:rPr>
            </w:pPr>
            <w:ins w:id="4074" w:author="Javier Kachuka" w:date="2019-11-06T10:49:00Z">
              <w:r w:rsidRPr="00EC5FEE">
                <w:rPr>
                  <w:rFonts w:cs="Arial"/>
                  <w:sz w:val="24"/>
                  <w:szCs w:val="24"/>
                  <w:lang w:val="es-ES"/>
                </w:rPr>
                <w:t>Oficinista</w:t>
              </w:r>
              <w:r>
                <w:rPr>
                  <w:rFonts w:cs="Arial"/>
                  <w:sz w:val="24"/>
                  <w:szCs w:val="24"/>
                  <w:lang w:val="es-ES"/>
                </w:rPr>
                <w:t>, Administrador</w:t>
              </w:r>
            </w:ins>
          </w:p>
        </w:tc>
      </w:tr>
      <w:tr w:rsidR="002345AA" w:rsidRPr="00576F7E" w14:paraId="6DB526A6" w14:textId="77777777" w:rsidTr="002345AA">
        <w:trPr>
          <w:ins w:id="4075" w:author="Javier Kachuka" w:date="2019-11-06T10:46:00Z"/>
        </w:trPr>
        <w:tc>
          <w:tcPr>
            <w:tcW w:w="2122" w:type="dxa"/>
            <w:shd w:val="clear" w:color="auto" w:fill="9CC2E5" w:themeFill="accent1" w:themeFillTint="99"/>
          </w:tcPr>
          <w:p w14:paraId="79949F22" w14:textId="7733BDA3" w:rsidR="002345AA" w:rsidRPr="00EC5FEE" w:rsidRDefault="002345AA" w:rsidP="002345AA">
            <w:pPr>
              <w:rPr>
                <w:ins w:id="4076" w:author="Javier Kachuka" w:date="2019-11-06T10:46:00Z"/>
                <w:rFonts w:cs="Arial"/>
                <w:b/>
                <w:sz w:val="24"/>
                <w:szCs w:val="24"/>
                <w:lang w:val="es-ES"/>
              </w:rPr>
            </w:pPr>
            <w:ins w:id="4077" w:author="Javier Kachuka" w:date="2019-11-06T10:49:00Z">
              <w:r w:rsidRPr="00EC5FEE">
                <w:rPr>
                  <w:rFonts w:cs="Arial"/>
                  <w:b/>
                  <w:sz w:val="24"/>
                  <w:szCs w:val="24"/>
                  <w:lang w:val="es-ES"/>
                </w:rPr>
                <w:t xml:space="preserve">Descripción </w:t>
              </w:r>
            </w:ins>
          </w:p>
        </w:tc>
        <w:tc>
          <w:tcPr>
            <w:tcW w:w="6706" w:type="dxa"/>
            <w:gridSpan w:val="2"/>
          </w:tcPr>
          <w:p w14:paraId="55A9C9F2" w14:textId="0555FFBB" w:rsidR="002345AA" w:rsidRPr="00EC5FEE" w:rsidRDefault="002345AA" w:rsidP="002345AA">
            <w:pPr>
              <w:rPr>
                <w:ins w:id="4078" w:author="Javier Kachuka" w:date="2019-11-06T10:46:00Z"/>
                <w:rFonts w:cs="Arial"/>
                <w:sz w:val="24"/>
                <w:szCs w:val="24"/>
                <w:lang w:val="es-ES"/>
              </w:rPr>
            </w:pPr>
            <w:ins w:id="4079" w:author="Javier Kachuka" w:date="2019-11-06T10:49:00Z">
              <w:r w:rsidRPr="00EC5FEE">
                <w:rPr>
                  <w:rFonts w:cs="Arial"/>
                  <w:sz w:val="24"/>
                  <w:szCs w:val="24"/>
                  <w:lang w:val="es-ES"/>
                </w:rPr>
                <w:t xml:space="preserve">El oficinista </w:t>
              </w:r>
              <w:r>
                <w:rPr>
                  <w:rFonts w:cs="Arial"/>
                  <w:sz w:val="24"/>
                  <w:szCs w:val="24"/>
                  <w:lang w:val="es-ES"/>
                </w:rPr>
                <w:t xml:space="preserve">o administrador </w:t>
              </w:r>
              <w:r w:rsidRPr="00EC5FEE">
                <w:rPr>
                  <w:rFonts w:cs="Arial"/>
                  <w:sz w:val="24"/>
                  <w:szCs w:val="24"/>
                  <w:lang w:val="es-ES"/>
                </w:rPr>
                <w:t>modifica los datos de un empleado</w:t>
              </w:r>
            </w:ins>
          </w:p>
        </w:tc>
      </w:tr>
      <w:tr w:rsidR="002345AA" w:rsidRPr="00EC5FEE" w14:paraId="5A76BBA7" w14:textId="77777777" w:rsidTr="002345AA">
        <w:trPr>
          <w:ins w:id="4080" w:author="Javier Kachuka" w:date="2019-11-06T10:46:00Z"/>
        </w:trPr>
        <w:tc>
          <w:tcPr>
            <w:tcW w:w="2122" w:type="dxa"/>
            <w:shd w:val="clear" w:color="auto" w:fill="9CC2E5" w:themeFill="accent1" w:themeFillTint="99"/>
          </w:tcPr>
          <w:p w14:paraId="5998910F" w14:textId="74428D03" w:rsidR="002345AA" w:rsidRPr="00EC5FEE" w:rsidRDefault="002345AA" w:rsidP="002345AA">
            <w:pPr>
              <w:rPr>
                <w:ins w:id="4081" w:author="Javier Kachuka" w:date="2019-11-06T10:46:00Z"/>
                <w:rFonts w:cs="Arial"/>
                <w:b/>
                <w:sz w:val="24"/>
                <w:szCs w:val="24"/>
                <w:lang w:val="es-ES"/>
              </w:rPr>
            </w:pPr>
            <w:ins w:id="4082" w:author="Javier Kachuka" w:date="2019-11-06T10:49:00Z">
              <w:r w:rsidRPr="00EC5FEE">
                <w:rPr>
                  <w:rFonts w:cs="Arial"/>
                  <w:b/>
                  <w:sz w:val="24"/>
                  <w:szCs w:val="24"/>
                  <w:lang w:val="es-ES"/>
                </w:rPr>
                <w:t>Referencia Cruzada</w:t>
              </w:r>
            </w:ins>
          </w:p>
        </w:tc>
        <w:tc>
          <w:tcPr>
            <w:tcW w:w="6706" w:type="dxa"/>
            <w:gridSpan w:val="2"/>
          </w:tcPr>
          <w:p w14:paraId="4D01D5DF" w14:textId="62E148F3" w:rsidR="002345AA" w:rsidRPr="00EC5FEE" w:rsidRDefault="002345AA" w:rsidP="002345AA">
            <w:pPr>
              <w:rPr>
                <w:ins w:id="4083" w:author="Javier Kachuka" w:date="2019-11-06T10:46:00Z"/>
                <w:rFonts w:cs="Arial"/>
                <w:sz w:val="24"/>
                <w:szCs w:val="24"/>
                <w:lang w:val="es-ES"/>
              </w:rPr>
            </w:pPr>
            <w:ins w:id="4084" w:author="Javier Kachuka" w:date="2019-11-06T10:49:00Z">
              <w:r w:rsidRPr="00EC5FEE">
                <w:rPr>
                  <w:rFonts w:cs="Arial"/>
                  <w:sz w:val="24"/>
                  <w:szCs w:val="24"/>
                  <w:lang w:val="es-ES"/>
                </w:rPr>
                <w:t>RF</w:t>
              </w:r>
              <w:r>
                <w:rPr>
                  <w:rFonts w:cs="Arial"/>
                  <w:sz w:val="24"/>
                  <w:szCs w:val="24"/>
                  <w:lang w:val="es-ES"/>
                </w:rPr>
                <w:t>5.3</w:t>
              </w:r>
            </w:ins>
          </w:p>
        </w:tc>
      </w:tr>
      <w:tr w:rsidR="002345AA" w:rsidRPr="00A51454" w14:paraId="767DF3DC" w14:textId="77777777" w:rsidTr="002345AA">
        <w:trPr>
          <w:ins w:id="4085" w:author="Javier Kachuka" w:date="2019-11-06T10:46:00Z"/>
        </w:trPr>
        <w:tc>
          <w:tcPr>
            <w:tcW w:w="2122" w:type="dxa"/>
            <w:shd w:val="clear" w:color="auto" w:fill="9CC2E5" w:themeFill="accent1" w:themeFillTint="99"/>
          </w:tcPr>
          <w:p w14:paraId="1809E83C" w14:textId="77777777" w:rsidR="002345AA" w:rsidRPr="00EC5FEE" w:rsidRDefault="002345AA" w:rsidP="002345AA">
            <w:pPr>
              <w:rPr>
                <w:ins w:id="4086" w:author="Javier Kachuka" w:date="2019-11-06T10:46:00Z"/>
                <w:rFonts w:cs="Arial"/>
                <w:b/>
                <w:sz w:val="24"/>
                <w:szCs w:val="24"/>
                <w:lang w:val="es-ES"/>
              </w:rPr>
            </w:pPr>
            <w:ins w:id="4087" w:author="Javier Kachuka" w:date="2019-11-06T10:46:00Z">
              <w:r w:rsidRPr="00EC5FEE">
                <w:rPr>
                  <w:rFonts w:cs="Arial"/>
                  <w:b/>
                  <w:sz w:val="24"/>
                  <w:szCs w:val="24"/>
                  <w:lang w:val="es-ES"/>
                </w:rPr>
                <w:t xml:space="preserve">Precondición </w:t>
              </w:r>
            </w:ins>
          </w:p>
        </w:tc>
        <w:tc>
          <w:tcPr>
            <w:tcW w:w="6706" w:type="dxa"/>
            <w:gridSpan w:val="2"/>
          </w:tcPr>
          <w:p w14:paraId="4F1F1538" w14:textId="56EB5885" w:rsidR="002345AA" w:rsidRPr="00EC5FEE" w:rsidRDefault="002345AA">
            <w:pPr>
              <w:rPr>
                <w:ins w:id="4088" w:author="Javier Kachuka" w:date="2019-11-06T10:46:00Z"/>
                <w:rFonts w:cs="Arial"/>
                <w:sz w:val="24"/>
                <w:szCs w:val="24"/>
                <w:lang w:val="es-ES"/>
              </w:rPr>
            </w:pPr>
          </w:p>
        </w:tc>
      </w:tr>
      <w:tr w:rsidR="002345AA" w:rsidRPr="00576F7E" w14:paraId="33088739" w14:textId="77777777" w:rsidTr="002345AA">
        <w:trPr>
          <w:ins w:id="4089" w:author="Javier Kachuka" w:date="2019-11-06T10:46:00Z"/>
        </w:trPr>
        <w:tc>
          <w:tcPr>
            <w:tcW w:w="2122" w:type="dxa"/>
            <w:shd w:val="clear" w:color="auto" w:fill="9CC2E5" w:themeFill="accent1" w:themeFillTint="99"/>
          </w:tcPr>
          <w:p w14:paraId="59013C0D" w14:textId="77777777" w:rsidR="002345AA" w:rsidRPr="00EC5FEE" w:rsidRDefault="002345AA" w:rsidP="002345AA">
            <w:pPr>
              <w:rPr>
                <w:ins w:id="4090" w:author="Javier Kachuka" w:date="2019-11-06T10:46:00Z"/>
                <w:rFonts w:cs="Arial"/>
                <w:b/>
                <w:sz w:val="24"/>
                <w:szCs w:val="24"/>
                <w:lang w:val="es-ES"/>
              </w:rPr>
            </w:pPr>
            <w:ins w:id="4091" w:author="Javier Kachuka" w:date="2019-11-06T10:46:00Z">
              <w:r w:rsidRPr="00EC5FEE">
                <w:rPr>
                  <w:rFonts w:cs="Arial"/>
                  <w:b/>
                  <w:sz w:val="24"/>
                  <w:szCs w:val="24"/>
                  <w:lang w:val="es-ES"/>
                </w:rPr>
                <w:t xml:space="preserve">Poscondición </w:t>
              </w:r>
            </w:ins>
          </w:p>
        </w:tc>
        <w:tc>
          <w:tcPr>
            <w:tcW w:w="6706" w:type="dxa"/>
            <w:gridSpan w:val="2"/>
          </w:tcPr>
          <w:p w14:paraId="1F69A5C0" w14:textId="59B784E8" w:rsidR="002345AA" w:rsidRPr="003D3744" w:rsidRDefault="002345AA">
            <w:pPr>
              <w:rPr>
                <w:ins w:id="4092" w:author="Javier Kachuka" w:date="2019-11-06T10:46:00Z"/>
                <w:rFonts w:cs="Arial"/>
                <w:sz w:val="24"/>
                <w:szCs w:val="24"/>
                <w:lang w:val="es-ES"/>
              </w:rPr>
            </w:pPr>
            <w:ins w:id="4093" w:author="Javier Kachuka" w:date="2019-11-06T10:46:00Z">
              <w:r>
                <w:rPr>
                  <w:rFonts w:cs="Arial"/>
                  <w:sz w:val="24"/>
                  <w:szCs w:val="24"/>
                  <w:lang w:val="es-ES"/>
                </w:rPr>
                <w:t xml:space="preserve">Se actualizaron los datos del </w:t>
              </w:r>
            </w:ins>
            <w:ins w:id="4094" w:author="Javier Kachuka" w:date="2019-11-06T10:49:00Z">
              <w:r>
                <w:rPr>
                  <w:rFonts w:cs="Arial"/>
                  <w:sz w:val="24"/>
                  <w:szCs w:val="24"/>
                  <w:lang w:val="es-ES"/>
                </w:rPr>
                <w:t>empleado</w:t>
              </w:r>
            </w:ins>
            <w:ins w:id="4095" w:author="Javier Kachuka" w:date="2019-11-06T10:46:00Z">
              <w:r>
                <w:rPr>
                  <w:rFonts w:cs="Arial"/>
                  <w:sz w:val="24"/>
                  <w:szCs w:val="24"/>
                  <w:lang w:val="es-ES"/>
                </w:rPr>
                <w:t>.</w:t>
              </w:r>
            </w:ins>
          </w:p>
        </w:tc>
      </w:tr>
      <w:tr w:rsidR="002345AA" w:rsidRPr="00CC2B8E" w14:paraId="3594DA1A" w14:textId="77777777" w:rsidTr="002345AA">
        <w:trPr>
          <w:ins w:id="4096" w:author="Javier Kachuka" w:date="2019-11-06T10:46:00Z"/>
        </w:trPr>
        <w:tc>
          <w:tcPr>
            <w:tcW w:w="8828" w:type="dxa"/>
            <w:gridSpan w:val="3"/>
            <w:shd w:val="clear" w:color="auto" w:fill="9CC2E5" w:themeFill="accent1" w:themeFillTint="99"/>
          </w:tcPr>
          <w:p w14:paraId="693872B1" w14:textId="77777777" w:rsidR="002345AA" w:rsidRPr="00EC5FEE" w:rsidRDefault="002345AA" w:rsidP="002345AA">
            <w:pPr>
              <w:jc w:val="center"/>
              <w:rPr>
                <w:ins w:id="4097" w:author="Javier Kachuka" w:date="2019-11-06T10:46:00Z"/>
                <w:rFonts w:cs="Arial"/>
                <w:b/>
                <w:sz w:val="24"/>
                <w:szCs w:val="24"/>
                <w:lang w:val="es-ES"/>
              </w:rPr>
            </w:pPr>
            <w:ins w:id="4098" w:author="Javier Kachuka" w:date="2019-11-06T10:46:00Z">
              <w:r w:rsidRPr="00EC5FEE">
                <w:rPr>
                  <w:rFonts w:cs="Arial"/>
                  <w:b/>
                  <w:sz w:val="24"/>
                  <w:szCs w:val="24"/>
                  <w:lang w:val="es-ES"/>
                </w:rPr>
                <w:t>Curso Típico de Eventos</w:t>
              </w:r>
            </w:ins>
          </w:p>
        </w:tc>
      </w:tr>
      <w:tr w:rsidR="002345AA" w:rsidRPr="00576F7E" w14:paraId="2A2C097F" w14:textId="77777777" w:rsidTr="002345AA">
        <w:trPr>
          <w:ins w:id="4099" w:author="Javier Kachuka" w:date="2019-11-06T10:46:00Z"/>
        </w:trPr>
        <w:tc>
          <w:tcPr>
            <w:tcW w:w="4414" w:type="dxa"/>
            <w:gridSpan w:val="2"/>
          </w:tcPr>
          <w:p w14:paraId="2A7FDD35" w14:textId="13E6D7C2" w:rsidR="002345AA" w:rsidRPr="00EC5FEE" w:rsidRDefault="002345AA">
            <w:pPr>
              <w:pStyle w:val="Prrafodelista"/>
              <w:numPr>
                <w:ilvl w:val="0"/>
                <w:numId w:val="50"/>
              </w:numPr>
              <w:jc w:val="both"/>
              <w:rPr>
                <w:ins w:id="4100" w:author="Javier Kachuka" w:date="2019-11-06T10:46:00Z"/>
                <w:rFonts w:cs="Arial"/>
                <w:sz w:val="24"/>
                <w:szCs w:val="24"/>
                <w:lang w:val="es-ES"/>
              </w:rPr>
            </w:pPr>
            <w:ins w:id="4101" w:author="Javier Kachuka" w:date="2019-11-06T10:46:00Z">
              <w:r>
                <w:rPr>
                  <w:rFonts w:cs="Arial"/>
                  <w:sz w:val="24"/>
                  <w:szCs w:val="24"/>
                  <w:lang w:val="es-ES"/>
                </w:rPr>
                <w:lastRenderedPageBreak/>
                <w:t xml:space="preserve">El caso de uso comienza cuando el oficinista o administrador selecciona modificar </w:t>
              </w:r>
            </w:ins>
            <w:ins w:id="4102" w:author="Javier Kachuka" w:date="2019-11-06T10:49:00Z">
              <w:r>
                <w:rPr>
                  <w:rFonts w:cs="Arial"/>
                  <w:sz w:val="24"/>
                  <w:szCs w:val="24"/>
                  <w:lang w:val="es-ES"/>
                </w:rPr>
                <w:t>empleado</w:t>
              </w:r>
            </w:ins>
            <w:ins w:id="4103" w:author="Javier Kachuka" w:date="2019-11-06T10:46:00Z">
              <w:r>
                <w:rPr>
                  <w:rFonts w:cs="Arial"/>
                  <w:sz w:val="24"/>
                  <w:szCs w:val="24"/>
                  <w:lang w:val="es-ES"/>
                </w:rPr>
                <w:t xml:space="preserve">. </w:t>
              </w:r>
            </w:ins>
          </w:p>
        </w:tc>
        <w:tc>
          <w:tcPr>
            <w:tcW w:w="4414" w:type="dxa"/>
          </w:tcPr>
          <w:p w14:paraId="0655F1DB" w14:textId="77777777" w:rsidR="002345AA" w:rsidRPr="00EC5FEE" w:rsidRDefault="002345AA" w:rsidP="002345AA">
            <w:pPr>
              <w:jc w:val="both"/>
              <w:rPr>
                <w:ins w:id="4104" w:author="Javier Kachuka" w:date="2019-11-06T10:46:00Z"/>
                <w:rFonts w:cs="Arial"/>
                <w:sz w:val="24"/>
                <w:szCs w:val="24"/>
                <w:lang w:val="es-ES"/>
              </w:rPr>
            </w:pPr>
          </w:p>
        </w:tc>
      </w:tr>
      <w:tr w:rsidR="002345AA" w:rsidRPr="00576F7E" w14:paraId="688FE6BC" w14:textId="77777777" w:rsidTr="002345AA">
        <w:trPr>
          <w:ins w:id="4105" w:author="Javier Kachuka" w:date="2019-11-06T10:46:00Z"/>
        </w:trPr>
        <w:tc>
          <w:tcPr>
            <w:tcW w:w="4414" w:type="dxa"/>
            <w:gridSpan w:val="2"/>
          </w:tcPr>
          <w:p w14:paraId="767503AE" w14:textId="77777777" w:rsidR="002345AA" w:rsidRPr="00EC5FEE" w:rsidRDefault="002345AA" w:rsidP="002345AA">
            <w:pPr>
              <w:jc w:val="both"/>
              <w:rPr>
                <w:ins w:id="4106" w:author="Javier Kachuka" w:date="2019-11-06T10:46:00Z"/>
                <w:rFonts w:cs="Arial"/>
                <w:sz w:val="24"/>
                <w:szCs w:val="24"/>
                <w:lang w:val="es-ES"/>
              </w:rPr>
            </w:pPr>
          </w:p>
        </w:tc>
        <w:tc>
          <w:tcPr>
            <w:tcW w:w="4414" w:type="dxa"/>
          </w:tcPr>
          <w:p w14:paraId="021B3369" w14:textId="40591386" w:rsidR="002345AA" w:rsidRPr="00EC5FEE" w:rsidRDefault="002345AA">
            <w:pPr>
              <w:pStyle w:val="Prrafodelista"/>
              <w:numPr>
                <w:ilvl w:val="0"/>
                <w:numId w:val="50"/>
              </w:numPr>
              <w:jc w:val="both"/>
              <w:rPr>
                <w:ins w:id="4107" w:author="Javier Kachuka" w:date="2019-11-06T10:46:00Z"/>
                <w:rFonts w:cs="Arial"/>
                <w:sz w:val="24"/>
                <w:szCs w:val="24"/>
                <w:lang w:val="es-ES"/>
              </w:rPr>
            </w:pPr>
            <w:ins w:id="4108" w:author="Javier Kachuka" w:date="2019-11-06T10:46:00Z">
              <w:r>
                <w:rPr>
                  <w:rFonts w:cs="Arial"/>
                  <w:sz w:val="24"/>
                  <w:szCs w:val="24"/>
                  <w:lang w:val="es-ES"/>
                </w:rPr>
                <w:t xml:space="preserve">El sistema devuelve una lista de los </w:t>
              </w:r>
            </w:ins>
            <w:ins w:id="4109" w:author="Javier Kachuka" w:date="2019-11-06T10:49:00Z">
              <w:r>
                <w:rPr>
                  <w:rFonts w:cs="Arial"/>
                  <w:sz w:val="24"/>
                  <w:szCs w:val="24"/>
                  <w:lang w:val="es-ES"/>
                </w:rPr>
                <w:t>empleados</w:t>
              </w:r>
            </w:ins>
            <w:ins w:id="4110" w:author="Javier Kachuka" w:date="2019-11-06T10:46:00Z">
              <w:r>
                <w:rPr>
                  <w:rFonts w:cs="Arial"/>
                  <w:sz w:val="24"/>
                  <w:szCs w:val="24"/>
                  <w:lang w:val="es-ES"/>
                </w:rPr>
                <w:t xml:space="preserve"> y solicita que se seleccione uno. </w:t>
              </w:r>
            </w:ins>
          </w:p>
        </w:tc>
      </w:tr>
      <w:tr w:rsidR="002345AA" w:rsidRPr="00576F7E" w14:paraId="5AF65204" w14:textId="77777777" w:rsidTr="002345AA">
        <w:trPr>
          <w:ins w:id="4111" w:author="Javier Kachuka" w:date="2019-11-06T10:46:00Z"/>
        </w:trPr>
        <w:tc>
          <w:tcPr>
            <w:tcW w:w="4414" w:type="dxa"/>
            <w:gridSpan w:val="2"/>
          </w:tcPr>
          <w:p w14:paraId="73939EDA" w14:textId="3B907183" w:rsidR="002345AA" w:rsidRPr="005C326A" w:rsidRDefault="002345AA">
            <w:pPr>
              <w:pStyle w:val="Prrafodelista"/>
              <w:numPr>
                <w:ilvl w:val="0"/>
                <w:numId w:val="50"/>
              </w:numPr>
              <w:jc w:val="both"/>
              <w:rPr>
                <w:ins w:id="4112" w:author="Javier Kachuka" w:date="2019-11-06T10:46:00Z"/>
                <w:rFonts w:cs="Arial"/>
                <w:sz w:val="24"/>
                <w:szCs w:val="24"/>
                <w:lang w:val="es-ES"/>
              </w:rPr>
            </w:pPr>
            <w:ins w:id="4113" w:author="Javier Kachuka" w:date="2019-11-06T10:46:00Z">
              <w:r>
                <w:rPr>
                  <w:rFonts w:cs="Arial"/>
                  <w:sz w:val="24"/>
                  <w:szCs w:val="24"/>
                  <w:lang w:val="es-ES"/>
                </w:rPr>
                <w:t xml:space="preserve">El oficinista </w:t>
              </w:r>
            </w:ins>
            <w:ins w:id="4114" w:author="Javier Kachuka" w:date="2019-11-06T10:50:00Z">
              <w:r>
                <w:rPr>
                  <w:rFonts w:cs="Arial"/>
                  <w:sz w:val="24"/>
                  <w:szCs w:val="24"/>
                  <w:lang w:val="es-ES"/>
                </w:rPr>
                <w:t xml:space="preserve">o administrador </w:t>
              </w:r>
            </w:ins>
            <w:ins w:id="4115" w:author="Javier Kachuka" w:date="2019-11-06T10:46:00Z">
              <w:r>
                <w:rPr>
                  <w:rFonts w:cs="Arial"/>
                  <w:sz w:val="24"/>
                  <w:szCs w:val="24"/>
                  <w:lang w:val="es-ES"/>
                </w:rPr>
                <w:t xml:space="preserve">selecciona a un </w:t>
              </w:r>
            </w:ins>
            <w:ins w:id="4116" w:author="Javier Kachuka" w:date="2019-11-06T10:50:00Z">
              <w:r>
                <w:rPr>
                  <w:rFonts w:cs="Arial"/>
                  <w:sz w:val="24"/>
                  <w:szCs w:val="24"/>
                  <w:lang w:val="es-ES"/>
                </w:rPr>
                <w:t>empleado</w:t>
              </w:r>
            </w:ins>
            <w:ins w:id="4117" w:author="Javier Kachuka" w:date="2019-11-06T10:46:00Z">
              <w:r>
                <w:rPr>
                  <w:rFonts w:cs="Arial"/>
                  <w:sz w:val="24"/>
                  <w:szCs w:val="24"/>
                  <w:lang w:val="es-ES"/>
                </w:rPr>
                <w:t>.</w:t>
              </w:r>
            </w:ins>
          </w:p>
        </w:tc>
        <w:tc>
          <w:tcPr>
            <w:tcW w:w="4414" w:type="dxa"/>
          </w:tcPr>
          <w:p w14:paraId="0141F8E6" w14:textId="77777777" w:rsidR="002345AA" w:rsidRPr="005C326A" w:rsidRDefault="002345AA" w:rsidP="002345AA">
            <w:pPr>
              <w:jc w:val="both"/>
              <w:rPr>
                <w:ins w:id="4118" w:author="Javier Kachuka" w:date="2019-11-06T10:46:00Z"/>
                <w:rFonts w:cs="Arial"/>
                <w:sz w:val="24"/>
                <w:szCs w:val="24"/>
                <w:lang w:val="es-ES"/>
              </w:rPr>
            </w:pPr>
          </w:p>
        </w:tc>
      </w:tr>
      <w:tr w:rsidR="002345AA" w:rsidRPr="00576F7E" w14:paraId="36493F86" w14:textId="77777777" w:rsidTr="002345AA">
        <w:trPr>
          <w:ins w:id="4119" w:author="Javier Kachuka" w:date="2019-11-06T10:46:00Z"/>
        </w:trPr>
        <w:tc>
          <w:tcPr>
            <w:tcW w:w="4414" w:type="dxa"/>
            <w:gridSpan w:val="2"/>
          </w:tcPr>
          <w:p w14:paraId="36B541B7" w14:textId="77777777" w:rsidR="002345AA" w:rsidRPr="005C326A" w:rsidRDefault="002345AA" w:rsidP="002345AA">
            <w:pPr>
              <w:jc w:val="both"/>
              <w:rPr>
                <w:ins w:id="4120" w:author="Javier Kachuka" w:date="2019-11-06T10:46:00Z"/>
                <w:rFonts w:cs="Arial"/>
                <w:sz w:val="24"/>
                <w:szCs w:val="24"/>
                <w:lang w:val="es-ES"/>
              </w:rPr>
            </w:pPr>
          </w:p>
        </w:tc>
        <w:tc>
          <w:tcPr>
            <w:tcW w:w="4414" w:type="dxa"/>
          </w:tcPr>
          <w:p w14:paraId="62A6DBC0" w14:textId="18E8A9D3" w:rsidR="002345AA" w:rsidRPr="005C326A" w:rsidRDefault="002345AA">
            <w:pPr>
              <w:pStyle w:val="Prrafodelista"/>
              <w:numPr>
                <w:ilvl w:val="0"/>
                <w:numId w:val="50"/>
              </w:numPr>
              <w:jc w:val="both"/>
              <w:rPr>
                <w:ins w:id="4121" w:author="Javier Kachuka" w:date="2019-11-06T10:46:00Z"/>
                <w:rFonts w:cs="Arial"/>
                <w:sz w:val="24"/>
                <w:szCs w:val="24"/>
                <w:lang w:val="es-ES"/>
              </w:rPr>
            </w:pPr>
            <w:ins w:id="4122" w:author="Javier Kachuka" w:date="2019-11-06T10:46:00Z">
              <w:r>
                <w:rPr>
                  <w:rFonts w:cs="Arial"/>
                  <w:sz w:val="24"/>
                  <w:szCs w:val="24"/>
                  <w:lang w:val="es-ES"/>
                </w:rPr>
                <w:t xml:space="preserve">El sistema muestra toda la información correspondiente a ese </w:t>
              </w:r>
            </w:ins>
            <w:ins w:id="4123" w:author="Javier Kachuka" w:date="2019-11-06T10:50:00Z">
              <w:r>
                <w:rPr>
                  <w:rFonts w:cs="Arial"/>
                  <w:sz w:val="24"/>
                  <w:szCs w:val="24"/>
                  <w:lang w:val="es-ES"/>
                </w:rPr>
                <w:t>empleado</w:t>
              </w:r>
            </w:ins>
            <w:ins w:id="4124" w:author="Javier Kachuka" w:date="2019-11-06T10:46:00Z">
              <w:r>
                <w:rPr>
                  <w:rFonts w:cs="Arial"/>
                  <w:sz w:val="24"/>
                  <w:szCs w:val="24"/>
                  <w:lang w:val="es-ES"/>
                </w:rPr>
                <w:t xml:space="preserve"> y permite realizar cambios en esos datos. </w:t>
              </w:r>
            </w:ins>
          </w:p>
        </w:tc>
      </w:tr>
      <w:tr w:rsidR="002345AA" w:rsidRPr="00576F7E" w14:paraId="75D4EA5F" w14:textId="77777777" w:rsidTr="002345AA">
        <w:trPr>
          <w:ins w:id="4125" w:author="Javier Kachuka" w:date="2019-11-06T10:46:00Z"/>
        </w:trPr>
        <w:tc>
          <w:tcPr>
            <w:tcW w:w="4414" w:type="dxa"/>
            <w:gridSpan w:val="2"/>
          </w:tcPr>
          <w:p w14:paraId="3316CB4D" w14:textId="12130802" w:rsidR="002345AA" w:rsidRPr="00EC5EF5" w:rsidRDefault="002345AA" w:rsidP="002345AA">
            <w:pPr>
              <w:pStyle w:val="Prrafodelista"/>
              <w:numPr>
                <w:ilvl w:val="0"/>
                <w:numId w:val="50"/>
              </w:numPr>
              <w:jc w:val="both"/>
              <w:rPr>
                <w:ins w:id="4126" w:author="Javier Kachuka" w:date="2019-11-06T10:46:00Z"/>
                <w:rFonts w:cs="Arial"/>
                <w:sz w:val="24"/>
                <w:szCs w:val="24"/>
                <w:lang w:val="es-ES"/>
              </w:rPr>
            </w:pPr>
            <w:ins w:id="4127" w:author="Javier Kachuka" w:date="2019-11-06T10:46:00Z">
              <w:r>
                <w:rPr>
                  <w:rFonts w:cs="Arial"/>
                  <w:sz w:val="24"/>
                  <w:szCs w:val="24"/>
                  <w:lang w:val="es-ES"/>
                </w:rPr>
                <w:t>El oficinista</w:t>
              </w:r>
            </w:ins>
            <w:ins w:id="4128" w:author="Javier Kachuka" w:date="2019-11-06T10:50:00Z">
              <w:r>
                <w:rPr>
                  <w:rFonts w:cs="Arial"/>
                  <w:sz w:val="24"/>
                  <w:szCs w:val="24"/>
                  <w:lang w:val="es-ES"/>
                </w:rPr>
                <w:t xml:space="preserve"> o administrador</w:t>
              </w:r>
            </w:ins>
            <w:ins w:id="4129" w:author="Javier Kachuka" w:date="2019-11-06T10:46:00Z">
              <w:r>
                <w:rPr>
                  <w:rFonts w:cs="Arial"/>
                  <w:sz w:val="24"/>
                  <w:szCs w:val="24"/>
                  <w:lang w:val="es-ES"/>
                </w:rPr>
                <w:t xml:space="preserve"> actualiza los datos correspondientes y confirma la operación. </w:t>
              </w:r>
            </w:ins>
          </w:p>
        </w:tc>
        <w:tc>
          <w:tcPr>
            <w:tcW w:w="4414" w:type="dxa"/>
          </w:tcPr>
          <w:p w14:paraId="0C8217BA" w14:textId="77777777" w:rsidR="002345AA" w:rsidRPr="00EC5EF5" w:rsidRDefault="002345AA" w:rsidP="002345AA">
            <w:pPr>
              <w:jc w:val="both"/>
              <w:rPr>
                <w:ins w:id="4130" w:author="Javier Kachuka" w:date="2019-11-06T10:46:00Z"/>
                <w:rFonts w:cs="Arial"/>
                <w:sz w:val="24"/>
                <w:szCs w:val="24"/>
                <w:lang w:val="es-ES"/>
              </w:rPr>
            </w:pPr>
          </w:p>
        </w:tc>
      </w:tr>
      <w:tr w:rsidR="002345AA" w:rsidRPr="00576F7E" w14:paraId="1F9AC7C6" w14:textId="77777777" w:rsidTr="002345AA">
        <w:trPr>
          <w:ins w:id="4131" w:author="Javier Kachuka" w:date="2019-11-06T10:46:00Z"/>
        </w:trPr>
        <w:tc>
          <w:tcPr>
            <w:tcW w:w="4414" w:type="dxa"/>
            <w:gridSpan w:val="2"/>
          </w:tcPr>
          <w:p w14:paraId="04303A5F" w14:textId="77777777" w:rsidR="002345AA" w:rsidRPr="00EC5EF5" w:rsidRDefault="002345AA" w:rsidP="002345AA">
            <w:pPr>
              <w:jc w:val="both"/>
              <w:rPr>
                <w:ins w:id="4132" w:author="Javier Kachuka" w:date="2019-11-06T10:46:00Z"/>
                <w:rFonts w:cs="Arial"/>
                <w:sz w:val="24"/>
                <w:szCs w:val="24"/>
                <w:lang w:val="es-ES"/>
              </w:rPr>
            </w:pPr>
          </w:p>
        </w:tc>
        <w:tc>
          <w:tcPr>
            <w:tcW w:w="4414" w:type="dxa"/>
          </w:tcPr>
          <w:p w14:paraId="493C0BBA" w14:textId="77777777" w:rsidR="002345AA" w:rsidRPr="00EC5EF5" w:rsidRDefault="002345AA" w:rsidP="002345AA">
            <w:pPr>
              <w:pStyle w:val="Prrafodelista"/>
              <w:numPr>
                <w:ilvl w:val="0"/>
                <w:numId w:val="50"/>
              </w:numPr>
              <w:jc w:val="both"/>
              <w:rPr>
                <w:ins w:id="4133" w:author="Javier Kachuka" w:date="2019-11-06T10:46:00Z"/>
                <w:rFonts w:cs="Arial"/>
                <w:sz w:val="24"/>
                <w:szCs w:val="24"/>
                <w:lang w:val="es-ES"/>
              </w:rPr>
            </w:pPr>
            <w:ins w:id="4134" w:author="Javier Kachuka" w:date="2019-11-06T10:46:00Z">
              <w:r>
                <w:rPr>
                  <w:rFonts w:cs="Arial"/>
                  <w:sz w:val="24"/>
                  <w:szCs w:val="24"/>
                  <w:lang w:val="es-ES"/>
                </w:rPr>
                <w:t>El sistema verifica que los datos sean correctos.</w:t>
              </w:r>
            </w:ins>
          </w:p>
        </w:tc>
      </w:tr>
      <w:tr w:rsidR="002345AA" w:rsidRPr="00576F7E" w14:paraId="62EC1737" w14:textId="77777777" w:rsidTr="002345AA">
        <w:trPr>
          <w:ins w:id="4135" w:author="Javier Kachuka" w:date="2019-11-06T10:46:00Z"/>
        </w:trPr>
        <w:tc>
          <w:tcPr>
            <w:tcW w:w="4414" w:type="dxa"/>
            <w:gridSpan w:val="2"/>
          </w:tcPr>
          <w:p w14:paraId="0FEEAB4F" w14:textId="77777777" w:rsidR="002345AA" w:rsidRPr="00EC5EF5" w:rsidRDefault="002345AA" w:rsidP="002345AA">
            <w:pPr>
              <w:jc w:val="both"/>
              <w:rPr>
                <w:ins w:id="4136" w:author="Javier Kachuka" w:date="2019-11-06T10:46:00Z"/>
                <w:rFonts w:cs="Arial"/>
                <w:sz w:val="24"/>
                <w:szCs w:val="24"/>
                <w:lang w:val="es-ES"/>
              </w:rPr>
            </w:pPr>
          </w:p>
        </w:tc>
        <w:tc>
          <w:tcPr>
            <w:tcW w:w="4414" w:type="dxa"/>
          </w:tcPr>
          <w:p w14:paraId="522EA7E7" w14:textId="0258FC0D" w:rsidR="002345AA" w:rsidRDefault="002345AA">
            <w:pPr>
              <w:pStyle w:val="Prrafodelista"/>
              <w:numPr>
                <w:ilvl w:val="0"/>
                <w:numId w:val="50"/>
              </w:numPr>
              <w:jc w:val="both"/>
              <w:rPr>
                <w:ins w:id="4137" w:author="Javier Kachuka" w:date="2019-11-06T10:46:00Z"/>
                <w:rFonts w:cs="Arial"/>
                <w:sz w:val="24"/>
                <w:szCs w:val="24"/>
                <w:lang w:val="es-ES"/>
              </w:rPr>
            </w:pPr>
            <w:ins w:id="4138" w:author="Javier Kachuka" w:date="2019-11-06T10:46:00Z">
              <w:r>
                <w:rPr>
                  <w:rFonts w:cs="Arial"/>
                  <w:sz w:val="24"/>
                  <w:szCs w:val="24"/>
                  <w:lang w:val="es-ES"/>
                </w:rPr>
                <w:t xml:space="preserve">El sistema actualiza los datos del </w:t>
              </w:r>
            </w:ins>
            <w:ins w:id="4139" w:author="Javier Kachuka" w:date="2019-11-06T10:51:00Z">
              <w:r>
                <w:rPr>
                  <w:rFonts w:cs="Arial"/>
                  <w:sz w:val="24"/>
                  <w:szCs w:val="24"/>
                  <w:lang w:val="es-ES"/>
                </w:rPr>
                <w:t>empleado</w:t>
              </w:r>
            </w:ins>
            <w:ins w:id="4140" w:author="Javier Kachuka" w:date="2019-11-06T10:46:00Z">
              <w:r>
                <w:rPr>
                  <w:rFonts w:cs="Arial"/>
                  <w:sz w:val="24"/>
                  <w:szCs w:val="24"/>
                  <w:lang w:val="es-ES"/>
                </w:rPr>
                <w:t xml:space="preserve"> y finaliza el caso de uso.</w:t>
              </w:r>
            </w:ins>
          </w:p>
        </w:tc>
      </w:tr>
      <w:tr w:rsidR="002345AA" w:rsidRPr="00EC5FEE" w14:paraId="39475E08" w14:textId="77777777" w:rsidTr="002345AA">
        <w:trPr>
          <w:ins w:id="4141" w:author="Javier Kachuka" w:date="2019-11-06T10:46:00Z"/>
        </w:trPr>
        <w:tc>
          <w:tcPr>
            <w:tcW w:w="8828" w:type="dxa"/>
            <w:gridSpan w:val="3"/>
            <w:shd w:val="clear" w:color="auto" w:fill="9CC2E5" w:themeFill="accent1" w:themeFillTint="99"/>
          </w:tcPr>
          <w:p w14:paraId="16439211" w14:textId="77777777" w:rsidR="002345AA" w:rsidRPr="00EC5FEE" w:rsidRDefault="002345AA" w:rsidP="002345AA">
            <w:pPr>
              <w:jc w:val="center"/>
              <w:rPr>
                <w:ins w:id="4142" w:author="Javier Kachuka" w:date="2019-11-06T10:46:00Z"/>
                <w:rFonts w:cs="Arial"/>
                <w:sz w:val="24"/>
                <w:szCs w:val="24"/>
                <w:lang w:val="es-ES"/>
              </w:rPr>
            </w:pPr>
            <w:ins w:id="4143" w:author="Javier Kachuka" w:date="2019-11-06T10:46:00Z">
              <w:r>
                <w:rPr>
                  <w:rFonts w:cs="Arial"/>
                  <w:b/>
                  <w:sz w:val="24"/>
                  <w:szCs w:val="24"/>
                  <w:lang w:val="es-ES"/>
                </w:rPr>
                <w:t>C</w:t>
              </w:r>
              <w:r w:rsidRPr="00EC5FEE">
                <w:rPr>
                  <w:rFonts w:cs="Arial"/>
                  <w:b/>
                  <w:sz w:val="24"/>
                  <w:szCs w:val="24"/>
                  <w:lang w:val="es-ES"/>
                </w:rPr>
                <w:t>urso Alternativo de Eventos</w:t>
              </w:r>
            </w:ins>
          </w:p>
        </w:tc>
      </w:tr>
      <w:tr w:rsidR="002345AA" w:rsidRPr="00576F7E" w14:paraId="2FD65B05" w14:textId="77777777" w:rsidTr="002345AA">
        <w:trPr>
          <w:ins w:id="4144" w:author="Javier Kachuka" w:date="2019-11-06T10:46:00Z"/>
        </w:trPr>
        <w:tc>
          <w:tcPr>
            <w:tcW w:w="4414" w:type="dxa"/>
            <w:gridSpan w:val="2"/>
          </w:tcPr>
          <w:p w14:paraId="01EF3A2B" w14:textId="77777777" w:rsidR="002345AA" w:rsidRPr="00EC5FEE" w:rsidRDefault="002345AA" w:rsidP="002345AA">
            <w:pPr>
              <w:jc w:val="center"/>
              <w:rPr>
                <w:ins w:id="4145" w:author="Javier Kachuka" w:date="2019-11-06T10:46:00Z"/>
                <w:rFonts w:cs="Arial"/>
                <w:b/>
                <w:sz w:val="24"/>
                <w:szCs w:val="24"/>
                <w:lang w:val="es-ES"/>
              </w:rPr>
            </w:pPr>
          </w:p>
        </w:tc>
        <w:tc>
          <w:tcPr>
            <w:tcW w:w="4414" w:type="dxa"/>
          </w:tcPr>
          <w:p w14:paraId="51972E41" w14:textId="77777777" w:rsidR="002345AA" w:rsidRPr="00EC5FEE" w:rsidRDefault="002345AA" w:rsidP="002345AA">
            <w:pPr>
              <w:jc w:val="both"/>
              <w:rPr>
                <w:ins w:id="4146" w:author="Javier Kachuka" w:date="2019-11-06T10:46:00Z"/>
                <w:rFonts w:cs="Arial"/>
                <w:sz w:val="24"/>
                <w:szCs w:val="24"/>
                <w:lang w:val="es-ES"/>
              </w:rPr>
            </w:pPr>
            <w:ins w:id="4147" w:author="Javier Kachuka" w:date="2019-11-06T10:46:00Z">
              <w:r>
                <w:rPr>
                  <w:rFonts w:cs="Arial"/>
                  <w:sz w:val="24"/>
                  <w:szCs w:val="24"/>
                  <w:lang w:val="es-ES"/>
                </w:rPr>
                <w:t>6.1 Si los datos no son correctos el sistema solicita que se vuelvan a ingresar.</w:t>
              </w:r>
            </w:ins>
          </w:p>
        </w:tc>
      </w:tr>
    </w:tbl>
    <w:p w14:paraId="5628A8CF" w14:textId="3B2BF59C" w:rsidR="002345AA" w:rsidRDefault="002345AA" w:rsidP="00431D6D">
      <w:pPr>
        <w:rPr>
          <w:ins w:id="4148" w:author="Javier Kachuka" w:date="2019-11-06T10:46:00Z"/>
          <w:lang w:val="es-ES"/>
        </w:rPr>
      </w:pPr>
    </w:p>
    <w:tbl>
      <w:tblPr>
        <w:tblStyle w:val="Tablaconcuadrcula"/>
        <w:tblW w:w="0" w:type="auto"/>
        <w:tblLook w:val="04A0" w:firstRow="1" w:lastRow="0" w:firstColumn="1" w:lastColumn="0" w:noHBand="0" w:noVBand="1"/>
      </w:tblPr>
      <w:tblGrid>
        <w:gridCol w:w="2122"/>
        <w:gridCol w:w="2292"/>
        <w:gridCol w:w="4414"/>
      </w:tblGrid>
      <w:tr w:rsidR="002345AA" w:rsidRPr="00340AF4" w14:paraId="6B8B8780" w14:textId="77777777" w:rsidTr="002345AA">
        <w:trPr>
          <w:ins w:id="4149" w:author="Javier Kachuka" w:date="2019-11-06T10:46:00Z"/>
        </w:trPr>
        <w:tc>
          <w:tcPr>
            <w:tcW w:w="2122" w:type="dxa"/>
            <w:shd w:val="clear" w:color="auto" w:fill="9CC2E5" w:themeFill="accent1" w:themeFillTint="99"/>
          </w:tcPr>
          <w:p w14:paraId="32B81E57" w14:textId="7275F2E0" w:rsidR="002345AA" w:rsidRPr="00EC5FEE" w:rsidRDefault="002345AA" w:rsidP="002345AA">
            <w:pPr>
              <w:rPr>
                <w:ins w:id="4150" w:author="Javier Kachuka" w:date="2019-11-06T10:46:00Z"/>
                <w:rFonts w:cs="Arial"/>
                <w:b/>
                <w:sz w:val="24"/>
                <w:szCs w:val="24"/>
                <w:lang w:val="es-ES"/>
              </w:rPr>
            </w:pPr>
            <w:ins w:id="4151" w:author="Javier Kachuka" w:date="2019-11-06T10:51:00Z">
              <w:r w:rsidRPr="00EC5FEE">
                <w:rPr>
                  <w:rFonts w:cs="Arial"/>
                  <w:b/>
                  <w:sz w:val="24"/>
                  <w:szCs w:val="24"/>
                  <w:lang w:val="es-ES"/>
                </w:rPr>
                <w:t>Caso de uso</w:t>
              </w:r>
            </w:ins>
          </w:p>
        </w:tc>
        <w:tc>
          <w:tcPr>
            <w:tcW w:w="6706" w:type="dxa"/>
            <w:gridSpan w:val="2"/>
          </w:tcPr>
          <w:p w14:paraId="5C70B98F" w14:textId="2CF91349" w:rsidR="002345AA" w:rsidRPr="00EC5FEE" w:rsidRDefault="002345AA" w:rsidP="002345AA">
            <w:pPr>
              <w:rPr>
                <w:ins w:id="4152" w:author="Javier Kachuka" w:date="2019-11-06T10:46:00Z"/>
                <w:rFonts w:cs="Arial"/>
                <w:sz w:val="24"/>
                <w:szCs w:val="24"/>
                <w:lang w:val="es-ES"/>
              </w:rPr>
            </w:pPr>
            <w:ins w:id="4153" w:author="Javier Kachuka" w:date="2019-11-06T10:51:00Z">
              <w:r w:rsidRPr="00EC5FEE">
                <w:rPr>
                  <w:rFonts w:cs="Arial"/>
                  <w:sz w:val="24"/>
                  <w:szCs w:val="24"/>
                  <w:lang w:val="es-ES"/>
                </w:rPr>
                <w:t>Eliminar Empleado</w:t>
              </w:r>
            </w:ins>
          </w:p>
        </w:tc>
      </w:tr>
      <w:tr w:rsidR="002345AA" w:rsidRPr="00EC5FEE" w14:paraId="1386286A" w14:textId="77777777" w:rsidTr="002345AA">
        <w:trPr>
          <w:ins w:id="4154" w:author="Javier Kachuka" w:date="2019-11-06T10:46:00Z"/>
        </w:trPr>
        <w:tc>
          <w:tcPr>
            <w:tcW w:w="2122" w:type="dxa"/>
            <w:shd w:val="clear" w:color="auto" w:fill="9CC2E5" w:themeFill="accent1" w:themeFillTint="99"/>
          </w:tcPr>
          <w:p w14:paraId="62DA308F" w14:textId="57FC02FE" w:rsidR="002345AA" w:rsidRPr="00EC5FEE" w:rsidRDefault="002345AA" w:rsidP="002345AA">
            <w:pPr>
              <w:rPr>
                <w:ins w:id="4155" w:author="Javier Kachuka" w:date="2019-11-06T10:46:00Z"/>
                <w:rFonts w:cs="Arial"/>
                <w:b/>
                <w:sz w:val="24"/>
                <w:szCs w:val="24"/>
                <w:lang w:val="es-ES"/>
              </w:rPr>
            </w:pPr>
            <w:ins w:id="4156" w:author="Javier Kachuka" w:date="2019-11-06T10:51:00Z">
              <w:r w:rsidRPr="00EC5FEE">
                <w:rPr>
                  <w:rFonts w:cs="Arial"/>
                  <w:b/>
                  <w:sz w:val="24"/>
                  <w:szCs w:val="24"/>
                  <w:lang w:val="es-ES"/>
                </w:rPr>
                <w:t>Actor</w:t>
              </w:r>
            </w:ins>
          </w:p>
        </w:tc>
        <w:tc>
          <w:tcPr>
            <w:tcW w:w="6706" w:type="dxa"/>
            <w:gridSpan w:val="2"/>
          </w:tcPr>
          <w:p w14:paraId="6785CFEA" w14:textId="7E87220D" w:rsidR="002345AA" w:rsidRPr="00EC5FEE" w:rsidRDefault="002345AA" w:rsidP="002345AA">
            <w:pPr>
              <w:rPr>
                <w:ins w:id="4157" w:author="Javier Kachuka" w:date="2019-11-06T10:46:00Z"/>
                <w:rFonts w:cs="Arial"/>
                <w:sz w:val="24"/>
                <w:szCs w:val="24"/>
                <w:lang w:val="es-ES"/>
              </w:rPr>
            </w:pPr>
            <w:ins w:id="4158" w:author="Javier Kachuka" w:date="2019-11-06T10:51:00Z">
              <w:r>
                <w:rPr>
                  <w:rFonts w:cs="Arial"/>
                  <w:sz w:val="24"/>
                  <w:szCs w:val="24"/>
                  <w:lang w:val="es-ES"/>
                </w:rPr>
                <w:t>Administrador</w:t>
              </w:r>
            </w:ins>
          </w:p>
        </w:tc>
      </w:tr>
      <w:tr w:rsidR="002345AA" w:rsidRPr="00576F7E" w14:paraId="1600856E" w14:textId="77777777" w:rsidTr="002345AA">
        <w:trPr>
          <w:ins w:id="4159" w:author="Javier Kachuka" w:date="2019-11-06T10:46:00Z"/>
        </w:trPr>
        <w:tc>
          <w:tcPr>
            <w:tcW w:w="2122" w:type="dxa"/>
            <w:shd w:val="clear" w:color="auto" w:fill="9CC2E5" w:themeFill="accent1" w:themeFillTint="99"/>
          </w:tcPr>
          <w:p w14:paraId="1CC92D45" w14:textId="23CBFA41" w:rsidR="002345AA" w:rsidRPr="00EC5FEE" w:rsidRDefault="002345AA" w:rsidP="002345AA">
            <w:pPr>
              <w:rPr>
                <w:ins w:id="4160" w:author="Javier Kachuka" w:date="2019-11-06T10:46:00Z"/>
                <w:rFonts w:cs="Arial"/>
                <w:b/>
                <w:sz w:val="24"/>
                <w:szCs w:val="24"/>
                <w:lang w:val="es-ES"/>
              </w:rPr>
            </w:pPr>
            <w:ins w:id="4161" w:author="Javier Kachuka" w:date="2019-11-06T10:51:00Z">
              <w:r w:rsidRPr="00EC5FEE">
                <w:rPr>
                  <w:rFonts w:cs="Arial"/>
                  <w:b/>
                  <w:sz w:val="24"/>
                  <w:szCs w:val="24"/>
                  <w:lang w:val="es-ES"/>
                </w:rPr>
                <w:t xml:space="preserve">Descripción </w:t>
              </w:r>
            </w:ins>
          </w:p>
        </w:tc>
        <w:tc>
          <w:tcPr>
            <w:tcW w:w="6706" w:type="dxa"/>
            <w:gridSpan w:val="2"/>
          </w:tcPr>
          <w:p w14:paraId="6CDA83D5" w14:textId="27FFFD78" w:rsidR="002345AA" w:rsidRPr="00EC5FEE" w:rsidRDefault="002345AA" w:rsidP="002345AA">
            <w:pPr>
              <w:rPr>
                <w:ins w:id="4162" w:author="Javier Kachuka" w:date="2019-11-06T10:46:00Z"/>
                <w:rFonts w:cs="Arial"/>
                <w:sz w:val="24"/>
                <w:szCs w:val="24"/>
                <w:lang w:val="es-ES"/>
              </w:rPr>
            </w:pPr>
            <w:ins w:id="4163" w:author="Javier Kachuka" w:date="2019-11-06T10:51:00Z">
              <w:r w:rsidRPr="00EC5FEE">
                <w:rPr>
                  <w:rFonts w:cs="Arial"/>
                  <w:sz w:val="24"/>
                  <w:szCs w:val="24"/>
                  <w:lang w:val="es-ES"/>
                </w:rPr>
                <w:t xml:space="preserve">El </w:t>
              </w:r>
              <w:r>
                <w:rPr>
                  <w:rFonts w:cs="Arial"/>
                  <w:sz w:val="24"/>
                  <w:szCs w:val="24"/>
                  <w:lang w:val="es-ES"/>
                </w:rPr>
                <w:t>administrador</w:t>
              </w:r>
              <w:r w:rsidRPr="00EC5FEE">
                <w:rPr>
                  <w:rFonts w:cs="Arial"/>
                  <w:sz w:val="24"/>
                  <w:szCs w:val="24"/>
                  <w:lang w:val="es-ES"/>
                </w:rPr>
                <w:t xml:space="preserve"> da de baja un empleado</w:t>
              </w:r>
            </w:ins>
          </w:p>
        </w:tc>
      </w:tr>
      <w:tr w:rsidR="002345AA" w:rsidRPr="00EC5FEE" w14:paraId="329D821B" w14:textId="77777777" w:rsidTr="002345AA">
        <w:trPr>
          <w:ins w:id="4164" w:author="Javier Kachuka" w:date="2019-11-06T10:46:00Z"/>
        </w:trPr>
        <w:tc>
          <w:tcPr>
            <w:tcW w:w="2122" w:type="dxa"/>
            <w:shd w:val="clear" w:color="auto" w:fill="9CC2E5" w:themeFill="accent1" w:themeFillTint="99"/>
          </w:tcPr>
          <w:p w14:paraId="2D0B9AF6" w14:textId="3181BC53" w:rsidR="002345AA" w:rsidRPr="00EC5FEE" w:rsidRDefault="002345AA" w:rsidP="002345AA">
            <w:pPr>
              <w:rPr>
                <w:ins w:id="4165" w:author="Javier Kachuka" w:date="2019-11-06T10:46:00Z"/>
                <w:rFonts w:cs="Arial"/>
                <w:b/>
                <w:sz w:val="24"/>
                <w:szCs w:val="24"/>
                <w:lang w:val="es-ES"/>
              </w:rPr>
            </w:pPr>
            <w:ins w:id="4166" w:author="Javier Kachuka" w:date="2019-11-06T10:51:00Z">
              <w:r w:rsidRPr="00EC5FEE">
                <w:rPr>
                  <w:rFonts w:cs="Arial"/>
                  <w:b/>
                  <w:sz w:val="24"/>
                  <w:szCs w:val="24"/>
                  <w:lang w:val="es-ES"/>
                </w:rPr>
                <w:t>Referencia Cruzada</w:t>
              </w:r>
            </w:ins>
          </w:p>
        </w:tc>
        <w:tc>
          <w:tcPr>
            <w:tcW w:w="6706" w:type="dxa"/>
            <w:gridSpan w:val="2"/>
          </w:tcPr>
          <w:p w14:paraId="3144AC94" w14:textId="7E3A4BAC" w:rsidR="002345AA" w:rsidRPr="00EC5FEE" w:rsidRDefault="002345AA" w:rsidP="002345AA">
            <w:pPr>
              <w:rPr>
                <w:ins w:id="4167" w:author="Javier Kachuka" w:date="2019-11-06T10:46:00Z"/>
                <w:rFonts w:cs="Arial"/>
                <w:sz w:val="24"/>
                <w:szCs w:val="24"/>
                <w:lang w:val="es-ES"/>
              </w:rPr>
            </w:pPr>
            <w:ins w:id="4168" w:author="Javier Kachuka" w:date="2019-11-06T10:51:00Z">
              <w:r w:rsidRPr="00EC5FEE">
                <w:rPr>
                  <w:rFonts w:cs="Arial"/>
                  <w:sz w:val="24"/>
                  <w:szCs w:val="24"/>
                  <w:lang w:val="es-ES"/>
                </w:rPr>
                <w:t>RF</w:t>
              </w:r>
              <w:r>
                <w:rPr>
                  <w:rFonts w:cs="Arial"/>
                  <w:sz w:val="24"/>
                  <w:szCs w:val="24"/>
                  <w:lang w:val="es-ES"/>
                </w:rPr>
                <w:t>5.4</w:t>
              </w:r>
            </w:ins>
          </w:p>
        </w:tc>
      </w:tr>
      <w:tr w:rsidR="002345AA" w:rsidRPr="00A51454" w14:paraId="5CDCA192" w14:textId="77777777" w:rsidTr="002345AA">
        <w:trPr>
          <w:ins w:id="4169" w:author="Javier Kachuka" w:date="2019-11-06T10:46:00Z"/>
        </w:trPr>
        <w:tc>
          <w:tcPr>
            <w:tcW w:w="2122" w:type="dxa"/>
            <w:shd w:val="clear" w:color="auto" w:fill="9CC2E5" w:themeFill="accent1" w:themeFillTint="99"/>
          </w:tcPr>
          <w:p w14:paraId="5F952591" w14:textId="77777777" w:rsidR="002345AA" w:rsidRPr="00EC5FEE" w:rsidRDefault="002345AA" w:rsidP="002345AA">
            <w:pPr>
              <w:rPr>
                <w:ins w:id="4170" w:author="Javier Kachuka" w:date="2019-11-06T10:46:00Z"/>
                <w:rFonts w:cs="Arial"/>
                <w:b/>
                <w:sz w:val="24"/>
                <w:szCs w:val="24"/>
                <w:lang w:val="es-ES"/>
              </w:rPr>
            </w:pPr>
            <w:ins w:id="4171" w:author="Javier Kachuka" w:date="2019-11-06T10:46:00Z">
              <w:r w:rsidRPr="00EC5FEE">
                <w:rPr>
                  <w:rFonts w:cs="Arial"/>
                  <w:b/>
                  <w:sz w:val="24"/>
                  <w:szCs w:val="24"/>
                  <w:lang w:val="es-ES"/>
                </w:rPr>
                <w:t xml:space="preserve">Precondición </w:t>
              </w:r>
            </w:ins>
          </w:p>
        </w:tc>
        <w:tc>
          <w:tcPr>
            <w:tcW w:w="6706" w:type="dxa"/>
            <w:gridSpan w:val="2"/>
          </w:tcPr>
          <w:p w14:paraId="77CF0AC2" w14:textId="77777777" w:rsidR="002345AA" w:rsidRPr="00EC5FEE" w:rsidRDefault="002345AA">
            <w:pPr>
              <w:rPr>
                <w:ins w:id="4172" w:author="Javier Kachuka" w:date="2019-11-06T10:46:00Z"/>
                <w:rFonts w:cs="Arial"/>
                <w:sz w:val="24"/>
                <w:szCs w:val="24"/>
                <w:lang w:val="es-ES"/>
              </w:rPr>
            </w:pPr>
            <w:ins w:id="4173" w:author="Javier Kachuka" w:date="2019-11-06T10:46:00Z">
              <w:del w:id="4174" w:author="Javier Kachuka" w:date="2019-11-06T10:25:00Z">
                <w:r w:rsidDel="00340AF4">
                  <w:rPr>
                    <w:rFonts w:cs="Arial"/>
                    <w:sz w:val="24"/>
                    <w:szCs w:val="24"/>
                    <w:lang w:val="es-ES"/>
                  </w:rPr>
                  <w:delText>Que el oficinista este logueado en el sistema.</w:delText>
                </w:r>
              </w:del>
            </w:ins>
          </w:p>
        </w:tc>
      </w:tr>
      <w:tr w:rsidR="002345AA" w:rsidRPr="00576F7E" w14:paraId="5E0ACF4B" w14:textId="77777777" w:rsidTr="002345AA">
        <w:trPr>
          <w:ins w:id="4175" w:author="Javier Kachuka" w:date="2019-11-06T10:46:00Z"/>
        </w:trPr>
        <w:tc>
          <w:tcPr>
            <w:tcW w:w="2122" w:type="dxa"/>
            <w:shd w:val="clear" w:color="auto" w:fill="9CC2E5" w:themeFill="accent1" w:themeFillTint="99"/>
          </w:tcPr>
          <w:p w14:paraId="172F49DD" w14:textId="77777777" w:rsidR="002345AA" w:rsidRPr="00EC5FEE" w:rsidRDefault="002345AA" w:rsidP="002345AA">
            <w:pPr>
              <w:rPr>
                <w:ins w:id="4176" w:author="Javier Kachuka" w:date="2019-11-06T10:46:00Z"/>
                <w:rFonts w:cs="Arial"/>
                <w:b/>
                <w:sz w:val="24"/>
                <w:szCs w:val="24"/>
                <w:lang w:val="es-ES"/>
              </w:rPr>
            </w:pPr>
            <w:ins w:id="4177" w:author="Javier Kachuka" w:date="2019-11-06T10:46:00Z">
              <w:r w:rsidRPr="00EC5FEE">
                <w:rPr>
                  <w:rFonts w:cs="Arial"/>
                  <w:b/>
                  <w:sz w:val="24"/>
                  <w:szCs w:val="24"/>
                  <w:lang w:val="es-ES"/>
                </w:rPr>
                <w:t xml:space="preserve">Poscondición </w:t>
              </w:r>
            </w:ins>
          </w:p>
        </w:tc>
        <w:tc>
          <w:tcPr>
            <w:tcW w:w="6706" w:type="dxa"/>
            <w:gridSpan w:val="2"/>
          </w:tcPr>
          <w:p w14:paraId="0C316560" w14:textId="51D4DBAE" w:rsidR="002345AA" w:rsidRPr="003D3744" w:rsidRDefault="002345AA">
            <w:pPr>
              <w:rPr>
                <w:ins w:id="4178" w:author="Javier Kachuka" w:date="2019-11-06T10:46:00Z"/>
                <w:rFonts w:cs="Arial"/>
                <w:sz w:val="24"/>
                <w:szCs w:val="24"/>
                <w:lang w:val="es-ES"/>
              </w:rPr>
            </w:pPr>
            <w:ins w:id="4179" w:author="Javier Kachuka" w:date="2019-11-06T10:46:00Z">
              <w:r>
                <w:rPr>
                  <w:rFonts w:cs="Arial"/>
                  <w:sz w:val="24"/>
                  <w:szCs w:val="24"/>
                  <w:lang w:val="es-ES"/>
                </w:rPr>
                <w:t xml:space="preserve">Se eliminó un </w:t>
              </w:r>
            </w:ins>
            <w:ins w:id="4180" w:author="Javier Kachuka" w:date="2019-11-06T10:51:00Z">
              <w:r>
                <w:rPr>
                  <w:rFonts w:cs="Arial"/>
                  <w:sz w:val="24"/>
                  <w:szCs w:val="24"/>
                  <w:lang w:val="es-ES"/>
                </w:rPr>
                <w:t>empleado</w:t>
              </w:r>
            </w:ins>
            <w:ins w:id="4181" w:author="Javier Kachuka" w:date="2019-11-06T10:46:00Z">
              <w:r>
                <w:rPr>
                  <w:rFonts w:cs="Arial"/>
                  <w:sz w:val="24"/>
                  <w:szCs w:val="24"/>
                  <w:lang w:val="es-ES"/>
                </w:rPr>
                <w:t xml:space="preserve"> del sistema</w:t>
              </w:r>
            </w:ins>
          </w:p>
        </w:tc>
      </w:tr>
      <w:tr w:rsidR="002345AA" w:rsidRPr="00CC2B8E" w14:paraId="48C65CF3" w14:textId="77777777" w:rsidTr="002345AA">
        <w:trPr>
          <w:ins w:id="4182" w:author="Javier Kachuka" w:date="2019-11-06T10:46:00Z"/>
        </w:trPr>
        <w:tc>
          <w:tcPr>
            <w:tcW w:w="8828" w:type="dxa"/>
            <w:gridSpan w:val="3"/>
            <w:shd w:val="clear" w:color="auto" w:fill="9CC2E5" w:themeFill="accent1" w:themeFillTint="99"/>
          </w:tcPr>
          <w:p w14:paraId="5FBF4BA8" w14:textId="77777777" w:rsidR="002345AA" w:rsidRPr="00EC5FEE" w:rsidRDefault="002345AA" w:rsidP="002345AA">
            <w:pPr>
              <w:jc w:val="center"/>
              <w:rPr>
                <w:ins w:id="4183" w:author="Javier Kachuka" w:date="2019-11-06T10:46:00Z"/>
                <w:rFonts w:cs="Arial"/>
                <w:b/>
                <w:sz w:val="24"/>
                <w:szCs w:val="24"/>
                <w:lang w:val="es-ES"/>
              </w:rPr>
            </w:pPr>
            <w:ins w:id="4184" w:author="Javier Kachuka" w:date="2019-11-06T10:46:00Z">
              <w:r w:rsidRPr="00EC5FEE">
                <w:rPr>
                  <w:rFonts w:cs="Arial"/>
                  <w:b/>
                  <w:sz w:val="24"/>
                  <w:szCs w:val="24"/>
                  <w:lang w:val="es-ES"/>
                </w:rPr>
                <w:t>Curso Típico de Eventos</w:t>
              </w:r>
            </w:ins>
          </w:p>
        </w:tc>
      </w:tr>
      <w:tr w:rsidR="002345AA" w:rsidRPr="00576F7E" w14:paraId="2B404F7C" w14:textId="77777777" w:rsidTr="002345AA">
        <w:trPr>
          <w:ins w:id="4185" w:author="Javier Kachuka" w:date="2019-11-06T10:46:00Z"/>
        </w:trPr>
        <w:tc>
          <w:tcPr>
            <w:tcW w:w="4414" w:type="dxa"/>
            <w:gridSpan w:val="2"/>
          </w:tcPr>
          <w:p w14:paraId="7CE8A5D9" w14:textId="05B291BB" w:rsidR="002345AA" w:rsidRPr="00EC5FEE" w:rsidRDefault="002345AA">
            <w:pPr>
              <w:pStyle w:val="Prrafodelista"/>
              <w:numPr>
                <w:ilvl w:val="0"/>
                <w:numId w:val="51"/>
              </w:numPr>
              <w:jc w:val="both"/>
              <w:rPr>
                <w:ins w:id="4186" w:author="Javier Kachuka" w:date="2019-11-06T10:46:00Z"/>
                <w:rFonts w:cs="Arial"/>
                <w:sz w:val="24"/>
                <w:szCs w:val="24"/>
                <w:lang w:val="es-ES"/>
              </w:rPr>
              <w:pPrChange w:id="4187" w:author="Javier Kachuka" w:date="2019-11-06T10:51:00Z">
                <w:pPr>
                  <w:pStyle w:val="Prrafodelista"/>
                  <w:numPr>
                    <w:numId w:val="17"/>
                  </w:numPr>
                  <w:ind w:hanging="360"/>
                  <w:jc w:val="both"/>
                </w:pPr>
              </w:pPrChange>
            </w:pPr>
            <w:ins w:id="4188" w:author="Javier Kachuka" w:date="2019-11-06T10:46:00Z">
              <w:r>
                <w:rPr>
                  <w:rFonts w:cs="Arial"/>
                  <w:sz w:val="24"/>
                  <w:szCs w:val="24"/>
                  <w:lang w:val="es-ES"/>
                </w:rPr>
                <w:t xml:space="preserve">El caso de uso comienza cuando el administrador solicita eliminar un </w:t>
              </w:r>
            </w:ins>
            <w:ins w:id="4189" w:author="Javier Kachuka" w:date="2019-11-06T10:51:00Z">
              <w:r w:rsidR="00C24F62">
                <w:rPr>
                  <w:rFonts w:cs="Arial"/>
                  <w:sz w:val="24"/>
                  <w:szCs w:val="24"/>
                  <w:lang w:val="es-ES"/>
                </w:rPr>
                <w:t>empleado</w:t>
              </w:r>
            </w:ins>
            <w:ins w:id="4190" w:author="Javier Kachuka" w:date="2019-11-06T10:46:00Z">
              <w:r>
                <w:rPr>
                  <w:rFonts w:cs="Arial"/>
                  <w:sz w:val="24"/>
                  <w:szCs w:val="24"/>
                  <w:lang w:val="es-ES"/>
                </w:rPr>
                <w:t>.</w:t>
              </w:r>
              <w:del w:id="4191" w:author="Javier Kachuka" w:date="2019-11-06T10:26:00Z">
                <w:r w:rsidDel="00340AF4">
                  <w:rPr>
                    <w:rFonts w:cs="Arial"/>
                    <w:sz w:val="24"/>
                    <w:szCs w:val="24"/>
                    <w:lang w:val="es-ES"/>
                  </w:rPr>
                  <w:delText xml:space="preserve"> selecciona ver proveedores.</w:delText>
                </w:r>
              </w:del>
            </w:ins>
          </w:p>
        </w:tc>
        <w:tc>
          <w:tcPr>
            <w:tcW w:w="4414" w:type="dxa"/>
          </w:tcPr>
          <w:p w14:paraId="042F724B" w14:textId="77777777" w:rsidR="002345AA" w:rsidRPr="00EC5FEE" w:rsidRDefault="002345AA" w:rsidP="002345AA">
            <w:pPr>
              <w:jc w:val="both"/>
              <w:rPr>
                <w:ins w:id="4192" w:author="Javier Kachuka" w:date="2019-11-06T10:46:00Z"/>
                <w:rFonts w:cs="Arial"/>
                <w:sz w:val="24"/>
                <w:szCs w:val="24"/>
                <w:lang w:val="es-ES"/>
              </w:rPr>
            </w:pPr>
          </w:p>
        </w:tc>
      </w:tr>
      <w:tr w:rsidR="002345AA" w:rsidRPr="00576F7E" w14:paraId="79138ACC" w14:textId="77777777" w:rsidTr="002345AA">
        <w:trPr>
          <w:ins w:id="4193" w:author="Javier Kachuka" w:date="2019-11-06T10:46:00Z"/>
        </w:trPr>
        <w:tc>
          <w:tcPr>
            <w:tcW w:w="4414" w:type="dxa"/>
            <w:gridSpan w:val="2"/>
          </w:tcPr>
          <w:p w14:paraId="5D361047" w14:textId="77777777" w:rsidR="002345AA" w:rsidRPr="00EC5FEE" w:rsidRDefault="002345AA" w:rsidP="002345AA">
            <w:pPr>
              <w:jc w:val="both"/>
              <w:rPr>
                <w:ins w:id="4194" w:author="Javier Kachuka" w:date="2019-11-06T10:46:00Z"/>
                <w:rFonts w:cs="Arial"/>
                <w:sz w:val="24"/>
                <w:szCs w:val="24"/>
                <w:lang w:val="es-ES"/>
              </w:rPr>
            </w:pPr>
          </w:p>
        </w:tc>
        <w:tc>
          <w:tcPr>
            <w:tcW w:w="4414" w:type="dxa"/>
          </w:tcPr>
          <w:p w14:paraId="7E1B5186" w14:textId="67AF9D44" w:rsidR="002345AA" w:rsidRPr="00EC5FEE" w:rsidRDefault="002345AA">
            <w:pPr>
              <w:pStyle w:val="Prrafodelista"/>
              <w:numPr>
                <w:ilvl w:val="0"/>
                <w:numId w:val="51"/>
              </w:numPr>
              <w:jc w:val="both"/>
              <w:rPr>
                <w:ins w:id="4195" w:author="Javier Kachuka" w:date="2019-11-06T10:46:00Z"/>
                <w:rFonts w:cs="Arial"/>
                <w:sz w:val="24"/>
                <w:szCs w:val="24"/>
                <w:lang w:val="es-ES"/>
              </w:rPr>
              <w:pPrChange w:id="4196" w:author="Javier Kachuka" w:date="2019-11-06T10:51:00Z">
                <w:pPr>
                  <w:pStyle w:val="Prrafodelista"/>
                  <w:numPr>
                    <w:numId w:val="17"/>
                  </w:numPr>
                  <w:ind w:hanging="360"/>
                  <w:jc w:val="both"/>
                </w:pPr>
              </w:pPrChange>
            </w:pPr>
            <w:ins w:id="4197" w:author="Javier Kachuka" w:date="2019-11-06T10:46:00Z">
              <w:r>
                <w:rPr>
                  <w:rFonts w:cs="Arial"/>
                  <w:sz w:val="24"/>
                  <w:szCs w:val="24"/>
                  <w:lang w:val="es-ES"/>
                </w:rPr>
                <w:t xml:space="preserve">El sistema busca al </w:t>
              </w:r>
            </w:ins>
            <w:ins w:id="4198" w:author="Javier Kachuka" w:date="2019-11-06T10:51:00Z">
              <w:r w:rsidR="00C24F62">
                <w:rPr>
                  <w:rFonts w:cs="Arial"/>
                  <w:sz w:val="24"/>
                  <w:szCs w:val="24"/>
                  <w:lang w:val="es-ES"/>
                </w:rPr>
                <w:t>empleado</w:t>
              </w:r>
            </w:ins>
            <w:ins w:id="4199" w:author="Javier Kachuka" w:date="2019-11-06T10:46:00Z">
              <w:r>
                <w:rPr>
                  <w:rFonts w:cs="Arial"/>
                  <w:sz w:val="24"/>
                  <w:szCs w:val="24"/>
                  <w:lang w:val="es-ES"/>
                </w:rPr>
                <w:t xml:space="preserve"> y solicita que se confirme la operación</w:t>
              </w:r>
              <w:del w:id="4200" w:author="Javier Kachuka" w:date="2019-11-06T10:27:00Z">
                <w:r w:rsidDel="00340AF4">
                  <w:rPr>
                    <w:rFonts w:cs="Arial"/>
                    <w:sz w:val="24"/>
                    <w:szCs w:val="24"/>
                    <w:lang w:val="es-ES"/>
                  </w:rPr>
                  <w:delText xml:space="preserve"> devuelve una lista de todos los proveedores que se encuentren en el sistema.</w:delText>
                </w:r>
              </w:del>
            </w:ins>
          </w:p>
        </w:tc>
      </w:tr>
      <w:tr w:rsidR="002345AA" w:rsidRPr="00576F7E" w14:paraId="7B5650DE" w14:textId="77777777" w:rsidTr="002345AA">
        <w:trPr>
          <w:ins w:id="4201" w:author="Javier Kachuka" w:date="2019-11-06T10:46:00Z"/>
        </w:trPr>
        <w:tc>
          <w:tcPr>
            <w:tcW w:w="4414" w:type="dxa"/>
            <w:gridSpan w:val="2"/>
          </w:tcPr>
          <w:p w14:paraId="7DC09D88" w14:textId="2FC4D010" w:rsidR="002345AA" w:rsidRPr="00236AD3" w:rsidRDefault="002345AA">
            <w:pPr>
              <w:pStyle w:val="Prrafodelista"/>
              <w:numPr>
                <w:ilvl w:val="0"/>
                <w:numId w:val="51"/>
              </w:numPr>
              <w:jc w:val="both"/>
              <w:rPr>
                <w:ins w:id="4202" w:author="Javier Kachuka" w:date="2019-11-06T10:46:00Z"/>
                <w:rFonts w:cs="Arial"/>
                <w:sz w:val="24"/>
                <w:szCs w:val="24"/>
                <w:lang w:val="es-ES"/>
              </w:rPr>
              <w:pPrChange w:id="4203" w:author="Javier Kachuka" w:date="2019-11-06T10:52:00Z">
                <w:pPr>
                  <w:pStyle w:val="Prrafodelista"/>
                  <w:numPr>
                    <w:numId w:val="17"/>
                  </w:numPr>
                  <w:ind w:hanging="360"/>
                  <w:jc w:val="both"/>
                </w:pPr>
              </w:pPrChange>
            </w:pPr>
            <w:ins w:id="4204" w:author="Javier Kachuka" w:date="2019-11-06T10:46:00Z">
              <w:r>
                <w:rPr>
                  <w:rFonts w:cs="Arial"/>
                  <w:sz w:val="24"/>
                  <w:szCs w:val="24"/>
                  <w:lang w:val="es-ES"/>
                </w:rPr>
                <w:t xml:space="preserve">El </w:t>
              </w:r>
              <w:del w:id="4205" w:author="Javier Kachuka" w:date="2019-11-06T10:27:00Z">
                <w:r w:rsidDel="00340AF4">
                  <w:rPr>
                    <w:rFonts w:cs="Arial"/>
                    <w:sz w:val="24"/>
                    <w:szCs w:val="24"/>
                    <w:lang w:val="es-ES"/>
                  </w:rPr>
                  <w:delText>oficinista confirma la operación y finaliza el caso de uso</w:delText>
                </w:r>
              </w:del>
              <w:r>
                <w:rPr>
                  <w:rFonts w:cs="Arial"/>
                  <w:sz w:val="24"/>
                  <w:szCs w:val="24"/>
                  <w:lang w:val="es-ES"/>
                </w:rPr>
                <w:t>administrador confirma la operación.</w:t>
              </w:r>
            </w:ins>
          </w:p>
        </w:tc>
        <w:tc>
          <w:tcPr>
            <w:tcW w:w="4414" w:type="dxa"/>
          </w:tcPr>
          <w:p w14:paraId="61685A1F" w14:textId="77777777" w:rsidR="002345AA" w:rsidRPr="00236AD3" w:rsidRDefault="002345AA" w:rsidP="002345AA">
            <w:pPr>
              <w:jc w:val="both"/>
              <w:rPr>
                <w:ins w:id="4206" w:author="Javier Kachuka" w:date="2019-11-06T10:46:00Z"/>
                <w:rFonts w:cs="Arial"/>
                <w:sz w:val="24"/>
                <w:szCs w:val="24"/>
                <w:lang w:val="es-ES"/>
              </w:rPr>
            </w:pPr>
          </w:p>
        </w:tc>
      </w:tr>
      <w:tr w:rsidR="002345AA" w:rsidRPr="00576F7E" w14:paraId="3C1116D3" w14:textId="77777777" w:rsidTr="002345AA">
        <w:trPr>
          <w:ins w:id="4207" w:author="Javier Kachuka" w:date="2019-11-06T10:46:00Z"/>
        </w:trPr>
        <w:tc>
          <w:tcPr>
            <w:tcW w:w="4414" w:type="dxa"/>
            <w:gridSpan w:val="2"/>
          </w:tcPr>
          <w:p w14:paraId="39694D49" w14:textId="77777777" w:rsidR="002345AA" w:rsidRPr="00340AF4" w:rsidRDefault="002345AA">
            <w:pPr>
              <w:jc w:val="both"/>
              <w:rPr>
                <w:ins w:id="4208" w:author="Javier Kachuka" w:date="2019-11-06T10:46:00Z"/>
                <w:rFonts w:cs="Arial"/>
                <w:sz w:val="24"/>
                <w:szCs w:val="24"/>
                <w:lang w:val="es-ES"/>
                <w:rPrChange w:id="4209" w:author="Javier Kachuka" w:date="2019-11-06T10:28:00Z">
                  <w:rPr>
                    <w:ins w:id="4210" w:author="Javier Kachuka" w:date="2019-11-06T10:46:00Z"/>
                    <w:lang w:val="es-ES"/>
                  </w:rPr>
                </w:rPrChange>
              </w:rPr>
              <w:pPrChange w:id="4211" w:author="Javier Kachuka" w:date="2019-11-06T10:28:00Z">
                <w:pPr>
                  <w:pStyle w:val="Prrafodelista"/>
                  <w:numPr>
                    <w:numId w:val="17"/>
                  </w:numPr>
                  <w:ind w:hanging="360"/>
                  <w:jc w:val="both"/>
                </w:pPr>
              </w:pPrChange>
            </w:pPr>
          </w:p>
        </w:tc>
        <w:tc>
          <w:tcPr>
            <w:tcW w:w="4414" w:type="dxa"/>
          </w:tcPr>
          <w:p w14:paraId="17C6AE15" w14:textId="24895F21" w:rsidR="002345AA" w:rsidRPr="00340AF4" w:rsidRDefault="002345AA">
            <w:pPr>
              <w:pStyle w:val="Prrafodelista"/>
              <w:numPr>
                <w:ilvl w:val="0"/>
                <w:numId w:val="51"/>
              </w:numPr>
              <w:jc w:val="both"/>
              <w:rPr>
                <w:ins w:id="4212" w:author="Javier Kachuka" w:date="2019-11-06T10:46:00Z"/>
                <w:rFonts w:cs="Arial"/>
                <w:sz w:val="24"/>
                <w:szCs w:val="24"/>
                <w:lang w:val="es-ES"/>
                <w:rPrChange w:id="4213" w:author="Javier Kachuka" w:date="2019-11-06T10:28:00Z">
                  <w:rPr>
                    <w:ins w:id="4214" w:author="Javier Kachuka" w:date="2019-11-06T10:46:00Z"/>
                    <w:lang w:val="es-ES"/>
                  </w:rPr>
                </w:rPrChange>
              </w:rPr>
              <w:pPrChange w:id="4215" w:author="Javier Kachuka" w:date="2019-11-06T10:52:00Z">
                <w:pPr>
                  <w:jc w:val="both"/>
                </w:pPr>
              </w:pPrChange>
            </w:pPr>
            <w:ins w:id="4216" w:author="Javier Kachuka" w:date="2019-11-06T10:46:00Z">
              <w:r>
                <w:rPr>
                  <w:rFonts w:cs="Arial"/>
                  <w:sz w:val="24"/>
                  <w:szCs w:val="24"/>
                  <w:lang w:val="es-ES"/>
                </w:rPr>
                <w:t xml:space="preserve">El sistema elimina al </w:t>
              </w:r>
            </w:ins>
            <w:ins w:id="4217" w:author="Javier Kachuka" w:date="2019-11-06T10:52:00Z">
              <w:r w:rsidR="00C24F62">
                <w:rPr>
                  <w:rFonts w:cs="Arial"/>
                  <w:sz w:val="24"/>
                  <w:szCs w:val="24"/>
                  <w:lang w:val="es-ES"/>
                </w:rPr>
                <w:t>empleado</w:t>
              </w:r>
            </w:ins>
            <w:ins w:id="4218" w:author="Javier Kachuka" w:date="2019-11-06T10:46:00Z">
              <w:r>
                <w:rPr>
                  <w:rFonts w:cs="Arial"/>
                  <w:sz w:val="24"/>
                  <w:szCs w:val="24"/>
                  <w:lang w:val="es-ES"/>
                </w:rPr>
                <w:t xml:space="preserve"> y finaliza el caso de uso.</w:t>
              </w:r>
            </w:ins>
          </w:p>
        </w:tc>
      </w:tr>
      <w:tr w:rsidR="002345AA" w:rsidRPr="00EC5FEE" w14:paraId="41D9F2D0" w14:textId="77777777" w:rsidTr="002345AA">
        <w:trPr>
          <w:ins w:id="4219" w:author="Javier Kachuka" w:date="2019-11-06T10:46:00Z"/>
        </w:trPr>
        <w:tc>
          <w:tcPr>
            <w:tcW w:w="8828" w:type="dxa"/>
            <w:gridSpan w:val="3"/>
            <w:shd w:val="clear" w:color="auto" w:fill="9CC2E5" w:themeFill="accent1" w:themeFillTint="99"/>
          </w:tcPr>
          <w:p w14:paraId="76A56328" w14:textId="77777777" w:rsidR="002345AA" w:rsidRPr="00EC5FEE" w:rsidRDefault="002345AA" w:rsidP="002345AA">
            <w:pPr>
              <w:jc w:val="center"/>
              <w:rPr>
                <w:ins w:id="4220" w:author="Javier Kachuka" w:date="2019-11-06T10:46:00Z"/>
                <w:rFonts w:cs="Arial"/>
                <w:sz w:val="24"/>
                <w:szCs w:val="24"/>
                <w:lang w:val="es-ES"/>
              </w:rPr>
            </w:pPr>
            <w:ins w:id="4221" w:author="Javier Kachuka" w:date="2019-11-06T10:46:00Z">
              <w:r>
                <w:rPr>
                  <w:rFonts w:cs="Arial"/>
                  <w:b/>
                  <w:sz w:val="24"/>
                  <w:szCs w:val="24"/>
                  <w:lang w:val="es-ES"/>
                </w:rPr>
                <w:lastRenderedPageBreak/>
                <w:t>C</w:t>
              </w:r>
              <w:r w:rsidRPr="00EC5FEE">
                <w:rPr>
                  <w:rFonts w:cs="Arial"/>
                  <w:b/>
                  <w:sz w:val="24"/>
                  <w:szCs w:val="24"/>
                  <w:lang w:val="es-ES"/>
                </w:rPr>
                <w:t>urso Alternativo de Eventos</w:t>
              </w:r>
            </w:ins>
          </w:p>
        </w:tc>
      </w:tr>
      <w:tr w:rsidR="002345AA" w:rsidRPr="00576F7E" w14:paraId="40BDB05D" w14:textId="77777777" w:rsidTr="002345AA">
        <w:trPr>
          <w:ins w:id="4222" w:author="Javier Kachuka" w:date="2019-11-06T10:46:00Z"/>
        </w:trPr>
        <w:tc>
          <w:tcPr>
            <w:tcW w:w="4414" w:type="dxa"/>
            <w:gridSpan w:val="2"/>
          </w:tcPr>
          <w:p w14:paraId="6144E403" w14:textId="0D8AF1CF" w:rsidR="002345AA" w:rsidRPr="00340AF4" w:rsidRDefault="002345AA">
            <w:pPr>
              <w:rPr>
                <w:ins w:id="4223" w:author="Javier Kachuka" w:date="2019-11-06T10:46:00Z"/>
                <w:rFonts w:cs="Arial"/>
                <w:sz w:val="24"/>
                <w:szCs w:val="24"/>
                <w:lang w:val="es-ES"/>
                <w:rPrChange w:id="4224" w:author="Javier Kachuka" w:date="2019-11-06T10:28:00Z">
                  <w:rPr>
                    <w:ins w:id="4225" w:author="Javier Kachuka" w:date="2019-11-06T10:46:00Z"/>
                    <w:rFonts w:cs="Arial"/>
                    <w:b/>
                    <w:sz w:val="24"/>
                    <w:szCs w:val="24"/>
                    <w:lang w:val="es-ES"/>
                  </w:rPr>
                </w:rPrChange>
              </w:rPr>
              <w:pPrChange w:id="4226" w:author="Javier Kachuka" w:date="2019-11-06T10:52:00Z">
                <w:pPr>
                  <w:jc w:val="center"/>
                </w:pPr>
              </w:pPrChange>
            </w:pPr>
            <w:ins w:id="4227" w:author="Javier Kachuka" w:date="2019-11-06T10:46:00Z">
              <w:r>
                <w:rPr>
                  <w:rFonts w:cs="Arial"/>
                  <w:sz w:val="24"/>
                  <w:szCs w:val="24"/>
                  <w:lang w:val="es-ES"/>
                </w:rPr>
                <w:t xml:space="preserve">3.1 Si el administrador descarta la operación finaliza el caso de uso. </w:t>
              </w:r>
            </w:ins>
          </w:p>
        </w:tc>
        <w:tc>
          <w:tcPr>
            <w:tcW w:w="4414" w:type="dxa"/>
          </w:tcPr>
          <w:p w14:paraId="2AEC27C0" w14:textId="77777777" w:rsidR="002345AA" w:rsidRPr="00EC5FEE" w:rsidRDefault="002345AA" w:rsidP="002345AA">
            <w:pPr>
              <w:jc w:val="both"/>
              <w:rPr>
                <w:ins w:id="4228" w:author="Javier Kachuka" w:date="2019-11-06T10:46:00Z"/>
                <w:rFonts w:cs="Arial"/>
                <w:sz w:val="24"/>
                <w:szCs w:val="24"/>
                <w:lang w:val="es-ES"/>
              </w:rPr>
            </w:pPr>
          </w:p>
        </w:tc>
      </w:tr>
    </w:tbl>
    <w:p w14:paraId="207A3020" w14:textId="0A94F5EC" w:rsidR="002345AA" w:rsidRDefault="002345AA" w:rsidP="00431D6D">
      <w:pPr>
        <w:rPr>
          <w:ins w:id="4229" w:author="Javier Kachuka" w:date="2019-11-06T10:46:00Z"/>
          <w:lang w:val="es-ES"/>
        </w:rPr>
      </w:pPr>
    </w:p>
    <w:tbl>
      <w:tblPr>
        <w:tblStyle w:val="Tablaconcuadrcula"/>
        <w:tblpPr w:leftFromText="180" w:rightFromText="180" w:vertAnchor="text" w:tblpY="364"/>
        <w:tblW w:w="0" w:type="auto"/>
        <w:tblLook w:val="04A0" w:firstRow="1" w:lastRow="0" w:firstColumn="1" w:lastColumn="0" w:noHBand="0" w:noVBand="1"/>
      </w:tblPr>
      <w:tblGrid>
        <w:gridCol w:w="2122"/>
        <w:gridCol w:w="2292"/>
        <w:gridCol w:w="4414"/>
      </w:tblGrid>
      <w:tr w:rsidR="0001329C" w:rsidRPr="00EC5FEE" w14:paraId="5BDED528" w14:textId="77777777" w:rsidTr="007215B0">
        <w:trPr>
          <w:ins w:id="4230" w:author="Javier Kachuka" w:date="2019-11-06T10:53:00Z"/>
        </w:trPr>
        <w:tc>
          <w:tcPr>
            <w:tcW w:w="2122" w:type="dxa"/>
            <w:shd w:val="clear" w:color="auto" w:fill="9CC2E5" w:themeFill="accent1" w:themeFillTint="99"/>
          </w:tcPr>
          <w:p w14:paraId="4DF77C72" w14:textId="24591EF9" w:rsidR="0001329C" w:rsidRPr="00EC5FEE" w:rsidRDefault="0001329C" w:rsidP="0001329C">
            <w:pPr>
              <w:rPr>
                <w:ins w:id="4231" w:author="Javier Kachuka" w:date="2019-11-06T10:53:00Z"/>
                <w:rFonts w:cs="Arial"/>
                <w:b/>
                <w:sz w:val="24"/>
                <w:szCs w:val="24"/>
                <w:lang w:val="es-ES"/>
              </w:rPr>
            </w:pPr>
            <w:ins w:id="4232" w:author="Javier Kachuka" w:date="2019-11-06T10:53:00Z">
              <w:r w:rsidRPr="00EC5FEE">
                <w:rPr>
                  <w:rFonts w:cs="Arial"/>
                  <w:b/>
                  <w:sz w:val="24"/>
                  <w:szCs w:val="24"/>
                  <w:lang w:val="es-ES"/>
                </w:rPr>
                <w:t>Caso de uso</w:t>
              </w:r>
            </w:ins>
          </w:p>
        </w:tc>
        <w:tc>
          <w:tcPr>
            <w:tcW w:w="6706" w:type="dxa"/>
            <w:gridSpan w:val="2"/>
          </w:tcPr>
          <w:p w14:paraId="2A6E1315" w14:textId="21E070FF" w:rsidR="0001329C" w:rsidRPr="00EC5FEE" w:rsidRDefault="0001329C" w:rsidP="0001329C">
            <w:pPr>
              <w:rPr>
                <w:ins w:id="4233" w:author="Javier Kachuka" w:date="2019-11-06T10:53:00Z"/>
                <w:rFonts w:cs="Arial"/>
                <w:sz w:val="24"/>
                <w:szCs w:val="24"/>
                <w:lang w:val="es-ES"/>
              </w:rPr>
            </w:pPr>
            <w:ins w:id="4234" w:author="Javier Kachuka" w:date="2019-11-06T10:53:00Z">
              <w:r>
                <w:rPr>
                  <w:rFonts w:cs="Arial"/>
                  <w:sz w:val="24"/>
                  <w:szCs w:val="24"/>
                  <w:lang w:val="es-ES"/>
                </w:rPr>
                <w:t>Ver Registros de Auditoria</w:t>
              </w:r>
            </w:ins>
          </w:p>
        </w:tc>
      </w:tr>
      <w:tr w:rsidR="0001329C" w:rsidRPr="00EC5FEE" w14:paraId="60A11D1A" w14:textId="77777777" w:rsidTr="007215B0">
        <w:trPr>
          <w:ins w:id="4235" w:author="Javier Kachuka" w:date="2019-11-06T10:53:00Z"/>
        </w:trPr>
        <w:tc>
          <w:tcPr>
            <w:tcW w:w="2122" w:type="dxa"/>
            <w:shd w:val="clear" w:color="auto" w:fill="9CC2E5" w:themeFill="accent1" w:themeFillTint="99"/>
          </w:tcPr>
          <w:p w14:paraId="0EA45925" w14:textId="68E9088C" w:rsidR="0001329C" w:rsidRPr="00EC5FEE" w:rsidRDefault="0001329C" w:rsidP="0001329C">
            <w:pPr>
              <w:rPr>
                <w:ins w:id="4236" w:author="Javier Kachuka" w:date="2019-11-06T10:53:00Z"/>
                <w:rFonts w:cs="Arial"/>
                <w:b/>
                <w:sz w:val="24"/>
                <w:szCs w:val="24"/>
                <w:lang w:val="es-ES"/>
              </w:rPr>
            </w:pPr>
            <w:ins w:id="4237" w:author="Javier Kachuka" w:date="2019-11-06T10:53:00Z">
              <w:r w:rsidRPr="00EC5FEE">
                <w:rPr>
                  <w:rFonts w:cs="Arial"/>
                  <w:b/>
                  <w:sz w:val="24"/>
                  <w:szCs w:val="24"/>
                  <w:lang w:val="es-ES"/>
                </w:rPr>
                <w:t>Actor</w:t>
              </w:r>
            </w:ins>
          </w:p>
        </w:tc>
        <w:tc>
          <w:tcPr>
            <w:tcW w:w="6706" w:type="dxa"/>
            <w:gridSpan w:val="2"/>
          </w:tcPr>
          <w:p w14:paraId="51FC8C59" w14:textId="19BEAB77" w:rsidR="0001329C" w:rsidRPr="00EC5FEE" w:rsidRDefault="0001329C" w:rsidP="0001329C">
            <w:pPr>
              <w:rPr>
                <w:ins w:id="4238" w:author="Javier Kachuka" w:date="2019-11-06T10:53:00Z"/>
                <w:rFonts w:cs="Arial"/>
                <w:sz w:val="24"/>
                <w:szCs w:val="24"/>
                <w:lang w:val="es-ES"/>
              </w:rPr>
            </w:pPr>
            <w:ins w:id="4239" w:author="Javier Kachuka" w:date="2019-11-06T10:53:00Z">
              <w:r>
                <w:rPr>
                  <w:rFonts w:cs="Arial"/>
                  <w:sz w:val="24"/>
                  <w:szCs w:val="24"/>
                  <w:lang w:val="es-ES"/>
                </w:rPr>
                <w:t>Auditor</w:t>
              </w:r>
            </w:ins>
          </w:p>
        </w:tc>
      </w:tr>
      <w:tr w:rsidR="0001329C" w:rsidRPr="00576F7E" w14:paraId="0C77A64A" w14:textId="77777777" w:rsidTr="007215B0">
        <w:trPr>
          <w:ins w:id="4240" w:author="Javier Kachuka" w:date="2019-11-06T10:53:00Z"/>
        </w:trPr>
        <w:tc>
          <w:tcPr>
            <w:tcW w:w="2122" w:type="dxa"/>
            <w:shd w:val="clear" w:color="auto" w:fill="9CC2E5" w:themeFill="accent1" w:themeFillTint="99"/>
          </w:tcPr>
          <w:p w14:paraId="1FE6686E" w14:textId="0D5FBC8F" w:rsidR="0001329C" w:rsidRPr="00EC5FEE" w:rsidRDefault="0001329C" w:rsidP="0001329C">
            <w:pPr>
              <w:rPr>
                <w:ins w:id="4241" w:author="Javier Kachuka" w:date="2019-11-06T10:53:00Z"/>
                <w:rFonts w:cs="Arial"/>
                <w:b/>
                <w:sz w:val="24"/>
                <w:szCs w:val="24"/>
                <w:lang w:val="es-ES"/>
              </w:rPr>
            </w:pPr>
            <w:ins w:id="4242" w:author="Javier Kachuka" w:date="2019-11-06T10:53:00Z">
              <w:r w:rsidRPr="00EC5FEE">
                <w:rPr>
                  <w:rFonts w:cs="Arial"/>
                  <w:b/>
                  <w:sz w:val="24"/>
                  <w:szCs w:val="24"/>
                  <w:lang w:val="es-ES"/>
                </w:rPr>
                <w:t xml:space="preserve">Descripción </w:t>
              </w:r>
            </w:ins>
          </w:p>
        </w:tc>
        <w:tc>
          <w:tcPr>
            <w:tcW w:w="6706" w:type="dxa"/>
            <w:gridSpan w:val="2"/>
          </w:tcPr>
          <w:p w14:paraId="654112B5" w14:textId="0061AFDE" w:rsidR="0001329C" w:rsidRPr="00EC5FEE" w:rsidRDefault="0001329C" w:rsidP="0001329C">
            <w:pPr>
              <w:rPr>
                <w:ins w:id="4243" w:author="Javier Kachuka" w:date="2019-11-06T10:53:00Z"/>
                <w:rFonts w:cs="Arial"/>
                <w:sz w:val="24"/>
                <w:szCs w:val="24"/>
                <w:lang w:val="es-ES"/>
              </w:rPr>
            </w:pPr>
            <w:ins w:id="4244" w:author="Javier Kachuka" w:date="2019-11-06T10:53:00Z">
              <w:r w:rsidRPr="00EC5FEE">
                <w:rPr>
                  <w:rFonts w:cs="Arial"/>
                  <w:sz w:val="24"/>
                  <w:szCs w:val="24"/>
                  <w:lang w:val="es-ES"/>
                </w:rPr>
                <w:t xml:space="preserve">El </w:t>
              </w:r>
              <w:r>
                <w:rPr>
                  <w:rFonts w:cs="Arial"/>
                  <w:sz w:val="24"/>
                  <w:szCs w:val="24"/>
                  <w:lang w:val="es-ES"/>
                </w:rPr>
                <w:t>auditor puede listar y ver todos los detalles de los registros de auditoria generados por el sistema</w:t>
              </w:r>
            </w:ins>
          </w:p>
        </w:tc>
      </w:tr>
      <w:tr w:rsidR="0001329C" w:rsidRPr="00EC5FEE" w14:paraId="009E9B74" w14:textId="77777777" w:rsidTr="007215B0">
        <w:trPr>
          <w:ins w:id="4245" w:author="Javier Kachuka" w:date="2019-11-06T10:53:00Z"/>
        </w:trPr>
        <w:tc>
          <w:tcPr>
            <w:tcW w:w="2122" w:type="dxa"/>
            <w:shd w:val="clear" w:color="auto" w:fill="9CC2E5" w:themeFill="accent1" w:themeFillTint="99"/>
          </w:tcPr>
          <w:p w14:paraId="65331403" w14:textId="4A8E0FE2" w:rsidR="0001329C" w:rsidRPr="00EC5FEE" w:rsidRDefault="0001329C" w:rsidP="0001329C">
            <w:pPr>
              <w:rPr>
                <w:ins w:id="4246" w:author="Javier Kachuka" w:date="2019-11-06T10:53:00Z"/>
                <w:rFonts w:cs="Arial"/>
                <w:b/>
                <w:sz w:val="24"/>
                <w:szCs w:val="24"/>
                <w:lang w:val="es-ES"/>
              </w:rPr>
            </w:pPr>
            <w:ins w:id="4247" w:author="Javier Kachuka" w:date="2019-11-06T10:53:00Z">
              <w:r w:rsidRPr="00EC5FEE">
                <w:rPr>
                  <w:rFonts w:cs="Arial"/>
                  <w:b/>
                  <w:sz w:val="24"/>
                  <w:szCs w:val="24"/>
                  <w:lang w:val="es-ES"/>
                </w:rPr>
                <w:t>Referencia Cruzada</w:t>
              </w:r>
            </w:ins>
          </w:p>
        </w:tc>
        <w:tc>
          <w:tcPr>
            <w:tcW w:w="6706" w:type="dxa"/>
            <w:gridSpan w:val="2"/>
          </w:tcPr>
          <w:p w14:paraId="73939A97" w14:textId="1DC3F242" w:rsidR="0001329C" w:rsidRPr="00EC5FEE" w:rsidRDefault="0001329C" w:rsidP="0001329C">
            <w:pPr>
              <w:rPr>
                <w:ins w:id="4248" w:author="Javier Kachuka" w:date="2019-11-06T10:53:00Z"/>
                <w:rFonts w:cs="Arial"/>
                <w:sz w:val="24"/>
                <w:szCs w:val="24"/>
                <w:lang w:val="es-ES"/>
              </w:rPr>
            </w:pPr>
            <w:ins w:id="4249" w:author="Javier Kachuka" w:date="2019-11-06T10:53:00Z">
              <w:r w:rsidRPr="00EC5FEE">
                <w:rPr>
                  <w:rFonts w:cs="Arial"/>
                  <w:sz w:val="24"/>
                  <w:szCs w:val="24"/>
                  <w:lang w:val="es-ES"/>
                </w:rPr>
                <w:t>RF</w:t>
              </w:r>
              <w:r>
                <w:rPr>
                  <w:rFonts w:cs="Arial"/>
                  <w:sz w:val="24"/>
                  <w:szCs w:val="24"/>
                  <w:lang w:val="es-ES"/>
                </w:rPr>
                <w:t>5.5</w:t>
              </w:r>
            </w:ins>
          </w:p>
        </w:tc>
      </w:tr>
      <w:tr w:rsidR="0001329C" w:rsidRPr="00576F7E" w14:paraId="05305EF6" w14:textId="77777777" w:rsidTr="007215B0">
        <w:trPr>
          <w:ins w:id="4250" w:author="Javier Kachuka" w:date="2019-11-06T10:53:00Z"/>
        </w:trPr>
        <w:tc>
          <w:tcPr>
            <w:tcW w:w="2122" w:type="dxa"/>
            <w:shd w:val="clear" w:color="auto" w:fill="9CC2E5" w:themeFill="accent1" w:themeFillTint="99"/>
          </w:tcPr>
          <w:p w14:paraId="5FBE69B6" w14:textId="77777777" w:rsidR="0001329C" w:rsidRPr="00EC5FEE" w:rsidRDefault="0001329C" w:rsidP="007215B0">
            <w:pPr>
              <w:rPr>
                <w:ins w:id="4251" w:author="Javier Kachuka" w:date="2019-11-06T10:53:00Z"/>
                <w:rFonts w:cs="Arial"/>
                <w:b/>
                <w:sz w:val="24"/>
                <w:szCs w:val="24"/>
                <w:lang w:val="es-ES"/>
              </w:rPr>
            </w:pPr>
            <w:ins w:id="4252" w:author="Javier Kachuka" w:date="2019-11-06T10:53:00Z">
              <w:r w:rsidRPr="00EC5FEE">
                <w:rPr>
                  <w:rFonts w:cs="Arial"/>
                  <w:b/>
                  <w:sz w:val="24"/>
                  <w:szCs w:val="24"/>
                  <w:lang w:val="es-ES"/>
                </w:rPr>
                <w:t xml:space="preserve">Precondición </w:t>
              </w:r>
            </w:ins>
          </w:p>
        </w:tc>
        <w:tc>
          <w:tcPr>
            <w:tcW w:w="6706" w:type="dxa"/>
            <w:gridSpan w:val="2"/>
          </w:tcPr>
          <w:p w14:paraId="26EA4A47" w14:textId="33CB0471" w:rsidR="0001329C" w:rsidRPr="00EC5FEE" w:rsidRDefault="0001329C" w:rsidP="00CF5565">
            <w:pPr>
              <w:rPr>
                <w:ins w:id="4253" w:author="Javier Kachuka" w:date="2019-11-06T10:53:00Z"/>
                <w:rFonts w:cs="Arial"/>
                <w:sz w:val="24"/>
                <w:szCs w:val="24"/>
                <w:lang w:val="es-ES"/>
              </w:rPr>
            </w:pPr>
            <w:ins w:id="4254" w:author="Javier Kachuka" w:date="2019-11-06T10:53:00Z">
              <w:r>
                <w:rPr>
                  <w:rFonts w:cs="Arial"/>
                  <w:sz w:val="24"/>
                  <w:szCs w:val="24"/>
                  <w:lang w:val="es-ES"/>
                </w:rPr>
                <w:t>Que el auditor este logueado.</w:t>
              </w:r>
              <w:del w:id="4255" w:author="Javier Kachuka" w:date="2019-11-06T10:53:00Z">
                <w:r w:rsidDel="0001329C">
                  <w:rPr>
                    <w:rFonts w:cs="Arial"/>
                    <w:sz w:val="24"/>
                    <w:szCs w:val="24"/>
                    <w:lang w:val="es-ES"/>
                  </w:rPr>
                  <w:delText>Que el oficinista este logueado.</w:delText>
                </w:r>
              </w:del>
            </w:ins>
          </w:p>
        </w:tc>
      </w:tr>
      <w:tr w:rsidR="0001329C" w:rsidRPr="005D64CF" w14:paraId="07ACD7F1" w14:textId="77777777" w:rsidTr="007215B0">
        <w:trPr>
          <w:ins w:id="4256" w:author="Javier Kachuka" w:date="2019-11-06T10:53:00Z"/>
        </w:trPr>
        <w:tc>
          <w:tcPr>
            <w:tcW w:w="2122" w:type="dxa"/>
            <w:shd w:val="clear" w:color="auto" w:fill="9CC2E5" w:themeFill="accent1" w:themeFillTint="99"/>
          </w:tcPr>
          <w:p w14:paraId="2BB7BCB0" w14:textId="77777777" w:rsidR="0001329C" w:rsidRPr="00EC5FEE" w:rsidRDefault="0001329C" w:rsidP="007215B0">
            <w:pPr>
              <w:rPr>
                <w:ins w:id="4257" w:author="Javier Kachuka" w:date="2019-11-06T10:53:00Z"/>
                <w:rFonts w:cs="Arial"/>
                <w:b/>
                <w:sz w:val="24"/>
                <w:szCs w:val="24"/>
                <w:lang w:val="es-ES"/>
              </w:rPr>
            </w:pPr>
            <w:ins w:id="4258" w:author="Javier Kachuka" w:date="2019-11-06T10:53:00Z">
              <w:r w:rsidRPr="00EC5FEE">
                <w:rPr>
                  <w:rFonts w:cs="Arial"/>
                  <w:b/>
                  <w:sz w:val="24"/>
                  <w:szCs w:val="24"/>
                  <w:lang w:val="es-ES"/>
                </w:rPr>
                <w:t xml:space="preserve">Poscondición </w:t>
              </w:r>
            </w:ins>
          </w:p>
        </w:tc>
        <w:tc>
          <w:tcPr>
            <w:tcW w:w="6706" w:type="dxa"/>
            <w:gridSpan w:val="2"/>
          </w:tcPr>
          <w:p w14:paraId="42CE840E" w14:textId="77777777" w:rsidR="0001329C" w:rsidRPr="003D3744" w:rsidRDefault="0001329C" w:rsidP="007215B0">
            <w:pPr>
              <w:rPr>
                <w:ins w:id="4259" w:author="Javier Kachuka" w:date="2019-11-06T10:53:00Z"/>
                <w:rFonts w:cs="Arial"/>
                <w:sz w:val="24"/>
                <w:szCs w:val="24"/>
                <w:lang w:val="es-ES"/>
              </w:rPr>
            </w:pPr>
          </w:p>
        </w:tc>
      </w:tr>
      <w:tr w:rsidR="0001329C" w:rsidRPr="00CC2B8E" w14:paraId="47E31BD3" w14:textId="77777777" w:rsidTr="007215B0">
        <w:trPr>
          <w:ins w:id="4260" w:author="Javier Kachuka" w:date="2019-11-06T10:53:00Z"/>
        </w:trPr>
        <w:tc>
          <w:tcPr>
            <w:tcW w:w="8828" w:type="dxa"/>
            <w:gridSpan w:val="3"/>
            <w:shd w:val="clear" w:color="auto" w:fill="9CC2E5" w:themeFill="accent1" w:themeFillTint="99"/>
          </w:tcPr>
          <w:p w14:paraId="0CE4FDA3" w14:textId="77777777" w:rsidR="0001329C" w:rsidRPr="00EC5FEE" w:rsidRDefault="0001329C" w:rsidP="007215B0">
            <w:pPr>
              <w:jc w:val="center"/>
              <w:rPr>
                <w:ins w:id="4261" w:author="Javier Kachuka" w:date="2019-11-06T10:53:00Z"/>
                <w:rFonts w:cs="Arial"/>
                <w:b/>
                <w:sz w:val="24"/>
                <w:szCs w:val="24"/>
                <w:lang w:val="es-ES"/>
              </w:rPr>
            </w:pPr>
            <w:ins w:id="4262" w:author="Javier Kachuka" w:date="2019-11-06T10:53:00Z">
              <w:r w:rsidRPr="00EC5FEE">
                <w:rPr>
                  <w:rFonts w:cs="Arial"/>
                  <w:b/>
                  <w:sz w:val="24"/>
                  <w:szCs w:val="24"/>
                  <w:lang w:val="es-ES"/>
                </w:rPr>
                <w:t>Curso Típico de Eventos</w:t>
              </w:r>
            </w:ins>
          </w:p>
        </w:tc>
      </w:tr>
      <w:tr w:rsidR="0001329C" w:rsidRPr="00576F7E" w14:paraId="04358535" w14:textId="77777777" w:rsidTr="007215B0">
        <w:trPr>
          <w:ins w:id="4263" w:author="Javier Kachuka" w:date="2019-11-06T10:53:00Z"/>
        </w:trPr>
        <w:tc>
          <w:tcPr>
            <w:tcW w:w="4414" w:type="dxa"/>
            <w:gridSpan w:val="2"/>
          </w:tcPr>
          <w:p w14:paraId="6EAF3DAC" w14:textId="317007B9" w:rsidR="0001329C" w:rsidRPr="00EC5FEE" w:rsidRDefault="0001329C">
            <w:pPr>
              <w:pStyle w:val="Prrafodelista"/>
              <w:numPr>
                <w:ilvl w:val="0"/>
                <w:numId w:val="52"/>
              </w:numPr>
              <w:jc w:val="both"/>
              <w:rPr>
                <w:ins w:id="4264" w:author="Javier Kachuka" w:date="2019-11-06T10:53:00Z"/>
                <w:rFonts w:cs="Arial"/>
                <w:sz w:val="24"/>
                <w:szCs w:val="24"/>
                <w:lang w:val="es-ES"/>
              </w:rPr>
              <w:pPrChange w:id="4265" w:author="Javier Kachuka" w:date="2019-11-06T10:54:00Z">
                <w:pPr>
                  <w:pStyle w:val="Prrafodelista"/>
                  <w:framePr w:hSpace="180" w:wrap="around" w:vAnchor="text" w:hAnchor="text" w:y="364"/>
                  <w:numPr>
                    <w:numId w:val="20"/>
                  </w:numPr>
                  <w:ind w:hanging="360"/>
                  <w:jc w:val="both"/>
                </w:pPr>
              </w:pPrChange>
            </w:pPr>
            <w:ins w:id="4266" w:author="Javier Kachuka" w:date="2019-11-06T10:53:00Z">
              <w:r>
                <w:rPr>
                  <w:rFonts w:cs="Arial"/>
                  <w:sz w:val="24"/>
                  <w:szCs w:val="24"/>
                  <w:lang w:val="es-ES"/>
                </w:rPr>
                <w:t xml:space="preserve">El caso de uso comienza cuando el </w:t>
              </w:r>
            </w:ins>
            <w:ins w:id="4267" w:author="Javier Kachuka" w:date="2019-11-06T10:54:00Z">
              <w:r>
                <w:rPr>
                  <w:rFonts w:cs="Arial"/>
                  <w:sz w:val="24"/>
                  <w:szCs w:val="24"/>
                  <w:lang w:val="es-ES"/>
                </w:rPr>
                <w:t>auditor</w:t>
              </w:r>
            </w:ins>
            <w:ins w:id="4268" w:author="Javier Kachuka" w:date="2019-11-06T10:53:00Z">
              <w:r>
                <w:rPr>
                  <w:rFonts w:cs="Arial"/>
                  <w:sz w:val="24"/>
                  <w:szCs w:val="24"/>
                  <w:lang w:val="es-ES"/>
                </w:rPr>
                <w:t xml:space="preserve"> </w:t>
              </w:r>
              <w:del w:id="4269" w:author="Javier Kachuka" w:date="2019-11-06T10:43:00Z">
                <w:r w:rsidDel="002345AA">
                  <w:rPr>
                    <w:rFonts w:cs="Arial"/>
                    <w:sz w:val="24"/>
                    <w:szCs w:val="24"/>
                    <w:lang w:val="es-ES"/>
                  </w:rPr>
                  <w:delText>selecciona generar informe de asistencia</w:delText>
                </w:r>
              </w:del>
              <w:r>
                <w:rPr>
                  <w:rFonts w:cs="Arial"/>
                  <w:sz w:val="24"/>
                  <w:szCs w:val="24"/>
                  <w:lang w:val="es-ES"/>
                </w:rPr>
                <w:t>desea ver l</w:t>
              </w:r>
            </w:ins>
            <w:ins w:id="4270" w:author="Javier Kachuka" w:date="2019-11-06T10:54:00Z">
              <w:r>
                <w:rPr>
                  <w:rFonts w:cs="Arial"/>
                  <w:sz w:val="24"/>
                  <w:szCs w:val="24"/>
                  <w:lang w:val="es-ES"/>
                </w:rPr>
                <w:t>os registros de auditoria del sistema</w:t>
              </w:r>
            </w:ins>
            <w:ins w:id="4271" w:author="Javier Kachuka" w:date="2019-11-06T10:53:00Z">
              <w:r>
                <w:rPr>
                  <w:rFonts w:cs="Arial"/>
                  <w:sz w:val="24"/>
                  <w:szCs w:val="24"/>
                  <w:lang w:val="es-ES"/>
                </w:rPr>
                <w:t>.</w:t>
              </w:r>
            </w:ins>
          </w:p>
        </w:tc>
        <w:tc>
          <w:tcPr>
            <w:tcW w:w="4414" w:type="dxa"/>
          </w:tcPr>
          <w:p w14:paraId="53DDEF63" w14:textId="77777777" w:rsidR="0001329C" w:rsidRPr="00EC5FEE" w:rsidRDefault="0001329C" w:rsidP="007215B0">
            <w:pPr>
              <w:jc w:val="both"/>
              <w:rPr>
                <w:ins w:id="4272" w:author="Javier Kachuka" w:date="2019-11-06T10:53:00Z"/>
                <w:rFonts w:cs="Arial"/>
                <w:sz w:val="24"/>
                <w:szCs w:val="24"/>
                <w:lang w:val="es-ES"/>
              </w:rPr>
            </w:pPr>
          </w:p>
        </w:tc>
      </w:tr>
      <w:tr w:rsidR="0001329C" w:rsidRPr="00576F7E" w14:paraId="1ABDC01D" w14:textId="77777777" w:rsidTr="007215B0">
        <w:trPr>
          <w:ins w:id="4273" w:author="Javier Kachuka" w:date="2019-11-06T10:53:00Z"/>
        </w:trPr>
        <w:tc>
          <w:tcPr>
            <w:tcW w:w="4414" w:type="dxa"/>
            <w:gridSpan w:val="2"/>
          </w:tcPr>
          <w:p w14:paraId="1443E65F" w14:textId="77777777" w:rsidR="0001329C" w:rsidRPr="00EC5FEE" w:rsidRDefault="0001329C" w:rsidP="007215B0">
            <w:pPr>
              <w:jc w:val="both"/>
              <w:rPr>
                <w:ins w:id="4274" w:author="Javier Kachuka" w:date="2019-11-06T10:53:00Z"/>
                <w:rFonts w:cs="Arial"/>
                <w:sz w:val="24"/>
                <w:szCs w:val="24"/>
                <w:lang w:val="es-ES"/>
              </w:rPr>
            </w:pPr>
          </w:p>
        </w:tc>
        <w:tc>
          <w:tcPr>
            <w:tcW w:w="4414" w:type="dxa"/>
          </w:tcPr>
          <w:p w14:paraId="0BE9931F" w14:textId="0172B4BA" w:rsidR="0001329C" w:rsidRPr="00EC5FEE" w:rsidRDefault="0001329C">
            <w:pPr>
              <w:pStyle w:val="Prrafodelista"/>
              <w:numPr>
                <w:ilvl w:val="0"/>
                <w:numId w:val="52"/>
              </w:numPr>
              <w:jc w:val="both"/>
              <w:rPr>
                <w:ins w:id="4275" w:author="Javier Kachuka" w:date="2019-11-06T10:53:00Z"/>
                <w:rFonts w:cs="Arial"/>
                <w:sz w:val="24"/>
                <w:szCs w:val="24"/>
                <w:lang w:val="es-ES"/>
              </w:rPr>
              <w:pPrChange w:id="4276" w:author="Javier Kachuka" w:date="2019-11-06T10:54:00Z">
                <w:pPr>
                  <w:pStyle w:val="Prrafodelista"/>
                  <w:framePr w:hSpace="180" w:wrap="around" w:vAnchor="text" w:hAnchor="text" w:y="364"/>
                  <w:numPr>
                    <w:numId w:val="20"/>
                  </w:numPr>
                  <w:ind w:hanging="360"/>
                  <w:jc w:val="both"/>
                </w:pPr>
              </w:pPrChange>
            </w:pPr>
            <w:ins w:id="4277" w:author="Javier Kachuka" w:date="2019-11-06T10:53:00Z">
              <w:r>
                <w:rPr>
                  <w:rFonts w:cs="Arial"/>
                  <w:sz w:val="24"/>
                  <w:szCs w:val="24"/>
                  <w:lang w:val="es-ES"/>
                </w:rPr>
                <w:t>El sistema</w:t>
              </w:r>
            </w:ins>
            <w:ins w:id="4278" w:author="Javier Kachuka" w:date="2019-11-06T10:54:00Z">
              <w:r>
                <w:rPr>
                  <w:rFonts w:cs="Arial"/>
                  <w:sz w:val="24"/>
                  <w:szCs w:val="24"/>
                  <w:lang w:val="es-ES"/>
                </w:rPr>
                <w:t xml:space="preserve"> busca todos los registros disponibles y muestra una lista del mismo</w:t>
              </w:r>
            </w:ins>
            <w:ins w:id="4279" w:author="Javier Kachuka" w:date="2019-11-06T10:53:00Z">
              <w:r>
                <w:rPr>
                  <w:rFonts w:cs="Arial"/>
                  <w:sz w:val="24"/>
                  <w:szCs w:val="24"/>
                  <w:lang w:val="es-ES"/>
                </w:rPr>
                <w:t>.</w:t>
              </w:r>
            </w:ins>
          </w:p>
        </w:tc>
      </w:tr>
      <w:tr w:rsidR="0001329C" w:rsidRPr="00576F7E" w14:paraId="333CFADA" w14:textId="77777777" w:rsidTr="007215B0">
        <w:trPr>
          <w:ins w:id="4280" w:author="Javier Kachuka" w:date="2019-11-06T10:53:00Z"/>
        </w:trPr>
        <w:tc>
          <w:tcPr>
            <w:tcW w:w="4414" w:type="dxa"/>
            <w:gridSpan w:val="2"/>
          </w:tcPr>
          <w:p w14:paraId="41BF2A22" w14:textId="77777777" w:rsidR="0001329C" w:rsidRPr="005D64CF" w:rsidRDefault="0001329C" w:rsidP="007215B0">
            <w:pPr>
              <w:jc w:val="both"/>
              <w:rPr>
                <w:ins w:id="4281" w:author="Javier Kachuka" w:date="2019-11-06T10:53:00Z"/>
                <w:rFonts w:cs="Arial"/>
                <w:sz w:val="24"/>
                <w:szCs w:val="24"/>
                <w:lang w:val="es-ES"/>
              </w:rPr>
            </w:pPr>
          </w:p>
        </w:tc>
        <w:tc>
          <w:tcPr>
            <w:tcW w:w="4414" w:type="dxa"/>
          </w:tcPr>
          <w:p w14:paraId="5DC03EFB" w14:textId="77777777" w:rsidR="0001329C" w:rsidRDefault="0001329C" w:rsidP="0001329C">
            <w:pPr>
              <w:pStyle w:val="Prrafodelista"/>
              <w:numPr>
                <w:ilvl w:val="0"/>
                <w:numId w:val="52"/>
              </w:numPr>
              <w:jc w:val="both"/>
              <w:rPr>
                <w:ins w:id="4282" w:author="Javier Kachuka" w:date="2019-11-06T10:53:00Z"/>
                <w:rFonts w:cs="Arial"/>
                <w:sz w:val="24"/>
                <w:szCs w:val="24"/>
                <w:lang w:val="es-ES"/>
              </w:rPr>
            </w:pPr>
            <w:ins w:id="4283" w:author="Javier Kachuka" w:date="2019-11-06T10:53:00Z">
              <w:r>
                <w:rPr>
                  <w:rFonts w:cs="Arial"/>
                  <w:sz w:val="24"/>
                  <w:szCs w:val="24"/>
                  <w:lang w:val="es-ES"/>
                </w:rPr>
                <w:t>Finaliza el caso de uso.</w:t>
              </w:r>
            </w:ins>
          </w:p>
        </w:tc>
      </w:tr>
      <w:tr w:rsidR="0001329C" w:rsidRPr="00EC5FEE" w14:paraId="7F04A5C1" w14:textId="77777777" w:rsidTr="007215B0">
        <w:trPr>
          <w:ins w:id="4284" w:author="Javier Kachuka" w:date="2019-11-06T10:53:00Z"/>
        </w:trPr>
        <w:tc>
          <w:tcPr>
            <w:tcW w:w="8828" w:type="dxa"/>
            <w:gridSpan w:val="3"/>
            <w:shd w:val="clear" w:color="auto" w:fill="9CC2E5" w:themeFill="accent1" w:themeFillTint="99"/>
          </w:tcPr>
          <w:p w14:paraId="4570449A" w14:textId="77777777" w:rsidR="0001329C" w:rsidRPr="00EC5FEE" w:rsidRDefault="0001329C" w:rsidP="007215B0">
            <w:pPr>
              <w:jc w:val="center"/>
              <w:rPr>
                <w:ins w:id="4285" w:author="Javier Kachuka" w:date="2019-11-06T10:53:00Z"/>
                <w:rFonts w:cs="Arial"/>
                <w:sz w:val="24"/>
                <w:szCs w:val="24"/>
                <w:lang w:val="es-ES"/>
              </w:rPr>
            </w:pPr>
            <w:ins w:id="4286" w:author="Javier Kachuka" w:date="2019-11-06T10:53:00Z">
              <w:r>
                <w:rPr>
                  <w:rFonts w:cs="Arial"/>
                  <w:b/>
                  <w:sz w:val="24"/>
                  <w:szCs w:val="24"/>
                  <w:lang w:val="es-ES"/>
                </w:rPr>
                <w:t>C</w:t>
              </w:r>
              <w:r w:rsidRPr="00EC5FEE">
                <w:rPr>
                  <w:rFonts w:cs="Arial"/>
                  <w:b/>
                  <w:sz w:val="24"/>
                  <w:szCs w:val="24"/>
                  <w:lang w:val="es-ES"/>
                </w:rPr>
                <w:t>urso Alternativo de Eventos</w:t>
              </w:r>
            </w:ins>
          </w:p>
        </w:tc>
      </w:tr>
      <w:tr w:rsidR="0001329C" w:rsidRPr="005D64CF" w14:paraId="6323E737" w14:textId="77777777" w:rsidTr="007215B0">
        <w:trPr>
          <w:ins w:id="4287" w:author="Javier Kachuka" w:date="2019-11-06T10:53:00Z"/>
        </w:trPr>
        <w:tc>
          <w:tcPr>
            <w:tcW w:w="4414" w:type="dxa"/>
            <w:gridSpan w:val="2"/>
          </w:tcPr>
          <w:p w14:paraId="7057C6D6" w14:textId="77777777" w:rsidR="0001329C" w:rsidRPr="00EC5FEE" w:rsidRDefault="0001329C" w:rsidP="007215B0">
            <w:pPr>
              <w:jc w:val="center"/>
              <w:rPr>
                <w:ins w:id="4288" w:author="Javier Kachuka" w:date="2019-11-06T10:53:00Z"/>
                <w:rFonts w:cs="Arial"/>
                <w:b/>
                <w:sz w:val="24"/>
                <w:szCs w:val="24"/>
                <w:lang w:val="es-ES"/>
              </w:rPr>
            </w:pPr>
          </w:p>
        </w:tc>
        <w:tc>
          <w:tcPr>
            <w:tcW w:w="4414" w:type="dxa"/>
          </w:tcPr>
          <w:p w14:paraId="7273E4F8" w14:textId="77777777" w:rsidR="0001329C" w:rsidRPr="00EC5FEE" w:rsidRDefault="0001329C" w:rsidP="007215B0">
            <w:pPr>
              <w:jc w:val="both"/>
              <w:rPr>
                <w:ins w:id="4289" w:author="Javier Kachuka" w:date="2019-11-06T10:53:00Z"/>
                <w:rFonts w:cs="Arial"/>
                <w:sz w:val="24"/>
                <w:szCs w:val="24"/>
                <w:lang w:val="es-ES"/>
              </w:rPr>
            </w:pPr>
          </w:p>
        </w:tc>
      </w:tr>
    </w:tbl>
    <w:p w14:paraId="0FAB1E5A" w14:textId="77777777" w:rsidR="002345AA" w:rsidRDefault="002345AA" w:rsidP="00431D6D">
      <w:pPr>
        <w:rPr>
          <w:lang w:val="es-ES"/>
        </w:rPr>
      </w:pPr>
    </w:p>
    <w:p w14:paraId="2F47CEF7" w14:textId="47BEA601" w:rsidR="002A55EF" w:rsidRDefault="002A55EF" w:rsidP="00431D6D">
      <w:pPr>
        <w:rPr>
          <w:ins w:id="4290" w:author="Javier Kachuka" w:date="2019-11-06T10:53:00Z"/>
          <w:lang w:val="es-ES"/>
        </w:rPr>
      </w:pPr>
    </w:p>
    <w:p w14:paraId="71729D02" w14:textId="392E2012" w:rsidR="0001329C" w:rsidRDefault="000B59E3" w:rsidP="00431D6D">
      <w:pPr>
        <w:rPr>
          <w:lang w:val="es-ES"/>
        </w:rPr>
      </w:pPr>
      <w:ins w:id="4291" w:author="Javier Kachuka" w:date="2019-11-06T10:58:00Z">
        <w:r>
          <w:rPr>
            <w:lang w:val="es-ES"/>
          </w:rPr>
          <w:br w:type="page"/>
        </w:r>
      </w:ins>
    </w:p>
    <w:p w14:paraId="02A90EE2" w14:textId="7B25C1E8" w:rsidR="00EC5FEE" w:rsidRPr="006475DF" w:rsidRDefault="006475DF" w:rsidP="007215B0">
      <w:pPr>
        <w:pStyle w:val="Ttulo2"/>
        <w:ind w:left="720" w:hanging="720"/>
        <w:rPr>
          <w:rFonts w:cs="Arial"/>
          <w:lang w:val="es-ES"/>
        </w:rPr>
      </w:pPr>
      <w:bookmarkStart w:id="4292" w:name="_Toc24536328"/>
      <w:r>
        <w:rPr>
          <w:rFonts w:cs="Arial"/>
          <w:lang w:val="es-ES"/>
        </w:rPr>
        <w:lastRenderedPageBreak/>
        <w:t>Modelo de D</w:t>
      </w:r>
      <w:r w:rsidRPr="00EC5FEE">
        <w:rPr>
          <w:rFonts w:cs="Arial"/>
          <w:lang w:val="es-ES"/>
        </w:rPr>
        <w:t>ominio</w:t>
      </w:r>
      <w:bookmarkEnd w:id="4292"/>
    </w:p>
    <w:p w14:paraId="2AAC9945" w14:textId="77777777" w:rsidR="00A8280F" w:rsidRDefault="00A8280F" w:rsidP="00A8280F">
      <w:pPr>
        <w:pStyle w:val="Ttulo3"/>
        <w:rPr>
          <w:lang w:val="es-ES"/>
        </w:rPr>
      </w:pPr>
      <w:bookmarkStart w:id="4293" w:name="_Toc24536329"/>
      <w:r>
        <w:rPr>
          <w:lang w:val="es-ES"/>
        </w:rPr>
        <w:t>Lista de conceptos candidatos</w:t>
      </w:r>
      <w:bookmarkEnd w:id="4293"/>
    </w:p>
    <w:p w14:paraId="3A80A324" w14:textId="5D4E617B" w:rsidR="00866CE2" w:rsidRDefault="00866CE2" w:rsidP="00866CE2">
      <w:pPr>
        <w:pStyle w:val="Prrafodelista"/>
        <w:numPr>
          <w:ilvl w:val="0"/>
          <w:numId w:val="7"/>
        </w:numPr>
        <w:rPr>
          <w:lang w:val="es-ES"/>
        </w:rPr>
      </w:pPr>
      <w:r>
        <w:rPr>
          <w:lang w:val="es-ES"/>
        </w:rPr>
        <w:t>Tipo de trabajo</w:t>
      </w:r>
    </w:p>
    <w:p w14:paraId="22FE905A" w14:textId="17957A25" w:rsidR="007215B0" w:rsidRPr="00866CE2" w:rsidRDefault="007215B0" w:rsidP="00866CE2">
      <w:pPr>
        <w:pStyle w:val="Prrafodelista"/>
        <w:numPr>
          <w:ilvl w:val="0"/>
          <w:numId w:val="7"/>
        </w:numPr>
        <w:rPr>
          <w:lang w:val="es-ES"/>
        </w:rPr>
      </w:pPr>
      <w:r>
        <w:rPr>
          <w:lang w:val="es-ES"/>
        </w:rPr>
        <w:t>Tipo de Reclamo</w:t>
      </w:r>
    </w:p>
    <w:p w14:paraId="73FF79F6" w14:textId="77777777" w:rsidR="00866CE2" w:rsidRDefault="00A8280F" w:rsidP="00866CE2">
      <w:pPr>
        <w:pStyle w:val="Prrafodelista"/>
        <w:numPr>
          <w:ilvl w:val="0"/>
          <w:numId w:val="7"/>
        </w:numPr>
        <w:rPr>
          <w:lang w:val="es-ES"/>
        </w:rPr>
      </w:pPr>
      <w:r>
        <w:rPr>
          <w:lang w:val="es-ES"/>
        </w:rPr>
        <w:t>Trabajo</w:t>
      </w:r>
    </w:p>
    <w:p w14:paraId="2AF6C310" w14:textId="77777777" w:rsidR="00866CE2" w:rsidRPr="00866CE2" w:rsidRDefault="00866CE2" w:rsidP="00866CE2">
      <w:pPr>
        <w:pStyle w:val="Prrafodelista"/>
        <w:numPr>
          <w:ilvl w:val="0"/>
          <w:numId w:val="7"/>
        </w:numPr>
        <w:rPr>
          <w:lang w:val="es-ES"/>
        </w:rPr>
      </w:pPr>
      <w:r>
        <w:rPr>
          <w:lang w:val="es-ES"/>
        </w:rPr>
        <w:t>Nivel de prioridad</w:t>
      </w:r>
    </w:p>
    <w:p w14:paraId="57A5F77B" w14:textId="77777777" w:rsidR="00A8280F" w:rsidRPr="00866CE2" w:rsidRDefault="00A8280F" w:rsidP="00866CE2">
      <w:pPr>
        <w:pStyle w:val="Prrafodelista"/>
        <w:numPr>
          <w:ilvl w:val="0"/>
          <w:numId w:val="7"/>
        </w:numPr>
        <w:rPr>
          <w:lang w:val="es-ES"/>
        </w:rPr>
      </w:pPr>
      <w:r>
        <w:rPr>
          <w:lang w:val="es-ES"/>
        </w:rPr>
        <w:t>Foto</w:t>
      </w:r>
    </w:p>
    <w:p w14:paraId="15140C24" w14:textId="77777777" w:rsidR="00A8280F" w:rsidRDefault="00A8280F" w:rsidP="00A8280F">
      <w:pPr>
        <w:pStyle w:val="Prrafodelista"/>
        <w:numPr>
          <w:ilvl w:val="0"/>
          <w:numId w:val="7"/>
        </w:numPr>
        <w:rPr>
          <w:lang w:val="es-ES"/>
        </w:rPr>
      </w:pPr>
      <w:r>
        <w:rPr>
          <w:lang w:val="es-ES"/>
        </w:rPr>
        <w:t>Trabajo Pendiente</w:t>
      </w:r>
    </w:p>
    <w:p w14:paraId="3D228E7B" w14:textId="77777777" w:rsidR="00A8280F" w:rsidRDefault="00A8280F" w:rsidP="00A8280F">
      <w:pPr>
        <w:pStyle w:val="Prrafodelista"/>
        <w:numPr>
          <w:ilvl w:val="0"/>
          <w:numId w:val="7"/>
        </w:numPr>
        <w:rPr>
          <w:lang w:val="es-ES"/>
        </w:rPr>
      </w:pPr>
      <w:r>
        <w:rPr>
          <w:lang w:val="es-ES"/>
        </w:rPr>
        <w:t>Empleado</w:t>
      </w:r>
    </w:p>
    <w:p w14:paraId="71C0D082" w14:textId="77777777" w:rsidR="00A8280F" w:rsidRDefault="00A8280F" w:rsidP="00A8280F">
      <w:pPr>
        <w:pStyle w:val="Prrafodelista"/>
        <w:numPr>
          <w:ilvl w:val="0"/>
          <w:numId w:val="7"/>
        </w:numPr>
        <w:rPr>
          <w:lang w:val="es-ES"/>
        </w:rPr>
      </w:pPr>
      <w:r>
        <w:rPr>
          <w:lang w:val="es-ES"/>
        </w:rPr>
        <w:t>Tiempo de trabajo</w:t>
      </w:r>
    </w:p>
    <w:p w14:paraId="0D0C048A" w14:textId="146CBA05" w:rsidR="00A8280F" w:rsidRDefault="00A8280F" w:rsidP="00A8280F">
      <w:pPr>
        <w:pStyle w:val="Prrafodelista"/>
        <w:numPr>
          <w:ilvl w:val="0"/>
          <w:numId w:val="7"/>
        </w:numPr>
        <w:rPr>
          <w:lang w:val="es-ES"/>
        </w:rPr>
      </w:pPr>
      <w:r>
        <w:rPr>
          <w:lang w:val="es-ES"/>
        </w:rPr>
        <w:t>Productos</w:t>
      </w:r>
    </w:p>
    <w:p w14:paraId="2A291FF8" w14:textId="1CBAD83B" w:rsidR="007215B0" w:rsidRDefault="007215B0" w:rsidP="00A8280F">
      <w:pPr>
        <w:pStyle w:val="Prrafodelista"/>
        <w:numPr>
          <w:ilvl w:val="0"/>
          <w:numId w:val="7"/>
        </w:numPr>
        <w:rPr>
          <w:lang w:val="es-ES"/>
        </w:rPr>
      </w:pPr>
      <w:r>
        <w:rPr>
          <w:lang w:val="es-ES"/>
        </w:rPr>
        <w:t>Ingreso de Productos</w:t>
      </w:r>
    </w:p>
    <w:p w14:paraId="4705FDD0" w14:textId="21430DD7" w:rsidR="007215B0" w:rsidRDefault="007215B0" w:rsidP="00A8280F">
      <w:pPr>
        <w:pStyle w:val="Prrafodelista"/>
        <w:numPr>
          <w:ilvl w:val="0"/>
          <w:numId w:val="7"/>
        </w:numPr>
        <w:rPr>
          <w:lang w:val="es-ES"/>
        </w:rPr>
      </w:pPr>
      <w:r>
        <w:rPr>
          <w:lang w:val="es-ES"/>
        </w:rPr>
        <w:t>Movimientos</w:t>
      </w:r>
    </w:p>
    <w:p w14:paraId="2958159C" w14:textId="0584F4F7" w:rsidR="007215B0" w:rsidRDefault="007215B0" w:rsidP="00A8280F">
      <w:pPr>
        <w:pStyle w:val="Prrafodelista"/>
        <w:numPr>
          <w:ilvl w:val="0"/>
          <w:numId w:val="7"/>
        </w:numPr>
        <w:rPr>
          <w:lang w:val="es-ES"/>
        </w:rPr>
      </w:pPr>
      <w:r>
        <w:rPr>
          <w:lang w:val="es-ES"/>
        </w:rPr>
        <w:t>Requisitos</w:t>
      </w:r>
    </w:p>
    <w:p w14:paraId="2116D89C" w14:textId="77777777" w:rsidR="00A8280F" w:rsidRDefault="00A8280F" w:rsidP="00A8280F">
      <w:pPr>
        <w:pStyle w:val="Prrafodelista"/>
        <w:numPr>
          <w:ilvl w:val="0"/>
          <w:numId w:val="7"/>
        </w:numPr>
        <w:rPr>
          <w:lang w:val="es-ES"/>
        </w:rPr>
      </w:pPr>
      <w:r>
        <w:rPr>
          <w:lang w:val="es-ES"/>
        </w:rPr>
        <w:t>Flujo de trabajo</w:t>
      </w:r>
    </w:p>
    <w:p w14:paraId="04808E2D" w14:textId="571F14AC" w:rsidR="00A8280F" w:rsidRDefault="00A8280F" w:rsidP="00A8280F">
      <w:pPr>
        <w:pStyle w:val="Prrafodelista"/>
        <w:numPr>
          <w:ilvl w:val="0"/>
          <w:numId w:val="7"/>
        </w:numPr>
        <w:rPr>
          <w:lang w:val="es-ES"/>
        </w:rPr>
      </w:pPr>
      <w:r>
        <w:rPr>
          <w:lang w:val="es-ES"/>
        </w:rPr>
        <w:t xml:space="preserve">Ubicación </w:t>
      </w:r>
    </w:p>
    <w:p w14:paraId="5E68EC1D" w14:textId="409143FC" w:rsidR="007215B0" w:rsidRDefault="007215B0" w:rsidP="00A8280F">
      <w:pPr>
        <w:pStyle w:val="Prrafodelista"/>
        <w:numPr>
          <w:ilvl w:val="0"/>
          <w:numId w:val="7"/>
        </w:numPr>
        <w:rPr>
          <w:lang w:val="es-ES"/>
        </w:rPr>
      </w:pPr>
      <w:r>
        <w:rPr>
          <w:lang w:val="es-ES"/>
        </w:rPr>
        <w:t>Dirección</w:t>
      </w:r>
    </w:p>
    <w:p w14:paraId="52DAFBFC" w14:textId="77777777" w:rsidR="00A8280F" w:rsidRDefault="00A8280F" w:rsidP="00A8280F">
      <w:pPr>
        <w:pStyle w:val="Prrafodelista"/>
        <w:numPr>
          <w:ilvl w:val="0"/>
          <w:numId w:val="7"/>
        </w:numPr>
        <w:rPr>
          <w:lang w:val="es-ES"/>
        </w:rPr>
      </w:pPr>
      <w:r>
        <w:rPr>
          <w:lang w:val="es-ES"/>
        </w:rPr>
        <w:t>Prioridad</w:t>
      </w:r>
    </w:p>
    <w:p w14:paraId="3601CFC2" w14:textId="77777777" w:rsidR="00A8280F" w:rsidRDefault="00A8280F" w:rsidP="00A8280F">
      <w:pPr>
        <w:pStyle w:val="Prrafodelista"/>
        <w:numPr>
          <w:ilvl w:val="0"/>
          <w:numId w:val="7"/>
        </w:numPr>
        <w:rPr>
          <w:lang w:val="es-ES"/>
        </w:rPr>
      </w:pPr>
      <w:r>
        <w:rPr>
          <w:lang w:val="es-ES"/>
        </w:rPr>
        <w:t>Stock</w:t>
      </w:r>
    </w:p>
    <w:p w14:paraId="7E8C1DD0" w14:textId="77777777" w:rsidR="00A8280F" w:rsidRDefault="00A8280F" w:rsidP="00A8280F">
      <w:pPr>
        <w:rPr>
          <w:lang w:val="es-ES"/>
        </w:rPr>
      </w:pPr>
    </w:p>
    <w:p w14:paraId="6060BAAF" w14:textId="77777777" w:rsidR="00A8280F" w:rsidRDefault="00A8280F" w:rsidP="00A8280F">
      <w:pPr>
        <w:pStyle w:val="Ttulo3"/>
        <w:rPr>
          <w:lang w:val="es-ES"/>
        </w:rPr>
      </w:pPr>
      <w:bookmarkStart w:id="4294" w:name="_Toc24536330"/>
      <w:r>
        <w:rPr>
          <w:lang w:val="es-ES"/>
        </w:rPr>
        <w:t>Lista de conceptos idóneos</w:t>
      </w:r>
      <w:bookmarkEnd w:id="4294"/>
    </w:p>
    <w:p w14:paraId="4F72565D" w14:textId="5AD14A35" w:rsidR="00D71789" w:rsidRDefault="00456A0E" w:rsidP="00A8280F">
      <w:pPr>
        <w:pStyle w:val="Prrafodelista"/>
        <w:numPr>
          <w:ilvl w:val="0"/>
          <w:numId w:val="7"/>
        </w:numPr>
        <w:rPr>
          <w:lang w:val="es-ES"/>
        </w:rPr>
      </w:pPr>
      <w:r>
        <w:rPr>
          <w:lang w:val="es-ES"/>
        </w:rPr>
        <w:t>Socio</w:t>
      </w:r>
    </w:p>
    <w:p w14:paraId="2A18AD9E" w14:textId="5C7BA42C" w:rsidR="00456A0E" w:rsidRDefault="00456A0E" w:rsidP="00A8280F">
      <w:pPr>
        <w:pStyle w:val="Prrafodelista"/>
        <w:numPr>
          <w:ilvl w:val="0"/>
          <w:numId w:val="7"/>
        </w:numPr>
        <w:rPr>
          <w:lang w:val="es-ES"/>
        </w:rPr>
      </w:pPr>
      <w:r>
        <w:rPr>
          <w:lang w:val="es-ES"/>
        </w:rPr>
        <w:t>Rec</w:t>
      </w:r>
      <w:r w:rsidR="00C81B96">
        <w:rPr>
          <w:lang w:val="es-ES"/>
        </w:rPr>
        <w:t>l</w:t>
      </w:r>
      <w:r>
        <w:rPr>
          <w:lang w:val="es-ES"/>
        </w:rPr>
        <w:t>amo</w:t>
      </w:r>
    </w:p>
    <w:p w14:paraId="0E5617CF" w14:textId="657C221B" w:rsidR="007215B0" w:rsidRDefault="007215B0" w:rsidP="00A8280F">
      <w:pPr>
        <w:pStyle w:val="Prrafodelista"/>
        <w:numPr>
          <w:ilvl w:val="0"/>
          <w:numId w:val="7"/>
        </w:numPr>
        <w:rPr>
          <w:lang w:val="es-ES"/>
        </w:rPr>
      </w:pPr>
      <w:r>
        <w:rPr>
          <w:lang w:val="es-ES"/>
        </w:rPr>
        <w:t>Tipo de Reclamo</w:t>
      </w:r>
    </w:p>
    <w:p w14:paraId="1C2553DA" w14:textId="05CC0778" w:rsidR="00456A0E" w:rsidRDefault="00456A0E" w:rsidP="00456A0E">
      <w:pPr>
        <w:pStyle w:val="Prrafodelista"/>
        <w:numPr>
          <w:ilvl w:val="0"/>
          <w:numId w:val="7"/>
        </w:numPr>
        <w:rPr>
          <w:lang w:val="es-ES"/>
        </w:rPr>
      </w:pPr>
      <w:r>
        <w:rPr>
          <w:lang w:val="es-ES"/>
        </w:rPr>
        <w:t>Trabajo</w:t>
      </w:r>
    </w:p>
    <w:p w14:paraId="7F4739FE" w14:textId="4DB8A39A" w:rsidR="00456A0E" w:rsidRDefault="00456A0E" w:rsidP="00456A0E">
      <w:pPr>
        <w:pStyle w:val="Prrafodelista"/>
        <w:numPr>
          <w:ilvl w:val="0"/>
          <w:numId w:val="7"/>
        </w:numPr>
        <w:rPr>
          <w:lang w:val="es-ES"/>
        </w:rPr>
      </w:pPr>
      <w:r>
        <w:rPr>
          <w:lang w:val="es-ES"/>
        </w:rPr>
        <w:t>Producto</w:t>
      </w:r>
    </w:p>
    <w:p w14:paraId="49F4A126" w14:textId="5FE755F1" w:rsidR="00456A0E" w:rsidRDefault="007215B0" w:rsidP="00456A0E">
      <w:pPr>
        <w:pStyle w:val="Prrafodelista"/>
        <w:numPr>
          <w:ilvl w:val="0"/>
          <w:numId w:val="7"/>
        </w:numPr>
        <w:rPr>
          <w:lang w:val="es-ES"/>
        </w:rPr>
      </w:pPr>
      <w:r>
        <w:rPr>
          <w:lang w:val="es-ES"/>
        </w:rPr>
        <w:t>Requisitos</w:t>
      </w:r>
    </w:p>
    <w:p w14:paraId="60DCAACF" w14:textId="4A742773" w:rsidR="00456A0E" w:rsidRDefault="00456A0E" w:rsidP="00456A0E">
      <w:pPr>
        <w:pStyle w:val="Prrafodelista"/>
        <w:numPr>
          <w:ilvl w:val="0"/>
          <w:numId w:val="7"/>
        </w:numPr>
        <w:rPr>
          <w:lang w:val="es-ES"/>
        </w:rPr>
      </w:pPr>
      <w:r>
        <w:rPr>
          <w:lang w:val="es-ES"/>
        </w:rPr>
        <w:t>Almacén</w:t>
      </w:r>
    </w:p>
    <w:p w14:paraId="3F6939C4" w14:textId="78EAE908" w:rsidR="00456A0E" w:rsidRDefault="00456A0E" w:rsidP="00456A0E">
      <w:pPr>
        <w:pStyle w:val="Prrafodelista"/>
        <w:numPr>
          <w:ilvl w:val="0"/>
          <w:numId w:val="7"/>
        </w:numPr>
        <w:rPr>
          <w:lang w:val="es-ES"/>
        </w:rPr>
      </w:pPr>
      <w:r>
        <w:rPr>
          <w:lang w:val="es-ES"/>
        </w:rPr>
        <w:t>Empleado</w:t>
      </w:r>
    </w:p>
    <w:p w14:paraId="66FAD6E8" w14:textId="5DADE5AA" w:rsidR="00456A0E" w:rsidRDefault="00456A0E" w:rsidP="00456A0E">
      <w:pPr>
        <w:pStyle w:val="Prrafodelista"/>
        <w:numPr>
          <w:ilvl w:val="0"/>
          <w:numId w:val="7"/>
        </w:numPr>
        <w:rPr>
          <w:lang w:val="es-ES"/>
        </w:rPr>
      </w:pPr>
      <w:r>
        <w:rPr>
          <w:lang w:val="es-ES"/>
        </w:rPr>
        <w:t>Asistencia</w:t>
      </w:r>
    </w:p>
    <w:p w14:paraId="73508DE3" w14:textId="711AABB5" w:rsidR="00456A0E" w:rsidRDefault="00456A0E" w:rsidP="00456A0E">
      <w:pPr>
        <w:pStyle w:val="Prrafodelista"/>
        <w:numPr>
          <w:ilvl w:val="0"/>
          <w:numId w:val="7"/>
        </w:numPr>
        <w:rPr>
          <w:lang w:val="es-ES"/>
        </w:rPr>
      </w:pPr>
      <w:r>
        <w:rPr>
          <w:lang w:val="es-ES"/>
        </w:rPr>
        <w:t>Pedido</w:t>
      </w:r>
    </w:p>
    <w:p w14:paraId="273A40C2" w14:textId="1752A81D" w:rsidR="007215B0" w:rsidRDefault="007215B0" w:rsidP="00456A0E">
      <w:pPr>
        <w:pStyle w:val="Prrafodelista"/>
        <w:numPr>
          <w:ilvl w:val="0"/>
          <w:numId w:val="7"/>
        </w:numPr>
        <w:rPr>
          <w:lang w:val="es-ES"/>
        </w:rPr>
      </w:pPr>
      <w:r>
        <w:rPr>
          <w:lang w:val="es-ES"/>
        </w:rPr>
        <w:t>Movimiento</w:t>
      </w:r>
    </w:p>
    <w:p w14:paraId="33408D3A" w14:textId="6B040625" w:rsidR="007215B0" w:rsidRDefault="007215B0" w:rsidP="00456A0E">
      <w:pPr>
        <w:pStyle w:val="Prrafodelista"/>
        <w:numPr>
          <w:ilvl w:val="0"/>
          <w:numId w:val="7"/>
        </w:numPr>
        <w:rPr>
          <w:lang w:val="es-ES"/>
        </w:rPr>
      </w:pPr>
      <w:r>
        <w:rPr>
          <w:lang w:val="es-ES"/>
        </w:rPr>
        <w:t>Dirección</w:t>
      </w:r>
    </w:p>
    <w:p w14:paraId="7D95BCAE" w14:textId="4DC3FE79" w:rsidR="00456A0E" w:rsidRDefault="00456A0E" w:rsidP="00456A0E">
      <w:pPr>
        <w:pStyle w:val="Prrafodelista"/>
        <w:numPr>
          <w:ilvl w:val="0"/>
          <w:numId w:val="7"/>
        </w:numPr>
        <w:rPr>
          <w:lang w:val="es-ES"/>
        </w:rPr>
      </w:pPr>
      <w:r>
        <w:rPr>
          <w:lang w:val="es-ES"/>
        </w:rPr>
        <w:t>Flujo de Trabajo</w:t>
      </w:r>
      <w:r w:rsidR="006E20FA">
        <w:rPr>
          <w:lang w:val="es-ES"/>
        </w:rPr>
        <w:tab/>
      </w:r>
    </w:p>
    <w:p w14:paraId="0BAC59FD" w14:textId="20DA4B6E" w:rsidR="00D71789" w:rsidRPr="0037145C" w:rsidRDefault="00456A0E" w:rsidP="00D71789">
      <w:pPr>
        <w:pStyle w:val="Prrafodelista"/>
        <w:numPr>
          <w:ilvl w:val="0"/>
          <w:numId w:val="7"/>
        </w:numPr>
        <w:rPr>
          <w:lang w:val="es-ES"/>
        </w:rPr>
      </w:pPr>
      <w:r>
        <w:rPr>
          <w:lang w:val="es-ES"/>
        </w:rPr>
        <w:t>Proveedor</w:t>
      </w:r>
    </w:p>
    <w:p w14:paraId="50FE58AD" w14:textId="67C894A2" w:rsidR="00D71789" w:rsidRDefault="002A55EF" w:rsidP="002A55EF">
      <w:pPr>
        <w:pStyle w:val="Ttulo3"/>
        <w:rPr>
          <w:lang w:val="es-ES"/>
        </w:rPr>
      </w:pPr>
      <w:bookmarkStart w:id="4295" w:name="_Toc24536331"/>
      <w:r>
        <w:rPr>
          <w:lang w:val="es-ES"/>
        </w:rPr>
        <w:lastRenderedPageBreak/>
        <w:t>Modelado del Dominio</w:t>
      </w:r>
      <w:bookmarkEnd w:id="4295"/>
    </w:p>
    <w:p w14:paraId="36C14282" w14:textId="0C20D213" w:rsidR="002A55EF" w:rsidRDefault="00576F7E" w:rsidP="00D71789">
      <w:pPr>
        <w:rPr>
          <w:lang w:val="es-ES"/>
        </w:rPr>
      </w:pPr>
      <w:r>
        <w:rPr>
          <w:noProof/>
        </w:rPr>
        <w:pict w14:anchorId="248648D1">
          <v:shape id="_x0000_i1026" type="#_x0000_t75" style="width:440.15pt;height:154.2pt">
            <v:imagedata r:id="rId16" o:title="ModeloDominioFinal"/>
          </v:shape>
        </w:pict>
      </w:r>
    </w:p>
    <w:p w14:paraId="16B961FD" w14:textId="77777777" w:rsidR="0055417A" w:rsidRDefault="0055417A" w:rsidP="00D71789">
      <w:pPr>
        <w:rPr>
          <w:lang w:val="es-ES"/>
        </w:rPr>
      </w:pPr>
    </w:p>
    <w:p w14:paraId="1BFFE288" w14:textId="5599428F" w:rsidR="00D71789" w:rsidRPr="00D71789" w:rsidRDefault="00D71789" w:rsidP="00D71789">
      <w:pPr>
        <w:pStyle w:val="Ttulo3"/>
        <w:rPr>
          <w:lang w:val="es-ES"/>
        </w:rPr>
      </w:pPr>
      <w:bookmarkStart w:id="4296" w:name="_Toc24536332"/>
      <w:r>
        <w:rPr>
          <w:lang w:val="es-ES"/>
        </w:rPr>
        <w:t>Descripción formal de los conceptos</w:t>
      </w:r>
      <w:bookmarkEnd w:id="4296"/>
    </w:p>
    <w:p w14:paraId="0CE90976" w14:textId="739B59EA" w:rsidR="00A8280F" w:rsidRDefault="00A8280F" w:rsidP="00A8280F">
      <w:pPr>
        <w:rPr>
          <w:lang w:val="es-ES"/>
        </w:rPr>
      </w:pPr>
    </w:p>
    <w:tbl>
      <w:tblPr>
        <w:tblStyle w:val="Tablaconcuadrcula"/>
        <w:tblW w:w="0" w:type="auto"/>
        <w:tblLook w:val="04A0" w:firstRow="1" w:lastRow="0" w:firstColumn="1" w:lastColumn="0" w:noHBand="0" w:noVBand="1"/>
      </w:tblPr>
      <w:tblGrid>
        <w:gridCol w:w="1980"/>
        <w:gridCol w:w="6848"/>
      </w:tblGrid>
      <w:tr w:rsidR="00D71789" w14:paraId="154333A9" w14:textId="77777777" w:rsidTr="00D71789">
        <w:tc>
          <w:tcPr>
            <w:tcW w:w="1980" w:type="dxa"/>
            <w:shd w:val="clear" w:color="auto" w:fill="9CC2E5" w:themeFill="accent1" w:themeFillTint="99"/>
          </w:tcPr>
          <w:p w14:paraId="44DBAE77" w14:textId="5F12386F" w:rsidR="00D71789" w:rsidRPr="00D71789" w:rsidRDefault="00D71789" w:rsidP="00A8280F">
            <w:pPr>
              <w:rPr>
                <w:b/>
                <w:sz w:val="24"/>
                <w:lang w:val="es-ES"/>
              </w:rPr>
            </w:pPr>
            <w:r w:rsidRPr="00D71789">
              <w:rPr>
                <w:b/>
                <w:sz w:val="24"/>
                <w:lang w:val="es-ES"/>
              </w:rPr>
              <w:t>Símbolo</w:t>
            </w:r>
          </w:p>
        </w:tc>
        <w:tc>
          <w:tcPr>
            <w:tcW w:w="6848" w:type="dxa"/>
          </w:tcPr>
          <w:p w14:paraId="3AC0E5F8" w14:textId="18CEB0BB" w:rsidR="00D71789" w:rsidRDefault="00D71789" w:rsidP="00A8280F">
            <w:pPr>
              <w:rPr>
                <w:lang w:val="es-ES"/>
              </w:rPr>
            </w:pPr>
            <w:r>
              <w:rPr>
                <w:lang w:val="es-ES"/>
              </w:rPr>
              <w:t>Socio</w:t>
            </w:r>
          </w:p>
        </w:tc>
      </w:tr>
      <w:tr w:rsidR="00D71789" w:rsidRPr="00576F7E" w14:paraId="5EC3A8D2" w14:textId="77777777" w:rsidTr="00D71789">
        <w:tc>
          <w:tcPr>
            <w:tcW w:w="1980" w:type="dxa"/>
            <w:shd w:val="clear" w:color="auto" w:fill="9CC2E5" w:themeFill="accent1" w:themeFillTint="99"/>
          </w:tcPr>
          <w:p w14:paraId="4E21A8B2" w14:textId="0BFD5D78" w:rsidR="00D71789" w:rsidRPr="00D71789" w:rsidRDefault="00D71789" w:rsidP="00A8280F">
            <w:pPr>
              <w:rPr>
                <w:b/>
                <w:sz w:val="24"/>
                <w:lang w:val="es-ES"/>
              </w:rPr>
            </w:pPr>
            <w:r w:rsidRPr="00D71789">
              <w:rPr>
                <w:b/>
                <w:sz w:val="24"/>
                <w:lang w:val="es-ES"/>
              </w:rPr>
              <w:t>Intención</w:t>
            </w:r>
          </w:p>
        </w:tc>
        <w:tc>
          <w:tcPr>
            <w:tcW w:w="6848" w:type="dxa"/>
          </w:tcPr>
          <w:p w14:paraId="7C518762" w14:textId="20D06B06" w:rsidR="00D71789" w:rsidRDefault="00D71789" w:rsidP="00A8280F">
            <w:pPr>
              <w:rPr>
                <w:lang w:val="es-ES"/>
              </w:rPr>
            </w:pPr>
            <w:r>
              <w:rPr>
                <w:lang w:val="es-ES"/>
              </w:rPr>
              <w:t xml:space="preserve">Representa una abstracción de una persona que </w:t>
            </w:r>
            <w:r w:rsidR="00ED27AF">
              <w:rPr>
                <w:lang w:val="es-ES"/>
              </w:rPr>
              <w:t>recibe el servicio de agua potable de la cooperativa.</w:t>
            </w:r>
          </w:p>
        </w:tc>
      </w:tr>
      <w:tr w:rsidR="00D71789" w:rsidRPr="00576F7E" w14:paraId="10760ADB" w14:textId="77777777" w:rsidTr="00D71789">
        <w:tc>
          <w:tcPr>
            <w:tcW w:w="1980" w:type="dxa"/>
            <w:shd w:val="clear" w:color="auto" w:fill="9CC2E5" w:themeFill="accent1" w:themeFillTint="99"/>
          </w:tcPr>
          <w:p w14:paraId="133061A0" w14:textId="1BA6F84D" w:rsidR="00D71789" w:rsidRPr="00D71789" w:rsidRDefault="00D71789" w:rsidP="00A8280F">
            <w:pPr>
              <w:rPr>
                <w:b/>
                <w:sz w:val="24"/>
                <w:lang w:val="es-ES"/>
              </w:rPr>
            </w:pPr>
            <w:r w:rsidRPr="00D71789">
              <w:rPr>
                <w:b/>
                <w:sz w:val="24"/>
                <w:lang w:val="es-ES"/>
              </w:rPr>
              <w:t>Extensión</w:t>
            </w:r>
          </w:p>
        </w:tc>
        <w:tc>
          <w:tcPr>
            <w:tcW w:w="6848" w:type="dxa"/>
          </w:tcPr>
          <w:p w14:paraId="421DE8BA" w14:textId="2B55B60D" w:rsidR="00D71789" w:rsidRDefault="00ED27AF" w:rsidP="00A8280F">
            <w:pPr>
              <w:rPr>
                <w:lang w:val="es-ES"/>
              </w:rPr>
            </w:pPr>
            <w:r>
              <w:rPr>
                <w:lang w:val="es-ES"/>
              </w:rPr>
              <w:t>Todos los socios que reciban el servicio</w:t>
            </w:r>
          </w:p>
        </w:tc>
      </w:tr>
    </w:tbl>
    <w:p w14:paraId="29D54A6A" w14:textId="7618816E" w:rsidR="00D71789" w:rsidRDefault="00D71789" w:rsidP="00A8280F">
      <w:pPr>
        <w:rPr>
          <w:lang w:val="es-ES"/>
        </w:rPr>
      </w:pPr>
    </w:p>
    <w:tbl>
      <w:tblPr>
        <w:tblStyle w:val="Tablaconcuadrcula"/>
        <w:tblW w:w="0" w:type="auto"/>
        <w:tblLook w:val="04A0" w:firstRow="1" w:lastRow="0" w:firstColumn="1" w:lastColumn="0" w:noHBand="0" w:noVBand="1"/>
      </w:tblPr>
      <w:tblGrid>
        <w:gridCol w:w="1980"/>
        <w:gridCol w:w="6848"/>
      </w:tblGrid>
      <w:tr w:rsidR="00ED27AF" w14:paraId="3539B685" w14:textId="77777777" w:rsidTr="003D3744">
        <w:tc>
          <w:tcPr>
            <w:tcW w:w="1980" w:type="dxa"/>
            <w:shd w:val="clear" w:color="auto" w:fill="9CC2E5" w:themeFill="accent1" w:themeFillTint="99"/>
          </w:tcPr>
          <w:p w14:paraId="6313445E" w14:textId="77777777" w:rsidR="00ED27AF" w:rsidRPr="00D71789" w:rsidRDefault="00ED27AF" w:rsidP="003D3744">
            <w:pPr>
              <w:rPr>
                <w:b/>
                <w:sz w:val="24"/>
                <w:lang w:val="es-ES"/>
              </w:rPr>
            </w:pPr>
            <w:r w:rsidRPr="00D71789">
              <w:rPr>
                <w:b/>
                <w:sz w:val="24"/>
                <w:lang w:val="es-ES"/>
              </w:rPr>
              <w:t>Símbolo</w:t>
            </w:r>
          </w:p>
        </w:tc>
        <w:tc>
          <w:tcPr>
            <w:tcW w:w="6848" w:type="dxa"/>
          </w:tcPr>
          <w:p w14:paraId="7532B43E" w14:textId="1995461C" w:rsidR="00ED27AF" w:rsidRDefault="00ED27AF" w:rsidP="003D3744">
            <w:pPr>
              <w:rPr>
                <w:lang w:val="es-ES"/>
              </w:rPr>
            </w:pPr>
            <w:r>
              <w:rPr>
                <w:lang w:val="es-ES"/>
              </w:rPr>
              <w:t>Reclamo</w:t>
            </w:r>
          </w:p>
        </w:tc>
      </w:tr>
      <w:tr w:rsidR="00ED27AF" w:rsidRPr="00576F7E" w14:paraId="7163F436" w14:textId="77777777" w:rsidTr="003D3744">
        <w:tc>
          <w:tcPr>
            <w:tcW w:w="1980" w:type="dxa"/>
            <w:shd w:val="clear" w:color="auto" w:fill="9CC2E5" w:themeFill="accent1" w:themeFillTint="99"/>
          </w:tcPr>
          <w:p w14:paraId="021BD9DF" w14:textId="77777777" w:rsidR="00ED27AF" w:rsidRPr="00D71789" w:rsidRDefault="00ED27AF" w:rsidP="003D3744">
            <w:pPr>
              <w:rPr>
                <w:b/>
                <w:sz w:val="24"/>
                <w:lang w:val="es-ES"/>
              </w:rPr>
            </w:pPr>
            <w:r w:rsidRPr="00D71789">
              <w:rPr>
                <w:b/>
                <w:sz w:val="24"/>
                <w:lang w:val="es-ES"/>
              </w:rPr>
              <w:t>Intención</w:t>
            </w:r>
          </w:p>
        </w:tc>
        <w:tc>
          <w:tcPr>
            <w:tcW w:w="6848" w:type="dxa"/>
          </w:tcPr>
          <w:p w14:paraId="0181F36B" w14:textId="34C36DCC" w:rsidR="00ED27AF" w:rsidRDefault="00ED27AF" w:rsidP="00A77E01">
            <w:pPr>
              <w:rPr>
                <w:lang w:val="es-ES"/>
              </w:rPr>
            </w:pPr>
            <w:r>
              <w:rPr>
                <w:lang w:val="es-ES"/>
              </w:rPr>
              <w:t>Representa</w:t>
            </w:r>
            <w:r w:rsidR="00A77E01">
              <w:rPr>
                <w:lang w:val="es-ES"/>
              </w:rPr>
              <w:t xml:space="preserve"> toda la información acerca de los reclamos recibidos por parte de los socios que corresponden a algún tipo de reclamo</w:t>
            </w:r>
            <w:r>
              <w:rPr>
                <w:lang w:val="es-ES"/>
              </w:rPr>
              <w:t>.</w:t>
            </w:r>
          </w:p>
        </w:tc>
      </w:tr>
      <w:tr w:rsidR="00ED27AF" w:rsidRPr="00576F7E" w14:paraId="39B6CB02" w14:textId="77777777" w:rsidTr="003D3744">
        <w:tc>
          <w:tcPr>
            <w:tcW w:w="1980" w:type="dxa"/>
            <w:shd w:val="clear" w:color="auto" w:fill="9CC2E5" w:themeFill="accent1" w:themeFillTint="99"/>
          </w:tcPr>
          <w:p w14:paraId="229CB020" w14:textId="77777777" w:rsidR="00ED27AF" w:rsidRPr="00D71789" w:rsidRDefault="00ED27AF" w:rsidP="003D3744">
            <w:pPr>
              <w:rPr>
                <w:b/>
                <w:sz w:val="24"/>
                <w:lang w:val="es-ES"/>
              </w:rPr>
            </w:pPr>
            <w:r w:rsidRPr="00D71789">
              <w:rPr>
                <w:b/>
                <w:sz w:val="24"/>
                <w:lang w:val="es-ES"/>
              </w:rPr>
              <w:t>Extensión</w:t>
            </w:r>
          </w:p>
        </w:tc>
        <w:tc>
          <w:tcPr>
            <w:tcW w:w="6848" w:type="dxa"/>
          </w:tcPr>
          <w:p w14:paraId="701D93AA" w14:textId="4D9487B3" w:rsidR="00ED27AF" w:rsidRDefault="00ED27AF" w:rsidP="00A77E01">
            <w:pPr>
              <w:rPr>
                <w:lang w:val="es-ES"/>
              </w:rPr>
            </w:pPr>
            <w:r>
              <w:rPr>
                <w:lang w:val="es-ES"/>
              </w:rPr>
              <w:t>Toda la información relacionada con los</w:t>
            </w:r>
            <w:r w:rsidR="00A77E01">
              <w:rPr>
                <w:lang w:val="es-ES"/>
              </w:rPr>
              <w:t xml:space="preserve"> reclamos</w:t>
            </w:r>
            <w:r>
              <w:rPr>
                <w:lang w:val="es-ES"/>
              </w:rPr>
              <w:t xml:space="preserve"> de los socios</w:t>
            </w:r>
          </w:p>
        </w:tc>
      </w:tr>
    </w:tbl>
    <w:p w14:paraId="252A4E87" w14:textId="01E2E4D1" w:rsidR="00ED27AF" w:rsidRDefault="00ED27AF" w:rsidP="00A8280F">
      <w:pPr>
        <w:rPr>
          <w:lang w:val="es-ES"/>
        </w:rPr>
      </w:pPr>
    </w:p>
    <w:tbl>
      <w:tblPr>
        <w:tblStyle w:val="Tablaconcuadrcula"/>
        <w:tblW w:w="0" w:type="auto"/>
        <w:tblLook w:val="04A0" w:firstRow="1" w:lastRow="0" w:firstColumn="1" w:lastColumn="0" w:noHBand="0" w:noVBand="1"/>
      </w:tblPr>
      <w:tblGrid>
        <w:gridCol w:w="1980"/>
        <w:gridCol w:w="6848"/>
      </w:tblGrid>
      <w:tr w:rsidR="00272F3A" w14:paraId="4DF5A23A" w14:textId="77777777" w:rsidTr="00272F3A">
        <w:tc>
          <w:tcPr>
            <w:tcW w:w="1980" w:type="dxa"/>
            <w:shd w:val="clear" w:color="auto" w:fill="9CC2E5" w:themeFill="accent1" w:themeFillTint="99"/>
          </w:tcPr>
          <w:p w14:paraId="1A122FF6" w14:textId="77777777" w:rsidR="00272F3A" w:rsidRPr="00D71789" w:rsidRDefault="00272F3A" w:rsidP="00272F3A">
            <w:pPr>
              <w:rPr>
                <w:b/>
                <w:sz w:val="24"/>
                <w:lang w:val="es-ES"/>
              </w:rPr>
            </w:pPr>
            <w:r w:rsidRPr="00D71789">
              <w:rPr>
                <w:b/>
                <w:sz w:val="24"/>
                <w:lang w:val="es-ES"/>
              </w:rPr>
              <w:t>Símbolo</w:t>
            </w:r>
          </w:p>
        </w:tc>
        <w:tc>
          <w:tcPr>
            <w:tcW w:w="6848" w:type="dxa"/>
          </w:tcPr>
          <w:p w14:paraId="46C6A6B1" w14:textId="3CBFD6FC" w:rsidR="00272F3A" w:rsidRDefault="00272F3A" w:rsidP="00272F3A">
            <w:pPr>
              <w:rPr>
                <w:lang w:val="es-ES"/>
              </w:rPr>
            </w:pPr>
            <w:r>
              <w:rPr>
                <w:lang w:val="es-ES"/>
              </w:rPr>
              <w:t>Tipo de Reclamo</w:t>
            </w:r>
          </w:p>
        </w:tc>
      </w:tr>
      <w:tr w:rsidR="00272F3A" w:rsidRPr="00576F7E" w14:paraId="774BF20F" w14:textId="77777777" w:rsidTr="00272F3A">
        <w:tc>
          <w:tcPr>
            <w:tcW w:w="1980" w:type="dxa"/>
            <w:shd w:val="clear" w:color="auto" w:fill="9CC2E5" w:themeFill="accent1" w:themeFillTint="99"/>
          </w:tcPr>
          <w:p w14:paraId="635D6150" w14:textId="77777777" w:rsidR="00272F3A" w:rsidRPr="00D71789" w:rsidRDefault="00272F3A" w:rsidP="00272F3A">
            <w:pPr>
              <w:rPr>
                <w:b/>
                <w:sz w:val="24"/>
                <w:lang w:val="es-ES"/>
              </w:rPr>
            </w:pPr>
            <w:r w:rsidRPr="00D71789">
              <w:rPr>
                <w:b/>
                <w:sz w:val="24"/>
                <w:lang w:val="es-ES"/>
              </w:rPr>
              <w:t>Intención</w:t>
            </w:r>
          </w:p>
        </w:tc>
        <w:tc>
          <w:tcPr>
            <w:tcW w:w="6848" w:type="dxa"/>
          </w:tcPr>
          <w:p w14:paraId="106B1687" w14:textId="77777777" w:rsidR="00272F3A" w:rsidRDefault="00272F3A" w:rsidP="00272F3A">
            <w:pPr>
              <w:rPr>
                <w:lang w:val="es-ES"/>
              </w:rPr>
            </w:pPr>
            <w:r>
              <w:rPr>
                <w:lang w:val="es-ES"/>
              </w:rPr>
              <w:t>Representa información acerca de algún problema que tengan los socios con respecto al servicio que brinda la cooperativa de agua.</w:t>
            </w:r>
          </w:p>
        </w:tc>
      </w:tr>
      <w:tr w:rsidR="00272F3A" w:rsidRPr="00576F7E" w14:paraId="1D1EF134" w14:textId="77777777" w:rsidTr="00272F3A">
        <w:tc>
          <w:tcPr>
            <w:tcW w:w="1980" w:type="dxa"/>
            <w:shd w:val="clear" w:color="auto" w:fill="9CC2E5" w:themeFill="accent1" w:themeFillTint="99"/>
          </w:tcPr>
          <w:p w14:paraId="3792326B" w14:textId="77777777" w:rsidR="00272F3A" w:rsidRPr="00D71789" w:rsidRDefault="00272F3A" w:rsidP="00272F3A">
            <w:pPr>
              <w:rPr>
                <w:b/>
                <w:sz w:val="24"/>
                <w:lang w:val="es-ES"/>
              </w:rPr>
            </w:pPr>
            <w:r w:rsidRPr="00D71789">
              <w:rPr>
                <w:b/>
                <w:sz w:val="24"/>
                <w:lang w:val="es-ES"/>
              </w:rPr>
              <w:t>Extensión</w:t>
            </w:r>
          </w:p>
        </w:tc>
        <w:tc>
          <w:tcPr>
            <w:tcW w:w="6848" w:type="dxa"/>
          </w:tcPr>
          <w:p w14:paraId="7EA50E35" w14:textId="77777777" w:rsidR="00272F3A" w:rsidRDefault="00272F3A" w:rsidP="00272F3A">
            <w:pPr>
              <w:rPr>
                <w:lang w:val="es-ES"/>
              </w:rPr>
            </w:pPr>
            <w:r>
              <w:rPr>
                <w:lang w:val="es-ES"/>
              </w:rPr>
              <w:t>Toda la información relacionada con los inconvenientes de los socios</w:t>
            </w:r>
          </w:p>
        </w:tc>
      </w:tr>
    </w:tbl>
    <w:p w14:paraId="1241D05B" w14:textId="47182BBC" w:rsidR="00272F3A" w:rsidRDefault="00272F3A" w:rsidP="00A8280F">
      <w:pPr>
        <w:rPr>
          <w:lang w:val="es-ES"/>
        </w:rPr>
      </w:pPr>
    </w:p>
    <w:tbl>
      <w:tblPr>
        <w:tblStyle w:val="Tablaconcuadrcula"/>
        <w:tblW w:w="0" w:type="auto"/>
        <w:tblLook w:val="04A0" w:firstRow="1" w:lastRow="0" w:firstColumn="1" w:lastColumn="0" w:noHBand="0" w:noVBand="1"/>
      </w:tblPr>
      <w:tblGrid>
        <w:gridCol w:w="1980"/>
        <w:gridCol w:w="6848"/>
      </w:tblGrid>
      <w:tr w:rsidR="00ED27AF" w14:paraId="1EC88ED9" w14:textId="77777777" w:rsidTr="003D3744">
        <w:tc>
          <w:tcPr>
            <w:tcW w:w="1980" w:type="dxa"/>
            <w:shd w:val="clear" w:color="auto" w:fill="9CC2E5" w:themeFill="accent1" w:themeFillTint="99"/>
          </w:tcPr>
          <w:p w14:paraId="5332D67B" w14:textId="77777777" w:rsidR="00ED27AF" w:rsidRPr="00D71789" w:rsidRDefault="00ED27AF" w:rsidP="003D3744">
            <w:pPr>
              <w:rPr>
                <w:b/>
                <w:sz w:val="24"/>
                <w:lang w:val="es-ES"/>
              </w:rPr>
            </w:pPr>
            <w:r w:rsidRPr="00D71789">
              <w:rPr>
                <w:b/>
                <w:sz w:val="24"/>
                <w:lang w:val="es-ES"/>
              </w:rPr>
              <w:t>Símbolo</w:t>
            </w:r>
          </w:p>
        </w:tc>
        <w:tc>
          <w:tcPr>
            <w:tcW w:w="6848" w:type="dxa"/>
          </w:tcPr>
          <w:p w14:paraId="605B0480" w14:textId="156A0F0F" w:rsidR="00ED27AF" w:rsidRDefault="00ED27AF" w:rsidP="003D3744">
            <w:pPr>
              <w:rPr>
                <w:lang w:val="es-ES"/>
              </w:rPr>
            </w:pPr>
            <w:r>
              <w:rPr>
                <w:lang w:val="es-ES"/>
              </w:rPr>
              <w:t>Trabajo</w:t>
            </w:r>
          </w:p>
        </w:tc>
      </w:tr>
      <w:tr w:rsidR="00ED27AF" w:rsidRPr="00576F7E" w14:paraId="4F920362" w14:textId="77777777" w:rsidTr="003D3744">
        <w:tc>
          <w:tcPr>
            <w:tcW w:w="1980" w:type="dxa"/>
            <w:shd w:val="clear" w:color="auto" w:fill="9CC2E5" w:themeFill="accent1" w:themeFillTint="99"/>
          </w:tcPr>
          <w:p w14:paraId="0F1CE756" w14:textId="77777777" w:rsidR="00ED27AF" w:rsidRPr="00D71789" w:rsidRDefault="00ED27AF" w:rsidP="003D3744">
            <w:pPr>
              <w:rPr>
                <w:b/>
                <w:sz w:val="24"/>
                <w:lang w:val="es-ES"/>
              </w:rPr>
            </w:pPr>
            <w:r w:rsidRPr="00D71789">
              <w:rPr>
                <w:b/>
                <w:sz w:val="24"/>
                <w:lang w:val="es-ES"/>
              </w:rPr>
              <w:t>Intención</w:t>
            </w:r>
          </w:p>
        </w:tc>
        <w:tc>
          <w:tcPr>
            <w:tcW w:w="6848" w:type="dxa"/>
          </w:tcPr>
          <w:p w14:paraId="62E3932D" w14:textId="5824D219" w:rsidR="00ED27AF" w:rsidRDefault="00ED27AF" w:rsidP="003D3744">
            <w:pPr>
              <w:rPr>
                <w:lang w:val="es-ES"/>
              </w:rPr>
            </w:pPr>
            <w:r>
              <w:rPr>
                <w:lang w:val="es-ES"/>
              </w:rPr>
              <w:t xml:space="preserve">Representa información de cada trabajo a llevar a cabo por el empleado. </w:t>
            </w:r>
          </w:p>
        </w:tc>
      </w:tr>
      <w:tr w:rsidR="00ED27AF" w:rsidRPr="00576F7E" w14:paraId="40A642E5" w14:textId="77777777" w:rsidTr="003D3744">
        <w:tc>
          <w:tcPr>
            <w:tcW w:w="1980" w:type="dxa"/>
            <w:shd w:val="clear" w:color="auto" w:fill="9CC2E5" w:themeFill="accent1" w:themeFillTint="99"/>
          </w:tcPr>
          <w:p w14:paraId="2F989EDE" w14:textId="77777777" w:rsidR="00ED27AF" w:rsidRPr="00D71789" w:rsidRDefault="00ED27AF" w:rsidP="003D3744">
            <w:pPr>
              <w:rPr>
                <w:b/>
                <w:sz w:val="24"/>
                <w:lang w:val="es-ES"/>
              </w:rPr>
            </w:pPr>
            <w:r w:rsidRPr="00D71789">
              <w:rPr>
                <w:b/>
                <w:sz w:val="24"/>
                <w:lang w:val="es-ES"/>
              </w:rPr>
              <w:t>Extensión</w:t>
            </w:r>
          </w:p>
        </w:tc>
        <w:tc>
          <w:tcPr>
            <w:tcW w:w="6848" w:type="dxa"/>
          </w:tcPr>
          <w:p w14:paraId="0D138371" w14:textId="2C012826" w:rsidR="00ED27AF" w:rsidRDefault="00DD1D6D" w:rsidP="00DD1D6D">
            <w:pPr>
              <w:rPr>
                <w:lang w:val="es-ES"/>
              </w:rPr>
            </w:pPr>
            <w:r>
              <w:rPr>
                <w:lang w:val="es-ES"/>
              </w:rPr>
              <w:t xml:space="preserve">Todos los trabajos que el empleado tenga por realizar o ya lo haya llevado a cabo </w:t>
            </w:r>
          </w:p>
        </w:tc>
      </w:tr>
    </w:tbl>
    <w:p w14:paraId="631C9D60" w14:textId="26DFA560" w:rsidR="00671686" w:rsidRDefault="00671686" w:rsidP="00A8280F">
      <w:pPr>
        <w:rPr>
          <w:lang w:val="es-ES"/>
        </w:rPr>
      </w:pPr>
    </w:p>
    <w:p w14:paraId="2F8BF26A" w14:textId="6EFBF0B3" w:rsidR="00A8280F" w:rsidRDefault="00671686" w:rsidP="00A8280F">
      <w:pPr>
        <w:rPr>
          <w:lang w:val="es-ES"/>
        </w:rPr>
      </w:pPr>
      <w:r>
        <w:rPr>
          <w:lang w:val="es-ES"/>
        </w:rPr>
        <w:br w:type="page"/>
      </w:r>
    </w:p>
    <w:tbl>
      <w:tblPr>
        <w:tblStyle w:val="Tablaconcuadrcula"/>
        <w:tblW w:w="0" w:type="auto"/>
        <w:tblLook w:val="04A0" w:firstRow="1" w:lastRow="0" w:firstColumn="1" w:lastColumn="0" w:noHBand="0" w:noVBand="1"/>
      </w:tblPr>
      <w:tblGrid>
        <w:gridCol w:w="1980"/>
        <w:gridCol w:w="6848"/>
      </w:tblGrid>
      <w:tr w:rsidR="00DD1D6D" w14:paraId="7C200863" w14:textId="77777777" w:rsidTr="003D3744">
        <w:tc>
          <w:tcPr>
            <w:tcW w:w="1980" w:type="dxa"/>
            <w:shd w:val="clear" w:color="auto" w:fill="9CC2E5" w:themeFill="accent1" w:themeFillTint="99"/>
          </w:tcPr>
          <w:p w14:paraId="3F64896C" w14:textId="77777777" w:rsidR="00DD1D6D" w:rsidRPr="00D71789" w:rsidRDefault="00DD1D6D" w:rsidP="003D3744">
            <w:pPr>
              <w:rPr>
                <w:b/>
                <w:sz w:val="24"/>
                <w:lang w:val="es-ES"/>
              </w:rPr>
            </w:pPr>
            <w:r w:rsidRPr="00D71789">
              <w:rPr>
                <w:b/>
                <w:sz w:val="24"/>
                <w:lang w:val="es-ES"/>
              </w:rPr>
              <w:lastRenderedPageBreak/>
              <w:t>Símbolo</w:t>
            </w:r>
          </w:p>
        </w:tc>
        <w:tc>
          <w:tcPr>
            <w:tcW w:w="6848" w:type="dxa"/>
          </w:tcPr>
          <w:p w14:paraId="0EF8DC17" w14:textId="63628419" w:rsidR="00DD1D6D" w:rsidRDefault="00DD1D6D" w:rsidP="003D3744">
            <w:pPr>
              <w:rPr>
                <w:lang w:val="es-ES"/>
              </w:rPr>
            </w:pPr>
            <w:r>
              <w:rPr>
                <w:lang w:val="es-ES"/>
              </w:rPr>
              <w:t>Producto</w:t>
            </w:r>
          </w:p>
        </w:tc>
      </w:tr>
      <w:tr w:rsidR="00DD1D6D" w:rsidRPr="00576F7E" w14:paraId="5FBB8349" w14:textId="77777777" w:rsidTr="003D3744">
        <w:tc>
          <w:tcPr>
            <w:tcW w:w="1980" w:type="dxa"/>
            <w:shd w:val="clear" w:color="auto" w:fill="9CC2E5" w:themeFill="accent1" w:themeFillTint="99"/>
          </w:tcPr>
          <w:p w14:paraId="73EEBA58" w14:textId="77777777" w:rsidR="00DD1D6D" w:rsidRPr="00D71789" w:rsidRDefault="00DD1D6D" w:rsidP="003D3744">
            <w:pPr>
              <w:rPr>
                <w:b/>
                <w:sz w:val="24"/>
                <w:lang w:val="es-ES"/>
              </w:rPr>
            </w:pPr>
            <w:r w:rsidRPr="00D71789">
              <w:rPr>
                <w:b/>
                <w:sz w:val="24"/>
                <w:lang w:val="es-ES"/>
              </w:rPr>
              <w:t>Intención</w:t>
            </w:r>
          </w:p>
        </w:tc>
        <w:tc>
          <w:tcPr>
            <w:tcW w:w="6848" w:type="dxa"/>
          </w:tcPr>
          <w:p w14:paraId="286FAFE4" w14:textId="53AAECBE" w:rsidR="00DD1D6D" w:rsidRDefault="00DD1D6D" w:rsidP="00DD1D6D">
            <w:pPr>
              <w:rPr>
                <w:lang w:val="es-ES"/>
              </w:rPr>
            </w:pPr>
            <w:r>
              <w:rPr>
                <w:lang w:val="es-ES"/>
              </w:rPr>
              <w:t xml:space="preserve">Representa información de cada producto tal como nombre, descripción y cantidad disponible del mismo. </w:t>
            </w:r>
          </w:p>
        </w:tc>
      </w:tr>
      <w:tr w:rsidR="00DD1D6D" w:rsidRPr="00576F7E" w14:paraId="483092CA" w14:textId="77777777" w:rsidTr="003D3744">
        <w:tc>
          <w:tcPr>
            <w:tcW w:w="1980" w:type="dxa"/>
            <w:shd w:val="clear" w:color="auto" w:fill="9CC2E5" w:themeFill="accent1" w:themeFillTint="99"/>
          </w:tcPr>
          <w:p w14:paraId="37A86FF8" w14:textId="77777777" w:rsidR="00DD1D6D" w:rsidRPr="00D71789" w:rsidRDefault="00DD1D6D" w:rsidP="003D3744">
            <w:pPr>
              <w:rPr>
                <w:b/>
                <w:sz w:val="24"/>
                <w:lang w:val="es-ES"/>
              </w:rPr>
            </w:pPr>
            <w:r w:rsidRPr="00D71789">
              <w:rPr>
                <w:b/>
                <w:sz w:val="24"/>
                <w:lang w:val="es-ES"/>
              </w:rPr>
              <w:t>Extensión</w:t>
            </w:r>
          </w:p>
        </w:tc>
        <w:tc>
          <w:tcPr>
            <w:tcW w:w="6848" w:type="dxa"/>
          </w:tcPr>
          <w:p w14:paraId="53DC5EE0" w14:textId="18019AFF" w:rsidR="00DD1D6D" w:rsidRDefault="00DD1D6D" w:rsidP="00DD1D6D">
            <w:pPr>
              <w:rPr>
                <w:lang w:val="es-ES"/>
              </w:rPr>
            </w:pPr>
            <w:r>
              <w:rPr>
                <w:lang w:val="es-ES"/>
              </w:rPr>
              <w:t xml:space="preserve">Todos los productos existentes físicamente en el almacén de la empresa </w:t>
            </w:r>
          </w:p>
        </w:tc>
      </w:tr>
    </w:tbl>
    <w:p w14:paraId="43F23EEB" w14:textId="65D85693" w:rsidR="00DD1D6D" w:rsidRDefault="00DD1D6D" w:rsidP="00A8280F">
      <w:pPr>
        <w:rPr>
          <w:lang w:val="es-ES"/>
        </w:rPr>
      </w:pPr>
    </w:p>
    <w:tbl>
      <w:tblPr>
        <w:tblStyle w:val="Tablaconcuadrcula"/>
        <w:tblW w:w="0" w:type="auto"/>
        <w:tblLook w:val="04A0" w:firstRow="1" w:lastRow="0" w:firstColumn="1" w:lastColumn="0" w:noHBand="0" w:noVBand="1"/>
      </w:tblPr>
      <w:tblGrid>
        <w:gridCol w:w="1980"/>
        <w:gridCol w:w="6848"/>
      </w:tblGrid>
      <w:tr w:rsidR="00DD1D6D" w14:paraId="0263FE1A" w14:textId="77777777" w:rsidTr="003D3744">
        <w:tc>
          <w:tcPr>
            <w:tcW w:w="1980" w:type="dxa"/>
            <w:shd w:val="clear" w:color="auto" w:fill="9CC2E5" w:themeFill="accent1" w:themeFillTint="99"/>
          </w:tcPr>
          <w:p w14:paraId="7CDA7B2F" w14:textId="77777777" w:rsidR="00DD1D6D" w:rsidRPr="00D71789" w:rsidRDefault="00DD1D6D" w:rsidP="003D3744">
            <w:pPr>
              <w:rPr>
                <w:b/>
                <w:sz w:val="24"/>
                <w:lang w:val="es-ES"/>
              </w:rPr>
            </w:pPr>
            <w:r w:rsidRPr="00D71789">
              <w:rPr>
                <w:b/>
                <w:sz w:val="24"/>
                <w:lang w:val="es-ES"/>
              </w:rPr>
              <w:t>Símbolo</w:t>
            </w:r>
          </w:p>
        </w:tc>
        <w:tc>
          <w:tcPr>
            <w:tcW w:w="6848" w:type="dxa"/>
          </w:tcPr>
          <w:p w14:paraId="64B4AD2A" w14:textId="6510A0D1" w:rsidR="00DD1D6D" w:rsidRDefault="00DD1D6D" w:rsidP="003D3744">
            <w:pPr>
              <w:rPr>
                <w:lang w:val="es-ES"/>
              </w:rPr>
            </w:pPr>
            <w:r>
              <w:rPr>
                <w:lang w:val="es-ES"/>
              </w:rPr>
              <w:t>Almacén</w:t>
            </w:r>
          </w:p>
        </w:tc>
      </w:tr>
      <w:tr w:rsidR="00DD1D6D" w:rsidRPr="00576F7E" w14:paraId="1B3FD118" w14:textId="77777777" w:rsidTr="003D3744">
        <w:tc>
          <w:tcPr>
            <w:tcW w:w="1980" w:type="dxa"/>
            <w:shd w:val="clear" w:color="auto" w:fill="9CC2E5" w:themeFill="accent1" w:themeFillTint="99"/>
          </w:tcPr>
          <w:p w14:paraId="5117D6C1" w14:textId="77777777" w:rsidR="00DD1D6D" w:rsidRPr="00D71789" w:rsidRDefault="00DD1D6D" w:rsidP="003D3744">
            <w:pPr>
              <w:rPr>
                <w:b/>
                <w:sz w:val="24"/>
                <w:lang w:val="es-ES"/>
              </w:rPr>
            </w:pPr>
            <w:r w:rsidRPr="00D71789">
              <w:rPr>
                <w:b/>
                <w:sz w:val="24"/>
                <w:lang w:val="es-ES"/>
              </w:rPr>
              <w:t>Intención</w:t>
            </w:r>
          </w:p>
        </w:tc>
        <w:tc>
          <w:tcPr>
            <w:tcW w:w="6848" w:type="dxa"/>
          </w:tcPr>
          <w:p w14:paraId="1A968382" w14:textId="12B691F9" w:rsidR="00DD1D6D" w:rsidRDefault="00DD1D6D" w:rsidP="000C2DC2">
            <w:pPr>
              <w:rPr>
                <w:lang w:val="es-ES"/>
              </w:rPr>
            </w:pPr>
            <w:r>
              <w:rPr>
                <w:lang w:val="es-ES"/>
              </w:rPr>
              <w:t xml:space="preserve">Representa información </w:t>
            </w:r>
            <w:r w:rsidR="000C2DC2">
              <w:rPr>
                <w:lang w:val="es-ES"/>
              </w:rPr>
              <w:t xml:space="preserve"> sobre el lugar donde se guardan los productos para su posterior uso.</w:t>
            </w:r>
          </w:p>
        </w:tc>
      </w:tr>
      <w:tr w:rsidR="00DD1D6D" w:rsidRPr="00576F7E" w14:paraId="098C5704" w14:textId="77777777" w:rsidTr="003D3744">
        <w:tc>
          <w:tcPr>
            <w:tcW w:w="1980" w:type="dxa"/>
            <w:shd w:val="clear" w:color="auto" w:fill="9CC2E5" w:themeFill="accent1" w:themeFillTint="99"/>
          </w:tcPr>
          <w:p w14:paraId="7A454867" w14:textId="77777777" w:rsidR="00DD1D6D" w:rsidRPr="00D71789" w:rsidRDefault="00DD1D6D" w:rsidP="003D3744">
            <w:pPr>
              <w:rPr>
                <w:b/>
                <w:sz w:val="24"/>
                <w:lang w:val="es-ES"/>
              </w:rPr>
            </w:pPr>
            <w:r w:rsidRPr="00D71789">
              <w:rPr>
                <w:b/>
                <w:sz w:val="24"/>
                <w:lang w:val="es-ES"/>
              </w:rPr>
              <w:t>Extensión</w:t>
            </w:r>
          </w:p>
        </w:tc>
        <w:tc>
          <w:tcPr>
            <w:tcW w:w="6848" w:type="dxa"/>
          </w:tcPr>
          <w:p w14:paraId="4EF78A95" w14:textId="6E989751" w:rsidR="00DD1D6D" w:rsidRDefault="000C2DC2" w:rsidP="000C2DC2">
            <w:pPr>
              <w:rPr>
                <w:lang w:val="es-ES"/>
              </w:rPr>
            </w:pPr>
            <w:r>
              <w:rPr>
                <w:lang w:val="es-ES"/>
              </w:rPr>
              <w:t>Todos los almacenes con las que la cooperativa cuente en distintas ubicaciones.</w:t>
            </w:r>
          </w:p>
        </w:tc>
      </w:tr>
    </w:tbl>
    <w:p w14:paraId="377E2191" w14:textId="592B8A78" w:rsidR="00DD1D6D" w:rsidRDefault="00DD1D6D" w:rsidP="00A8280F">
      <w:pPr>
        <w:rPr>
          <w:lang w:val="es-ES"/>
        </w:rPr>
      </w:pPr>
    </w:p>
    <w:tbl>
      <w:tblPr>
        <w:tblStyle w:val="Tablaconcuadrcula"/>
        <w:tblW w:w="0" w:type="auto"/>
        <w:tblLook w:val="04A0" w:firstRow="1" w:lastRow="0" w:firstColumn="1" w:lastColumn="0" w:noHBand="0" w:noVBand="1"/>
      </w:tblPr>
      <w:tblGrid>
        <w:gridCol w:w="1980"/>
        <w:gridCol w:w="6848"/>
      </w:tblGrid>
      <w:tr w:rsidR="00A77E01" w14:paraId="36D91A4F" w14:textId="77777777" w:rsidTr="00E84C1D">
        <w:tc>
          <w:tcPr>
            <w:tcW w:w="1980" w:type="dxa"/>
            <w:shd w:val="clear" w:color="auto" w:fill="9CC2E5" w:themeFill="accent1" w:themeFillTint="99"/>
          </w:tcPr>
          <w:p w14:paraId="163268CF" w14:textId="77777777" w:rsidR="00A77E01" w:rsidRPr="00D71789" w:rsidRDefault="00A77E01" w:rsidP="00E84C1D">
            <w:pPr>
              <w:rPr>
                <w:b/>
                <w:sz w:val="24"/>
                <w:lang w:val="es-ES"/>
              </w:rPr>
            </w:pPr>
            <w:r w:rsidRPr="00D71789">
              <w:rPr>
                <w:b/>
                <w:sz w:val="24"/>
                <w:lang w:val="es-ES"/>
              </w:rPr>
              <w:t>Símbolo</w:t>
            </w:r>
          </w:p>
        </w:tc>
        <w:tc>
          <w:tcPr>
            <w:tcW w:w="6848" w:type="dxa"/>
          </w:tcPr>
          <w:p w14:paraId="26EB95A8" w14:textId="2A30FA4D" w:rsidR="00A77E01" w:rsidRDefault="00A77E01" w:rsidP="00E84C1D">
            <w:pPr>
              <w:rPr>
                <w:lang w:val="es-ES"/>
              </w:rPr>
            </w:pPr>
            <w:r>
              <w:rPr>
                <w:lang w:val="es-ES"/>
              </w:rPr>
              <w:t>Dirección</w:t>
            </w:r>
          </w:p>
        </w:tc>
      </w:tr>
      <w:tr w:rsidR="00A77E01" w:rsidRPr="00576F7E" w14:paraId="0B698642" w14:textId="77777777" w:rsidTr="00E84C1D">
        <w:tc>
          <w:tcPr>
            <w:tcW w:w="1980" w:type="dxa"/>
            <w:shd w:val="clear" w:color="auto" w:fill="9CC2E5" w:themeFill="accent1" w:themeFillTint="99"/>
          </w:tcPr>
          <w:p w14:paraId="41D31F17" w14:textId="77777777" w:rsidR="00A77E01" w:rsidRPr="00D71789" w:rsidRDefault="00A77E01" w:rsidP="00E84C1D">
            <w:pPr>
              <w:rPr>
                <w:b/>
                <w:sz w:val="24"/>
                <w:lang w:val="es-ES"/>
              </w:rPr>
            </w:pPr>
            <w:r w:rsidRPr="00D71789">
              <w:rPr>
                <w:b/>
                <w:sz w:val="24"/>
                <w:lang w:val="es-ES"/>
              </w:rPr>
              <w:t>Intención</w:t>
            </w:r>
          </w:p>
        </w:tc>
        <w:tc>
          <w:tcPr>
            <w:tcW w:w="6848" w:type="dxa"/>
          </w:tcPr>
          <w:p w14:paraId="5B5C9FC1" w14:textId="492F742E" w:rsidR="00A77E01" w:rsidRDefault="00A77E01" w:rsidP="00A77E01">
            <w:pPr>
              <w:rPr>
                <w:lang w:val="es-ES"/>
              </w:rPr>
            </w:pPr>
            <w:r>
              <w:rPr>
                <w:lang w:val="es-ES"/>
              </w:rPr>
              <w:t xml:space="preserve">Representa información sobre la ubicación física donde está ubicado algún almacén de la empresa, socio o trabajo. </w:t>
            </w:r>
          </w:p>
        </w:tc>
      </w:tr>
      <w:tr w:rsidR="00A77E01" w:rsidRPr="00576F7E" w14:paraId="5C9C4111" w14:textId="77777777" w:rsidTr="00E84C1D">
        <w:tc>
          <w:tcPr>
            <w:tcW w:w="1980" w:type="dxa"/>
            <w:shd w:val="clear" w:color="auto" w:fill="9CC2E5" w:themeFill="accent1" w:themeFillTint="99"/>
          </w:tcPr>
          <w:p w14:paraId="6A504EF7" w14:textId="77777777" w:rsidR="00A77E01" w:rsidRPr="00D71789" w:rsidRDefault="00A77E01" w:rsidP="00E84C1D">
            <w:pPr>
              <w:rPr>
                <w:b/>
                <w:sz w:val="24"/>
                <w:lang w:val="es-ES"/>
              </w:rPr>
            </w:pPr>
            <w:r w:rsidRPr="00D71789">
              <w:rPr>
                <w:b/>
                <w:sz w:val="24"/>
                <w:lang w:val="es-ES"/>
              </w:rPr>
              <w:t>Extensión</w:t>
            </w:r>
          </w:p>
        </w:tc>
        <w:tc>
          <w:tcPr>
            <w:tcW w:w="6848" w:type="dxa"/>
          </w:tcPr>
          <w:p w14:paraId="25F25464" w14:textId="4CADE556" w:rsidR="00A77E01" w:rsidRDefault="00A77E01" w:rsidP="00A77E01">
            <w:pPr>
              <w:rPr>
                <w:lang w:val="es-ES"/>
              </w:rPr>
            </w:pPr>
            <w:r>
              <w:rPr>
                <w:lang w:val="es-ES"/>
              </w:rPr>
              <w:t>Todas las direcciones disponibles en el sistema.</w:t>
            </w:r>
          </w:p>
        </w:tc>
      </w:tr>
    </w:tbl>
    <w:p w14:paraId="722F2885" w14:textId="0469697E" w:rsidR="00A77E01" w:rsidRDefault="00A77E01" w:rsidP="00A8280F">
      <w:pPr>
        <w:rPr>
          <w:lang w:val="es-ES"/>
        </w:rPr>
      </w:pPr>
    </w:p>
    <w:tbl>
      <w:tblPr>
        <w:tblStyle w:val="Tablaconcuadrcula"/>
        <w:tblW w:w="0" w:type="auto"/>
        <w:tblLook w:val="04A0" w:firstRow="1" w:lastRow="0" w:firstColumn="1" w:lastColumn="0" w:noHBand="0" w:noVBand="1"/>
      </w:tblPr>
      <w:tblGrid>
        <w:gridCol w:w="1980"/>
        <w:gridCol w:w="6848"/>
      </w:tblGrid>
      <w:tr w:rsidR="00A77E01" w:rsidRPr="00A77E01" w14:paraId="27B261D3" w14:textId="77777777" w:rsidTr="00E84C1D">
        <w:tc>
          <w:tcPr>
            <w:tcW w:w="1980" w:type="dxa"/>
            <w:shd w:val="clear" w:color="auto" w:fill="9CC2E5" w:themeFill="accent1" w:themeFillTint="99"/>
          </w:tcPr>
          <w:p w14:paraId="0B1F8C3C" w14:textId="77777777" w:rsidR="00A77E01" w:rsidRPr="00D71789" w:rsidRDefault="00A77E01" w:rsidP="00E84C1D">
            <w:pPr>
              <w:rPr>
                <w:b/>
                <w:sz w:val="24"/>
                <w:lang w:val="es-ES"/>
              </w:rPr>
            </w:pPr>
            <w:r w:rsidRPr="00D71789">
              <w:rPr>
                <w:b/>
                <w:sz w:val="24"/>
                <w:lang w:val="es-ES"/>
              </w:rPr>
              <w:t>Símbolo</w:t>
            </w:r>
          </w:p>
        </w:tc>
        <w:tc>
          <w:tcPr>
            <w:tcW w:w="6848" w:type="dxa"/>
          </w:tcPr>
          <w:p w14:paraId="5453A373" w14:textId="4466170E" w:rsidR="00A77E01" w:rsidRDefault="00A77E01" w:rsidP="00E84C1D">
            <w:pPr>
              <w:rPr>
                <w:lang w:val="es-ES"/>
              </w:rPr>
            </w:pPr>
            <w:r>
              <w:rPr>
                <w:lang w:val="es-ES"/>
              </w:rPr>
              <w:t>Movimiento</w:t>
            </w:r>
          </w:p>
        </w:tc>
      </w:tr>
      <w:tr w:rsidR="00A77E01" w:rsidRPr="00576F7E" w14:paraId="1C1AD413" w14:textId="77777777" w:rsidTr="00E84C1D">
        <w:tc>
          <w:tcPr>
            <w:tcW w:w="1980" w:type="dxa"/>
            <w:shd w:val="clear" w:color="auto" w:fill="9CC2E5" w:themeFill="accent1" w:themeFillTint="99"/>
          </w:tcPr>
          <w:p w14:paraId="015F967A" w14:textId="77777777" w:rsidR="00A77E01" w:rsidRPr="00D71789" w:rsidRDefault="00A77E01" w:rsidP="00E84C1D">
            <w:pPr>
              <w:rPr>
                <w:b/>
                <w:sz w:val="24"/>
                <w:lang w:val="es-ES"/>
              </w:rPr>
            </w:pPr>
            <w:r w:rsidRPr="00D71789">
              <w:rPr>
                <w:b/>
                <w:sz w:val="24"/>
                <w:lang w:val="es-ES"/>
              </w:rPr>
              <w:t>Intención</w:t>
            </w:r>
          </w:p>
        </w:tc>
        <w:tc>
          <w:tcPr>
            <w:tcW w:w="6848" w:type="dxa"/>
          </w:tcPr>
          <w:p w14:paraId="4B1C69FC" w14:textId="5CF5525C" w:rsidR="00A77E01" w:rsidRDefault="00A77E01" w:rsidP="00A77E01">
            <w:pPr>
              <w:rPr>
                <w:lang w:val="es-ES"/>
              </w:rPr>
            </w:pPr>
            <w:r>
              <w:rPr>
                <w:lang w:val="es-ES"/>
              </w:rPr>
              <w:t xml:space="preserve">Representa información sobre el movimiento de productos de un almacén.  </w:t>
            </w:r>
          </w:p>
        </w:tc>
      </w:tr>
      <w:tr w:rsidR="00A77E01" w:rsidRPr="00576F7E" w14:paraId="189898A9" w14:textId="77777777" w:rsidTr="00E84C1D">
        <w:tc>
          <w:tcPr>
            <w:tcW w:w="1980" w:type="dxa"/>
            <w:shd w:val="clear" w:color="auto" w:fill="9CC2E5" w:themeFill="accent1" w:themeFillTint="99"/>
          </w:tcPr>
          <w:p w14:paraId="4C468E94" w14:textId="77777777" w:rsidR="00A77E01" w:rsidRPr="00D71789" w:rsidRDefault="00A77E01" w:rsidP="00E84C1D">
            <w:pPr>
              <w:rPr>
                <w:b/>
                <w:sz w:val="24"/>
                <w:lang w:val="es-ES"/>
              </w:rPr>
            </w:pPr>
            <w:r w:rsidRPr="00D71789">
              <w:rPr>
                <w:b/>
                <w:sz w:val="24"/>
                <w:lang w:val="es-ES"/>
              </w:rPr>
              <w:t>Extensión</w:t>
            </w:r>
          </w:p>
        </w:tc>
        <w:tc>
          <w:tcPr>
            <w:tcW w:w="6848" w:type="dxa"/>
          </w:tcPr>
          <w:p w14:paraId="49D8AE03" w14:textId="64C8C17D" w:rsidR="00A77E01" w:rsidRDefault="00A77E01" w:rsidP="00A77E01">
            <w:pPr>
              <w:rPr>
                <w:lang w:val="es-ES"/>
              </w:rPr>
            </w:pPr>
            <w:r>
              <w:rPr>
                <w:lang w:val="es-ES"/>
              </w:rPr>
              <w:t xml:space="preserve">Todas los movimientos de productos realizados </w:t>
            </w:r>
          </w:p>
        </w:tc>
      </w:tr>
    </w:tbl>
    <w:p w14:paraId="76CF55E8" w14:textId="312550A1" w:rsidR="00A77E01" w:rsidRDefault="00A77E01" w:rsidP="00A8280F">
      <w:pPr>
        <w:rPr>
          <w:lang w:val="es-ES"/>
        </w:rPr>
      </w:pPr>
    </w:p>
    <w:tbl>
      <w:tblPr>
        <w:tblStyle w:val="Tablaconcuadrcula"/>
        <w:tblW w:w="0" w:type="auto"/>
        <w:tblLook w:val="04A0" w:firstRow="1" w:lastRow="0" w:firstColumn="1" w:lastColumn="0" w:noHBand="0" w:noVBand="1"/>
      </w:tblPr>
      <w:tblGrid>
        <w:gridCol w:w="1980"/>
        <w:gridCol w:w="6848"/>
      </w:tblGrid>
      <w:tr w:rsidR="000C2DC2" w:rsidRPr="00A77E01" w14:paraId="1F490364" w14:textId="77777777" w:rsidTr="003D3744">
        <w:tc>
          <w:tcPr>
            <w:tcW w:w="1980" w:type="dxa"/>
            <w:shd w:val="clear" w:color="auto" w:fill="9CC2E5" w:themeFill="accent1" w:themeFillTint="99"/>
          </w:tcPr>
          <w:p w14:paraId="4BB62F91" w14:textId="77777777" w:rsidR="000C2DC2" w:rsidRPr="00D71789" w:rsidRDefault="000C2DC2" w:rsidP="003D3744">
            <w:pPr>
              <w:rPr>
                <w:b/>
                <w:sz w:val="24"/>
                <w:lang w:val="es-ES"/>
              </w:rPr>
            </w:pPr>
            <w:r w:rsidRPr="00D71789">
              <w:rPr>
                <w:b/>
                <w:sz w:val="24"/>
                <w:lang w:val="es-ES"/>
              </w:rPr>
              <w:t>Símbolo</w:t>
            </w:r>
          </w:p>
        </w:tc>
        <w:tc>
          <w:tcPr>
            <w:tcW w:w="6848" w:type="dxa"/>
          </w:tcPr>
          <w:p w14:paraId="274BBAC6" w14:textId="64E43A87" w:rsidR="000C2DC2" w:rsidRDefault="000C2DC2" w:rsidP="003D3744">
            <w:pPr>
              <w:rPr>
                <w:lang w:val="es-ES"/>
              </w:rPr>
            </w:pPr>
            <w:r>
              <w:rPr>
                <w:lang w:val="es-ES"/>
              </w:rPr>
              <w:t>Empleado</w:t>
            </w:r>
          </w:p>
        </w:tc>
      </w:tr>
      <w:tr w:rsidR="000C2DC2" w:rsidRPr="00576F7E" w14:paraId="5F76634B" w14:textId="77777777" w:rsidTr="003D3744">
        <w:tc>
          <w:tcPr>
            <w:tcW w:w="1980" w:type="dxa"/>
            <w:shd w:val="clear" w:color="auto" w:fill="9CC2E5" w:themeFill="accent1" w:themeFillTint="99"/>
          </w:tcPr>
          <w:p w14:paraId="4F13D56A" w14:textId="77777777" w:rsidR="000C2DC2" w:rsidRPr="00D71789" w:rsidRDefault="000C2DC2" w:rsidP="003D3744">
            <w:pPr>
              <w:rPr>
                <w:b/>
                <w:sz w:val="24"/>
                <w:lang w:val="es-ES"/>
              </w:rPr>
            </w:pPr>
            <w:r w:rsidRPr="00D71789">
              <w:rPr>
                <w:b/>
                <w:sz w:val="24"/>
                <w:lang w:val="es-ES"/>
              </w:rPr>
              <w:t>Intención</w:t>
            </w:r>
          </w:p>
        </w:tc>
        <w:tc>
          <w:tcPr>
            <w:tcW w:w="6848" w:type="dxa"/>
          </w:tcPr>
          <w:p w14:paraId="46EF254A" w14:textId="4DF95B40" w:rsidR="000C2DC2" w:rsidRDefault="000C2DC2" w:rsidP="000C2DC2">
            <w:pPr>
              <w:rPr>
                <w:lang w:val="es-ES"/>
              </w:rPr>
            </w:pPr>
            <w:r>
              <w:rPr>
                <w:lang w:val="es-ES"/>
              </w:rPr>
              <w:t>Representa una abstracción de una persona que trabaja en la cooperativa de agua.</w:t>
            </w:r>
          </w:p>
        </w:tc>
      </w:tr>
      <w:tr w:rsidR="000C2DC2" w:rsidRPr="00576F7E" w14:paraId="2C934079" w14:textId="77777777" w:rsidTr="003D3744">
        <w:tc>
          <w:tcPr>
            <w:tcW w:w="1980" w:type="dxa"/>
            <w:shd w:val="clear" w:color="auto" w:fill="9CC2E5" w:themeFill="accent1" w:themeFillTint="99"/>
          </w:tcPr>
          <w:p w14:paraId="5BCC2529" w14:textId="77777777" w:rsidR="000C2DC2" w:rsidRPr="00D71789" w:rsidRDefault="000C2DC2" w:rsidP="003D3744">
            <w:pPr>
              <w:rPr>
                <w:b/>
                <w:sz w:val="24"/>
                <w:lang w:val="es-ES"/>
              </w:rPr>
            </w:pPr>
            <w:r w:rsidRPr="00D71789">
              <w:rPr>
                <w:b/>
                <w:sz w:val="24"/>
                <w:lang w:val="es-ES"/>
              </w:rPr>
              <w:t>Extensión</w:t>
            </w:r>
          </w:p>
        </w:tc>
        <w:tc>
          <w:tcPr>
            <w:tcW w:w="6848" w:type="dxa"/>
          </w:tcPr>
          <w:p w14:paraId="41BA8BD5" w14:textId="49551448" w:rsidR="000C2DC2" w:rsidRDefault="000C2DC2" w:rsidP="000C2DC2">
            <w:pPr>
              <w:rPr>
                <w:lang w:val="es-ES"/>
              </w:rPr>
            </w:pPr>
            <w:r>
              <w:rPr>
                <w:lang w:val="es-ES"/>
              </w:rPr>
              <w:t>Todos los empleados que trabajen tanto en la planta como en la oficina.</w:t>
            </w:r>
          </w:p>
        </w:tc>
      </w:tr>
    </w:tbl>
    <w:p w14:paraId="2D8112AD" w14:textId="08F2C997" w:rsidR="000C2DC2" w:rsidRDefault="000C2DC2" w:rsidP="00A8280F">
      <w:pPr>
        <w:rPr>
          <w:lang w:val="es-ES"/>
        </w:rPr>
      </w:pPr>
    </w:p>
    <w:tbl>
      <w:tblPr>
        <w:tblStyle w:val="Tablaconcuadrcula"/>
        <w:tblW w:w="0" w:type="auto"/>
        <w:tblLook w:val="04A0" w:firstRow="1" w:lastRow="0" w:firstColumn="1" w:lastColumn="0" w:noHBand="0" w:noVBand="1"/>
      </w:tblPr>
      <w:tblGrid>
        <w:gridCol w:w="1980"/>
        <w:gridCol w:w="6848"/>
      </w:tblGrid>
      <w:tr w:rsidR="000C2DC2" w14:paraId="409BC601" w14:textId="77777777" w:rsidTr="003D3744">
        <w:tc>
          <w:tcPr>
            <w:tcW w:w="1980" w:type="dxa"/>
            <w:shd w:val="clear" w:color="auto" w:fill="9CC2E5" w:themeFill="accent1" w:themeFillTint="99"/>
          </w:tcPr>
          <w:p w14:paraId="6EF65FDF" w14:textId="77777777" w:rsidR="000C2DC2" w:rsidRPr="00D71789" w:rsidRDefault="000C2DC2" w:rsidP="003D3744">
            <w:pPr>
              <w:rPr>
                <w:b/>
                <w:sz w:val="24"/>
                <w:lang w:val="es-ES"/>
              </w:rPr>
            </w:pPr>
            <w:r w:rsidRPr="00D71789">
              <w:rPr>
                <w:b/>
                <w:sz w:val="24"/>
                <w:lang w:val="es-ES"/>
              </w:rPr>
              <w:t>Símbolo</w:t>
            </w:r>
          </w:p>
        </w:tc>
        <w:tc>
          <w:tcPr>
            <w:tcW w:w="6848" w:type="dxa"/>
          </w:tcPr>
          <w:p w14:paraId="7CC8DB8E" w14:textId="643B17B0" w:rsidR="000C2DC2" w:rsidRDefault="000C2DC2" w:rsidP="003D3744">
            <w:pPr>
              <w:rPr>
                <w:lang w:val="es-ES"/>
              </w:rPr>
            </w:pPr>
            <w:r>
              <w:rPr>
                <w:lang w:val="es-ES"/>
              </w:rPr>
              <w:t>Asistencia</w:t>
            </w:r>
          </w:p>
        </w:tc>
      </w:tr>
      <w:tr w:rsidR="000C2DC2" w:rsidRPr="00576F7E" w14:paraId="65047A04" w14:textId="77777777" w:rsidTr="003D3744">
        <w:tc>
          <w:tcPr>
            <w:tcW w:w="1980" w:type="dxa"/>
            <w:shd w:val="clear" w:color="auto" w:fill="9CC2E5" w:themeFill="accent1" w:themeFillTint="99"/>
          </w:tcPr>
          <w:p w14:paraId="3307F21A" w14:textId="77777777" w:rsidR="000C2DC2" w:rsidRPr="00D71789" w:rsidRDefault="000C2DC2" w:rsidP="003D3744">
            <w:pPr>
              <w:rPr>
                <w:b/>
                <w:sz w:val="24"/>
                <w:lang w:val="es-ES"/>
              </w:rPr>
            </w:pPr>
            <w:r w:rsidRPr="00D71789">
              <w:rPr>
                <w:b/>
                <w:sz w:val="24"/>
                <w:lang w:val="es-ES"/>
              </w:rPr>
              <w:t>Intención</w:t>
            </w:r>
          </w:p>
        </w:tc>
        <w:tc>
          <w:tcPr>
            <w:tcW w:w="6848" w:type="dxa"/>
          </w:tcPr>
          <w:p w14:paraId="52DF8BD6" w14:textId="44F077E5" w:rsidR="000C2DC2" w:rsidRDefault="000C2DC2" w:rsidP="000C2DC2">
            <w:pPr>
              <w:rPr>
                <w:lang w:val="es-ES"/>
              </w:rPr>
            </w:pPr>
            <w:r>
              <w:rPr>
                <w:lang w:val="es-ES"/>
              </w:rPr>
              <w:t>Representa información</w:t>
            </w:r>
            <w:r w:rsidR="005A54B7">
              <w:rPr>
                <w:lang w:val="es-ES"/>
              </w:rPr>
              <w:t xml:space="preserve"> acerca de las entradas y</w:t>
            </w:r>
            <w:r>
              <w:rPr>
                <w:lang w:val="es-ES"/>
              </w:rPr>
              <w:t xml:space="preserve"> salidas del empleado a la planta de la cooperativa</w:t>
            </w:r>
            <w:r w:rsidR="005A54B7">
              <w:rPr>
                <w:lang w:val="es-ES"/>
              </w:rPr>
              <w:t>.</w:t>
            </w:r>
          </w:p>
        </w:tc>
      </w:tr>
      <w:tr w:rsidR="000C2DC2" w:rsidRPr="00576F7E" w14:paraId="3EBF425B" w14:textId="77777777" w:rsidTr="003D3744">
        <w:tc>
          <w:tcPr>
            <w:tcW w:w="1980" w:type="dxa"/>
            <w:shd w:val="clear" w:color="auto" w:fill="9CC2E5" w:themeFill="accent1" w:themeFillTint="99"/>
          </w:tcPr>
          <w:p w14:paraId="77C9CD28" w14:textId="77777777" w:rsidR="000C2DC2" w:rsidRPr="00D71789" w:rsidRDefault="000C2DC2" w:rsidP="003D3744">
            <w:pPr>
              <w:rPr>
                <w:b/>
                <w:sz w:val="24"/>
                <w:lang w:val="es-ES"/>
              </w:rPr>
            </w:pPr>
            <w:r w:rsidRPr="00D71789">
              <w:rPr>
                <w:b/>
                <w:sz w:val="24"/>
                <w:lang w:val="es-ES"/>
              </w:rPr>
              <w:t>Extensión</w:t>
            </w:r>
          </w:p>
        </w:tc>
        <w:tc>
          <w:tcPr>
            <w:tcW w:w="6848" w:type="dxa"/>
          </w:tcPr>
          <w:p w14:paraId="13D07257" w14:textId="14A28998" w:rsidR="000C2DC2" w:rsidRDefault="005A54B7" w:rsidP="005A54B7">
            <w:pPr>
              <w:rPr>
                <w:lang w:val="es-ES"/>
              </w:rPr>
            </w:pPr>
            <w:r>
              <w:rPr>
                <w:lang w:val="es-ES"/>
              </w:rPr>
              <w:t xml:space="preserve">Toda información relacionada a la asistencia del empleado. </w:t>
            </w:r>
          </w:p>
        </w:tc>
      </w:tr>
    </w:tbl>
    <w:p w14:paraId="59D8FB2C" w14:textId="04B3D060" w:rsidR="005A54B7" w:rsidRDefault="005A54B7" w:rsidP="00A8280F">
      <w:pPr>
        <w:rPr>
          <w:lang w:val="es-ES"/>
        </w:rPr>
      </w:pPr>
    </w:p>
    <w:tbl>
      <w:tblPr>
        <w:tblStyle w:val="Tablaconcuadrcula"/>
        <w:tblW w:w="0" w:type="auto"/>
        <w:tblLook w:val="04A0" w:firstRow="1" w:lastRow="0" w:firstColumn="1" w:lastColumn="0" w:noHBand="0" w:noVBand="1"/>
      </w:tblPr>
      <w:tblGrid>
        <w:gridCol w:w="1980"/>
        <w:gridCol w:w="6848"/>
      </w:tblGrid>
      <w:tr w:rsidR="005A54B7" w14:paraId="488820E2" w14:textId="77777777" w:rsidTr="003D3744">
        <w:tc>
          <w:tcPr>
            <w:tcW w:w="1980" w:type="dxa"/>
            <w:shd w:val="clear" w:color="auto" w:fill="9CC2E5" w:themeFill="accent1" w:themeFillTint="99"/>
          </w:tcPr>
          <w:p w14:paraId="60BF4487" w14:textId="77777777" w:rsidR="005A54B7" w:rsidRPr="00D71789" w:rsidRDefault="005A54B7" w:rsidP="003D3744">
            <w:pPr>
              <w:rPr>
                <w:b/>
                <w:sz w:val="24"/>
                <w:lang w:val="es-ES"/>
              </w:rPr>
            </w:pPr>
            <w:r w:rsidRPr="00D71789">
              <w:rPr>
                <w:b/>
                <w:sz w:val="24"/>
                <w:lang w:val="es-ES"/>
              </w:rPr>
              <w:t>Símbolo</w:t>
            </w:r>
          </w:p>
        </w:tc>
        <w:tc>
          <w:tcPr>
            <w:tcW w:w="6848" w:type="dxa"/>
          </w:tcPr>
          <w:p w14:paraId="24B4D625" w14:textId="6C0A55B3" w:rsidR="005A54B7" w:rsidRDefault="005A54B7" w:rsidP="003D3744">
            <w:pPr>
              <w:rPr>
                <w:lang w:val="es-ES"/>
              </w:rPr>
            </w:pPr>
            <w:r>
              <w:rPr>
                <w:lang w:val="es-ES"/>
              </w:rPr>
              <w:t>Pedido</w:t>
            </w:r>
          </w:p>
        </w:tc>
      </w:tr>
      <w:tr w:rsidR="005A54B7" w:rsidRPr="00576F7E" w14:paraId="27342585" w14:textId="77777777" w:rsidTr="003D3744">
        <w:tc>
          <w:tcPr>
            <w:tcW w:w="1980" w:type="dxa"/>
            <w:shd w:val="clear" w:color="auto" w:fill="9CC2E5" w:themeFill="accent1" w:themeFillTint="99"/>
          </w:tcPr>
          <w:p w14:paraId="296256F8" w14:textId="77777777" w:rsidR="005A54B7" w:rsidRPr="00D71789" w:rsidRDefault="005A54B7" w:rsidP="003D3744">
            <w:pPr>
              <w:rPr>
                <w:b/>
                <w:sz w:val="24"/>
                <w:lang w:val="es-ES"/>
              </w:rPr>
            </w:pPr>
            <w:r w:rsidRPr="00D71789">
              <w:rPr>
                <w:b/>
                <w:sz w:val="24"/>
                <w:lang w:val="es-ES"/>
              </w:rPr>
              <w:t>Intención</w:t>
            </w:r>
          </w:p>
        </w:tc>
        <w:tc>
          <w:tcPr>
            <w:tcW w:w="6848" w:type="dxa"/>
          </w:tcPr>
          <w:p w14:paraId="3CAF2BE8" w14:textId="0042CAD6" w:rsidR="005A54B7" w:rsidRDefault="005A54B7" w:rsidP="005A54B7">
            <w:pPr>
              <w:rPr>
                <w:lang w:val="es-ES"/>
              </w:rPr>
            </w:pPr>
            <w:r>
              <w:rPr>
                <w:lang w:val="es-ES"/>
              </w:rPr>
              <w:t>Representa información acerca de un pedido de productos, la cantidad y a que proveedor se realizó el pedido.</w:t>
            </w:r>
          </w:p>
        </w:tc>
      </w:tr>
      <w:tr w:rsidR="005A54B7" w:rsidRPr="00576F7E" w14:paraId="2F98F556" w14:textId="77777777" w:rsidTr="003D3744">
        <w:tc>
          <w:tcPr>
            <w:tcW w:w="1980" w:type="dxa"/>
            <w:shd w:val="clear" w:color="auto" w:fill="9CC2E5" w:themeFill="accent1" w:themeFillTint="99"/>
          </w:tcPr>
          <w:p w14:paraId="169028AD" w14:textId="77777777" w:rsidR="005A54B7" w:rsidRPr="00D71789" w:rsidRDefault="005A54B7" w:rsidP="003D3744">
            <w:pPr>
              <w:rPr>
                <w:b/>
                <w:sz w:val="24"/>
                <w:lang w:val="es-ES"/>
              </w:rPr>
            </w:pPr>
            <w:r w:rsidRPr="00D71789">
              <w:rPr>
                <w:b/>
                <w:sz w:val="24"/>
                <w:lang w:val="es-ES"/>
              </w:rPr>
              <w:t>Extensión</w:t>
            </w:r>
          </w:p>
        </w:tc>
        <w:tc>
          <w:tcPr>
            <w:tcW w:w="6848" w:type="dxa"/>
          </w:tcPr>
          <w:p w14:paraId="337521A8" w14:textId="14464A89" w:rsidR="005A54B7" w:rsidRDefault="005A54B7" w:rsidP="005A54B7">
            <w:pPr>
              <w:rPr>
                <w:lang w:val="es-ES"/>
              </w:rPr>
            </w:pPr>
            <w:r>
              <w:rPr>
                <w:lang w:val="es-ES"/>
              </w:rPr>
              <w:t xml:space="preserve">Toda información relacionada a cada pedido. </w:t>
            </w:r>
          </w:p>
        </w:tc>
      </w:tr>
    </w:tbl>
    <w:p w14:paraId="5765356C" w14:textId="61E2E1DD" w:rsidR="005A54B7" w:rsidRDefault="005A54B7" w:rsidP="00A8280F">
      <w:pPr>
        <w:rPr>
          <w:lang w:val="es-ES"/>
        </w:rPr>
      </w:pPr>
    </w:p>
    <w:tbl>
      <w:tblPr>
        <w:tblStyle w:val="Tablaconcuadrcula"/>
        <w:tblW w:w="0" w:type="auto"/>
        <w:tblLook w:val="04A0" w:firstRow="1" w:lastRow="0" w:firstColumn="1" w:lastColumn="0" w:noHBand="0" w:noVBand="1"/>
      </w:tblPr>
      <w:tblGrid>
        <w:gridCol w:w="1980"/>
        <w:gridCol w:w="6848"/>
      </w:tblGrid>
      <w:tr w:rsidR="005A54B7" w14:paraId="503AE754" w14:textId="77777777" w:rsidTr="003D3744">
        <w:tc>
          <w:tcPr>
            <w:tcW w:w="1980" w:type="dxa"/>
            <w:shd w:val="clear" w:color="auto" w:fill="9CC2E5" w:themeFill="accent1" w:themeFillTint="99"/>
          </w:tcPr>
          <w:p w14:paraId="0B7D7424" w14:textId="77777777" w:rsidR="005A54B7" w:rsidRPr="00D71789" w:rsidRDefault="005A54B7" w:rsidP="003D3744">
            <w:pPr>
              <w:rPr>
                <w:b/>
                <w:sz w:val="24"/>
                <w:lang w:val="es-ES"/>
              </w:rPr>
            </w:pPr>
            <w:r w:rsidRPr="00D71789">
              <w:rPr>
                <w:b/>
                <w:sz w:val="24"/>
                <w:lang w:val="es-ES"/>
              </w:rPr>
              <w:t>Símbolo</w:t>
            </w:r>
          </w:p>
        </w:tc>
        <w:tc>
          <w:tcPr>
            <w:tcW w:w="6848" w:type="dxa"/>
          </w:tcPr>
          <w:p w14:paraId="66DD3B5A" w14:textId="6B50A95E" w:rsidR="005A54B7" w:rsidRDefault="005A54B7" w:rsidP="003D3744">
            <w:pPr>
              <w:rPr>
                <w:lang w:val="es-ES"/>
              </w:rPr>
            </w:pPr>
            <w:r>
              <w:rPr>
                <w:lang w:val="es-ES"/>
              </w:rPr>
              <w:t>Proveedor</w:t>
            </w:r>
          </w:p>
        </w:tc>
      </w:tr>
      <w:tr w:rsidR="005A54B7" w:rsidRPr="00576F7E" w14:paraId="5D026AB9" w14:textId="77777777" w:rsidTr="003D3744">
        <w:tc>
          <w:tcPr>
            <w:tcW w:w="1980" w:type="dxa"/>
            <w:shd w:val="clear" w:color="auto" w:fill="9CC2E5" w:themeFill="accent1" w:themeFillTint="99"/>
          </w:tcPr>
          <w:p w14:paraId="7EC9501D" w14:textId="77777777" w:rsidR="005A54B7" w:rsidRPr="00D71789" w:rsidRDefault="005A54B7" w:rsidP="003D3744">
            <w:pPr>
              <w:rPr>
                <w:b/>
                <w:sz w:val="24"/>
                <w:lang w:val="es-ES"/>
              </w:rPr>
            </w:pPr>
            <w:r w:rsidRPr="00D71789">
              <w:rPr>
                <w:b/>
                <w:sz w:val="24"/>
                <w:lang w:val="es-ES"/>
              </w:rPr>
              <w:t>Intención</w:t>
            </w:r>
          </w:p>
        </w:tc>
        <w:tc>
          <w:tcPr>
            <w:tcW w:w="6848" w:type="dxa"/>
          </w:tcPr>
          <w:p w14:paraId="0C135722" w14:textId="4F3D1EAD" w:rsidR="005A54B7" w:rsidRDefault="005A54B7" w:rsidP="005A54B7">
            <w:pPr>
              <w:rPr>
                <w:lang w:val="es-ES"/>
              </w:rPr>
            </w:pPr>
            <w:r>
              <w:rPr>
                <w:lang w:val="es-ES"/>
              </w:rPr>
              <w:t>Representa una abstracción de una persona o ente que vende productos a la cooperativa.</w:t>
            </w:r>
          </w:p>
        </w:tc>
      </w:tr>
      <w:tr w:rsidR="005A54B7" w:rsidRPr="00576F7E" w14:paraId="63CB2848" w14:textId="77777777" w:rsidTr="003D3744">
        <w:tc>
          <w:tcPr>
            <w:tcW w:w="1980" w:type="dxa"/>
            <w:shd w:val="clear" w:color="auto" w:fill="9CC2E5" w:themeFill="accent1" w:themeFillTint="99"/>
          </w:tcPr>
          <w:p w14:paraId="40C51DF6" w14:textId="77777777" w:rsidR="005A54B7" w:rsidRPr="00D71789" w:rsidRDefault="005A54B7" w:rsidP="003D3744">
            <w:pPr>
              <w:rPr>
                <w:b/>
                <w:sz w:val="24"/>
                <w:lang w:val="es-ES"/>
              </w:rPr>
            </w:pPr>
            <w:r w:rsidRPr="00D71789">
              <w:rPr>
                <w:b/>
                <w:sz w:val="24"/>
                <w:lang w:val="es-ES"/>
              </w:rPr>
              <w:t>Extensión</w:t>
            </w:r>
          </w:p>
        </w:tc>
        <w:tc>
          <w:tcPr>
            <w:tcW w:w="6848" w:type="dxa"/>
          </w:tcPr>
          <w:p w14:paraId="651B4FA4" w14:textId="1AC0F4B2" w:rsidR="005A54B7" w:rsidRDefault="005A54B7" w:rsidP="005A54B7">
            <w:pPr>
              <w:rPr>
                <w:lang w:val="es-ES"/>
              </w:rPr>
            </w:pPr>
            <w:r>
              <w:rPr>
                <w:lang w:val="es-ES"/>
              </w:rPr>
              <w:t xml:space="preserve">Todos los proveedores que vendar productos a la cooperativa. </w:t>
            </w:r>
          </w:p>
        </w:tc>
      </w:tr>
    </w:tbl>
    <w:p w14:paraId="57FFCD8D" w14:textId="1282643A" w:rsidR="005A54B7" w:rsidRDefault="005A54B7" w:rsidP="00A8280F">
      <w:pPr>
        <w:rPr>
          <w:lang w:val="es-ES"/>
        </w:rPr>
      </w:pPr>
    </w:p>
    <w:tbl>
      <w:tblPr>
        <w:tblStyle w:val="Tablaconcuadrcula"/>
        <w:tblW w:w="0" w:type="auto"/>
        <w:tblLook w:val="04A0" w:firstRow="1" w:lastRow="0" w:firstColumn="1" w:lastColumn="0" w:noHBand="0" w:noVBand="1"/>
      </w:tblPr>
      <w:tblGrid>
        <w:gridCol w:w="1980"/>
        <w:gridCol w:w="6848"/>
      </w:tblGrid>
      <w:tr w:rsidR="00456A0E" w14:paraId="404DD866" w14:textId="77777777" w:rsidTr="00552A69">
        <w:tc>
          <w:tcPr>
            <w:tcW w:w="1980" w:type="dxa"/>
            <w:shd w:val="clear" w:color="auto" w:fill="9CC2E5" w:themeFill="accent1" w:themeFillTint="99"/>
          </w:tcPr>
          <w:p w14:paraId="08D68ECF" w14:textId="77777777" w:rsidR="00456A0E" w:rsidRPr="00D71789" w:rsidRDefault="00456A0E" w:rsidP="00552A69">
            <w:pPr>
              <w:rPr>
                <w:b/>
                <w:sz w:val="24"/>
                <w:lang w:val="es-ES"/>
              </w:rPr>
            </w:pPr>
            <w:r w:rsidRPr="00D71789">
              <w:rPr>
                <w:b/>
                <w:sz w:val="24"/>
                <w:lang w:val="es-ES"/>
              </w:rPr>
              <w:t>Símbolo</w:t>
            </w:r>
          </w:p>
        </w:tc>
        <w:tc>
          <w:tcPr>
            <w:tcW w:w="6848" w:type="dxa"/>
          </w:tcPr>
          <w:p w14:paraId="2A314C6E" w14:textId="571B19EF" w:rsidR="00456A0E" w:rsidRDefault="00456A0E" w:rsidP="00552A69">
            <w:pPr>
              <w:rPr>
                <w:lang w:val="es-ES"/>
              </w:rPr>
            </w:pPr>
            <w:r>
              <w:rPr>
                <w:lang w:val="es-ES"/>
              </w:rPr>
              <w:t>Flujo de Trabajo</w:t>
            </w:r>
          </w:p>
        </w:tc>
      </w:tr>
      <w:tr w:rsidR="00456A0E" w:rsidRPr="00576F7E" w14:paraId="0683E7DF" w14:textId="77777777" w:rsidTr="00552A69">
        <w:tc>
          <w:tcPr>
            <w:tcW w:w="1980" w:type="dxa"/>
            <w:shd w:val="clear" w:color="auto" w:fill="9CC2E5" w:themeFill="accent1" w:themeFillTint="99"/>
          </w:tcPr>
          <w:p w14:paraId="0573A2FD" w14:textId="77777777" w:rsidR="00456A0E" w:rsidRPr="00D71789" w:rsidRDefault="00456A0E" w:rsidP="00552A69">
            <w:pPr>
              <w:rPr>
                <w:b/>
                <w:sz w:val="24"/>
                <w:lang w:val="es-ES"/>
              </w:rPr>
            </w:pPr>
            <w:r w:rsidRPr="00D71789">
              <w:rPr>
                <w:b/>
                <w:sz w:val="24"/>
                <w:lang w:val="es-ES"/>
              </w:rPr>
              <w:t>Intención</w:t>
            </w:r>
          </w:p>
        </w:tc>
        <w:tc>
          <w:tcPr>
            <w:tcW w:w="6848" w:type="dxa"/>
          </w:tcPr>
          <w:p w14:paraId="404086E5" w14:textId="7AF1C2DF" w:rsidR="00456A0E" w:rsidRDefault="00456A0E" w:rsidP="00456A0E">
            <w:pPr>
              <w:rPr>
                <w:lang w:val="es-ES"/>
              </w:rPr>
            </w:pPr>
            <w:r>
              <w:rPr>
                <w:lang w:val="es-ES"/>
              </w:rPr>
              <w:t>Representa información acerca de en qué orden deben realizarse los trabajos en la empresa.</w:t>
            </w:r>
          </w:p>
        </w:tc>
      </w:tr>
      <w:tr w:rsidR="00456A0E" w:rsidRPr="00576F7E" w14:paraId="46ECC0E7" w14:textId="77777777" w:rsidTr="00552A69">
        <w:tc>
          <w:tcPr>
            <w:tcW w:w="1980" w:type="dxa"/>
            <w:shd w:val="clear" w:color="auto" w:fill="9CC2E5" w:themeFill="accent1" w:themeFillTint="99"/>
          </w:tcPr>
          <w:p w14:paraId="0D62FFFA" w14:textId="77777777" w:rsidR="00456A0E" w:rsidRPr="00D71789" w:rsidRDefault="00456A0E" w:rsidP="00552A69">
            <w:pPr>
              <w:rPr>
                <w:b/>
                <w:sz w:val="24"/>
                <w:lang w:val="es-ES"/>
              </w:rPr>
            </w:pPr>
            <w:r w:rsidRPr="00D71789">
              <w:rPr>
                <w:b/>
                <w:sz w:val="24"/>
                <w:lang w:val="es-ES"/>
              </w:rPr>
              <w:t>Extensión</w:t>
            </w:r>
          </w:p>
        </w:tc>
        <w:tc>
          <w:tcPr>
            <w:tcW w:w="6848" w:type="dxa"/>
          </w:tcPr>
          <w:p w14:paraId="2A02C282" w14:textId="61FFD732" w:rsidR="00456A0E" w:rsidRDefault="00456A0E" w:rsidP="00456A0E">
            <w:pPr>
              <w:rPr>
                <w:lang w:val="es-ES"/>
              </w:rPr>
            </w:pPr>
            <w:r>
              <w:rPr>
                <w:lang w:val="es-ES"/>
              </w:rPr>
              <w:t>Toda información relacionada a un flujo de trabajo.</w:t>
            </w:r>
          </w:p>
        </w:tc>
      </w:tr>
    </w:tbl>
    <w:p w14:paraId="2F4BC523" w14:textId="5931CD72" w:rsidR="00456A0E" w:rsidRDefault="00456A0E" w:rsidP="00A8280F">
      <w:pPr>
        <w:rPr>
          <w:lang w:val="es-ES"/>
        </w:rPr>
      </w:pPr>
    </w:p>
    <w:tbl>
      <w:tblPr>
        <w:tblStyle w:val="Tablaconcuadrcula"/>
        <w:tblW w:w="0" w:type="auto"/>
        <w:tblLook w:val="04A0" w:firstRow="1" w:lastRow="0" w:firstColumn="1" w:lastColumn="0" w:noHBand="0" w:noVBand="1"/>
      </w:tblPr>
      <w:tblGrid>
        <w:gridCol w:w="1980"/>
        <w:gridCol w:w="6848"/>
      </w:tblGrid>
      <w:tr w:rsidR="00456A0E" w14:paraId="1B08BD93" w14:textId="77777777" w:rsidTr="00552A69">
        <w:tc>
          <w:tcPr>
            <w:tcW w:w="1980" w:type="dxa"/>
            <w:shd w:val="clear" w:color="auto" w:fill="9CC2E5" w:themeFill="accent1" w:themeFillTint="99"/>
          </w:tcPr>
          <w:p w14:paraId="2A5B63D1" w14:textId="77777777" w:rsidR="00456A0E" w:rsidRPr="00D71789" w:rsidRDefault="00456A0E" w:rsidP="00552A69">
            <w:pPr>
              <w:rPr>
                <w:b/>
                <w:sz w:val="24"/>
                <w:lang w:val="es-ES"/>
              </w:rPr>
            </w:pPr>
            <w:r w:rsidRPr="00D71789">
              <w:rPr>
                <w:b/>
                <w:sz w:val="24"/>
                <w:lang w:val="es-ES"/>
              </w:rPr>
              <w:t>Símbolo</w:t>
            </w:r>
          </w:p>
        </w:tc>
        <w:tc>
          <w:tcPr>
            <w:tcW w:w="6848" w:type="dxa"/>
          </w:tcPr>
          <w:p w14:paraId="0F110565" w14:textId="07195871" w:rsidR="00456A0E" w:rsidRDefault="00A77E01" w:rsidP="00456A0E">
            <w:pPr>
              <w:rPr>
                <w:lang w:val="es-ES"/>
              </w:rPr>
            </w:pPr>
            <w:r>
              <w:rPr>
                <w:lang w:val="es-ES"/>
              </w:rPr>
              <w:t>Requisito</w:t>
            </w:r>
          </w:p>
        </w:tc>
      </w:tr>
      <w:tr w:rsidR="00456A0E" w:rsidRPr="00576F7E" w14:paraId="4684C411" w14:textId="77777777" w:rsidTr="00552A69">
        <w:tc>
          <w:tcPr>
            <w:tcW w:w="1980" w:type="dxa"/>
            <w:shd w:val="clear" w:color="auto" w:fill="9CC2E5" w:themeFill="accent1" w:themeFillTint="99"/>
          </w:tcPr>
          <w:p w14:paraId="395D67A0" w14:textId="77777777" w:rsidR="00456A0E" w:rsidRPr="00D71789" w:rsidRDefault="00456A0E" w:rsidP="00552A69">
            <w:pPr>
              <w:rPr>
                <w:b/>
                <w:sz w:val="24"/>
                <w:lang w:val="es-ES"/>
              </w:rPr>
            </w:pPr>
            <w:r w:rsidRPr="00D71789">
              <w:rPr>
                <w:b/>
                <w:sz w:val="24"/>
                <w:lang w:val="es-ES"/>
              </w:rPr>
              <w:t>Intención</w:t>
            </w:r>
          </w:p>
        </w:tc>
        <w:tc>
          <w:tcPr>
            <w:tcW w:w="6848" w:type="dxa"/>
          </w:tcPr>
          <w:p w14:paraId="4F5D39F1" w14:textId="74E58C4D" w:rsidR="00456A0E" w:rsidRDefault="00456A0E" w:rsidP="00A77E01">
            <w:pPr>
              <w:rPr>
                <w:lang w:val="es-ES"/>
              </w:rPr>
            </w:pPr>
            <w:r>
              <w:rPr>
                <w:lang w:val="es-ES"/>
              </w:rPr>
              <w:t xml:space="preserve">Representa información acerca de </w:t>
            </w:r>
            <w:r w:rsidR="00A77E01">
              <w:rPr>
                <w:lang w:val="es-ES"/>
              </w:rPr>
              <w:t>qué</w:t>
            </w:r>
            <w:r>
              <w:rPr>
                <w:lang w:val="es-ES"/>
              </w:rPr>
              <w:t xml:space="preserve"> </w:t>
            </w:r>
            <w:r w:rsidR="00A77E01">
              <w:rPr>
                <w:lang w:val="es-ES"/>
              </w:rPr>
              <w:t>requisitos</w:t>
            </w:r>
            <w:r>
              <w:rPr>
                <w:lang w:val="es-ES"/>
              </w:rPr>
              <w:t xml:space="preserve"> se necesitan para llevar a cabo un reclamo.</w:t>
            </w:r>
          </w:p>
        </w:tc>
      </w:tr>
      <w:tr w:rsidR="00456A0E" w:rsidRPr="00576F7E" w14:paraId="3611B9B4" w14:textId="77777777" w:rsidTr="00552A69">
        <w:tc>
          <w:tcPr>
            <w:tcW w:w="1980" w:type="dxa"/>
            <w:shd w:val="clear" w:color="auto" w:fill="9CC2E5" w:themeFill="accent1" w:themeFillTint="99"/>
          </w:tcPr>
          <w:p w14:paraId="6E62A121" w14:textId="77777777" w:rsidR="00456A0E" w:rsidRPr="00D71789" w:rsidRDefault="00456A0E" w:rsidP="00552A69">
            <w:pPr>
              <w:rPr>
                <w:b/>
                <w:sz w:val="24"/>
                <w:lang w:val="es-ES"/>
              </w:rPr>
            </w:pPr>
            <w:r w:rsidRPr="00D71789">
              <w:rPr>
                <w:b/>
                <w:sz w:val="24"/>
                <w:lang w:val="es-ES"/>
              </w:rPr>
              <w:t>Extensión</w:t>
            </w:r>
          </w:p>
        </w:tc>
        <w:tc>
          <w:tcPr>
            <w:tcW w:w="6848" w:type="dxa"/>
          </w:tcPr>
          <w:p w14:paraId="58CC70D6" w14:textId="195793A0" w:rsidR="00456A0E" w:rsidRDefault="0037145C" w:rsidP="00456A0E">
            <w:pPr>
              <w:rPr>
                <w:lang w:val="es-ES"/>
              </w:rPr>
            </w:pPr>
            <w:r>
              <w:rPr>
                <w:lang w:val="es-ES"/>
              </w:rPr>
              <w:t>Toda la documentación asociada a un reclamo.</w:t>
            </w:r>
          </w:p>
        </w:tc>
      </w:tr>
    </w:tbl>
    <w:p w14:paraId="66A38613" w14:textId="62448089" w:rsidR="0055417A" w:rsidRDefault="0055417A" w:rsidP="00A8280F">
      <w:pPr>
        <w:rPr>
          <w:lang w:val="es-ES"/>
        </w:rPr>
      </w:pPr>
    </w:p>
    <w:p w14:paraId="646723B9" w14:textId="04437B94" w:rsidR="0055417A" w:rsidRDefault="0055417A" w:rsidP="00A8280F">
      <w:pPr>
        <w:rPr>
          <w:lang w:val="es-ES"/>
        </w:rPr>
      </w:pPr>
      <w:r>
        <w:rPr>
          <w:lang w:val="es-ES"/>
        </w:rPr>
        <w:br w:type="page"/>
      </w:r>
    </w:p>
    <w:p w14:paraId="12D2F922" w14:textId="2049D3F1" w:rsidR="0055417A" w:rsidRDefault="0055417A" w:rsidP="0055417A">
      <w:pPr>
        <w:pStyle w:val="Ttulo2"/>
        <w:rPr>
          <w:lang w:val="es-ES"/>
        </w:rPr>
      </w:pPr>
      <w:bookmarkStart w:id="4297" w:name="_Toc24536333"/>
      <w:r>
        <w:rPr>
          <w:lang w:val="es-ES"/>
        </w:rPr>
        <w:lastRenderedPageBreak/>
        <w:t>Diagrama de Secuencia de Sistema</w:t>
      </w:r>
      <w:bookmarkEnd w:id="4297"/>
    </w:p>
    <w:p w14:paraId="4B549480" w14:textId="2F4E1483" w:rsidR="0055417A" w:rsidRDefault="0055417A" w:rsidP="0055417A">
      <w:pPr>
        <w:rPr>
          <w:lang w:val="es-ES"/>
        </w:rPr>
      </w:pPr>
    </w:p>
    <w:p w14:paraId="6175BC21" w14:textId="5E25C44C" w:rsidR="003274E4" w:rsidRDefault="0046200B" w:rsidP="0055417A">
      <w:pPr>
        <w:rPr>
          <w:lang w:val="es-ES"/>
        </w:rPr>
      </w:pPr>
      <w:r w:rsidRPr="0046200B">
        <w:rPr>
          <w:noProof/>
        </w:rPr>
        <w:drawing>
          <wp:inline distT="0" distB="0" distL="0" distR="0" wp14:anchorId="0154296A" wp14:editId="1F676F4E">
            <wp:extent cx="4323080" cy="2809240"/>
            <wp:effectExtent l="0" t="0" r="1270" b="0"/>
            <wp:docPr id="57" name="Imagen 57" descr="G:\Javi\Documentos - copia\VPProjects\PROYECTO FINAL\DSS\IniciarTrabaj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G:\Javi\Documentos - copia\VPProjects\PROYECTO FINAL\DSS\IniciarTrabajo.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323080" cy="2809240"/>
                    </a:xfrm>
                    <a:prstGeom prst="rect">
                      <a:avLst/>
                    </a:prstGeom>
                    <a:noFill/>
                    <a:ln>
                      <a:noFill/>
                    </a:ln>
                  </pic:spPr>
                </pic:pic>
              </a:graphicData>
            </a:graphic>
          </wp:inline>
        </w:drawing>
      </w:r>
    </w:p>
    <w:p w14:paraId="0A49BC69" w14:textId="15E695AC" w:rsidR="003274E4" w:rsidRDefault="003274E4" w:rsidP="0055417A">
      <w:pPr>
        <w:rPr>
          <w:lang w:val="es-ES"/>
        </w:rPr>
      </w:pPr>
    </w:p>
    <w:p w14:paraId="4A08AD9E" w14:textId="7815852F" w:rsidR="003274E4" w:rsidRDefault="004D4B98" w:rsidP="0055417A">
      <w:pPr>
        <w:rPr>
          <w:lang w:val="es-ES"/>
        </w:rPr>
      </w:pPr>
      <w:r w:rsidRPr="004D4B98">
        <w:rPr>
          <w:noProof/>
        </w:rPr>
        <w:drawing>
          <wp:inline distT="0" distB="0" distL="0" distR="0" wp14:anchorId="7311AD57" wp14:editId="395C4272">
            <wp:extent cx="5612130" cy="2213146"/>
            <wp:effectExtent l="0" t="0" r="7620" b="0"/>
            <wp:docPr id="58" name="Imagen 58" descr="G:\Javi\Documentos - copia\VPProjects\PROYECTO FINAL\DSS\FinalizarTrabaj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G:\Javi\Documentos - copia\VPProjects\PROYECTO FINAL\DSS\FinalizarTrabajo.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12130" cy="2213146"/>
                    </a:xfrm>
                    <a:prstGeom prst="rect">
                      <a:avLst/>
                    </a:prstGeom>
                    <a:noFill/>
                    <a:ln>
                      <a:noFill/>
                    </a:ln>
                  </pic:spPr>
                </pic:pic>
              </a:graphicData>
            </a:graphic>
          </wp:inline>
        </w:drawing>
      </w:r>
    </w:p>
    <w:p w14:paraId="2FD6832F" w14:textId="6D227995" w:rsidR="003274E4" w:rsidRDefault="003274E4" w:rsidP="0055417A">
      <w:pPr>
        <w:rPr>
          <w:lang w:val="es-ES"/>
        </w:rPr>
      </w:pPr>
    </w:p>
    <w:p w14:paraId="5E9F4103" w14:textId="4E382097" w:rsidR="003274E4" w:rsidRDefault="003274E4" w:rsidP="0055417A">
      <w:pPr>
        <w:rPr>
          <w:lang w:val="es-ES"/>
        </w:rPr>
      </w:pPr>
      <w:r>
        <w:rPr>
          <w:noProof/>
        </w:rPr>
        <w:lastRenderedPageBreak/>
        <w:drawing>
          <wp:inline distT="0" distB="0" distL="0" distR="0" wp14:anchorId="6442FE22" wp14:editId="0F62B711">
            <wp:extent cx="4258310" cy="3132455"/>
            <wp:effectExtent l="0" t="0" r="8890" b="0"/>
            <wp:docPr id="6" name="Imagen 6" descr="G:\Javi\Documentos - copia\VPProjects\PROYECTO FINAL\DSS\ListarTrabaj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Javi\Documentos - copia\VPProjects\PROYECTO FINAL\DSS\ListarTrabajos.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258310" cy="3132455"/>
                    </a:xfrm>
                    <a:prstGeom prst="rect">
                      <a:avLst/>
                    </a:prstGeom>
                    <a:noFill/>
                    <a:ln>
                      <a:noFill/>
                    </a:ln>
                  </pic:spPr>
                </pic:pic>
              </a:graphicData>
            </a:graphic>
          </wp:inline>
        </w:drawing>
      </w:r>
    </w:p>
    <w:p w14:paraId="5A471E37" w14:textId="755F0A41" w:rsidR="006030CC" w:rsidRDefault="006030CC" w:rsidP="0055417A">
      <w:pPr>
        <w:rPr>
          <w:lang w:val="es-ES"/>
        </w:rPr>
      </w:pPr>
    </w:p>
    <w:p w14:paraId="5A195D7E" w14:textId="7651ABAA" w:rsidR="006030CC" w:rsidRDefault="006030CC" w:rsidP="0055417A">
      <w:pPr>
        <w:rPr>
          <w:lang w:val="es-ES"/>
        </w:rPr>
      </w:pPr>
      <w:r>
        <w:rPr>
          <w:noProof/>
        </w:rPr>
        <w:drawing>
          <wp:inline distT="0" distB="0" distL="0" distR="0" wp14:anchorId="11BE8AE4" wp14:editId="2C418B23">
            <wp:extent cx="4408170" cy="2163445"/>
            <wp:effectExtent l="0" t="0" r="0" b="8255"/>
            <wp:docPr id="7" name="Imagen 7" descr="G:\Javi\Documentos - copia\VPProjects\PROYECTO FINAL\DSS\VerFlujoTrabaj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Javi\Documentos - copia\VPProjects\PROYECTO FINAL\DSS\VerFlujoTrabajo.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408170" cy="2163445"/>
                    </a:xfrm>
                    <a:prstGeom prst="rect">
                      <a:avLst/>
                    </a:prstGeom>
                    <a:noFill/>
                    <a:ln>
                      <a:noFill/>
                    </a:ln>
                  </pic:spPr>
                </pic:pic>
              </a:graphicData>
            </a:graphic>
          </wp:inline>
        </w:drawing>
      </w:r>
    </w:p>
    <w:p w14:paraId="36338328" w14:textId="43F018E6" w:rsidR="006030CC" w:rsidRDefault="006030CC" w:rsidP="0055417A">
      <w:pPr>
        <w:rPr>
          <w:lang w:val="es-ES"/>
        </w:rPr>
      </w:pPr>
    </w:p>
    <w:p w14:paraId="6CF7FEC0" w14:textId="029E0CBD" w:rsidR="006030CC" w:rsidRDefault="006030CC" w:rsidP="0055417A">
      <w:pPr>
        <w:rPr>
          <w:lang w:val="es-ES"/>
        </w:rPr>
      </w:pPr>
      <w:r>
        <w:rPr>
          <w:noProof/>
        </w:rPr>
        <w:lastRenderedPageBreak/>
        <w:drawing>
          <wp:inline distT="0" distB="0" distL="0" distR="0" wp14:anchorId="0C84323A" wp14:editId="172D7D06">
            <wp:extent cx="5608955" cy="4155440"/>
            <wp:effectExtent l="0" t="0" r="0" b="0"/>
            <wp:docPr id="8" name="Imagen 8" descr="G:\Javi\Documentos - copia\VPProjects\PROYECTO FINAL\DSS\CargarReclam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Javi\Documentos - copia\VPProjects\PROYECTO FINAL\DSS\CargarReclamo.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08955" cy="4155440"/>
                    </a:xfrm>
                    <a:prstGeom prst="rect">
                      <a:avLst/>
                    </a:prstGeom>
                    <a:noFill/>
                    <a:ln>
                      <a:noFill/>
                    </a:ln>
                  </pic:spPr>
                </pic:pic>
              </a:graphicData>
            </a:graphic>
          </wp:inline>
        </w:drawing>
      </w:r>
    </w:p>
    <w:p w14:paraId="045B4D9C" w14:textId="29CC1A6A" w:rsidR="006030CC" w:rsidRDefault="006030CC" w:rsidP="0055417A">
      <w:pPr>
        <w:rPr>
          <w:lang w:val="es-ES"/>
        </w:rPr>
      </w:pPr>
    </w:p>
    <w:p w14:paraId="161E238F" w14:textId="2BF8B79C" w:rsidR="006030CC" w:rsidRDefault="006030CC" w:rsidP="0055417A">
      <w:pPr>
        <w:rPr>
          <w:lang w:val="es-ES"/>
        </w:rPr>
      </w:pPr>
      <w:r>
        <w:rPr>
          <w:noProof/>
        </w:rPr>
        <w:drawing>
          <wp:inline distT="0" distB="0" distL="0" distR="0" wp14:anchorId="68C4CF38" wp14:editId="7DD0BF82">
            <wp:extent cx="4708525" cy="3207385"/>
            <wp:effectExtent l="0" t="0" r="0" b="0"/>
            <wp:docPr id="9" name="Imagen 9" descr="G:\Javi\Documentos - copia\VPProjects\PROYECTO FINAL\DSS\ModificarReclam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Javi\Documentos - copia\VPProjects\PROYECTO FINAL\DSS\ModificarReclamo.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08525" cy="3207385"/>
                    </a:xfrm>
                    <a:prstGeom prst="rect">
                      <a:avLst/>
                    </a:prstGeom>
                    <a:noFill/>
                    <a:ln>
                      <a:noFill/>
                    </a:ln>
                  </pic:spPr>
                </pic:pic>
              </a:graphicData>
            </a:graphic>
          </wp:inline>
        </w:drawing>
      </w:r>
    </w:p>
    <w:p w14:paraId="7FA89344" w14:textId="0D1E3160" w:rsidR="006030CC" w:rsidRDefault="006030CC" w:rsidP="0055417A">
      <w:pPr>
        <w:rPr>
          <w:lang w:val="es-ES"/>
        </w:rPr>
      </w:pPr>
    </w:p>
    <w:p w14:paraId="5B44E340" w14:textId="7463636D" w:rsidR="006030CC" w:rsidRDefault="006030CC">
      <w:pPr>
        <w:rPr>
          <w:lang w:val="es-ES"/>
        </w:rPr>
      </w:pPr>
      <w:r w:rsidRPr="006030CC">
        <w:rPr>
          <w:noProof/>
        </w:rPr>
        <w:lastRenderedPageBreak/>
        <w:drawing>
          <wp:inline distT="0" distB="0" distL="0" distR="0" wp14:anchorId="4EB17EA6" wp14:editId="62C908FC">
            <wp:extent cx="4612640" cy="2115185"/>
            <wp:effectExtent l="0" t="0" r="0" b="0"/>
            <wp:docPr id="10" name="Imagen 10" descr="G:\Javi\Documentos - copia\VPProjects\PROYECTO FINAL\DSS\ListarReclam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Javi\Documentos - copia\VPProjects\PROYECTO FINAL\DSS\ListarReclamos.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612640" cy="2115185"/>
                    </a:xfrm>
                    <a:prstGeom prst="rect">
                      <a:avLst/>
                    </a:prstGeom>
                    <a:noFill/>
                    <a:ln>
                      <a:noFill/>
                    </a:ln>
                  </pic:spPr>
                </pic:pic>
              </a:graphicData>
            </a:graphic>
          </wp:inline>
        </w:drawing>
      </w:r>
    </w:p>
    <w:p w14:paraId="23EA34AD" w14:textId="1CA0E873" w:rsidR="006030CC" w:rsidRDefault="006030CC">
      <w:pPr>
        <w:rPr>
          <w:lang w:val="es-ES"/>
        </w:rPr>
      </w:pPr>
    </w:p>
    <w:p w14:paraId="64024A48" w14:textId="761E7891" w:rsidR="006030CC" w:rsidRDefault="006030CC">
      <w:pPr>
        <w:rPr>
          <w:lang w:val="es-ES"/>
        </w:rPr>
      </w:pPr>
      <w:r w:rsidRPr="006030CC">
        <w:rPr>
          <w:noProof/>
        </w:rPr>
        <w:drawing>
          <wp:inline distT="0" distB="0" distL="0" distR="0" wp14:anchorId="5E94417D" wp14:editId="1FE83210">
            <wp:extent cx="3889375" cy="1883410"/>
            <wp:effectExtent l="0" t="0" r="0" b="2540"/>
            <wp:docPr id="13" name="Imagen 13" descr="G:\Javi\Documentos - copia\VPProjects\PROYECTO FINAL\DSS\EliminarReclam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Javi\Documentos - copia\VPProjects\PROYECTO FINAL\DSS\EliminarReclamo.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889375" cy="1883410"/>
                    </a:xfrm>
                    <a:prstGeom prst="rect">
                      <a:avLst/>
                    </a:prstGeom>
                    <a:noFill/>
                    <a:ln>
                      <a:noFill/>
                    </a:ln>
                  </pic:spPr>
                </pic:pic>
              </a:graphicData>
            </a:graphic>
          </wp:inline>
        </w:drawing>
      </w:r>
    </w:p>
    <w:p w14:paraId="0A045A13" w14:textId="62F28BC9" w:rsidR="006030CC" w:rsidRDefault="006030CC">
      <w:pPr>
        <w:rPr>
          <w:lang w:val="es-ES"/>
        </w:rPr>
      </w:pPr>
    </w:p>
    <w:p w14:paraId="0DE99BAD" w14:textId="222C1239" w:rsidR="006030CC" w:rsidRDefault="006030CC">
      <w:pPr>
        <w:rPr>
          <w:lang w:val="es-ES"/>
        </w:rPr>
      </w:pPr>
      <w:r w:rsidRPr="006030CC">
        <w:rPr>
          <w:noProof/>
        </w:rPr>
        <w:drawing>
          <wp:inline distT="0" distB="0" distL="0" distR="0" wp14:anchorId="54FACFB0" wp14:editId="0AF2DD9A">
            <wp:extent cx="5612130" cy="1515577"/>
            <wp:effectExtent l="0" t="0" r="7620" b="8890"/>
            <wp:docPr id="14" name="Imagen 14" descr="G:\Javi\Documentos - copia\VPProjects\PROYECTO FINAL\DSS\CargarTipoDeReclam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G:\Javi\Documentos - copia\VPProjects\PROYECTO FINAL\DSS\CargarTipoDeReclamo.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12130" cy="1515577"/>
                    </a:xfrm>
                    <a:prstGeom prst="rect">
                      <a:avLst/>
                    </a:prstGeom>
                    <a:noFill/>
                    <a:ln>
                      <a:noFill/>
                    </a:ln>
                  </pic:spPr>
                </pic:pic>
              </a:graphicData>
            </a:graphic>
          </wp:inline>
        </w:drawing>
      </w:r>
    </w:p>
    <w:p w14:paraId="0FC3CDCE" w14:textId="3B34BEBF" w:rsidR="006030CC" w:rsidRDefault="006030CC">
      <w:pPr>
        <w:rPr>
          <w:lang w:val="es-ES"/>
        </w:rPr>
      </w:pPr>
    </w:p>
    <w:p w14:paraId="7186667F" w14:textId="0F3C4013" w:rsidR="006030CC" w:rsidRDefault="006030CC">
      <w:pPr>
        <w:rPr>
          <w:lang w:val="es-ES"/>
        </w:rPr>
      </w:pPr>
      <w:r w:rsidRPr="006030CC">
        <w:rPr>
          <w:noProof/>
        </w:rPr>
        <w:lastRenderedPageBreak/>
        <w:drawing>
          <wp:inline distT="0" distB="0" distL="0" distR="0" wp14:anchorId="553CE348" wp14:editId="2DE3979D">
            <wp:extent cx="5612130" cy="1745477"/>
            <wp:effectExtent l="0" t="0" r="7620" b="7620"/>
            <wp:docPr id="15" name="Imagen 15" descr="G:\Javi\Documentos - copia\VPProjects\PROYECTO FINAL\DSS\ModificarTipoDeReclam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G:\Javi\Documentos - copia\VPProjects\PROYECTO FINAL\DSS\ModificarTipoDeReclamo.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612130" cy="1745477"/>
                    </a:xfrm>
                    <a:prstGeom prst="rect">
                      <a:avLst/>
                    </a:prstGeom>
                    <a:noFill/>
                    <a:ln>
                      <a:noFill/>
                    </a:ln>
                  </pic:spPr>
                </pic:pic>
              </a:graphicData>
            </a:graphic>
          </wp:inline>
        </w:drawing>
      </w:r>
    </w:p>
    <w:p w14:paraId="1572CACF" w14:textId="1CB68625" w:rsidR="006030CC" w:rsidRDefault="006030CC">
      <w:pPr>
        <w:rPr>
          <w:lang w:val="es-ES"/>
        </w:rPr>
      </w:pPr>
    </w:p>
    <w:p w14:paraId="2144E9C6" w14:textId="56A0E0C9" w:rsidR="006030CC" w:rsidRDefault="006030CC">
      <w:pPr>
        <w:rPr>
          <w:lang w:val="es-ES"/>
        </w:rPr>
      </w:pPr>
      <w:r w:rsidRPr="006030CC">
        <w:rPr>
          <w:noProof/>
        </w:rPr>
        <w:drawing>
          <wp:inline distT="0" distB="0" distL="0" distR="0" wp14:anchorId="096BD1EE" wp14:editId="23CFBF9C">
            <wp:extent cx="4210050" cy="1883410"/>
            <wp:effectExtent l="0" t="0" r="0" b="2540"/>
            <wp:docPr id="16" name="Imagen 16" descr="G:\Javi\Documentos - copia\VPProjects\PROYECTO FINAL\DSS\EliminarTipoDeReclam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G:\Javi\Documentos - copia\VPProjects\PROYECTO FINAL\DSS\EliminarTipoDeReclamo.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210050" cy="1883410"/>
                    </a:xfrm>
                    <a:prstGeom prst="rect">
                      <a:avLst/>
                    </a:prstGeom>
                    <a:noFill/>
                    <a:ln>
                      <a:noFill/>
                    </a:ln>
                  </pic:spPr>
                </pic:pic>
              </a:graphicData>
            </a:graphic>
          </wp:inline>
        </w:drawing>
      </w:r>
    </w:p>
    <w:p w14:paraId="74DC75A1" w14:textId="27493FC9" w:rsidR="006030CC" w:rsidRDefault="006030CC">
      <w:pPr>
        <w:rPr>
          <w:lang w:val="es-ES"/>
        </w:rPr>
      </w:pPr>
    </w:p>
    <w:p w14:paraId="4020C528" w14:textId="54152DF5" w:rsidR="006030CC" w:rsidRDefault="006030CC">
      <w:pPr>
        <w:rPr>
          <w:lang w:val="es-ES"/>
        </w:rPr>
      </w:pPr>
      <w:r w:rsidRPr="006030CC">
        <w:rPr>
          <w:noProof/>
        </w:rPr>
        <w:drawing>
          <wp:inline distT="0" distB="0" distL="0" distR="0" wp14:anchorId="64BE6880" wp14:editId="3F90FEB3">
            <wp:extent cx="4025900" cy="1883410"/>
            <wp:effectExtent l="0" t="0" r="0" b="2540"/>
            <wp:docPr id="17" name="Imagen 17" descr="G:\Javi\Documentos - copia\VPProjects\PROYECTO FINAL\DSS\CargarRequisi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G:\Javi\Documentos - copia\VPProjects\PROYECTO FINAL\DSS\CargarRequisito.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025900" cy="1883410"/>
                    </a:xfrm>
                    <a:prstGeom prst="rect">
                      <a:avLst/>
                    </a:prstGeom>
                    <a:noFill/>
                    <a:ln>
                      <a:noFill/>
                    </a:ln>
                  </pic:spPr>
                </pic:pic>
              </a:graphicData>
            </a:graphic>
          </wp:inline>
        </w:drawing>
      </w:r>
    </w:p>
    <w:p w14:paraId="4B90DFA7" w14:textId="0146B5DD" w:rsidR="006030CC" w:rsidRDefault="006030CC">
      <w:pPr>
        <w:rPr>
          <w:lang w:val="es-ES"/>
        </w:rPr>
      </w:pPr>
    </w:p>
    <w:p w14:paraId="10BB86B3" w14:textId="195FDFE5" w:rsidR="006030CC" w:rsidRDefault="006030CC">
      <w:pPr>
        <w:rPr>
          <w:lang w:val="es-ES"/>
        </w:rPr>
      </w:pPr>
      <w:r w:rsidRPr="006030CC">
        <w:rPr>
          <w:noProof/>
        </w:rPr>
        <w:lastRenderedPageBreak/>
        <w:drawing>
          <wp:inline distT="0" distB="0" distL="0" distR="0" wp14:anchorId="3774A0BE" wp14:editId="5D577E7F">
            <wp:extent cx="4326255" cy="2654300"/>
            <wp:effectExtent l="0" t="0" r="0" b="0"/>
            <wp:docPr id="18" name="Imagen 18" descr="G:\Javi\Documentos - copia\VPProjects\PROYECTO FINAL\DSS\ModificarRequisi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G:\Javi\Documentos - copia\VPProjects\PROYECTO FINAL\DSS\ModificarRequisito.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326255" cy="2654300"/>
                    </a:xfrm>
                    <a:prstGeom prst="rect">
                      <a:avLst/>
                    </a:prstGeom>
                    <a:noFill/>
                    <a:ln>
                      <a:noFill/>
                    </a:ln>
                  </pic:spPr>
                </pic:pic>
              </a:graphicData>
            </a:graphic>
          </wp:inline>
        </w:drawing>
      </w:r>
    </w:p>
    <w:p w14:paraId="0E1D0C8B" w14:textId="10162474" w:rsidR="006030CC" w:rsidRDefault="006030CC">
      <w:pPr>
        <w:rPr>
          <w:lang w:val="es-ES"/>
        </w:rPr>
      </w:pPr>
    </w:p>
    <w:p w14:paraId="3C81324F" w14:textId="13F47355" w:rsidR="006030CC" w:rsidRDefault="006030CC">
      <w:pPr>
        <w:rPr>
          <w:lang w:val="es-ES"/>
        </w:rPr>
      </w:pPr>
      <w:r w:rsidRPr="006030CC">
        <w:rPr>
          <w:noProof/>
        </w:rPr>
        <w:drawing>
          <wp:inline distT="0" distB="0" distL="0" distR="0" wp14:anchorId="5127717E" wp14:editId="460E87DD">
            <wp:extent cx="4231005" cy="1883410"/>
            <wp:effectExtent l="0" t="0" r="0" b="2540"/>
            <wp:docPr id="19" name="Imagen 19" descr="G:\Javi\Documentos - copia\VPProjects\PROYECTO FINAL\DSS\EliminarRequisi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G:\Javi\Documentos - copia\VPProjects\PROYECTO FINAL\DSS\EliminarRequisito.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231005" cy="1883410"/>
                    </a:xfrm>
                    <a:prstGeom prst="rect">
                      <a:avLst/>
                    </a:prstGeom>
                    <a:noFill/>
                    <a:ln>
                      <a:noFill/>
                    </a:ln>
                  </pic:spPr>
                </pic:pic>
              </a:graphicData>
            </a:graphic>
          </wp:inline>
        </w:drawing>
      </w:r>
    </w:p>
    <w:p w14:paraId="23F94EA9" w14:textId="2300D771" w:rsidR="003143D2" w:rsidRDefault="003143D2">
      <w:pPr>
        <w:rPr>
          <w:lang w:val="es-ES"/>
        </w:rPr>
      </w:pPr>
    </w:p>
    <w:p w14:paraId="7255C0BF" w14:textId="4A5B6394" w:rsidR="003143D2" w:rsidRDefault="003143D2">
      <w:pPr>
        <w:rPr>
          <w:lang w:val="es-ES"/>
        </w:rPr>
      </w:pPr>
      <w:r w:rsidRPr="003143D2">
        <w:rPr>
          <w:noProof/>
        </w:rPr>
        <w:drawing>
          <wp:inline distT="0" distB="0" distL="0" distR="0" wp14:anchorId="1F3FF1AC" wp14:editId="137D5610">
            <wp:extent cx="5612130" cy="1327293"/>
            <wp:effectExtent l="0" t="0" r="7620" b="6350"/>
            <wp:docPr id="20" name="Imagen 20" descr="G:\Javi\Documentos - copia\VPProjects\PROYECTO FINAL\DSS\CargarSoc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G:\Javi\Documentos - copia\VPProjects\PROYECTO FINAL\DSS\CargarSocio.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12130" cy="1327293"/>
                    </a:xfrm>
                    <a:prstGeom prst="rect">
                      <a:avLst/>
                    </a:prstGeom>
                    <a:noFill/>
                    <a:ln>
                      <a:noFill/>
                    </a:ln>
                  </pic:spPr>
                </pic:pic>
              </a:graphicData>
            </a:graphic>
          </wp:inline>
        </w:drawing>
      </w:r>
    </w:p>
    <w:p w14:paraId="2F07EE59" w14:textId="47D4F92B" w:rsidR="003143D2" w:rsidRDefault="003143D2">
      <w:pPr>
        <w:rPr>
          <w:lang w:val="es-ES"/>
        </w:rPr>
      </w:pPr>
    </w:p>
    <w:p w14:paraId="5067C7CD" w14:textId="4A0C68F9" w:rsidR="003143D2" w:rsidRDefault="003143D2">
      <w:pPr>
        <w:rPr>
          <w:lang w:val="es-ES"/>
        </w:rPr>
      </w:pPr>
      <w:r w:rsidRPr="003143D2">
        <w:rPr>
          <w:noProof/>
        </w:rPr>
        <w:lastRenderedPageBreak/>
        <w:drawing>
          <wp:inline distT="0" distB="0" distL="0" distR="0" wp14:anchorId="66CA5B31" wp14:editId="2C7971B8">
            <wp:extent cx="5612130" cy="1753898"/>
            <wp:effectExtent l="0" t="0" r="7620" b="0"/>
            <wp:docPr id="21" name="Imagen 21" descr="G:\Javi\Documentos - copia\VPProjects\PROYECTO FINAL\DSS\ModificarSoc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G:\Javi\Documentos - copia\VPProjects\PROYECTO FINAL\DSS\ModificarSocio.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612130" cy="1753898"/>
                    </a:xfrm>
                    <a:prstGeom prst="rect">
                      <a:avLst/>
                    </a:prstGeom>
                    <a:noFill/>
                    <a:ln>
                      <a:noFill/>
                    </a:ln>
                  </pic:spPr>
                </pic:pic>
              </a:graphicData>
            </a:graphic>
          </wp:inline>
        </w:drawing>
      </w:r>
    </w:p>
    <w:p w14:paraId="5923FD16" w14:textId="2722D7E2" w:rsidR="003143D2" w:rsidRDefault="003143D2">
      <w:pPr>
        <w:rPr>
          <w:lang w:val="es-ES"/>
        </w:rPr>
      </w:pPr>
    </w:p>
    <w:p w14:paraId="7EC0B7E3" w14:textId="6FE5A426" w:rsidR="003143D2" w:rsidRDefault="003143D2">
      <w:pPr>
        <w:rPr>
          <w:lang w:val="es-ES"/>
        </w:rPr>
      </w:pPr>
      <w:r w:rsidRPr="003143D2">
        <w:rPr>
          <w:noProof/>
        </w:rPr>
        <w:drawing>
          <wp:inline distT="0" distB="0" distL="0" distR="0" wp14:anchorId="34B63223" wp14:editId="3E5C9905">
            <wp:extent cx="3705225" cy="1883410"/>
            <wp:effectExtent l="0" t="0" r="9525" b="2540"/>
            <wp:docPr id="22" name="Imagen 22" descr="G:\Javi\Documentos - copia\VPProjects\PROYECTO FINAL\DSS\EliminarSoc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G:\Javi\Documentos - copia\VPProjects\PROYECTO FINAL\DSS\EliminarSocio.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705225" cy="1883410"/>
                    </a:xfrm>
                    <a:prstGeom prst="rect">
                      <a:avLst/>
                    </a:prstGeom>
                    <a:noFill/>
                    <a:ln>
                      <a:noFill/>
                    </a:ln>
                  </pic:spPr>
                </pic:pic>
              </a:graphicData>
            </a:graphic>
          </wp:inline>
        </w:drawing>
      </w:r>
    </w:p>
    <w:p w14:paraId="57D728C9" w14:textId="4BB17998" w:rsidR="003143D2" w:rsidRDefault="003143D2">
      <w:pPr>
        <w:rPr>
          <w:lang w:val="es-ES"/>
        </w:rPr>
      </w:pPr>
    </w:p>
    <w:p w14:paraId="72928951" w14:textId="5A8A712C" w:rsidR="003143D2" w:rsidRDefault="003143D2">
      <w:pPr>
        <w:rPr>
          <w:lang w:val="es-ES"/>
        </w:rPr>
      </w:pPr>
      <w:r w:rsidRPr="003143D2">
        <w:rPr>
          <w:noProof/>
        </w:rPr>
        <w:drawing>
          <wp:inline distT="0" distB="0" distL="0" distR="0" wp14:anchorId="6EF4B515" wp14:editId="4680E97E">
            <wp:extent cx="5612130" cy="2265573"/>
            <wp:effectExtent l="0" t="0" r="7620" b="1905"/>
            <wp:docPr id="23" name="Imagen 23" descr="G:\Javi\Documentos - copia\VPProjects\PROYECTO FINAL\DSS\RegistrarConex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G:\Javi\Documentos - copia\VPProjects\PROYECTO FINAL\DSS\RegistrarConexion.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612130" cy="2265573"/>
                    </a:xfrm>
                    <a:prstGeom prst="rect">
                      <a:avLst/>
                    </a:prstGeom>
                    <a:noFill/>
                    <a:ln>
                      <a:noFill/>
                    </a:ln>
                  </pic:spPr>
                </pic:pic>
              </a:graphicData>
            </a:graphic>
          </wp:inline>
        </w:drawing>
      </w:r>
    </w:p>
    <w:p w14:paraId="0C249322" w14:textId="494ABAF5" w:rsidR="003143D2" w:rsidRDefault="003143D2">
      <w:pPr>
        <w:rPr>
          <w:lang w:val="es-ES"/>
        </w:rPr>
      </w:pPr>
    </w:p>
    <w:p w14:paraId="52F32624" w14:textId="164C5E9B" w:rsidR="003143D2" w:rsidRDefault="003143D2">
      <w:pPr>
        <w:rPr>
          <w:lang w:val="es-ES"/>
        </w:rPr>
      </w:pPr>
      <w:r w:rsidRPr="003143D2">
        <w:rPr>
          <w:noProof/>
        </w:rPr>
        <w:lastRenderedPageBreak/>
        <w:drawing>
          <wp:inline distT="0" distB="0" distL="0" distR="0" wp14:anchorId="567DAD47" wp14:editId="6E95BD0F">
            <wp:extent cx="4046855" cy="1883410"/>
            <wp:effectExtent l="0" t="0" r="0" b="2540"/>
            <wp:docPr id="24" name="Imagen 24" descr="G:\Javi\Documentos - copia\VPProjects\PROYECTO FINAL\DSS\EliminarConex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G:\Javi\Documentos - copia\VPProjects\PROYECTO FINAL\DSS\EliminarConexion.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046855" cy="1883410"/>
                    </a:xfrm>
                    <a:prstGeom prst="rect">
                      <a:avLst/>
                    </a:prstGeom>
                    <a:noFill/>
                    <a:ln>
                      <a:noFill/>
                    </a:ln>
                  </pic:spPr>
                </pic:pic>
              </a:graphicData>
            </a:graphic>
          </wp:inline>
        </w:drawing>
      </w:r>
    </w:p>
    <w:p w14:paraId="0AD62D57" w14:textId="5F2FDCF6" w:rsidR="003143D2" w:rsidRDefault="003143D2">
      <w:pPr>
        <w:rPr>
          <w:lang w:val="es-ES"/>
        </w:rPr>
      </w:pPr>
    </w:p>
    <w:p w14:paraId="2F35971B" w14:textId="44BB0C8E" w:rsidR="003143D2" w:rsidRDefault="008E0402">
      <w:pPr>
        <w:rPr>
          <w:lang w:val="es-ES"/>
        </w:rPr>
      </w:pPr>
      <w:r w:rsidRPr="008E0402">
        <w:rPr>
          <w:noProof/>
        </w:rPr>
        <w:drawing>
          <wp:inline distT="0" distB="0" distL="0" distR="0" wp14:anchorId="0C36F7DA" wp14:editId="2DCF1920">
            <wp:extent cx="5612130" cy="1538243"/>
            <wp:effectExtent l="0" t="0" r="7620" b="5080"/>
            <wp:docPr id="59" name="Imagen 59" descr="G:\Javi\Documentos - copia\VPProjects\PROYECTO FINAL\DSS\RegistarIngres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G:\Javi\Documentos - copia\VPProjects\PROYECTO FINAL\DSS\RegistarIngreso.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612130" cy="1538243"/>
                    </a:xfrm>
                    <a:prstGeom prst="rect">
                      <a:avLst/>
                    </a:prstGeom>
                    <a:noFill/>
                    <a:ln>
                      <a:noFill/>
                    </a:ln>
                  </pic:spPr>
                </pic:pic>
              </a:graphicData>
            </a:graphic>
          </wp:inline>
        </w:drawing>
      </w:r>
    </w:p>
    <w:p w14:paraId="65741DD9" w14:textId="1BBA6A17" w:rsidR="003143D2" w:rsidRDefault="003143D2">
      <w:pPr>
        <w:rPr>
          <w:lang w:val="es-ES"/>
        </w:rPr>
      </w:pPr>
    </w:p>
    <w:p w14:paraId="5984C307" w14:textId="71917F82" w:rsidR="003143D2" w:rsidRDefault="0002465B">
      <w:pPr>
        <w:rPr>
          <w:lang w:val="es-ES"/>
        </w:rPr>
      </w:pPr>
      <w:r w:rsidRPr="0002465B">
        <w:rPr>
          <w:noProof/>
        </w:rPr>
        <w:drawing>
          <wp:inline distT="0" distB="0" distL="0" distR="0" wp14:anchorId="596357BA" wp14:editId="5F595C94">
            <wp:extent cx="5612130" cy="1350444"/>
            <wp:effectExtent l="0" t="0" r="7620" b="2540"/>
            <wp:docPr id="33" name="Imagen 33" descr="G:\Javi\Documentos - copia\VPProjects\PROYECTO FINAL\DSS\RegistrarTransferenc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G:\Javi\Documentos - copia\VPProjects\PROYECTO FINAL\DSS\RegistrarTransferencia.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612130" cy="1350444"/>
                    </a:xfrm>
                    <a:prstGeom prst="rect">
                      <a:avLst/>
                    </a:prstGeom>
                    <a:noFill/>
                    <a:ln>
                      <a:noFill/>
                    </a:ln>
                  </pic:spPr>
                </pic:pic>
              </a:graphicData>
            </a:graphic>
          </wp:inline>
        </w:drawing>
      </w:r>
    </w:p>
    <w:p w14:paraId="5EB684D5" w14:textId="0EFED4EC" w:rsidR="003143D2" w:rsidRDefault="003143D2">
      <w:pPr>
        <w:rPr>
          <w:lang w:val="es-ES"/>
        </w:rPr>
      </w:pPr>
    </w:p>
    <w:p w14:paraId="613B2B51" w14:textId="02CE57AA" w:rsidR="003143D2" w:rsidRDefault="003143D2">
      <w:pPr>
        <w:rPr>
          <w:lang w:val="es-ES"/>
        </w:rPr>
      </w:pPr>
      <w:r w:rsidRPr="003143D2">
        <w:rPr>
          <w:noProof/>
        </w:rPr>
        <w:drawing>
          <wp:inline distT="0" distB="0" distL="0" distR="0" wp14:anchorId="30B5B5E3" wp14:editId="24B2CB98">
            <wp:extent cx="3869055" cy="1883410"/>
            <wp:effectExtent l="0" t="0" r="0" b="2540"/>
            <wp:docPr id="27" name="Imagen 27" descr="G:\Javi\Documentos - copia\VPProjects\PROYECTO FINAL\DSS\EliminarMovimien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G:\Javi\Documentos - copia\VPProjects\PROYECTO FINAL\DSS\EliminarMovimiento.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869055" cy="1883410"/>
                    </a:xfrm>
                    <a:prstGeom prst="rect">
                      <a:avLst/>
                    </a:prstGeom>
                    <a:noFill/>
                    <a:ln>
                      <a:noFill/>
                    </a:ln>
                  </pic:spPr>
                </pic:pic>
              </a:graphicData>
            </a:graphic>
          </wp:inline>
        </w:drawing>
      </w:r>
    </w:p>
    <w:p w14:paraId="4105C83C" w14:textId="60A5B905" w:rsidR="003143D2" w:rsidRDefault="0002465B">
      <w:pPr>
        <w:rPr>
          <w:lang w:val="es-ES"/>
        </w:rPr>
      </w:pPr>
      <w:r w:rsidRPr="0002465B">
        <w:rPr>
          <w:noProof/>
        </w:rPr>
        <w:lastRenderedPageBreak/>
        <w:drawing>
          <wp:inline distT="0" distB="0" distL="0" distR="0" wp14:anchorId="314F3D3E" wp14:editId="3D7CB4B7">
            <wp:extent cx="5612130" cy="1620323"/>
            <wp:effectExtent l="0" t="0" r="7620" b="0"/>
            <wp:docPr id="34" name="Imagen 34" descr="G:\Javi\Documentos - copia\VPProjects\PROYECTO FINAL\DSS\RegistrarPedid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G:\Javi\Documentos - copia\VPProjects\PROYECTO FINAL\DSS\RegistrarPedido.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612130" cy="1620323"/>
                    </a:xfrm>
                    <a:prstGeom prst="rect">
                      <a:avLst/>
                    </a:prstGeom>
                    <a:noFill/>
                    <a:ln>
                      <a:noFill/>
                    </a:ln>
                  </pic:spPr>
                </pic:pic>
              </a:graphicData>
            </a:graphic>
          </wp:inline>
        </w:drawing>
      </w:r>
    </w:p>
    <w:p w14:paraId="7DE643A3" w14:textId="06B552CF" w:rsidR="003143D2" w:rsidRDefault="003143D2">
      <w:pPr>
        <w:rPr>
          <w:lang w:val="es-ES"/>
        </w:rPr>
      </w:pPr>
    </w:p>
    <w:p w14:paraId="75369627" w14:textId="1D0097EA" w:rsidR="003143D2" w:rsidRDefault="0002465B">
      <w:pPr>
        <w:rPr>
          <w:lang w:val="es-ES"/>
        </w:rPr>
      </w:pPr>
      <w:r w:rsidRPr="0002465B">
        <w:rPr>
          <w:noProof/>
        </w:rPr>
        <w:drawing>
          <wp:inline distT="0" distB="0" distL="0" distR="0" wp14:anchorId="3A736C5F" wp14:editId="2A98FEDA">
            <wp:extent cx="5612130" cy="1620323"/>
            <wp:effectExtent l="0" t="0" r="7620" b="0"/>
            <wp:docPr id="35" name="Imagen 35" descr="G:\Javi\Documentos - copia\VPProjects\PROYECTO FINAL\DSS\ModificarPedid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G:\Javi\Documentos - copia\VPProjects\PROYECTO FINAL\DSS\ModificarPedido.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612130" cy="1620323"/>
                    </a:xfrm>
                    <a:prstGeom prst="rect">
                      <a:avLst/>
                    </a:prstGeom>
                    <a:noFill/>
                    <a:ln>
                      <a:noFill/>
                    </a:ln>
                  </pic:spPr>
                </pic:pic>
              </a:graphicData>
            </a:graphic>
          </wp:inline>
        </w:drawing>
      </w:r>
    </w:p>
    <w:p w14:paraId="4ECDA19A" w14:textId="7E32C131" w:rsidR="003143D2" w:rsidRDefault="003143D2">
      <w:pPr>
        <w:rPr>
          <w:lang w:val="es-ES"/>
        </w:rPr>
      </w:pPr>
    </w:p>
    <w:p w14:paraId="7C2A6783" w14:textId="4F4F2EC6" w:rsidR="003143D2" w:rsidRDefault="0002465B">
      <w:pPr>
        <w:rPr>
          <w:lang w:val="es-ES"/>
        </w:rPr>
      </w:pPr>
      <w:r w:rsidRPr="0002465B">
        <w:rPr>
          <w:noProof/>
        </w:rPr>
        <w:drawing>
          <wp:inline distT="0" distB="0" distL="0" distR="0" wp14:anchorId="6D26BED7" wp14:editId="02763D64">
            <wp:extent cx="4094480" cy="1883410"/>
            <wp:effectExtent l="0" t="0" r="1270" b="2540"/>
            <wp:docPr id="36" name="Imagen 36" descr="G:\Javi\Documentos - copia\VPProjects\PROYECTO FINAL\DSS\EliminarPedid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G:\Javi\Documentos - copia\VPProjects\PROYECTO FINAL\DSS\EliminarPedido.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094480" cy="1883410"/>
                    </a:xfrm>
                    <a:prstGeom prst="rect">
                      <a:avLst/>
                    </a:prstGeom>
                    <a:noFill/>
                    <a:ln>
                      <a:noFill/>
                    </a:ln>
                  </pic:spPr>
                </pic:pic>
              </a:graphicData>
            </a:graphic>
          </wp:inline>
        </w:drawing>
      </w:r>
    </w:p>
    <w:p w14:paraId="2BC243DA" w14:textId="5977329C" w:rsidR="0002465B" w:rsidRDefault="0002465B">
      <w:pPr>
        <w:rPr>
          <w:lang w:val="es-ES"/>
        </w:rPr>
      </w:pPr>
    </w:p>
    <w:p w14:paraId="4CDD8063" w14:textId="3A73F9A3" w:rsidR="0002465B" w:rsidRDefault="0002465B">
      <w:pPr>
        <w:rPr>
          <w:lang w:val="es-ES"/>
        </w:rPr>
      </w:pPr>
      <w:r w:rsidRPr="0002465B">
        <w:rPr>
          <w:noProof/>
        </w:rPr>
        <w:drawing>
          <wp:inline distT="0" distB="0" distL="0" distR="0" wp14:anchorId="29592ED9" wp14:editId="73631044">
            <wp:extent cx="5612130" cy="1521534"/>
            <wp:effectExtent l="0" t="0" r="7620" b="2540"/>
            <wp:docPr id="37" name="Imagen 37" descr="G:\Javi\Documentos - copia\VPProjects\PROYECTO FINAL\DSS\CargarProduc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G:\Javi\Documentos - copia\VPProjects\PROYECTO FINAL\DSS\CargarProducto.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612130" cy="1521534"/>
                    </a:xfrm>
                    <a:prstGeom prst="rect">
                      <a:avLst/>
                    </a:prstGeom>
                    <a:noFill/>
                    <a:ln>
                      <a:noFill/>
                    </a:ln>
                  </pic:spPr>
                </pic:pic>
              </a:graphicData>
            </a:graphic>
          </wp:inline>
        </w:drawing>
      </w:r>
    </w:p>
    <w:p w14:paraId="0E3CC2A7" w14:textId="7197C3D6" w:rsidR="0002465B" w:rsidRDefault="0002465B">
      <w:pPr>
        <w:rPr>
          <w:lang w:val="es-ES"/>
        </w:rPr>
      </w:pPr>
      <w:r w:rsidRPr="0002465B">
        <w:rPr>
          <w:noProof/>
        </w:rPr>
        <w:lastRenderedPageBreak/>
        <w:drawing>
          <wp:inline distT="0" distB="0" distL="0" distR="0" wp14:anchorId="55575DC9" wp14:editId="45B2A604">
            <wp:extent cx="5612130" cy="1343469"/>
            <wp:effectExtent l="0" t="0" r="7620" b="9525"/>
            <wp:docPr id="38" name="Imagen 38" descr="G:\Javi\Documentos - copia\VPProjects\PROYECTO FINAL\DSS\ModificarProduc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G:\Javi\Documentos - copia\VPProjects\PROYECTO FINAL\DSS\ModificarProducto.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612130" cy="1343469"/>
                    </a:xfrm>
                    <a:prstGeom prst="rect">
                      <a:avLst/>
                    </a:prstGeom>
                    <a:noFill/>
                    <a:ln>
                      <a:noFill/>
                    </a:ln>
                  </pic:spPr>
                </pic:pic>
              </a:graphicData>
            </a:graphic>
          </wp:inline>
        </w:drawing>
      </w:r>
    </w:p>
    <w:p w14:paraId="6640E785" w14:textId="025BDE43" w:rsidR="0002465B" w:rsidRDefault="0002465B">
      <w:pPr>
        <w:rPr>
          <w:lang w:val="es-ES"/>
        </w:rPr>
      </w:pPr>
    </w:p>
    <w:p w14:paraId="196A5DD3" w14:textId="5774BE05" w:rsidR="0002465B" w:rsidRDefault="0002465B">
      <w:pPr>
        <w:rPr>
          <w:lang w:val="es-ES"/>
        </w:rPr>
      </w:pPr>
      <w:r w:rsidRPr="0002465B">
        <w:rPr>
          <w:noProof/>
        </w:rPr>
        <w:drawing>
          <wp:inline distT="0" distB="0" distL="0" distR="0" wp14:anchorId="55269251" wp14:editId="61D3EAE5">
            <wp:extent cx="3821430" cy="1883410"/>
            <wp:effectExtent l="0" t="0" r="7620" b="2540"/>
            <wp:docPr id="39" name="Imagen 39" descr="G:\Javi\Documentos - copia\VPProjects\PROYECTO FINAL\DSS\EliminarProduc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G:\Javi\Documentos - copia\VPProjects\PROYECTO FINAL\DSS\EliminarProducto.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821430" cy="1883410"/>
                    </a:xfrm>
                    <a:prstGeom prst="rect">
                      <a:avLst/>
                    </a:prstGeom>
                    <a:noFill/>
                    <a:ln>
                      <a:noFill/>
                    </a:ln>
                  </pic:spPr>
                </pic:pic>
              </a:graphicData>
            </a:graphic>
          </wp:inline>
        </w:drawing>
      </w:r>
    </w:p>
    <w:p w14:paraId="34AABD7A" w14:textId="1CEC13DE" w:rsidR="0002465B" w:rsidRDefault="0002465B">
      <w:pPr>
        <w:rPr>
          <w:lang w:val="es-ES"/>
        </w:rPr>
      </w:pPr>
    </w:p>
    <w:p w14:paraId="27C2E80B" w14:textId="1680FFBC" w:rsidR="0002465B" w:rsidRDefault="0002465B">
      <w:pPr>
        <w:rPr>
          <w:lang w:val="es-ES"/>
        </w:rPr>
      </w:pPr>
      <w:r w:rsidRPr="0002465B">
        <w:rPr>
          <w:noProof/>
        </w:rPr>
        <w:drawing>
          <wp:inline distT="0" distB="0" distL="0" distR="0" wp14:anchorId="06F674BD" wp14:editId="064C53E1">
            <wp:extent cx="3869055" cy="1883410"/>
            <wp:effectExtent l="0" t="0" r="0" b="2540"/>
            <wp:docPr id="40" name="Imagen 40" descr="G:\Javi\Documentos - copia\VPProjects\PROYECTO FINAL\DSS\RegistrarRubr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G:\Javi\Documentos - copia\VPProjects\PROYECTO FINAL\DSS\RegistrarRubro.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869055" cy="1883410"/>
                    </a:xfrm>
                    <a:prstGeom prst="rect">
                      <a:avLst/>
                    </a:prstGeom>
                    <a:noFill/>
                    <a:ln>
                      <a:noFill/>
                    </a:ln>
                  </pic:spPr>
                </pic:pic>
              </a:graphicData>
            </a:graphic>
          </wp:inline>
        </w:drawing>
      </w:r>
    </w:p>
    <w:p w14:paraId="6DDF8432" w14:textId="7962223F" w:rsidR="0002465B" w:rsidRDefault="0002465B">
      <w:pPr>
        <w:rPr>
          <w:lang w:val="es-ES"/>
        </w:rPr>
      </w:pPr>
    </w:p>
    <w:p w14:paraId="44C8B5BC" w14:textId="169E3D37" w:rsidR="0002465B" w:rsidRDefault="0002465B">
      <w:pPr>
        <w:rPr>
          <w:lang w:val="es-ES"/>
        </w:rPr>
      </w:pPr>
      <w:r w:rsidRPr="0002465B">
        <w:rPr>
          <w:noProof/>
        </w:rPr>
        <w:lastRenderedPageBreak/>
        <w:drawing>
          <wp:inline distT="0" distB="0" distL="0" distR="0" wp14:anchorId="4DE139B7" wp14:editId="6C034F02">
            <wp:extent cx="3869055" cy="1883410"/>
            <wp:effectExtent l="0" t="0" r="0" b="2540"/>
            <wp:docPr id="41" name="Imagen 41" descr="G:\Javi\Documentos - copia\VPProjects\PROYECTO FINAL\DSS\ModificarRubr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G:\Javi\Documentos - copia\VPProjects\PROYECTO FINAL\DSS\ModificarRubro.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869055" cy="1883410"/>
                    </a:xfrm>
                    <a:prstGeom prst="rect">
                      <a:avLst/>
                    </a:prstGeom>
                    <a:noFill/>
                    <a:ln>
                      <a:noFill/>
                    </a:ln>
                  </pic:spPr>
                </pic:pic>
              </a:graphicData>
            </a:graphic>
          </wp:inline>
        </w:drawing>
      </w:r>
    </w:p>
    <w:p w14:paraId="4F9F1DFA" w14:textId="5D85858F" w:rsidR="0002465B" w:rsidRDefault="0002465B">
      <w:pPr>
        <w:rPr>
          <w:lang w:val="es-ES"/>
        </w:rPr>
      </w:pPr>
    </w:p>
    <w:p w14:paraId="6661A7EC" w14:textId="764750C7" w:rsidR="0002465B" w:rsidRDefault="0002465B">
      <w:pPr>
        <w:rPr>
          <w:lang w:val="es-ES"/>
        </w:rPr>
      </w:pPr>
      <w:r w:rsidRPr="0002465B">
        <w:rPr>
          <w:noProof/>
        </w:rPr>
        <w:drawing>
          <wp:inline distT="0" distB="0" distL="0" distR="0" wp14:anchorId="23A54227" wp14:editId="0C20F716">
            <wp:extent cx="3507740" cy="1883410"/>
            <wp:effectExtent l="0" t="0" r="0" b="2540"/>
            <wp:docPr id="42" name="Imagen 42" descr="G:\Javi\Documentos - copia\VPProjects\PROYECTO FINAL\DSS\EliminarRubr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G:\Javi\Documentos - copia\VPProjects\PROYECTO FINAL\DSS\EliminarRubro.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507740" cy="1883410"/>
                    </a:xfrm>
                    <a:prstGeom prst="rect">
                      <a:avLst/>
                    </a:prstGeom>
                    <a:noFill/>
                    <a:ln>
                      <a:noFill/>
                    </a:ln>
                  </pic:spPr>
                </pic:pic>
              </a:graphicData>
            </a:graphic>
          </wp:inline>
        </w:drawing>
      </w:r>
    </w:p>
    <w:p w14:paraId="28F2E0D9" w14:textId="309A1F78" w:rsidR="0002465B" w:rsidRDefault="0002465B">
      <w:pPr>
        <w:rPr>
          <w:lang w:val="es-ES"/>
        </w:rPr>
      </w:pPr>
    </w:p>
    <w:p w14:paraId="23B60002" w14:textId="2AABC31E" w:rsidR="0002465B" w:rsidRDefault="0002465B">
      <w:pPr>
        <w:rPr>
          <w:lang w:val="es-ES"/>
        </w:rPr>
      </w:pPr>
      <w:r w:rsidRPr="0002465B">
        <w:rPr>
          <w:noProof/>
        </w:rPr>
        <w:drawing>
          <wp:inline distT="0" distB="0" distL="0" distR="0" wp14:anchorId="4860A807" wp14:editId="1718BA32">
            <wp:extent cx="5612130" cy="1707764"/>
            <wp:effectExtent l="0" t="0" r="7620" b="6985"/>
            <wp:docPr id="43" name="Imagen 43" descr="G:\Javi\Documentos - copia\VPProjects\PROYECTO FINAL\DSS\CargarProveed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G:\Javi\Documentos - copia\VPProjects\PROYECTO FINAL\DSS\CargarProveedor.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612130" cy="1707764"/>
                    </a:xfrm>
                    <a:prstGeom prst="rect">
                      <a:avLst/>
                    </a:prstGeom>
                    <a:noFill/>
                    <a:ln>
                      <a:noFill/>
                    </a:ln>
                  </pic:spPr>
                </pic:pic>
              </a:graphicData>
            </a:graphic>
          </wp:inline>
        </w:drawing>
      </w:r>
    </w:p>
    <w:p w14:paraId="1A691D28" w14:textId="24B8AF7D" w:rsidR="0002465B" w:rsidRDefault="0002465B">
      <w:pPr>
        <w:rPr>
          <w:lang w:val="es-ES"/>
        </w:rPr>
      </w:pPr>
    </w:p>
    <w:p w14:paraId="5C31222E" w14:textId="49594FE9" w:rsidR="0002465B" w:rsidRDefault="0002465B">
      <w:pPr>
        <w:rPr>
          <w:lang w:val="es-ES"/>
        </w:rPr>
      </w:pPr>
      <w:r w:rsidRPr="0002465B">
        <w:rPr>
          <w:noProof/>
        </w:rPr>
        <w:lastRenderedPageBreak/>
        <w:drawing>
          <wp:inline distT="0" distB="0" distL="0" distR="0" wp14:anchorId="3AC3C60F" wp14:editId="4697D1D2">
            <wp:extent cx="5612130" cy="1434222"/>
            <wp:effectExtent l="0" t="0" r="7620" b="0"/>
            <wp:docPr id="44" name="Imagen 44" descr="G:\Javi\Documentos - copia\VPProjects\PROYECTO FINAL\DSS\ModificarProveed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G:\Javi\Documentos - copia\VPProjects\PROYECTO FINAL\DSS\ModificarProveedor.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612130" cy="1434222"/>
                    </a:xfrm>
                    <a:prstGeom prst="rect">
                      <a:avLst/>
                    </a:prstGeom>
                    <a:noFill/>
                    <a:ln>
                      <a:noFill/>
                    </a:ln>
                  </pic:spPr>
                </pic:pic>
              </a:graphicData>
            </a:graphic>
          </wp:inline>
        </w:drawing>
      </w:r>
    </w:p>
    <w:p w14:paraId="025B89B2" w14:textId="75B24A08" w:rsidR="0002465B" w:rsidRDefault="0002465B">
      <w:pPr>
        <w:rPr>
          <w:lang w:val="es-ES"/>
        </w:rPr>
      </w:pPr>
    </w:p>
    <w:p w14:paraId="53CF000E" w14:textId="06B8A72B" w:rsidR="0002465B" w:rsidRDefault="0002465B">
      <w:pPr>
        <w:rPr>
          <w:lang w:val="es-ES"/>
        </w:rPr>
      </w:pPr>
      <w:r w:rsidRPr="0002465B">
        <w:rPr>
          <w:noProof/>
        </w:rPr>
        <w:drawing>
          <wp:inline distT="0" distB="0" distL="0" distR="0" wp14:anchorId="6F6F0846" wp14:editId="5FBAED8E">
            <wp:extent cx="3411855" cy="1883410"/>
            <wp:effectExtent l="0" t="0" r="0" b="2540"/>
            <wp:docPr id="45" name="Imagen 45" descr="G:\Javi\Documentos - copia\VPProjects\PROYECTO FINAL\DSS\EliminarProveed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G:\Javi\Documentos - copia\VPProjects\PROYECTO FINAL\DSS\EliminarProveedor.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411855" cy="1883410"/>
                    </a:xfrm>
                    <a:prstGeom prst="rect">
                      <a:avLst/>
                    </a:prstGeom>
                    <a:noFill/>
                    <a:ln>
                      <a:noFill/>
                    </a:ln>
                  </pic:spPr>
                </pic:pic>
              </a:graphicData>
            </a:graphic>
          </wp:inline>
        </w:drawing>
      </w:r>
    </w:p>
    <w:p w14:paraId="74F1CE25" w14:textId="1FC64263" w:rsidR="0002465B" w:rsidRDefault="0002465B">
      <w:pPr>
        <w:rPr>
          <w:lang w:val="es-ES"/>
        </w:rPr>
      </w:pPr>
    </w:p>
    <w:p w14:paraId="13ED967A" w14:textId="714C36AB" w:rsidR="0002465B" w:rsidRDefault="0002465B">
      <w:pPr>
        <w:rPr>
          <w:lang w:val="es-ES"/>
        </w:rPr>
      </w:pPr>
      <w:r w:rsidRPr="0002465B">
        <w:rPr>
          <w:noProof/>
        </w:rPr>
        <w:drawing>
          <wp:inline distT="0" distB="0" distL="0" distR="0" wp14:anchorId="5D0D12B1" wp14:editId="119FF797">
            <wp:extent cx="5295265" cy="1883410"/>
            <wp:effectExtent l="0" t="0" r="635" b="2540"/>
            <wp:docPr id="47" name="Imagen 47" descr="G:\Javi\Documentos - copia\VPProjects\PROYECTO FINAL\DSS\CargarAlmac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G:\Javi\Documentos - copia\VPProjects\PROYECTO FINAL\DSS\CargarAlmacen.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95265" cy="1883410"/>
                    </a:xfrm>
                    <a:prstGeom prst="rect">
                      <a:avLst/>
                    </a:prstGeom>
                    <a:noFill/>
                    <a:ln>
                      <a:noFill/>
                    </a:ln>
                  </pic:spPr>
                </pic:pic>
              </a:graphicData>
            </a:graphic>
          </wp:inline>
        </w:drawing>
      </w:r>
    </w:p>
    <w:p w14:paraId="13DA2F44" w14:textId="32C41CB3" w:rsidR="0002465B" w:rsidRDefault="0002465B">
      <w:pPr>
        <w:rPr>
          <w:lang w:val="es-ES"/>
        </w:rPr>
      </w:pPr>
    </w:p>
    <w:p w14:paraId="288DC264" w14:textId="2969FE80" w:rsidR="0002465B" w:rsidRDefault="0002465B">
      <w:pPr>
        <w:rPr>
          <w:lang w:val="es-ES"/>
        </w:rPr>
      </w:pPr>
      <w:r w:rsidRPr="0002465B">
        <w:rPr>
          <w:noProof/>
        </w:rPr>
        <w:drawing>
          <wp:inline distT="0" distB="0" distL="0" distR="0" wp14:anchorId="64A74B3D" wp14:editId="61057518">
            <wp:extent cx="5612130" cy="1587107"/>
            <wp:effectExtent l="0" t="0" r="7620" b="0"/>
            <wp:docPr id="48" name="Imagen 48" descr="G:\Javi\Documentos - copia\VPProjects\PROYECTO FINAL\DSS\ModificarAlmac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G:\Javi\Documentos - copia\VPProjects\PROYECTO FINAL\DSS\ModificarAlmacen.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612130" cy="1587107"/>
                    </a:xfrm>
                    <a:prstGeom prst="rect">
                      <a:avLst/>
                    </a:prstGeom>
                    <a:noFill/>
                    <a:ln>
                      <a:noFill/>
                    </a:ln>
                  </pic:spPr>
                </pic:pic>
              </a:graphicData>
            </a:graphic>
          </wp:inline>
        </w:drawing>
      </w:r>
    </w:p>
    <w:p w14:paraId="625533BD" w14:textId="76B96C28" w:rsidR="0002465B" w:rsidRDefault="0002465B">
      <w:pPr>
        <w:rPr>
          <w:lang w:val="es-ES"/>
        </w:rPr>
      </w:pPr>
      <w:r w:rsidRPr="0002465B">
        <w:rPr>
          <w:noProof/>
        </w:rPr>
        <w:lastRenderedPageBreak/>
        <w:drawing>
          <wp:inline distT="0" distB="0" distL="0" distR="0" wp14:anchorId="2BAE2A5D" wp14:editId="6C519C82">
            <wp:extent cx="3514090" cy="1883410"/>
            <wp:effectExtent l="0" t="0" r="0" b="2540"/>
            <wp:docPr id="49" name="Imagen 49" descr="G:\Javi\Documentos - copia\VPProjects\PROYECTO FINAL\DSS\EliminarAlmac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G:\Javi\Documentos - copia\VPProjects\PROYECTO FINAL\DSS\EliminarAlmacen.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514090" cy="1883410"/>
                    </a:xfrm>
                    <a:prstGeom prst="rect">
                      <a:avLst/>
                    </a:prstGeom>
                    <a:noFill/>
                    <a:ln>
                      <a:noFill/>
                    </a:ln>
                  </pic:spPr>
                </pic:pic>
              </a:graphicData>
            </a:graphic>
          </wp:inline>
        </w:drawing>
      </w:r>
    </w:p>
    <w:p w14:paraId="427742C0" w14:textId="7DA54ACF" w:rsidR="0002465B" w:rsidRDefault="0002465B">
      <w:pPr>
        <w:rPr>
          <w:lang w:val="es-ES"/>
        </w:rPr>
      </w:pPr>
    </w:p>
    <w:p w14:paraId="4933DE8F" w14:textId="3D0B1C7E" w:rsidR="0002465B" w:rsidRDefault="007055B3">
      <w:pPr>
        <w:rPr>
          <w:lang w:val="es-ES"/>
        </w:rPr>
      </w:pPr>
      <w:r w:rsidRPr="007055B3">
        <w:rPr>
          <w:noProof/>
        </w:rPr>
        <w:drawing>
          <wp:inline distT="0" distB="0" distL="0" distR="0" wp14:anchorId="28A0E0E8" wp14:editId="650296EA">
            <wp:extent cx="3173095" cy="1883410"/>
            <wp:effectExtent l="0" t="0" r="8255" b="2540"/>
            <wp:docPr id="50" name="Imagen 50" descr="G:\Javi\Documentos - copia\VPProjects\PROYECTO FINAL\DSS\RegistrarEntrad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G:\Javi\Documentos - copia\VPProjects\PROYECTO FINAL\DSS\RegistrarEntrada.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173095" cy="1883410"/>
                    </a:xfrm>
                    <a:prstGeom prst="rect">
                      <a:avLst/>
                    </a:prstGeom>
                    <a:noFill/>
                    <a:ln>
                      <a:noFill/>
                    </a:ln>
                  </pic:spPr>
                </pic:pic>
              </a:graphicData>
            </a:graphic>
          </wp:inline>
        </w:drawing>
      </w:r>
    </w:p>
    <w:p w14:paraId="6E50DD7F" w14:textId="2F4E352B" w:rsidR="007055B3" w:rsidRDefault="007055B3">
      <w:pPr>
        <w:rPr>
          <w:lang w:val="es-ES"/>
        </w:rPr>
      </w:pPr>
    </w:p>
    <w:p w14:paraId="665A78FA" w14:textId="373AEBEB" w:rsidR="007055B3" w:rsidRDefault="007055B3">
      <w:pPr>
        <w:rPr>
          <w:lang w:val="es-ES"/>
        </w:rPr>
      </w:pPr>
      <w:r w:rsidRPr="007055B3">
        <w:rPr>
          <w:noProof/>
        </w:rPr>
        <w:drawing>
          <wp:inline distT="0" distB="0" distL="0" distR="0" wp14:anchorId="3D29B918" wp14:editId="28114EB0">
            <wp:extent cx="2974975" cy="1883410"/>
            <wp:effectExtent l="0" t="0" r="0" b="2540"/>
            <wp:docPr id="51" name="Imagen 51" descr="G:\Javi\Documentos - copia\VPProjects\PROYECTO FINAL\DSS\RegistrarSalid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G:\Javi\Documentos - copia\VPProjects\PROYECTO FINAL\DSS\RegistrarSalida.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974975" cy="1883410"/>
                    </a:xfrm>
                    <a:prstGeom prst="rect">
                      <a:avLst/>
                    </a:prstGeom>
                    <a:noFill/>
                    <a:ln>
                      <a:noFill/>
                    </a:ln>
                  </pic:spPr>
                </pic:pic>
              </a:graphicData>
            </a:graphic>
          </wp:inline>
        </w:drawing>
      </w:r>
    </w:p>
    <w:p w14:paraId="6A7958D5" w14:textId="075829A9" w:rsidR="007055B3" w:rsidRDefault="007055B3">
      <w:pPr>
        <w:rPr>
          <w:lang w:val="es-ES"/>
        </w:rPr>
      </w:pPr>
    </w:p>
    <w:p w14:paraId="5C42F430" w14:textId="3D0D69AB" w:rsidR="007055B3" w:rsidRDefault="007055B3">
      <w:pPr>
        <w:rPr>
          <w:lang w:val="es-ES"/>
        </w:rPr>
      </w:pPr>
      <w:r w:rsidRPr="007055B3">
        <w:rPr>
          <w:noProof/>
        </w:rPr>
        <w:lastRenderedPageBreak/>
        <w:drawing>
          <wp:inline distT="0" distB="0" distL="0" distR="0" wp14:anchorId="12FAFAB8" wp14:editId="33FA9156">
            <wp:extent cx="3869055" cy="2797810"/>
            <wp:effectExtent l="0" t="0" r="0" b="2540"/>
            <wp:docPr id="52" name="Imagen 52" descr="G:\Javi\Documentos - copia\VPProjects\PROYECTO FINAL\DSS\ListarAsistenci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G:\Javi\Documentos - copia\VPProjects\PROYECTO FINAL\DSS\ListarAsistencias.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869055" cy="2797810"/>
                    </a:xfrm>
                    <a:prstGeom prst="rect">
                      <a:avLst/>
                    </a:prstGeom>
                    <a:noFill/>
                    <a:ln>
                      <a:noFill/>
                    </a:ln>
                  </pic:spPr>
                </pic:pic>
              </a:graphicData>
            </a:graphic>
          </wp:inline>
        </w:drawing>
      </w:r>
    </w:p>
    <w:p w14:paraId="469BA541" w14:textId="78DCBA87" w:rsidR="007055B3" w:rsidRDefault="007055B3">
      <w:pPr>
        <w:rPr>
          <w:lang w:val="es-ES"/>
        </w:rPr>
      </w:pPr>
    </w:p>
    <w:p w14:paraId="46ECBAF6" w14:textId="71853602" w:rsidR="007055B3" w:rsidRDefault="00FD76BA">
      <w:pPr>
        <w:rPr>
          <w:lang w:val="es-ES"/>
        </w:rPr>
      </w:pPr>
      <w:r w:rsidRPr="00FD76BA">
        <w:rPr>
          <w:noProof/>
        </w:rPr>
        <w:drawing>
          <wp:inline distT="0" distB="0" distL="0" distR="0" wp14:anchorId="5148C700" wp14:editId="529135CC">
            <wp:extent cx="5612130" cy="1045852"/>
            <wp:effectExtent l="0" t="0" r="7620" b="1905"/>
            <wp:docPr id="4" name="Imagen 4" descr="G:\Javi\Documentos - copia\VPProjects\PROYECTO FINAL\DSS\RegistrarEmplead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Javi\Documentos - copia\VPProjects\PROYECTO FINAL\DSS\RegistrarEmpleado.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612130" cy="1045852"/>
                    </a:xfrm>
                    <a:prstGeom prst="rect">
                      <a:avLst/>
                    </a:prstGeom>
                    <a:noFill/>
                    <a:ln>
                      <a:noFill/>
                    </a:ln>
                  </pic:spPr>
                </pic:pic>
              </a:graphicData>
            </a:graphic>
          </wp:inline>
        </w:drawing>
      </w:r>
    </w:p>
    <w:p w14:paraId="1765EC38" w14:textId="60EABC90" w:rsidR="007055B3" w:rsidRDefault="007055B3">
      <w:pPr>
        <w:rPr>
          <w:lang w:val="es-ES"/>
        </w:rPr>
      </w:pPr>
    </w:p>
    <w:p w14:paraId="2850C8D7" w14:textId="29C4D79E" w:rsidR="007055B3" w:rsidRDefault="00FD76BA">
      <w:pPr>
        <w:rPr>
          <w:lang w:val="es-ES"/>
        </w:rPr>
      </w:pPr>
      <w:r w:rsidRPr="00FD76BA">
        <w:rPr>
          <w:noProof/>
        </w:rPr>
        <w:drawing>
          <wp:inline distT="0" distB="0" distL="0" distR="0" wp14:anchorId="5CF97D93" wp14:editId="540B7E04">
            <wp:extent cx="5612130" cy="946555"/>
            <wp:effectExtent l="0" t="0" r="0" b="6350"/>
            <wp:docPr id="5" name="Imagen 5" descr="G:\Javi\Documentos - copia\VPProjects\PROYECTO FINAL\DSS\ModificarEmplead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Javi\Documentos - copia\VPProjects\PROYECTO FINAL\DSS\ModificarEmpleado.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612130" cy="946555"/>
                    </a:xfrm>
                    <a:prstGeom prst="rect">
                      <a:avLst/>
                    </a:prstGeom>
                    <a:noFill/>
                    <a:ln>
                      <a:noFill/>
                    </a:ln>
                  </pic:spPr>
                </pic:pic>
              </a:graphicData>
            </a:graphic>
          </wp:inline>
        </w:drawing>
      </w:r>
    </w:p>
    <w:p w14:paraId="74FF3C00" w14:textId="370EE1A4" w:rsidR="007055B3" w:rsidRDefault="007055B3">
      <w:pPr>
        <w:rPr>
          <w:lang w:val="es-ES"/>
        </w:rPr>
      </w:pPr>
    </w:p>
    <w:p w14:paraId="50F32DA3" w14:textId="3BE61EC4" w:rsidR="007055B3" w:rsidRDefault="007055B3">
      <w:pPr>
        <w:rPr>
          <w:lang w:val="es-ES"/>
        </w:rPr>
      </w:pPr>
      <w:r w:rsidRPr="007055B3">
        <w:rPr>
          <w:noProof/>
        </w:rPr>
        <w:drawing>
          <wp:inline distT="0" distB="0" distL="0" distR="0" wp14:anchorId="34CF29EC" wp14:editId="1F0F9A1B">
            <wp:extent cx="3698240" cy="1883410"/>
            <wp:effectExtent l="0" t="0" r="0" b="2540"/>
            <wp:docPr id="55" name="Imagen 55" descr="G:\Javi\Documentos - copia\VPProjects\PROYECTO FINAL\DSS\EliminarEmplead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G:\Javi\Documentos - copia\VPProjects\PROYECTO FINAL\DSS\EliminarEmpleado.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698240" cy="1883410"/>
                    </a:xfrm>
                    <a:prstGeom prst="rect">
                      <a:avLst/>
                    </a:prstGeom>
                    <a:noFill/>
                    <a:ln>
                      <a:noFill/>
                    </a:ln>
                  </pic:spPr>
                </pic:pic>
              </a:graphicData>
            </a:graphic>
          </wp:inline>
        </w:drawing>
      </w:r>
    </w:p>
    <w:p w14:paraId="06372C4F" w14:textId="2515173F" w:rsidR="007055B3" w:rsidRDefault="007055B3">
      <w:pPr>
        <w:rPr>
          <w:lang w:val="es-ES"/>
        </w:rPr>
      </w:pPr>
      <w:r w:rsidRPr="007055B3">
        <w:rPr>
          <w:noProof/>
        </w:rPr>
        <w:lastRenderedPageBreak/>
        <w:drawing>
          <wp:inline distT="0" distB="0" distL="0" distR="0" wp14:anchorId="0D60ADB3" wp14:editId="196F94B4">
            <wp:extent cx="4162425" cy="2047240"/>
            <wp:effectExtent l="0" t="0" r="9525" b="0"/>
            <wp:docPr id="56" name="Imagen 56" descr="G:\Javi\Documentos - copia\VPProjects\PROYECTO FINAL\DSS\VerRegistrosDeAuditor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G:\Javi\Documentos - copia\VPProjects\PROYECTO FINAL\DSS\VerRegistrosDeAuditoria.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162425" cy="2047240"/>
                    </a:xfrm>
                    <a:prstGeom prst="rect">
                      <a:avLst/>
                    </a:prstGeom>
                    <a:noFill/>
                    <a:ln>
                      <a:noFill/>
                    </a:ln>
                  </pic:spPr>
                </pic:pic>
              </a:graphicData>
            </a:graphic>
          </wp:inline>
        </w:drawing>
      </w:r>
    </w:p>
    <w:p w14:paraId="3529A162" w14:textId="77777777" w:rsidR="007055B3" w:rsidRDefault="007055B3">
      <w:pPr>
        <w:rPr>
          <w:lang w:val="es-ES"/>
        </w:rPr>
      </w:pPr>
    </w:p>
    <w:p w14:paraId="11251C28" w14:textId="77777777" w:rsidR="007055B3" w:rsidRDefault="007055B3">
      <w:pPr>
        <w:rPr>
          <w:lang w:val="es-ES"/>
        </w:rPr>
      </w:pPr>
    </w:p>
    <w:p w14:paraId="290C6291" w14:textId="569C4F6C" w:rsidR="003143D2" w:rsidRDefault="003143D2">
      <w:pPr>
        <w:rPr>
          <w:lang w:val="es-ES"/>
        </w:rPr>
      </w:pPr>
    </w:p>
    <w:p w14:paraId="459FBC39" w14:textId="77777777" w:rsidR="003143D2" w:rsidRDefault="003143D2">
      <w:pPr>
        <w:rPr>
          <w:lang w:val="es-ES"/>
        </w:rPr>
      </w:pPr>
    </w:p>
    <w:p w14:paraId="7324B9A3" w14:textId="77777777" w:rsidR="006030CC" w:rsidRDefault="006030CC">
      <w:pPr>
        <w:rPr>
          <w:lang w:val="es-ES"/>
        </w:rPr>
      </w:pPr>
    </w:p>
    <w:p w14:paraId="2903A805" w14:textId="77777777" w:rsidR="006030CC" w:rsidRDefault="006030CC">
      <w:pPr>
        <w:rPr>
          <w:lang w:val="es-ES"/>
        </w:rPr>
      </w:pPr>
    </w:p>
    <w:p w14:paraId="5A58DF74" w14:textId="60F9692E" w:rsidR="006030CC" w:rsidRDefault="006030CC">
      <w:pPr>
        <w:rPr>
          <w:lang w:val="es-ES"/>
        </w:rPr>
      </w:pPr>
      <w:r>
        <w:rPr>
          <w:lang w:val="es-ES"/>
        </w:rPr>
        <w:br w:type="page"/>
      </w:r>
    </w:p>
    <w:p w14:paraId="6150FE39" w14:textId="2428799C" w:rsidR="006030CC" w:rsidRDefault="006030CC" w:rsidP="006030CC">
      <w:pPr>
        <w:pStyle w:val="Ttulo2"/>
        <w:rPr>
          <w:lang w:val="es-ES"/>
        </w:rPr>
      </w:pPr>
      <w:bookmarkStart w:id="4298" w:name="_Toc24536334"/>
      <w:r>
        <w:rPr>
          <w:lang w:val="es-ES"/>
        </w:rPr>
        <w:lastRenderedPageBreak/>
        <w:t>Contratos</w:t>
      </w:r>
      <w:bookmarkEnd w:id="4298"/>
    </w:p>
    <w:tbl>
      <w:tblPr>
        <w:tblStyle w:val="Tablaconcuadrcula"/>
        <w:tblW w:w="0" w:type="auto"/>
        <w:tblLook w:val="04A0" w:firstRow="1" w:lastRow="0" w:firstColumn="1" w:lastColumn="0" w:noHBand="0" w:noVBand="1"/>
      </w:tblPr>
      <w:tblGrid>
        <w:gridCol w:w="2689"/>
        <w:gridCol w:w="6139"/>
      </w:tblGrid>
      <w:tr w:rsidR="0046200B" w:rsidRPr="00B90B8D" w14:paraId="0D8E4ABD" w14:textId="77777777" w:rsidTr="0046200B">
        <w:tc>
          <w:tcPr>
            <w:tcW w:w="2689" w:type="dxa"/>
            <w:shd w:val="clear" w:color="auto" w:fill="9CC2E5" w:themeFill="accent1" w:themeFillTint="99"/>
          </w:tcPr>
          <w:p w14:paraId="3A53F0F0" w14:textId="77777777" w:rsidR="0046200B" w:rsidRPr="00B90B8D" w:rsidRDefault="0046200B" w:rsidP="002903AF">
            <w:pPr>
              <w:rPr>
                <w:b/>
                <w:lang w:val="es-ES"/>
              </w:rPr>
            </w:pPr>
            <w:r w:rsidRPr="00B90B8D">
              <w:rPr>
                <w:b/>
                <w:lang w:val="es-ES"/>
              </w:rPr>
              <w:t xml:space="preserve">Operación: </w:t>
            </w:r>
          </w:p>
        </w:tc>
        <w:tc>
          <w:tcPr>
            <w:tcW w:w="6139" w:type="dxa"/>
          </w:tcPr>
          <w:p w14:paraId="414EF809" w14:textId="2A1EC194" w:rsidR="0046200B" w:rsidRPr="00B90B8D" w:rsidRDefault="0046200B" w:rsidP="0046200B">
            <w:r>
              <w:t>iniciarTrabajo(trabajo:Trabajo</w:t>
            </w:r>
            <w:r w:rsidRPr="00B90B8D">
              <w:t>)</w:t>
            </w:r>
          </w:p>
        </w:tc>
      </w:tr>
      <w:tr w:rsidR="0046200B" w:rsidRPr="00576F7E" w14:paraId="6C390221" w14:textId="77777777" w:rsidTr="0046200B">
        <w:tc>
          <w:tcPr>
            <w:tcW w:w="2689" w:type="dxa"/>
            <w:shd w:val="clear" w:color="auto" w:fill="9CC2E5" w:themeFill="accent1" w:themeFillTint="99"/>
          </w:tcPr>
          <w:p w14:paraId="26D5E37E" w14:textId="77777777" w:rsidR="0046200B" w:rsidRPr="00B90B8D" w:rsidRDefault="0046200B" w:rsidP="002903AF">
            <w:pPr>
              <w:rPr>
                <w:b/>
                <w:lang w:val="es-ES"/>
              </w:rPr>
            </w:pPr>
            <w:r w:rsidRPr="00B90B8D">
              <w:rPr>
                <w:b/>
                <w:lang w:val="es-ES"/>
              </w:rPr>
              <w:t>Referencia Cruzada:</w:t>
            </w:r>
          </w:p>
        </w:tc>
        <w:tc>
          <w:tcPr>
            <w:tcW w:w="6139" w:type="dxa"/>
          </w:tcPr>
          <w:p w14:paraId="76852067" w14:textId="749458FF" w:rsidR="0046200B" w:rsidRDefault="0046200B" w:rsidP="0046200B">
            <w:pPr>
              <w:rPr>
                <w:lang w:val="es-ES"/>
              </w:rPr>
            </w:pPr>
            <w:r>
              <w:rPr>
                <w:lang w:val="es-ES"/>
              </w:rPr>
              <w:t>Caso de Uso: Iniciar Trabajo</w:t>
            </w:r>
          </w:p>
        </w:tc>
      </w:tr>
      <w:tr w:rsidR="0046200B" w:rsidRPr="00576F7E" w14:paraId="782CA6F7" w14:textId="77777777" w:rsidTr="0046200B">
        <w:tc>
          <w:tcPr>
            <w:tcW w:w="2689" w:type="dxa"/>
            <w:shd w:val="clear" w:color="auto" w:fill="9CC2E5" w:themeFill="accent1" w:themeFillTint="99"/>
          </w:tcPr>
          <w:p w14:paraId="6213AFC9" w14:textId="77777777" w:rsidR="0046200B" w:rsidRPr="00B90B8D" w:rsidRDefault="0046200B" w:rsidP="002903AF">
            <w:pPr>
              <w:rPr>
                <w:b/>
                <w:lang w:val="es-ES"/>
              </w:rPr>
            </w:pPr>
            <w:r w:rsidRPr="00B90B8D">
              <w:rPr>
                <w:b/>
                <w:lang w:val="es-ES"/>
              </w:rPr>
              <w:t>Precondición:</w:t>
            </w:r>
          </w:p>
        </w:tc>
        <w:tc>
          <w:tcPr>
            <w:tcW w:w="6139" w:type="dxa"/>
          </w:tcPr>
          <w:p w14:paraId="284B9F57" w14:textId="0D418309" w:rsidR="0046200B" w:rsidRDefault="00EB61A0" w:rsidP="00EB61A0">
            <w:pPr>
              <w:rPr>
                <w:lang w:val="es-ES"/>
              </w:rPr>
            </w:pPr>
            <w:r>
              <w:rPr>
                <w:lang w:val="es-ES"/>
              </w:rPr>
              <w:t>Que el trabajo cumpla con los requisitos necesarios.</w:t>
            </w:r>
          </w:p>
        </w:tc>
      </w:tr>
      <w:tr w:rsidR="0046200B" w:rsidRPr="00576F7E" w14:paraId="30249D1E" w14:textId="77777777" w:rsidTr="0046200B">
        <w:tc>
          <w:tcPr>
            <w:tcW w:w="2689" w:type="dxa"/>
            <w:shd w:val="clear" w:color="auto" w:fill="9CC2E5" w:themeFill="accent1" w:themeFillTint="99"/>
          </w:tcPr>
          <w:p w14:paraId="640E542E" w14:textId="77777777" w:rsidR="0046200B" w:rsidRPr="00B90B8D" w:rsidRDefault="0046200B" w:rsidP="002903AF">
            <w:pPr>
              <w:rPr>
                <w:b/>
                <w:lang w:val="es-ES"/>
              </w:rPr>
            </w:pPr>
            <w:r w:rsidRPr="00B90B8D">
              <w:rPr>
                <w:b/>
                <w:lang w:val="es-ES"/>
              </w:rPr>
              <w:t>Poscondición:</w:t>
            </w:r>
          </w:p>
        </w:tc>
        <w:tc>
          <w:tcPr>
            <w:tcW w:w="6139" w:type="dxa"/>
          </w:tcPr>
          <w:p w14:paraId="4796A1AC" w14:textId="53BA7089" w:rsidR="0046200B" w:rsidRDefault="00EB61A0" w:rsidP="00EB61A0">
            <w:pPr>
              <w:pStyle w:val="Prrafodelista"/>
              <w:numPr>
                <w:ilvl w:val="0"/>
                <w:numId w:val="7"/>
              </w:numPr>
              <w:rPr>
                <w:lang w:val="es-ES"/>
              </w:rPr>
            </w:pPr>
            <w:r>
              <w:rPr>
                <w:lang w:val="es-ES"/>
              </w:rPr>
              <w:t>Se buscó el siguiente estado “siguienteEstado” del estado actual del trabajo.</w:t>
            </w:r>
          </w:p>
          <w:p w14:paraId="120A4301" w14:textId="77777777" w:rsidR="00EB61A0" w:rsidRDefault="00EB61A0" w:rsidP="00EB61A0">
            <w:pPr>
              <w:pStyle w:val="Prrafodelista"/>
              <w:numPr>
                <w:ilvl w:val="0"/>
                <w:numId w:val="7"/>
              </w:numPr>
              <w:rPr>
                <w:lang w:val="es-ES"/>
              </w:rPr>
            </w:pPr>
            <w:r>
              <w:rPr>
                <w:lang w:val="es-ES"/>
              </w:rPr>
              <w:t xml:space="preserve">Se asignó a </w:t>
            </w:r>
            <w:r w:rsidRPr="00EB61A0">
              <w:rPr>
                <w:lang w:val="es-ES"/>
              </w:rPr>
              <w:t>“</w:t>
            </w:r>
            <w:r>
              <w:rPr>
                <w:lang w:val="es-ES"/>
              </w:rPr>
              <w:t>trabajo.estado_id” “siguienteEstado.id”</w:t>
            </w:r>
          </w:p>
          <w:p w14:paraId="37395837" w14:textId="77777777" w:rsidR="00EB61A0" w:rsidRDefault="00EB61A0" w:rsidP="00EB61A0">
            <w:pPr>
              <w:pStyle w:val="Prrafodelista"/>
              <w:numPr>
                <w:ilvl w:val="0"/>
                <w:numId w:val="7"/>
              </w:numPr>
              <w:rPr>
                <w:lang w:val="es-ES"/>
              </w:rPr>
            </w:pPr>
            <w:r>
              <w:rPr>
                <w:lang w:val="es-ES"/>
              </w:rPr>
              <w:t>Se creó una instancia de HistorialEstado “historial”.</w:t>
            </w:r>
          </w:p>
          <w:p w14:paraId="14C04BB2" w14:textId="26C2310C" w:rsidR="00EB61A0" w:rsidRPr="00EB61A0" w:rsidRDefault="00EB61A0" w:rsidP="006267D9">
            <w:pPr>
              <w:pStyle w:val="Prrafodelista"/>
              <w:numPr>
                <w:ilvl w:val="0"/>
                <w:numId w:val="7"/>
              </w:numPr>
              <w:rPr>
                <w:lang w:val="es-ES"/>
              </w:rPr>
            </w:pPr>
            <w:r w:rsidRPr="006267D9">
              <w:rPr>
                <w:lang w:val="es-ES"/>
              </w:rPr>
              <w:t xml:space="preserve">Se asoció a </w:t>
            </w:r>
            <w:r w:rsidR="006267D9" w:rsidRPr="006267D9">
              <w:rPr>
                <w:lang w:val="es-ES"/>
              </w:rPr>
              <w:t xml:space="preserve">“historial” un </w:t>
            </w:r>
            <w:r w:rsidR="006267D9">
              <w:rPr>
                <w:lang w:val="es-ES"/>
              </w:rPr>
              <w:t>“</w:t>
            </w:r>
            <w:r w:rsidR="006267D9" w:rsidRPr="006267D9">
              <w:rPr>
                <w:lang w:val="es-ES"/>
              </w:rPr>
              <w:t>trabajo</w:t>
            </w:r>
            <w:r w:rsidR="006267D9">
              <w:rPr>
                <w:lang w:val="es-ES"/>
              </w:rPr>
              <w:t>”</w:t>
            </w:r>
            <w:r w:rsidR="006267D9" w:rsidRPr="006267D9">
              <w:rPr>
                <w:lang w:val="es-ES"/>
              </w:rPr>
              <w:t xml:space="preserve"> y </w:t>
            </w:r>
            <w:r w:rsidR="006267D9">
              <w:rPr>
                <w:lang w:val="es-ES"/>
              </w:rPr>
              <w:t>“siguienteEstado”.</w:t>
            </w:r>
          </w:p>
        </w:tc>
      </w:tr>
      <w:tr w:rsidR="0046200B" w:rsidRPr="00576F7E" w14:paraId="64D801D4" w14:textId="77777777" w:rsidTr="0046200B">
        <w:tc>
          <w:tcPr>
            <w:tcW w:w="2689" w:type="dxa"/>
            <w:shd w:val="clear" w:color="auto" w:fill="9CC2E5" w:themeFill="accent1" w:themeFillTint="99"/>
          </w:tcPr>
          <w:p w14:paraId="07AC5D3F" w14:textId="77777777" w:rsidR="0046200B" w:rsidRPr="00B90B8D" w:rsidRDefault="0046200B" w:rsidP="002903AF">
            <w:pPr>
              <w:rPr>
                <w:b/>
                <w:lang w:val="es-ES"/>
              </w:rPr>
            </w:pPr>
            <w:r>
              <w:rPr>
                <w:b/>
                <w:lang w:val="es-ES"/>
              </w:rPr>
              <w:t>Salida:</w:t>
            </w:r>
          </w:p>
        </w:tc>
        <w:tc>
          <w:tcPr>
            <w:tcW w:w="6139" w:type="dxa"/>
          </w:tcPr>
          <w:p w14:paraId="7A81E917" w14:textId="2E627124" w:rsidR="0046200B" w:rsidRDefault="006267D9" w:rsidP="006267D9">
            <w:pPr>
              <w:rPr>
                <w:lang w:val="es-ES"/>
              </w:rPr>
            </w:pPr>
            <w:r>
              <w:rPr>
                <w:lang w:val="es-ES"/>
              </w:rPr>
              <w:t>Trabajo en un estado iniciado</w:t>
            </w:r>
          </w:p>
        </w:tc>
      </w:tr>
    </w:tbl>
    <w:p w14:paraId="3FCE1B48" w14:textId="345D0B8A" w:rsidR="006030CC" w:rsidRDefault="006030CC" w:rsidP="006030CC">
      <w:pPr>
        <w:jc w:val="both"/>
        <w:rPr>
          <w:sz w:val="24"/>
          <w:lang w:val="es-ES"/>
        </w:rPr>
      </w:pPr>
    </w:p>
    <w:tbl>
      <w:tblPr>
        <w:tblStyle w:val="Tablaconcuadrcula"/>
        <w:tblW w:w="0" w:type="auto"/>
        <w:tblLook w:val="04A0" w:firstRow="1" w:lastRow="0" w:firstColumn="1" w:lastColumn="0" w:noHBand="0" w:noVBand="1"/>
      </w:tblPr>
      <w:tblGrid>
        <w:gridCol w:w="2689"/>
        <w:gridCol w:w="6139"/>
      </w:tblGrid>
      <w:tr w:rsidR="004D4B98" w:rsidRPr="00576F7E" w14:paraId="024E29F8" w14:textId="77777777" w:rsidTr="002903AF">
        <w:tc>
          <w:tcPr>
            <w:tcW w:w="2689" w:type="dxa"/>
            <w:shd w:val="clear" w:color="auto" w:fill="9CC2E5" w:themeFill="accent1" w:themeFillTint="99"/>
          </w:tcPr>
          <w:p w14:paraId="6F5B20E2" w14:textId="77777777" w:rsidR="004D4B98" w:rsidRPr="00B90B8D" w:rsidRDefault="004D4B98" w:rsidP="002903AF">
            <w:pPr>
              <w:rPr>
                <w:b/>
                <w:lang w:val="es-ES"/>
              </w:rPr>
            </w:pPr>
            <w:r w:rsidRPr="00B90B8D">
              <w:rPr>
                <w:b/>
                <w:lang w:val="es-ES"/>
              </w:rPr>
              <w:t xml:space="preserve">Operación: </w:t>
            </w:r>
          </w:p>
        </w:tc>
        <w:tc>
          <w:tcPr>
            <w:tcW w:w="6139" w:type="dxa"/>
          </w:tcPr>
          <w:p w14:paraId="16096AAD" w14:textId="06E11B98" w:rsidR="004D4B98" w:rsidRPr="004D4B98" w:rsidRDefault="004D4B98" w:rsidP="002903AF">
            <w:pPr>
              <w:rPr>
                <w:lang w:val="es-ES"/>
              </w:rPr>
            </w:pPr>
            <w:r w:rsidRPr="004D4B98">
              <w:rPr>
                <w:lang w:val="es-ES"/>
              </w:rPr>
              <w:t xml:space="preserve">finalizarTrabajo(trabajo:Trabajo, productos:List, cantidades:List, </w:t>
            </w:r>
            <w:r>
              <w:rPr>
                <w:lang w:val="es-ES"/>
              </w:rPr>
              <w:t>almacen:Almacen, empleados:List, foto:File</w:t>
            </w:r>
            <w:r w:rsidRPr="004D4B98">
              <w:rPr>
                <w:lang w:val="es-ES"/>
              </w:rPr>
              <w:t>)</w:t>
            </w:r>
          </w:p>
        </w:tc>
      </w:tr>
      <w:tr w:rsidR="004D4B98" w:rsidRPr="00576F7E" w14:paraId="6B55CAE5" w14:textId="77777777" w:rsidTr="002903AF">
        <w:tc>
          <w:tcPr>
            <w:tcW w:w="2689" w:type="dxa"/>
            <w:shd w:val="clear" w:color="auto" w:fill="9CC2E5" w:themeFill="accent1" w:themeFillTint="99"/>
          </w:tcPr>
          <w:p w14:paraId="0BACCEA3" w14:textId="77777777" w:rsidR="004D4B98" w:rsidRPr="00B90B8D" w:rsidRDefault="004D4B98" w:rsidP="002903AF">
            <w:pPr>
              <w:rPr>
                <w:b/>
                <w:lang w:val="es-ES"/>
              </w:rPr>
            </w:pPr>
            <w:r w:rsidRPr="00B90B8D">
              <w:rPr>
                <w:b/>
                <w:lang w:val="es-ES"/>
              </w:rPr>
              <w:t>Referencia Cruzada:</w:t>
            </w:r>
          </w:p>
        </w:tc>
        <w:tc>
          <w:tcPr>
            <w:tcW w:w="6139" w:type="dxa"/>
          </w:tcPr>
          <w:p w14:paraId="7F7FF7E3" w14:textId="2E68DEEC" w:rsidR="004D4B98" w:rsidRDefault="004D4B98" w:rsidP="004D4B98">
            <w:pPr>
              <w:rPr>
                <w:lang w:val="es-ES"/>
              </w:rPr>
            </w:pPr>
            <w:r>
              <w:rPr>
                <w:lang w:val="es-ES"/>
              </w:rPr>
              <w:t>Caso de Uso: Finalizar Trabajo</w:t>
            </w:r>
          </w:p>
        </w:tc>
      </w:tr>
      <w:tr w:rsidR="004D4B98" w:rsidRPr="00576F7E" w14:paraId="4DC4E862" w14:textId="77777777" w:rsidTr="002903AF">
        <w:tc>
          <w:tcPr>
            <w:tcW w:w="2689" w:type="dxa"/>
            <w:shd w:val="clear" w:color="auto" w:fill="9CC2E5" w:themeFill="accent1" w:themeFillTint="99"/>
          </w:tcPr>
          <w:p w14:paraId="5555A575" w14:textId="77777777" w:rsidR="004D4B98" w:rsidRPr="00B90B8D" w:rsidRDefault="004D4B98" w:rsidP="002903AF">
            <w:pPr>
              <w:rPr>
                <w:b/>
                <w:lang w:val="es-ES"/>
              </w:rPr>
            </w:pPr>
            <w:r w:rsidRPr="00B90B8D">
              <w:rPr>
                <w:b/>
                <w:lang w:val="es-ES"/>
              </w:rPr>
              <w:t>Precondición:</w:t>
            </w:r>
          </w:p>
        </w:tc>
        <w:tc>
          <w:tcPr>
            <w:tcW w:w="6139" w:type="dxa"/>
          </w:tcPr>
          <w:p w14:paraId="51B9537E" w14:textId="5020A85D" w:rsidR="004D4B98" w:rsidRDefault="004D4B98" w:rsidP="004D4B98">
            <w:pPr>
              <w:rPr>
                <w:lang w:val="es-ES"/>
              </w:rPr>
            </w:pPr>
            <w:r>
              <w:rPr>
                <w:lang w:val="es-ES"/>
              </w:rPr>
              <w:t>El trabajo debe estar en un estado iniciado.</w:t>
            </w:r>
          </w:p>
        </w:tc>
      </w:tr>
      <w:tr w:rsidR="004D4B98" w:rsidRPr="00576F7E" w14:paraId="18FB8579" w14:textId="77777777" w:rsidTr="002903AF">
        <w:tc>
          <w:tcPr>
            <w:tcW w:w="2689" w:type="dxa"/>
            <w:shd w:val="clear" w:color="auto" w:fill="9CC2E5" w:themeFill="accent1" w:themeFillTint="99"/>
          </w:tcPr>
          <w:p w14:paraId="1613C8C0" w14:textId="77777777" w:rsidR="004D4B98" w:rsidRPr="00B90B8D" w:rsidRDefault="004D4B98" w:rsidP="002903AF">
            <w:pPr>
              <w:rPr>
                <w:b/>
                <w:lang w:val="es-ES"/>
              </w:rPr>
            </w:pPr>
            <w:r w:rsidRPr="00B90B8D">
              <w:rPr>
                <w:b/>
                <w:lang w:val="es-ES"/>
              </w:rPr>
              <w:t>Poscondición:</w:t>
            </w:r>
          </w:p>
        </w:tc>
        <w:tc>
          <w:tcPr>
            <w:tcW w:w="6139" w:type="dxa"/>
          </w:tcPr>
          <w:p w14:paraId="10093CBA" w14:textId="2B75C600" w:rsidR="004D4B98" w:rsidRPr="00EB61A0" w:rsidRDefault="004D4B98" w:rsidP="004D4B98">
            <w:pPr>
              <w:pStyle w:val="Prrafodelista"/>
              <w:numPr>
                <w:ilvl w:val="0"/>
                <w:numId w:val="7"/>
              </w:numPr>
              <w:rPr>
                <w:lang w:val="es-ES"/>
              </w:rPr>
            </w:pPr>
            <w:r>
              <w:rPr>
                <w:lang w:val="es-ES"/>
              </w:rPr>
              <w:t xml:space="preserve">Se asignó a trabajo.horaFin la hora actual </w:t>
            </w:r>
          </w:p>
          <w:p w14:paraId="13E2767A" w14:textId="77777777" w:rsidR="004D4B98" w:rsidRDefault="004D4B98" w:rsidP="002903AF">
            <w:pPr>
              <w:pStyle w:val="Prrafodelista"/>
              <w:numPr>
                <w:ilvl w:val="0"/>
                <w:numId w:val="7"/>
              </w:numPr>
              <w:rPr>
                <w:lang w:val="es-ES"/>
              </w:rPr>
            </w:pPr>
            <w:r>
              <w:rPr>
                <w:lang w:val="es-ES"/>
              </w:rPr>
              <w:t>Se asignó a trabajos.foto foto</w:t>
            </w:r>
          </w:p>
          <w:p w14:paraId="04DCB923" w14:textId="5FBD9E50" w:rsidR="004D4B98" w:rsidRDefault="004D4B98" w:rsidP="002903AF">
            <w:pPr>
              <w:pStyle w:val="Prrafodelista"/>
              <w:numPr>
                <w:ilvl w:val="0"/>
                <w:numId w:val="7"/>
              </w:numPr>
              <w:rPr>
                <w:lang w:val="es-ES"/>
              </w:rPr>
            </w:pPr>
            <w:r>
              <w:rPr>
                <w:lang w:val="es-ES"/>
              </w:rPr>
              <w:t>Se asociaron los empleados a el trabajo</w:t>
            </w:r>
          </w:p>
          <w:p w14:paraId="086F4FCA" w14:textId="38F9D639" w:rsidR="004D4B98" w:rsidRDefault="004D4B98" w:rsidP="002903AF">
            <w:pPr>
              <w:pStyle w:val="Prrafodelista"/>
              <w:numPr>
                <w:ilvl w:val="0"/>
                <w:numId w:val="7"/>
              </w:numPr>
              <w:rPr>
                <w:lang w:val="es-ES"/>
              </w:rPr>
            </w:pPr>
            <w:r>
              <w:rPr>
                <w:lang w:val="es-ES"/>
              </w:rPr>
              <w:t>Se creó una nueva instancia de CabeceraMovimiento cabMov.</w:t>
            </w:r>
          </w:p>
          <w:p w14:paraId="639C2C23" w14:textId="72AE52A6" w:rsidR="004D4B98" w:rsidRDefault="004D4B98" w:rsidP="002903AF">
            <w:pPr>
              <w:pStyle w:val="Prrafodelista"/>
              <w:numPr>
                <w:ilvl w:val="0"/>
                <w:numId w:val="7"/>
              </w:numPr>
              <w:rPr>
                <w:lang w:val="es-ES"/>
              </w:rPr>
            </w:pPr>
            <w:r>
              <w:rPr>
                <w:lang w:val="es-ES"/>
              </w:rPr>
              <w:t>Se asignó a cabMov la fecha actual.</w:t>
            </w:r>
          </w:p>
          <w:p w14:paraId="24CE6905" w14:textId="732709FD" w:rsidR="004D4B98" w:rsidRPr="004D4B98" w:rsidRDefault="004D4B98" w:rsidP="004D4B98">
            <w:pPr>
              <w:pStyle w:val="Prrafodelista"/>
              <w:numPr>
                <w:ilvl w:val="0"/>
                <w:numId w:val="7"/>
              </w:numPr>
              <w:rPr>
                <w:lang w:val="es-ES"/>
              </w:rPr>
            </w:pPr>
            <w:r>
              <w:rPr>
                <w:lang w:val="es-ES"/>
              </w:rPr>
              <w:t>Se asoció cabMov con trabajo.</w:t>
            </w:r>
          </w:p>
          <w:p w14:paraId="70620FA9" w14:textId="77777777" w:rsidR="004D4B98" w:rsidRDefault="004D4B98" w:rsidP="002903AF">
            <w:pPr>
              <w:pStyle w:val="Prrafodelista"/>
              <w:numPr>
                <w:ilvl w:val="0"/>
                <w:numId w:val="7"/>
              </w:numPr>
              <w:rPr>
                <w:lang w:val="es-ES"/>
              </w:rPr>
            </w:pPr>
            <w:r>
              <w:rPr>
                <w:lang w:val="es-ES"/>
              </w:rPr>
              <w:t>Por cada producto:</w:t>
            </w:r>
          </w:p>
          <w:p w14:paraId="12AFB6EB" w14:textId="77777777" w:rsidR="004D4B98" w:rsidRDefault="004D4B98" w:rsidP="004D4B98">
            <w:pPr>
              <w:pStyle w:val="Prrafodelista"/>
              <w:numPr>
                <w:ilvl w:val="1"/>
                <w:numId w:val="7"/>
              </w:numPr>
              <w:rPr>
                <w:lang w:val="es-ES"/>
              </w:rPr>
            </w:pPr>
            <w:r>
              <w:rPr>
                <w:lang w:val="es-ES"/>
              </w:rPr>
              <w:t>Se creó una nueva instancia de Movimiento unMov</w:t>
            </w:r>
          </w:p>
          <w:p w14:paraId="007C8901" w14:textId="77777777" w:rsidR="004D4B98" w:rsidRDefault="004D4B98" w:rsidP="004D4B98">
            <w:pPr>
              <w:pStyle w:val="Prrafodelista"/>
              <w:numPr>
                <w:ilvl w:val="1"/>
                <w:numId w:val="7"/>
              </w:numPr>
              <w:rPr>
                <w:lang w:val="es-ES"/>
              </w:rPr>
            </w:pPr>
            <w:r>
              <w:rPr>
                <w:lang w:val="es-ES"/>
              </w:rPr>
              <w:t>Se asoció unMov con cabMov</w:t>
            </w:r>
          </w:p>
          <w:p w14:paraId="5CEB2872" w14:textId="0B71022D" w:rsidR="004D4B98" w:rsidRDefault="004D4B98" w:rsidP="004D4B98">
            <w:pPr>
              <w:pStyle w:val="Prrafodelista"/>
              <w:numPr>
                <w:ilvl w:val="1"/>
                <w:numId w:val="7"/>
              </w:numPr>
              <w:rPr>
                <w:lang w:val="es-ES"/>
              </w:rPr>
            </w:pPr>
            <w:r>
              <w:rPr>
                <w:lang w:val="es-ES"/>
              </w:rPr>
              <w:t>Se asignó unMov.cantidad con la respetiva cantidad de cantidades.</w:t>
            </w:r>
          </w:p>
          <w:p w14:paraId="581C6CDF" w14:textId="77777777" w:rsidR="004D4B98" w:rsidRDefault="004D4B98" w:rsidP="004D4B98">
            <w:pPr>
              <w:pStyle w:val="Prrafodelista"/>
              <w:numPr>
                <w:ilvl w:val="1"/>
                <w:numId w:val="7"/>
              </w:numPr>
              <w:rPr>
                <w:lang w:val="es-ES"/>
              </w:rPr>
            </w:pPr>
            <w:r>
              <w:rPr>
                <w:lang w:val="es-ES"/>
              </w:rPr>
              <w:t>Se asoció unMov.almacen con almacen.</w:t>
            </w:r>
          </w:p>
          <w:p w14:paraId="785D7036" w14:textId="77777777" w:rsidR="004D4B98" w:rsidRDefault="004D4B98" w:rsidP="004D4B98">
            <w:pPr>
              <w:pStyle w:val="Prrafodelista"/>
              <w:numPr>
                <w:ilvl w:val="1"/>
                <w:numId w:val="7"/>
              </w:numPr>
              <w:rPr>
                <w:lang w:val="es-ES"/>
              </w:rPr>
            </w:pPr>
            <w:r>
              <w:rPr>
                <w:lang w:val="es-ES"/>
              </w:rPr>
              <w:t>Se asignó a unMov.producto con el respetivo producto de productos.</w:t>
            </w:r>
          </w:p>
          <w:p w14:paraId="1D852C27" w14:textId="4E35AC60" w:rsidR="004D4B98" w:rsidRPr="00EB61A0" w:rsidRDefault="004D4B98" w:rsidP="004D4B98">
            <w:pPr>
              <w:pStyle w:val="Prrafodelista"/>
              <w:numPr>
                <w:ilvl w:val="1"/>
                <w:numId w:val="7"/>
              </w:numPr>
              <w:rPr>
                <w:lang w:val="es-ES"/>
              </w:rPr>
            </w:pPr>
            <w:r>
              <w:rPr>
                <w:lang w:val="es-ES"/>
              </w:rPr>
              <w:t>Se restó la cantidad del producto en el almacen.</w:t>
            </w:r>
          </w:p>
        </w:tc>
      </w:tr>
      <w:tr w:rsidR="004D4B98" w:rsidRPr="00576F7E" w14:paraId="7E69B3F0" w14:textId="77777777" w:rsidTr="002903AF">
        <w:tc>
          <w:tcPr>
            <w:tcW w:w="2689" w:type="dxa"/>
            <w:shd w:val="clear" w:color="auto" w:fill="9CC2E5" w:themeFill="accent1" w:themeFillTint="99"/>
          </w:tcPr>
          <w:p w14:paraId="043C3A5E" w14:textId="77777777" w:rsidR="004D4B98" w:rsidRPr="00B90B8D" w:rsidRDefault="004D4B98" w:rsidP="002903AF">
            <w:pPr>
              <w:rPr>
                <w:b/>
                <w:lang w:val="es-ES"/>
              </w:rPr>
            </w:pPr>
            <w:r>
              <w:rPr>
                <w:b/>
                <w:lang w:val="es-ES"/>
              </w:rPr>
              <w:t>Salida:</w:t>
            </w:r>
          </w:p>
        </w:tc>
        <w:tc>
          <w:tcPr>
            <w:tcW w:w="6139" w:type="dxa"/>
          </w:tcPr>
          <w:p w14:paraId="1597DF99" w14:textId="3BF3AED2" w:rsidR="004D4B98" w:rsidRDefault="004D4B98" w:rsidP="002903AF">
            <w:pPr>
              <w:rPr>
                <w:lang w:val="es-ES"/>
              </w:rPr>
            </w:pPr>
            <w:r>
              <w:rPr>
                <w:lang w:val="es-ES"/>
              </w:rPr>
              <w:t xml:space="preserve">Trabajo en un estado </w:t>
            </w:r>
            <w:r w:rsidR="002903AF">
              <w:rPr>
                <w:lang w:val="es-ES"/>
              </w:rPr>
              <w:t>terminado</w:t>
            </w:r>
          </w:p>
        </w:tc>
      </w:tr>
    </w:tbl>
    <w:p w14:paraId="70906AB9" w14:textId="1C1A6C19" w:rsidR="009E6B1D" w:rsidRDefault="009E6B1D" w:rsidP="006030CC">
      <w:pPr>
        <w:jc w:val="both"/>
        <w:rPr>
          <w:sz w:val="24"/>
          <w:lang w:val="es-ES"/>
        </w:rPr>
      </w:pPr>
    </w:p>
    <w:p w14:paraId="385E7E27" w14:textId="05B35367" w:rsidR="004D4B98" w:rsidRDefault="009E6B1D" w:rsidP="009E6B1D">
      <w:pPr>
        <w:rPr>
          <w:sz w:val="24"/>
          <w:lang w:val="es-ES"/>
        </w:rPr>
      </w:pPr>
      <w:r>
        <w:rPr>
          <w:sz w:val="24"/>
          <w:lang w:val="es-ES"/>
        </w:rPr>
        <w:br w:type="page"/>
      </w:r>
    </w:p>
    <w:tbl>
      <w:tblPr>
        <w:tblStyle w:val="Tablaconcuadrcula"/>
        <w:tblW w:w="0" w:type="auto"/>
        <w:tblLook w:val="04A0" w:firstRow="1" w:lastRow="0" w:firstColumn="1" w:lastColumn="0" w:noHBand="0" w:noVBand="1"/>
      </w:tblPr>
      <w:tblGrid>
        <w:gridCol w:w="2689"/>
        <w:gridCol w:w="6139"/>
      </w:tblGrid>
      <w:tr w:rsidR="005703BA" w:rsidRPr="00576F7E" w14:paraId="2559346A" w14:textId="77777777" w:rsidTr="002903AF">
        <w:tc>
          <w:tcPr>
            <w:tcW w:w="2689" w:type="dxa"/>
            <w:shd w:val="clear" w:color="auto" w:fill="9CC2E5" w:themeFill="accent1" w:themeFillTint="99"/>
          </w:tcPr>
          <w:p w14:paraId="18FF525A" w14:textId="77777777" w:rsidR="005703BA" w:rsidRPr="00B90B8D" w:rsidRDefault="005703BA" w:rsidP="002903AF">
            <w:pPr>
              <w:rPr>
                <w:b/>
                <w:lang w:val="es-ES"/>
              </w:rPr>
            </w:pPr>
            <w:r w:rsidRPr="00B90B8D">
              <w:rPr>
                <w:b/>
                <w:lang w:val="es-ES"/>
              </w:rPr>
              <w:lastRenderedPageBreak/>
              <w:t xml:space="preserve">Operación: </w:t>
            </w:r>
          </w:p>
        </w:tc>
        <w:tc>
          <w:tcPr>
            <w:tcW w:w="6139" w:type="dxa"/>
          </w:tcPr>
          <w:p w14:paraId="1606FE5F" w14:textId="6541814A" w:rsidR="005703BA" w:rsidRPr="005703BA" w:rsidRDefault="005703BA" w:rsidP="005703BA">
            <w:pPr>
              <w:rPr>
                <w:lang w:val="es-ES"/>
              </w:rPr>
            </w:pPr>
            <w:r w:rsidRPr="005703BA">
              <w:rPr>
                <w:lang w:val="es-ES"/>
              </w:rPr>
              <w:t xml:space="preserve">guardarReclamo(tipoReclamo:TipoReclamo, nro_conexion:Integer, </w:t>
            </w:r>
            <w:r>
              <w:rPr>
                <w:lang w:val="es-ES"/>
              </w:rPr>
              <w:t>socio:Socio, requisitos:List</w:t>
            </w:r>
            <w:r w:rsidRPr="005703BA">
              <w:rPr>
                <w:lang w:val="es-ES"/>
              </w:rPr>
              <w:t>)</w:t>
            </w:r>
          </w:p>
        </w:tc>
      </w:tr>
      <w:tr w:rsidR="005703BA" w:rsidRPr="00576F7E" w14:paraId="595D5D48" w14:textId="77777777" w:rsidTr="002903AF">
        <w:tc>
          <w:tcPr>
            <w:tcW w:w="2689" w:type="dxa"/>
            <w:shd w:val="clear" w:color="auto" w:fill="9CC2E5" w:themeFill="accent1" w:themeFillTint="99"/>
          </w:tcPr>
          <w:p w14:paraId="6A3C9F4C" w14:textId="77777777" w:rsidR="005703BA" w:rsidRPr="00B90B8D" w:rsidRDefault="005703BA" w:rsidP="002903AF">
            <w:pPr>
              <w:rPr>
                <w:b/>
                <w:lang w:val="es-ES"/>
              </w:rPr>
            </w:pPr>
            <w:r w:rsidRPr="00B90B8D">
              <w:rPr>
                <w:b/>
                <w:lang w:val="es-ES"/>
              </w:rPr>
              <w:t>Referencia Cruzada:</w:t>
            </w:r>
          </w:p>
        </w:tc>
        <w:tc>
          <w:tcPr>
            <w:tcW w:w="6139" w:type="dxa"/>
          </w:tcPr>
          <w:p w14:paraId="32B809D1" w14:textId="1FC2D433" w:rsidR="005703BA" w:rsidRDefault="005703BA" w:rsidP="002903AF">
            <w:pPr>
              <w:rPr>
                <w:lang w:val="es-ES"/>
              </w:rPr>
            </w:pPr>
            <w:r>
              <w:rPr>
                <w:lang w:val="es-ES"/>
              </w:rPr>
              <w:t>Caso de Uso:</w:t>
            </w:r>
            <w:r w:rsidR="002903AF">
              <w:rPr>
                <w:lang w:val="es-ES"/>
              </w:rPr>
              <w:t xml:space="preserve"> Cargar</w:t>
            </w:r>
            <w:r>
              <w:rPr>
                <w:lang w:val="es-ES"/>
              </w:rPr>
              <w:t xml:space="preserve"> </w:t>
            </w:r>
            <w:r w:rsidR="002903AF">
              <w:rPr>
                <w:lang w:val="es-ES"/>
              </w:rPr>
              <w:t>Reclamo</w:t>
            </w:r>
          </w:p>
        </w:tc>
      </w:tr>
      <w:tr w:rsidR="005703BA" w:rsidRPr="0046200B" w14:paraId="5D241AC8" w14:textId="77777777" w:rsidTr="002903AF">
        <w:tc>
          <w:tcPr>
            <w:tcW w:w="2689" w:type="dxa"/>
            <w:shd w:val="clear" w:color="auto" w:fill="9CC2E5" w:themeFill="accent1" w:themeFillTint="99"/>
          </w:tcPr>
          <w:p w14:paraId="6DD0827F" w14:textId="77777777" w:rsidR="005703BA" w:rsidRPr="00B90B8D" w:rsidRDefault="005703BA" w:rsidP="002903AF">
            <w:pPr>
              <w:rPr>
                <w:b/>
                <w:lang w:val="es-ES"/>
              </w:rPr>
            </w:pPr>
            <w:r w:rsidRPr="00B90B8D">
              <w:rPr>
                <w:b/>
                <w:lang w:val="es-ES"/>
              </w:rPr>
              <w:t>Precondición:</w:t>
            </w:r>
          </w:p>
        </w:tc>
        <w:tc>
          <w:tcPr>
            <w:tcW w:w="6139" w:type="dxa"/>
          </w:tcPr>
          <w:p w14:paraId="732B3F30" w14:textId="3632A779" w:rsidR="005703BA" w:rsidRDefault="005703BA" w:rsidP="002903AF">
            <w:pPr>
              <w:rPr>
                <w:lang w:val="es-ES"/>
              </w:rPr>
            </w:pPr>
          </w:p>
        </w:tc>
      </w:tr>
      <w:tr w:rsidR="005703BA" w:rsidRPr="00576F7E" w14:paraId="335E1BD6" w14:textId="77777777" w:rsidTr="002903AF">
        <w:tc>
          <w:tcPr>
            <w:tcW w:w="2689" w:type="dxa"/>
            <w:shd w:val="clear" w:color="auto" w:fill="9CC2E5" w:themeFill="accent1" w:themeFillTint="99"/>
          </w:tcPr>
          <w:p w14:paraId="4D245EB8" w14:textId="77777777" w:rsidR="005703BA" w:rsidRPr="00B90B8D" w:rsidRDefault="005703BA" w:rsidP="002903AF">
            <w:pPr>
              <w:rPr>
                <w:b/>
                <w:lang w:val="es-ES"/>
              </w:rPr>
            </w:pPr>
            <w:r w:rsidRPr="00B90B8D">
              <w:rPr>
                <w:b/>
                <w:lang w:val="es-ES"/>
              </w:rPr>
              <w:t>Poscondición:</w:t>
            </w:r>
          </w:p>
        </w:tc>
        <w:tc>
          <w:tcPr>
            <w:tcW w:w="6139" w:type="dxa"/>
          </w:tcPr>
          <w:p w14:paraId="02973BAC" w14:textId="77777777" w:rsidR="005703BA" w:rsidRDefault="00562A71" w:rsidP="002903AF">
            <w:pPr>
              <w:pStyle w:val="Prrafodelista"/>
              <w:numPr>
                <w:ilvl w:val="0"/>
                <w:numId w:val="7"/>
              </w:numPr>
              <w:rPr>
                <w:lang w:val="es-ES"/>
              </w:rPr>
            </w:pPr>
            <w:r>
              <w:rPr>
                <w:lang w:val="es-ES"/>
              </w:rPr>
              <w:t>Se creó una nueva instancia de Reclamo reclamo</w:t>
            </w:r>
          </w:p>
          <w:p w14:paraId="217D8533" w14:textId="77777777" w:rsidR="00562A71" w:rsidRDefault="00562A71" w:rsidP="00562A71">
            <w:pPr>
              <w:pStyle w:val="Prrafodelista"/>
              <w:numPr>
                <w:ilvl w:val="0"/>
                <w:numId w:val="7"/>
              </w:numPr>
              <w:rPr>
                <w:lang w:val="es-ES"/>
              </w:rPr>
            </w:pPr>
            <w:r>
              <w:rPr>
                <w:lang w:val="es-ES"/>
              </w:rPr>
              <w:t>Se asoció el tipoReclamo a reclamo</w:t>
            </w:r>
          </w:p>
          <w:p w14:paraId="0A058AEF" w14:textId="77777777" w:rsidR="00562A71" w:rsidRDefault="00562A71" w:rsidP="00562A71">
            <w:pPr>
              <w:pStyle w:val="Prrafodelista"/>
              <w:numPr>
                <w:ilvl w:val="0"/>
                <w:numId w:val="7"/>
              </w:numPr>
              <w:rPr>
                <w:lang w:val="es-ES"/>
              </w:rPr>
            </w:pPr>
            <w:r>
              <w:rPr>
                <w:lang w:val="es-ES"/>
              </w:rPr>
              <w:t>Se asignó a reclamo.fecha la fecha actual</w:t>
            </w:r>
          </w:p>
          <w:p w14:paraId="5DE78D71" w14:textId="77777777" w:rsidR="00562A71" w:rsidRDefault="00562A71" w:rsidP="00562A71">
            <w:pPr>
              <w:pStyle w:val="Prrafodelista"/>
              <w:numPr>
                <w:ilvl w:val="0"/>
                <w:numId w:val="7"/>
              </w:numPr>
              <w:rPr>
                <w:lang w:val="es-ES"/>
              </w:rPr>
            </w:pPr>
            <w:r>
              <w:rPr>
                <w:lang w:val="es-ES"/>
              </w:rPr>
              <w:t>Se asoció el nro_conexion a el reclamo</w:t>
            </w:r>
          </w:p>
          <w:p w14:paraId="4F3A87D6" w14:textId="77777777" w:rsidR="00562A71" w:rsidRDefault="00562A71" w:rsidP="00562A71">
            <w:pPr>
              <w:pStyle w:val="Prrafodelista"/>
              <w:numPr>
                <w:ilvl w:val="0"/>
                <w:numId w:val="7"/>
              </w:numPr>
              <w:rPr>
                <w:lang w:val="es-ES"/>
              </w:rPr>
            </w:pPr>
            <w:r>
              <w:rPr>
                <w:lang w:val="es-ES"/>
              </w:rPr>
              <w:t>Se creó una nueva instancia de Trabajo trabajo si el tipo de reclamo implica el mismo.</w:t>
            </w:r>
          </w:p>
          <w:p w14:paraId="6CF2898C" w14:textId="77777777" w:rsidR="00562A71" w:rsidRDefault="00562A71" w:rsidP="00562A71">
            <w:pPr>
              <w:pStyle w:val="Prrafodelista"/>
              <w:numPr>
                <w:ilvl w:val="0"/>
                <w:numId w:val="7"/>
              </w:numPr>
              <w:rPr>
                <w:lang w:val="es-ES"/>
              </w:rPr>
            </w:pPr>
            <w:r>
              <w:rPr>
                <w:lang w:val="es-ES"/>
              </w:rPr>
              <w:t>Se asignó a trabajo.fecha la fecha actual</w:t>
            </w:r>
          </w:p>
          <w:p w14:paraId="79C5C687" w14:textId="14B446F2" w:rsidR="00562A71" w:rsidRPr="00562A71" w:rsidRDefault="00562A71" w:rsidP="00562A71">
            <w:pPr>
              <w:pStyle w:val="Prrafodelista"/>
              <w:numPr>
                <w:ilvl w:val="0"/>
                <w:numId w:val="7"/>
              </w:numPr>
              <w:rPr>
                <w:lang w:val="es-ES"/>
              </w:rPr>
            </w:pPr>
            <w:r>
              <w:rPr>
                <w:lang w:val="es-ES"/>
              </w:rPr>
              <w:t>Se asignó a trabajo un estado inicial</w:t>
            </w:r>
          </w:p>
        </w:tc>
      </w:tr>
      <w:tr w:rsidR="005703BA" w:rsidRPr="00EB61A0" w14:paraId="0BCE2D8A" w14:textId="77777777" w:rsidTr="002903AF">
        <w:tc>
          <w:tcPr>
            <w:tcW w:w="2689" w:type="dxa"/>
            <w:shd w:val="clear" w:color="auto" w:fill="9CC2E5" w:themeFill="accent1" w:themeFillTint="99"/>
          </w:tcPr>
          <w:p w14:paraId="3C5E9EB5" w14:textId="77777777" w:rsidR="005703BA" w:rsidRPr="00B90B8D" w:rsidRDefault="005703BA" w:rsidP="002903AF">
            <w:pPr>
              <w:rPr>
                <w:b/>
                <w:lang w:val="es-ES"/>
              </w:rPr>
            </w:pPr>
            <w:r>
              <w:rPr>
                <w:b/>
                <w:lang w:val="es-ES"/>
              </w:rPr>
              <w:t>Salida:</w:t>
            </w:r>
          </w:p>
        </w:tc>
        <w:tc>
          <w:tcPr>
            <w:tcW w:w="6139" w:type="dxa"/>
          </w:tcPr>
          <w:p w14:paraId="14FB67EA" w14:textId="1AB809A8" w:rsidR="005703BA" w:rsidRDefault="005703BA" w:rsidP="002903AF">
            <w:pPr>
              <w:rPr>
                <w:lang w:val="es-ES"/>
              </w:rPr>
            </w:pPr>
          </w:p>
        </w:tc>
      </w:tr>
    </w:tbl>
    <w:p w14:paraId="155FD872" w14:textId="152C143F" w:rsidR="005703BA" w:rsidRDefault="005703BA" w:rsidP="006030CC">
      <w:pPr>
        <w:jc w:val="both"/>
        <w:rPr>
          <w:sz w:val="24"/>
          <w:lang w:val="es-ES"/>
        </w:rPr>
      </w:pPr>
    </w:p>
    <w:p w14:paraId="571160CB" w14:textId="77777777" w:rsidR="004A79FC" w:rsidRDefault="004A79FC" w:rsidP="006030CC">
      <w:pPr>
        <w:jc w:val="both"/>
        <w:rPr>
          <w:sz w:val="24"/>
          <w:lang w:val="es-ES"/>
        </w:rPr>
      </w:pPr>
    </w:p>
    <w:tbl>
      <w:tblPr>
        <w:tblStyle w:val="Tablaconcuadrcula"/>
        <w:tblW w:w="0" w:type="auto"/>
        <w:tblLook w:val="04A0" w:firstRow="1" w:lastRow="0" w:firstColumn="1" w:lastColumn="0" w:noHBand="0" w:noVBand="1"/>
      </w:tblPr>
      <w:tblGrid>
        <w:gridCol w:w="2689"/>
        <w:gridCol w:w="6139"/>
      </w:tblGrid>
      <w:tr w:rsidR="004A79FC" w:rsidRPr="00576F7E" w14:paraId="70715703" w14:textId="77777777" w:rsidTr="00311939">
        <w:tc>
          <w:tcPr>
            <w:tcW w:w="2689" w:type="dxa"/>
            <w:shd w:val="clear" w:color="auto" w:fill="9CC2E5" w:themeFill="accent1" w:themeFillTint="99"/>
          </w:tcPr>
          <w:p w14:paraId="0380562B" w14:textId="77777777" w:rsidR="004A79FC" w:rsidRPr="00B90B8D" w:rsidRDefault="004A79FC" w:rsidP="00311939">
            <w:pPr>
              <w:rPr>
                <w:b/>
                <w:lang w:val="es-ES"/>
              </w:rPr>
            </w:pPr>
            <w:r w:rsidRPr="00B90B8D">
              <w:rPr>
                <w:b/>
                <w:lang w:val="es-ES"/>
              </w:rPr>
              <w:t xml:space="preserve">Operación: </w:t>
            </w:r>
          </w:p>
        </w:tc>
        <w:tc>
          <w:tcPr>
            <w:tcW w:w="6139" w:type="dxa"/>
          </w:tcPr>
          <w:p w14:paraId="6D765A41" w14:textId="77777777" w:rsidR="004A79FC" w:rsidRPr="005703BA" w:rsidRDefault="004A79FC" w:rsidP="00311939">
            <w:pPr>
              <w:rPr>
                <w:lang w:val="es-ES"/>
              </w:rPr>
            </w:pPr>
            <w:r w:rsidRPr="00E7145E">
              <w:rPr>
                <w:lang w:val="es-ES"/>
              </w:rPr>
              <w:t>cargarTipoReclamo(nombre:String, trabajo:Boolean, requisitos:List&lt;Requisito&gt;, flujo:FlujoTrabajo, prioridad:Prioridad)</w:t>
            </w:r>
          </w:p>
        </w:tc>
      </w:tr>
      <w:tr w:rsidR="004A79FC" w:rsidRPr="00576F7E" w14:paraId="5959DF70" w14:textId="77777777" w:rsidTr="00311939">
        <w:tc>
          <w:tcPr>
            <w:tcW w:w="2689" w:type="dxa"/>
            <w:shd w:val="clear" w:color="auto" w:fill="9CC2E5" w:themeFill="accent1" w:themeFillTint="99"/>
          </w:tcPr>
          <w:p w14:paraId="47240168" w14:textId="77777777" w:rsidR="004A79FC" w:rsidRPr="00B90B8D" w:rsidRDefault="004A79FC" w:rsidP="00311939">
            <w:pPr>
              <w:rPr>
                <w:b/>
                <w:lang w:val="es-ES"/>
              </w:rPr>
            </w:pPr>
            <w:r w:rsidRPr="00B90B8D">
              <w:rPr>
                <w:b/>
                <w:lang w:val="es-ES"/>
              </w:rPr>
              <w:t>Referencia Cruzada:</w:t>
            </w:r>
          </w:p>
        </w:tc>
        <w:tc>
          <w:tcPr>
            <w:tcW w:w="6139" w:type="dxa"/>
          </w:tcPr>
          <w:p w14:paraId="4B56BB3D" w14:textId="77777777" w:rsidR="004A79FC" w:rsidRDefault="004A79FC" w:rsidP="00311939">
            <w:pPr>
              <w:rPr>
                <w:lang w:val="es-ES"/>
              </w:rPr>
            </w:pPr>
            <w:r>
              <w:rPr>
                <w:lang w:val="es-ES"/>
              </w:rPr>
              <w:t>Caso de Uso: Cargar Tipo de Reclamo</w:t>
            </w:r>
          </w:p>
        </w:tc>
      </w:tr>
      <w:tr w:rsidR="004A79FC" w:rsidRPr="00471EB7" w14:paraId="582227E6" w14:textId="77777777" w:rsidTr="00311939">
        <w:tc>
          <w:tcPr>
            <w:tcW w:w="2689" w:type="dxa"/>
            <w:shd w:val="clear" w:color="auto" w:fill="9CC2E5" w:themeFill="accent1" w:themeFillTint="99"/>
          </w:tcPr>
          <w:p w14:paraId="67DDA214" w14:textId="77777777" w:rsidR="004A79FC" w:rsidRPr="00B90B8D" w:rsidRDefault="004A79FC" w:rsidP="00311939">
            <w:pPr>
              <w:rPr>
                <w:b/>
                <w:lang w:val="es-ES"/>
              </w:rPr>
            </w:pPr>
            <w:r w:rsidRPr="00B90B8D">
              <w:rPr>
                <w:b/>
                <w:lang w:val="es-ES"/>
              </w:rPr>
              <w:t>Precondición:</w:t>
            </w:r>
          </w:p>
        </w:tc>
        <w:tc>
          <w:tcPr>
            <w:tcW w:w="6139" w:type="dxa"/>
          </w:tcPr>
          <w:p w14:paraId="3C9FC3AA" w14:textId="77777777" w:rsidR="004A79FC" w:rsidRDefault="004A79FC" w:rsidP="00311939">
            <w:pPr>
              <w:rPr>
                <w:lang w:val="es-ES"/>
              </w:rPr>
            </w:pPr>
            <w:r>
              <w:rPr>
                <w:lang w:val="es-ES"/>
              </w:rPr>
              <w:t>No debe existir el tipo de reclamo</w:t>
            </w:r>
          </w:p>
        </w:tc>
      </w:tr>
      <w:tr w:rsidR="004A79FC" w:rsidRPr="00576F7E" w14:paraId="189955EE" w14:textId="77777777" w:rsidTr="00311939">
        <w:tc>
          <w:tcPr>
            <w:tcW w:w="2689" w:type="dxa"/>
            <w:shd w:val="clear" w:color="auto" w:fill="9CC2E5" w:themeFill="accent1" w:themeFillTint="99"/>
          </w:tcPr>
          <w:p w14:paraId="316185E9" w14:textId="77777777" w:rsidR="004A79FC" w:rsidRPr="00B90B8D" w:rsidRDefault="004A79FC" w:rsidP="00311939">
            <w:pPr>
              <w:rPr>
                <w:b/>
                <w:lang w:val="es-ES"/>
              </w:rPr>
            </w:pPr>
            <w:r w:rsidRPr="00B90B8D">
              <w:rPr>
                <w:b/>
                <w:lang w:val="es-ES"/>
              </w:rPr>
              <w:t>Poscondición:</w:t>
            </w:r>
          </w:p>
        </w:tc>
        <w:tc>
          <w:tcPr>
            <w:tcW w:w="6139" w:type="dxa"/>
          </w:tcPr>
          <w:p w14:paraId="055B0FF1" w14:textId="77777777" w:rsidR="004A79FC" w:rsidRDefault="004A79FC" w:rsidP="00311939">
            <w:pPr>
              <w:pStyle w:val="Prrafodelista"/>
              <w:numPr>
                <w:ilvl w:val="0"/>
                <w:numId w:val="7"/>
              </w:numPr>
              <w:rPr>
                <w:lang w:val="es-ES"/>
              </w:rPr>
            </w:pPr>
            <w:r w:rsidRPr="00E7145E">
              <w:rPr>
                <w:lang w:val="es-ES"/>
              </w:rPr>
              <w:t xml:space="preserve">Se creó una instancia de </w:t>
            </w:r>
            <w:r>
              <w:rPr>
                <w:lang w:val="es-ES"/>
              </w:rPr>
              <w:t>TipoReclamo tipRec</w:t>
            </w:r>
          </w:p>
          <w:p w14:paraId="117F514B" w14:textId="77777777" w:rsidR="004A79FC" w:rsidRDefault="004A79FC" w:rsidP="00311939">
            <w:pPr>
              <w:pStyle w:val="Prrafodelista"/>
              <w:numPr>
                <w:ilvl w:val="0"/>
                <w:numId w:val="7"/>
              </w:numPr>
              <w:rPr>
                <w:lang w:val="es-ES"/>
              </w:rPr>
            </w:pPr>
            <w:r>
              <w:rPr>
                <w:lang w:val="es-ES"/>
              </w:rPr>
              <w:t>Se asignó a tipRec.nombre nombre</w:t>
            </w:r>
          </w:p>
          <w:p w14:paraId="5C5E5B53" w14:textId="77777777" w:rsidR="004A79FC" w:rsidRDefault="004A79FC" w:rsidP="00311939">
            <w:pPr>
              <w:pStyle w:val="Prrafodelista"/>
              <w:numPr>
                <w:ilvl w:val="0"/>
                <w:numId w:val="7"/>
              </w:numPr>
              <w:rPr>
                <w:lang w:val="es-ES"/>
              </w:rPr>
            </w:pPr>
            <w:r>
              <w:rPr>
                <w:lang w:val="es-ES"/>
              </w:rPr>
              <w:t>Se asoció un trabajo a tipRec</w:t>
            </w:r>
          </w:p>
          <w:p w14:paraId="2AE25805" w14:textId="77777777" w:rsidR="004A79FC" w:rsidRDefault="004A79FC" w:rsidP="00311939">
            <w:pPr>
              <w:pStyle w:val="Prrafodelista"/>
              <w:numPr>
                <w:ilvl w:val="0"/>
                <w:numId w:val="7"/>
              </w:numPr>
              <w:rPr>
                <w:lang w:val="es-ES"/>
              </w:rPr>
            </w:pPr>
            <w:r>
              <w:rPr>
                <w:lang w:val="es-ES"/>
              </w:rPr>
              <w:t>Se asoció prioridad a tipRec</w:t>
            </w:r>
          </w:p>
          <w:p w14:paraId="48577BA0" w14:textId="77777777" w:rsidR="004A79FC" w:rsidRDefault="004A79FC" w:rsidP="00311939">
            <w:pPr>
              <w:pStyle w:val="Prrafodelista"/>
              <w:numPr>
                <w:ilvl w:val="0"/>
                <w:numId w:val="7"/>
              </w:numPr>
              <w:rPr>
                <w:lang w:val="es-ES"/>
              </w:rPr>
            </w:pPr>
            <w:r>
              <w:rPr>
                <w:lang w:val="es-ES"/>
              </w:rPr>
              <w:t>Se asoció flujo a tipRec</w:t>
            </w:r>
          </w:p>
          <w:p w14:paraId="5F2E91B9" w14:textId="77777777" w:rsidR="004A79FC" w:rsidRPr="00471EB7" w:rsidRDefault="004A79FC" w:rsidP="00311939">
            <w:pPr>
              <w:pStyle w:val="Prrafodelista"/>
              <w:numPr>
                <w:ilvl w:val="0"/>
                <w:numId w:val="7"/>
              </w:numPr>
              <w:rPr>
                <w:lang w:val="es-ES"/>
              </w:rPr>
            </w:pPr>
            <w:r>
              <w:rPr>
                <w:lang w:val="es-ES"/>
              </w:rPr>
              <w:t>Se asociaron todos los requisitos a un tipRec</w:t>
            </w:r>
          </w:p>
        </w:tc>
      </w:tr>
      <w:tr w:rsidR="004A79FC" w:rsidRPr="00EB61A0" w14:paraId="2824570B" w14:textId="77777777" w:rsidTr="00311939">
        <w:tc>
          <w:tcPr>
            <w:tcW w:w="2689" w:type="dxa"/>
            <w:shd w:val="clear" w:color="auto" w:fill="9CC2E5" w:themeFill="accent1" w:themeFillTint="99"/>
          </w:tcPr>
          <w:p w14:paraId="4D823844" w14:textId="77777777" w:rsidR="004A79FC" w:rsidRPr="00B90B8D" w:rsidRDefault="004A79FC" w:rsidP="00311939">
            <w:pPr>
              <w:rPr>
                <w:b/>
                <w:lang w:val="es-ES"/>
              </w:rPr>
            </w:pPr>
            <w:r>
              <w:rPr>
                <w:b/>
                <w:lang w:val="es-ES"/>
              </w:rPr>
              <w:t>Salida:</w:t>
            </w:r>
          </w:p>
        </w:tc>
        <w:tc>
          <w:tcPr>
            <w:tcW w:w="6139" w:type="dxa"/>
          </w:tcPr>
          <w:p w14:paraId="17B57A5F" w14:textId="77777777" w:rsidR="004A79FC" w:rsidRDefault="004A79FC" w:rsidP="00311939">
            <w:pPr>
              <w:rPr>
                <w:lang w:val="es-ES"/>
              </w:rPr>
            </w:pPr>
          </w:p>
        </w:tc>
      </w:tr>
    </w:tbl>
    <w:p w14:paraId="5D261676" w14:textId="369848F0" w:rsidR="004A79FC" w:rsidRDefault="004A79FC" w:rsidP="006030CC">
      <w:pPr>
        <w:jc w:val="both"/>
        <w:rPr>
          <w:sz w:val="24"/>
          <w:lang w:val="es-ES"/>
        </w:rPr>
      </w:pPr>
    </w:p>
    <w:p w14:paraId="39275FF0" w14:textId="1672F9BB" w:rsidR="004A79FC" w:rsidRDefault="004A79FC" w:rsidP="004A79FC">
      <w:pPr>
        <w:rPr>
          <w:sz w:val="24"/>
          <w:lang w:val="es-ES"/>
        </w:rPr>
      </w:pPr>
      <w:r>
        <w:rPr>
          <w:sz w:val="24"/>
          <w:lang w:val="es-ES"/>
        </w:rPr>
        <w:br w:type="page"/>
      </w:r>
    </w:p>
    <w:p w14:paraId="77293918" w14:textId="77777777" w:rsidR="004A79FC" w:rsidRDefault="004A79FC" w:rsidP="006030CC">
      <w:pPr>
        <w:jc w:val="both"/>
        <w:rPr>
          <w:sz w:val="24"/>
          <w:lang w:val="es-ES"/>
        </w:rPr>
      </w:pPr>
    </w:p>
    <w:tbl>
      <w:tblPr>
        <w:tblStyle w:val="Tablaconcuadrcula"/>
        <w:tblW w:w="0" w:type="auto"/>
        <w:tblLook w:val="04A0" w:firstRow="1" w:lastRow="0" w:firstColumn="1" w:lastColumn="0" w:noHBand="0" w:noVBand="1"/>
      </w:tblPr>
      <w:tblGrid>
        <w:gridCol w:w="2689"/>
        <w:gridCol w:w="6139"/>
      </w:tblGrid>
      <w:tr w:rsidR="007506AD" w:rsidRPr="00576F7E" w14:paraId="6F3DFFE4" w14:textId="77777777" w:rsidTr="00482C02">
        <w:tc>
          <w:tcPr>
            <w:tcW w:w="2689" w:type="dxa"/>
            <w:shd w:val="clear" w:color="auto" w:fill="9CC2E5" w:themeFill="accent1" w:themeFillTint="99"/>
          </w:tcPr>
          <w:p w14:paraId="511AA0D9" w14:textId="77777777" w:rsidR="007506AD" w:rsidRPr="00B90B8D" w:rsidRDefault="007506AD" w:rsidP="00482C02">
            <w:pPr>
              <w:rPr>
                <w:b/>
                <w:lang w:val="es-ES"/>
              </w:rPr>
            </w:pPr>
            <w:r w:rsidRPr="00B90B8D">
              <w:rPr>
                <w:b/>
                <w:lang w:val="es-ES"/>
              </w:rPr>
              <w:t xml:space="preserve">Operación: </w:t>
            </w:r>
          </w:p>
        </w:tc>
        <w:tc>
          <w:tcPr>
            <w:tcW w:w="6139" w:type="dxa"/>
          </w:tcPr>
          <w:p w14:paraId="05999035" w14:textId="298EB8AC" w:rsidR="007506AD" w:rsidRPr="005703BA" w:rsidRDefault="007506AD" w:rsidP="00482C02">
            <w:pPr>
              <w:rPr>
                <w:lang w:val="es-ES"/>
              </w:rPr>
            </w:pPr>
            <w:r>
              <w:rPr>
                <w:lang w:val="es-ES"/>
              </w:rPr>
              <w:t>cargarSocio(nombre:String, apellido:String, dni:String, nro_conexion:List&lt;Integer&gt;, calle:List&lt;String&gt;, altura:List&lt;Integer&gt;, zona:List&lt;Zona&gt;)</w:t>
            </w:r>
          </w:p>
        </w:tc>
      </w:tr>
      <w:tr w:rsidR="007506AD" w:rsidRPr="00576F7E" w14:paraId="4F23A956" w14:textId="77777777" w:rsidTr="00482C02">
        <w:tc>
          <w:tcPr>
            <w:tcW w:w="2689" w:type="dxa"/>
            <w:shd w:val="clear" w:color="auto" w:fill="9CC2E5" w:themeFill="accent1" w:themeFillTint="99"/>
          </w:tcPr>
          <w:p w14:paraId="388EC856" w14:textId="77777777" w:rsidR="007506AD" w:rsidRPr="00B90B8D" w:rsidRDefault="007506AD" w:rsidP="00482C02">
            <w:pPr>
              <w:rPr>
                <w:b/>
                <w:lang w:val="es-ES"/>
              </w:rPr>
            </w:pPr>
            <w:r w:rsidRPr="00B90B8D">
              <w:rPr>
                <w:b/>
                <w:lang w:val="es-ES"/>
              </w:rPr>
              <w:t>Referencia Cruzada:</w:t>
            </w:r>
          </w:p>
        </w:tc>
        <w:tc>
          <w:tcPr>
            <w:tcW w:w="6139" w:type="dxa"/>
          </w:tcPr>
          <w:p w14:paraId="58A8647B" w14:textId="066F3897" w:rsidR="007506AD" w:rsidRDefault="007506AD" w:rsidP="00482C02">
            <w:pPr>
              <w:rPr>
                <w:lang w:val="es-ES"/>
              </w:rPr>
            </w:pPr>
            <w:r>
              <w:rPr>
                <w:lang w:val="es-ES"/>
              </w:rPr>
              <w:t xml:space="preserve">Caso de Uso: Cargar </w:t>
            </w:r>
            <w:r w:rsidR="00482C02">
              <w:rPr>
                <w:lang w:val="es-ES"/>
              </w:rPr>
              <w:t>Socio</w:t>
            </w:r>
          </w:p>
        </w:tc>
      </w:tr>
      <w:tr w:rsidR="007506AD" w:rsidRPr="00576F7E" w14:paraId="32938CE4" w14:textId="77777777" w:rsidTr="00482C02">
        <w:tc>
          <w:tcPr>
            <w:tcW w:w="2689" w:type="dxa"/>
            <w:shd w:val="clear" w:color="auto" w:fill="9CC2E5" w:themeFill="accent1" w:themeFillTint="99"/>
          </w:tcPr>
          <w:p w14:paraId="26241C3D" w14:textId="77777777" w:rsidR="007506AD" w:rsidRPr="00B90B8D" w:rsidRDefault="007506AD" w:rsidP="00482C02">
            <w:pPr>
              <w:rPr>
                <w:b/>
                <w:lang w:val="es-ES"/>
              </w:rPr>
            </w:pPr>
            <w:r w:rsidRPr="00B90B8D">
              <w:rPr>
                <w:b/>
                <w:lang w:val="es-ES"/>
              </w:rPr>
              <w:t>Precondición:</w:t>
            </w:r>
          </w:p>
        </w:tc>
        <w:tc>
          <w:tcPr>
            <w:tcW w:w="6139" w:type="dxa"/>
          </w:tcPr>
          <w:p w14:paraId="525C1B63" w14:textId="70B6E1CD" w:rsidR="007506AD" w:rsidRDefault="007506AD" w:rsidP="00482C02">
            <w:pPr>
              <w:rPr>
                <w:lang w:val="es-ES"/>
              </w:rPr>
            </w:pPr>
            <w:r>
              <w:rPr>
                <w:lang w:val="es-ES"/>
              </w:rPr>
              <w:t>Que no existan los algún nro_conexion ya registrado en el sistema</w:t>
            </w:r>
          </w:p>
        </w:tc>
      </w:tr>
      <w:tr w:rsidR="007506AD" w:rsidRPr="00576F7E" w14:paraId="3431B8A4" w14:textId="77777777" w:rsidTr="00482C02">
        <w:tc>
          <w:tcPr>
            <w:tcW w:w="2689" w:type="dxa"/>
            <w:shd w:val="clear" w:color="auto" w:fill="9CC2E5" w:themeFill="accent1" w:themeFillTint="99"/>
          </w:tcPr>
          <w:p w14:paraId="6190DE31" w14:textId="77777777" w:rsidR="007506AD" w:rsidRPr="00B90B8D" w:rsidRDefault="007506AD" w:rsidP="00482C02">
            <w:pPr>
              <w:rPr>
                <w:b/>
                <w:lang w:val="es-ES"/>
              </w:rPr>
            </w:pPr>
            <w:r w:rsidRPr="00B90B8D">
              <w:rPr>
                <w:b/>
                <w:lang w:val="es-ES"/>
              </w:rPr>
              <w:t>Poscondición:</w:t>
            </w:r>
          </w:p>
        </w:tc>
        <w:tc>
          <w:tcPr>
            <w:tcW w:w="6139" w:type="dxa"/>
          </w:tcPr>
          <w:p w14:paraId="3128E9FB" w14:textId="77777777" w:rsidR="007506AD" w:rsidRDefault="00602A14" w:rsidP="00602A14">
            <w:pPr>
              <w:pStyle w:val="Prrafodelista"/>
              <w:numPr>
                <w:ilvl w:val="0"/>
                <w:numId w:val="7"/>
              </w:numPr>
              <w:rPr>
                <w:lang w:val="es-ES"/>
              </w:rPr>
            </w:pPr>
            <w:r>
              <w:rPr>
                <w:lang w:val="es-ES"/>
              </w:rPr>
              <w:t>Se creó una nueva instancia de Socio socio</w:t>
            </w:r>
          </w:p>
          <w:p w14:paraId="6DB249EE" w14:textId="77777777" w:rsidR="00602A14" w:rsidRDefault="00602A14" w:rsidP="00602A14">
            <w:pPr>
              <w:pStyle w:val="Prrafodelista"/>
              <w:numPr>
                <w:ilvl w:val="0"/>
                <w:numId w:val="7"/>
              </w:numPr>
              <w:rPr>
                <w:lang w:val="es-ES"/>
              </w:rPr>
            </w:pPr>
            <w:r>
              <w:rPr>
                <w:lang w:val="es-ES"/>
              </w:rPr>
              <w:t>Se asignó a socio.nombre nombre</w:t>
            </w:r>
          </w:p>
          <w:p w14:paraId="71BAEF86" w14:textId="3D213138" w:rsidR="00602A14" w:rsidRDefault="00602A14" w:rsidP="00602A14">
            <w:pPr>
              <w:pStyle w:val="Prrafodelista"/>
              <w:numPr>
                <w:ilvl w:val="0"/>
                <w:numId w:val="7"/>
              </w:numPr>
              <w:rPr>
                <w:lang w:val="es-ES"/>
              </w:rPr>
            </w:pPr>
            <w:r>
              <w:rPr>
                <w:lang w:val="es-ES"/>
              </w:rPr>
              <w:t>Se asignó a socio.apellido apellido</w:t>
            </w:r>
          </w:p>
          <w:p w14:paraId="09708531" w14:textId="77777777" w:rsidR="00602A14" w:rsidRDefault="00602A14" w:rsidP="00602A14">
            <w:pPr>
              <w:pStyle w:val="Prrafodelista"/>
              <w:numPr>
                <w:ilvl w:val="0"/>
                <w:numId w:val="7"/>
              </w:numPr>
              <w:rPr>
                <w:lang w:val="es-ES"/>
              </w:rPr>
            </w:pPr>
            <w:r>
              <w:rPr>
                <w:lang w:val="es-ES"/>
              </w:rPr>
              <w:t>Se asignó a socio.dni dni</w:t>
            </w:r>
          </w:p>
          <w:p w14:paraId="0862CEDC" w14:textId="77777777" w:rsidR="00602A14" w:rsidRDefault="00602A14" w:rsidP="00602A14">
            <w:pPr>
              <w:pStyle w:val="Prrafodelista"/>
              <w:numPr>
                <w:ilvl w:val="0"/>
                <w:numId w:val="7"/>
              </w:numPr>
              <w:rPr>
                <w:lang w:val="es-ES"/>
              </w:rPr>
            </w:pPr>
            <w:r>
              <w:rPr>
                <w:lang w:val="es-ES"/>
              </w:rPr>
              <w:t>Por cada nro_conexion</w:t>
            </w:r>
          </w:p>
          <w:p w14:paraId="52D879EB" w14:textId="54F58D9F" w:rsidR="00602A14" w:rsidRDefault="00602A14" w:rsidP="00602A14">
            <w:pPr>
              <w:pStyle w:val="Prrafodelista"/>
              <w:numPr>
                <w:ilvl w:val="1"/>
                <w:numId w:val="7"/>
              </w:numPr>
              <w:rPr>
                <w:lang w:val="es-ES"/>
              </w:rPr>
            </w:pPr>
            <w:r>
              <w:rPr>
                <w:lang w:val="es-ES"/>
              </w:rPr>
              <w:t>Se creó una nueva instancia de Dirección dirección</w:t>
            </w:r>
          </w:p>
          <w:p w14:paraId="75FAEE79" w14:textId="77777777" w:rsidR="00602A14" w:rsidRDefault="00602A14" w:rsidP="00602A14">
            <w:pPr>
              <w:pStyle w:val="Prrafodelista"/>
              <w:numPr>
                <w:ilvl w:val="1"/>
                <w:numId w:val="7"/>
              </w:numPr>
              <w:rPr>
                <w:lang w:val="es-ES"/>
              </w:rPr>
            </w:pPr>
            <w:r>
              <w:rPr>
                <w:lang w:val="es-ES"/>
              </w:rPr>
              <w:t>Se asignó a dirección.calle la calle correspondiente</w:t>
            </w:r>
          </w:p>
          <w:p w14:paraId="483CFBC0" w14:textId="77777777" w:rsidR="00602A14" w:rsidRDefault="00602A14" w:rsidP="00602A14">
            <w:pPr>
              <w:pStyle w:val="Prrafodelista"/>
              <w:numPr>
                <w:ilvl w:val="1"/>
                <w:numId w:val="7"/>
              </w:numPr>
              <w:rPr>
                <w:lang w:val="es-ES"/>
              </w:rPr>
            </w:pPr>
            <w:r>
              <w:rPr>
                <w:lang w:val="es-ES"/>
              </w:rPr>
              <w:t>Se asignó a dirección.altura la altura correspondiente</w:t>
            </w:r>
          </w:p>
          <w:p w14:paraId="29DFE03C" w14:textId="77777777" w:rsidR="00602A14" w:rsidRDefault="00602A14" w:rsidP="00602A14">
            <w:pPr>
              <w:pStyle w:val="Prrafodelista"/>
              <w:numPr>
                <w:ilvl w:val="1"/>
                <w:numId w:val="7"/>
              </w:numPr>
              <w:rPr>
                <w:lang w:val="es-ES"/>
              </w:rPr>
            </w:pPr>
            <w:r>
              <w:rPr>
                <w:lang w:val="es-ES"/>
              </w:rPr>
              <w:t>Se asignó a dirección.nro_conexion la conexión correspondiente</w:t>
            </w:r>
          </w:p>
          <w:p w14:paraId="656B43DD" w14:textId="77777777" w:rsidR="00602A14" w:rsidRDefault="00602A14" w:rsidP="00602A14">
            <w:pPr>
              <w:pStyle w:val="Prrafodelista"/>
              <w:numPr>
                <w:ilvl w:val="1"/>
                <w:numId w:val="7"/>
              </w:numPr>
              <w:rPr>
                <w:lang w:val="es-ES"/>
              </w:rPr>
            </w:pPr>
            <w:r>
              <w:rPr>
                <w:lang w:val="es-ES"/>
              </w:rPr>
              <w:t xml:space="preserve">Se asoció </w:t>
            </w:r>
            <w:r w:rsidR="001076D4">
              <w:rPr>
                <w:lang w:val="es-ES"/>
              </w:rPr>
              <w:t>zona con la dirección correspondiente</w:t>
            </w:r>
          </w:p>
          <w:p w14:paraId="1BA215F9" w14:textId="51716FE0" w:rsidR="001076D4" w:rsidRPr="00602A14" w:rsidRDefault="001076D4" w:rsidP="00602A14">
            <w:pPr>
              <w:pStyle w:val="Prrafodelista"/>
              <w:numPr>
                <w:ilvl w:val="1"/>
                <w:numId w:val="7"/>
              </w:numPr>
              <w:rPr>
                <w:lang w:val="es-ES"/>
              </w:rPr>
            </w:pPr>
            <w:r>
              <w:rPr>
                <w:lang w:val="es-ES"/>
              </w:rPr>
              <w:t>Se asoció el socio a la dirección.</w:t>
            </w:r>
          </w:p>
        </w:tc>
      </w:tr>
      <w:tr w:rsidR="007506AD" w:rsidRPr="00EB61A0" w14:paraId="2C639199" w14:textId="77777777" w:rsidTr="00482C02">
        <w:tc>
          <w:tcPr>
            <w:tcW w:w="2689" w:type="dxa"/>
            <w:shd w:val="clear" w:color="auto" w:fill="9CC2E5" w:themeFill="accent1" w:themeFillTint="99"/>
          </w:tcPr>
          <w:p w14:paraId="7285347B" w14:textId="77777777" w:rsidR="007506AD" w:rsidRPr="00B90B8D" w:rsidRDefault="007506AD" w:rsidP="00482C02">
            <w:pPr>
              <w:rPr>
                <w:b/>
                <w:lang w:val="es-ES"/>
              </w:rPr>
            </w:pPr>
            <w:r>
              <w:rPr>
                <w:b/>
                <w:lang w:val="es-ES"/>
              </w:rPr>
              <w:t>Salida:</w:t>
            </w:r>
          </w:p>
        </w:tc>
        <w:tc>
          <w:tcPr>
            <w:tcW w:w="6139" w:type="dxa"/>
          </w:tcPr>
          <w:p w14:paraId="7B3B48C4" w14:textId="77777777" w:rsidR="007506AD" w:rsidRDefault="007506AD" w:rsidP="00482C02">
            <w:pPr>
              <w:rPr>
                <w:lang w:val="es-ES"/>
              </w:rPr>
            </w:pPr>
          </w:p>
        </w:tc>
      </w:tr>
    </w:tbl>
    <w:p w14:paraId="6DD6F8BB" w14:textId="589CD611" w:rsidR="007506AD" w:rsidRDefault="007506AD" w:rsidP="009E6B1D">
      <w:pPr>
        <w:rPr>
          <w:sz w:val="24"/>
          <w:lang w:val="es-ES"/>
        </w:rPr>
      </w:pPr>
    </w:p>
    <w:tbl>
      <w:tblPr>
        <w:tblStyle w:val="Tablaconcuadrcula"/>
        <w:tblW w:w="0" w:type="auto"/>
        <w:tblLook w:val="04A0" w:firstRow="1" w:lastRow="0" w:firstColumn="1" w:lastColumn="0" w:noHBand="0" w:noVBand="1"/>
      </w:tblPr>
      <w:tblGrid>
        <w:gridCol w:w="2689"/>
        <w:gridCol w:w="6139"/>
      </w:tblGrid>
      <w:tr w:rsidR="00482C02" w:rsidRPr="00576F7E" w14:paraId="6C24E1CF" w14:textId="77777777" w:rsidTr="00482C02">
        <w:tc>
          <w:tcPr>
            <w:tcW w:w="2689" w:type="dxa"/>
            <w:shd w:val="clear" w:color="auto" w:fill="9CC2E5" w:themeFill="accent1" w:themeFillTint="99"/>
          </w:tcPr>
          <w:p w14:paraId="0F41416D" w14:textId="77777777" w:rsidR="00482C02" w:rsidRPr="00B90B8D" w:rsidRDefault="00482C02" w:rsidP="00482C02">
            <w:pPr>
              <w:rPr>
                <w:b/>
                <w:lang w:val="es-ES"/>
              </w:rPr>
            </w:pPr>
            <w:r w:rsidRPr="00B90B8D">
              <w:rPr>
                <w:b/>
                <w:lang w:val="es-ES"/>
              </w:rPr>
              <w:t xml:space="preserve">Operación: </w:t>
            </w:r>
          </w:p>
        </w:tc>
        <w:tc>
          <w:tcPr>
            <w:tcW w:w="6139" w:type="dxa"/>
          </w:tcPr>
          <w:p w14:paraId="5577B343" w14:textId="475AE5B6" w:rsidR="00482C02" w:rsidRPr="005703BA" w:rsidRDefault="00482C02" w:rsidP="00325A53">
            <w:pPr>
              <w:rPr>
                <w:lang w:val="es-ES"/>
              </w:rPr>
            </w:pPr>
            <w:r>
              <w:rPr>
                <w:lang w:val="es-ES"/>
              </w:rPr>
              <w:t>registrarIngreso(proveedor_id:Integer, producto_id:List&lt;Integer&gt;, ca</w:t>
            </w:r>
            <w:r w:rsidR="00325A53">
              <w:rPr>
                <w:lang w:val="es-ES"/>
              </w:rPr>
              <w:t>ntidad:List&lt;Integer&gt;, almacen</w:t>
            </w:r>
            <w:r>
              <w:rPr>
                <w:lang w:val="es-ES"/>
              </w:rPr>
              <w:t>:</w:t>
            </w:r>
            <w:r w:rsidR="00325A53">
              <w:rPr>
                <w:lang w:val="es-ES"/>
              </w:rPr>
              <w:t>Almacen</w:t>
            </w:r>
            <w:r>
              <w:rPr>
                <w:lang w:val="es-ES"/>
              </w:rPr>
              <w:t>)</w:t>
            </w:r>
          </w:p>
        </w:tc>
      </w:tr>
      <w:tr w:rsidR="00482C02" w:rsidRPr="00576F7E" w14:paraId="2D4B7A06" w14:textId="77777777" w:rsidTr="00482C02">
        <w:tc>
          <w:tcPr>
            <w:tcW w:w="2689" w:type="dxa"/>
            <w:shd w:val="clear" w:color="auto" w:fill="9CC2E5" w:themeFill="accent1" w:themeFillTint="99"/>
          </w:tcPr>
          <w:p w14:paraId="5DF7C58C" w14:textId="77777777" w:rsidR="00482C02" w:rsidRPr="00B90B8D" w:rsidRDefault="00482C02" w:rsidP="00482C02">
            <w:pPr>
              <w:rPr>
                <w:b/>
                <w:lang w:val="es-ES"/>
              </w:rPr>
            </w:pPr>
            <w:r w:rsidRPr="00B90B8D">
              <w:rPr>
                <w:b/>
                <w:lang w:val="es-ES"/>
              </w:rPr>
              <w:t>Referencia Cruzada:</w:t>
            </w:r>
          </w:p>
        </w:tc>
        <w:tc>
          <w:tcPr>
            <w:tcW w:w="6139" w:type="dxa"/>
          </w:tcPr>
          <w:p w14:paraId="056275BD" w14:textId="1BDCF95F" w:rsidR="00325A53" w:rsidRDefault="00482C02" w:rsidP="00325A53">
            <w:pPr>
              <w:rPr>
                <w:lang w:val="es-ES"/>
              </w:rPr>
            </w:pPr>
            <w:r>
              <w:rPr>
                <w:lang w:val="es-ES"/>
              </w:rPr>
              <w:t>Caso de Uso:</w:t>
            </w:r>
            <w:r w:rsidR="00325A53">
              <w:rPr>
                <w:lang w:val="es-ES"/>
              </w:rPr>
              <w:t xml:space="preserve"> Registrar</w:t>
            </w:r>
            <w:r>
              <w:rPr>
                <w:lang w:val="es-ES"/>
              </w:rPr>
              <w:t xml:space="preserve"> </w:t>
            </w:r>
            <w:r w:rsidR="00325A53">
              <w:rPr>
                <w:lang w:val="es-ES"/>
              </w:rPr>
              <w:t>Ingreso</w:t>
            </w:r>
          </w:p>
        </w:tc>
      </w:tr>
      <w:tr w:rsidR="00482C02" w:rsidRPr="00576F7E" w14:paraId="7EE863CC" w14:textId="77777777" w:rsidTr="00482C02">
        <w:tc>
          <w:tcPr>
            <w:tcW w:w="2689" w:type="dxa"/>
            <w:shd w:val="clear" w:color="auto" w:fill="9CC2E5" w:themeFill="accent1" w:themeFillTint="99"/>
          </w:tcPr>
          <w:p w14:paraId="43951205" w14:textId="77777777" w:rsidR="00482C02" w:rsidRPr="00B90B8D" w:rsidRDefault="00482C02" w:rsidP="00482C02">
            <w:pPr>
              <w:rPr>
                <w:b/>
                <w:lang w:val="es-ES"/>
              </w:rPr>
            </w:pPr>
            <w:r w:rsidRPr="00B90B8D">
              <w:rPr>
                <w:b/>
                <w:lang w:val="es-ES"/>
              </w:rPr>
              <w:t>Precondición:</w:t>
            </w:r>
          </w:p>
        </w:tc>
        <w:tc>
          <w:tcPr>
            <w:tcW w:w="6139" w:type="dxa"/>
          </w:tcPr>
          <w:p w14:paraId="48E11B7D" w14:textId="02D48004" w:rsidR="00482C02" w:rsidRDefault="00325A53" w:rsidP="00482C02">
            <w:pPr>
              <w:rPr>
                <w:lang w:val="es-ES"/>
              </w:rPr>
            </w:pPr>
            <w:r>
              <w:rPr>
                <w:lang w:val="es-ES"/>
              </w:rPr>
              <w:t>Que existan proveedores y almacenes cargados</w:t>
            </w:r>
          </w:p>
        </w:tc>
      </w:tr>
      <w:tr w:rsidR="00482C02" w:rsidRPr="00576F7E" w14:paraId="1A614682" w14:textId="77777777" w:rsidTr="00482C02">
        <w:tc>
          <w:tcPr>
            <w:tcW w:w="2689" w:type="dxa"/>
            <w:shd w:val="clear" w:color="auto" w:fill="9CC2E5" w:themeFill="accent1" w:themeFillTint="99"/>
          </w:tcPr>
          <w:p w14:paraId="34497DB3" w14:textId="77777777" w:rsidR="00482C02" w:rsidRPr="00B90B8D" w:rsidRDefault="00482C02" w:rsidP="00482C02">
            <w:pPr>
              <w:rPr>
                <w:b/>
                <w:lang w:val="es-ES"/>
              </w:rPr>
            </w:pPr>
            <w:r w:rsidRPr="00B90B8D">
              <w:rPr>
                <w:b/>
                <w:lang w:val="es-ES"/>
              </w:rPr>
              <w:t>Poscondición:</w:t>
            </w:r>
          </w:p>
        </w:tc>
        <w:tc>
          <w:tcPr>
            <w:tcW w:w="6139" w:type="dxa"/>
          </w:tcPr>
          <w:p w14:paraId="26B5B6ED" w14:textId="77777777" w:rsidR="00482C02" w:rsidRDefault="00482C02" w:rsidP="00482C02">
            <w:pPr>
              <w:pStyle w:val="Prrafodelista"/>
              <w:numPr>
                <w:ilvl w:val="0"/>
                <w:numId w:val="7"/>
              </w:numPr>
              <w:rPr>
                <w:lang w:val="es-ES"/>
              </w:rPr>
            </w:pPr>
            <w:r>
              <w:rPr>
                <w:lang w:val="es-ES"/>
              </w:rPr>
              <w:t xml:space="preserve">Se creó </w:t>
            </w:r>
            <w:r w:rsidR="00325A53">
              <w:rPr>
                <w:lang w:val="es-ES"/>
              </w:rPr>
              <w:t>una instancia de CabeceraMovimiento cabMov</w:t>
            </w:r>
          </w:p>
          <w:p w14:paraId="2264C440" w14:textId="77777777" w:rsidR="00325A53" w:rsidRPr="00325A53" w:rsidRDefault="00325A53" w:rsidP="00482C02">
            <w:pPr>
              <w:pStyle w:val="Prrafodelista"/>
              <w:numPr>
                <w:ilvl w:val="0"/>
                <w:numId w:val="7"/>
              </w:numPr>
              <w:rPr>
                <w:lang w:val="es-ES"/>
              </w:rPr>
            </w:pPr>
            <w:r>
              <w:rPr>
                <w:lang w:val="es-ES"/>
              </w:rPr>
              <w:t>Se asign</w:t>
            </w:r>
            <w:r w:rsidRPr="00325A53">
              <w:rPr>
                <w:lang w:val="es-ES"/>
              </w:rPr>
              <w:t>ó a cabMov.fecha la fecha actual</w:t>
            </w:r>
          </w:p>
          <w:p w14:paraId="5ECDD54F" w14:textId="77777777" w:rsidR="00325A53" w:rsidRDefault="00325A53" w:rsidP="00482C02">
            <w:pPr>
              <w:pStyle w:val="Prrafodelista"/>
              <w:numPr>
                <w:ilvl w:val="0"/>
                <w:numId w:val="7"/>
              </w:numPr>
              <w:rPr>
                <w:lang w:val="es-ES"/>
              </w:rPr>
            </w:pPr>
            <w:r>
              <w:rPr>
                <w:lang w:val="es-ES"/>
              </w:rPr>
              <w:t>Se asignó a cabMov.proveedor_id proveedor_id</w:t>
            </w:r>
          </w:p>
          <w:p w14:paraId="5B170EA3" w14:textId="77777777" w:rsidR="00325A53" w:rsidRDefault="00325A53" w:rsidP="00325A53">
            <w:pPr>
              <w:pStyle w:val="Prrafodelista"/>
              <w:numPr>
                <w:ilvl w:val="0"/>
                <w:numId w:val="7"/>
              </w:numPr>
              <w:rPr>
                <w:lang w:val="es-ES"/>
              </w:rPr>
            </w:pPr>
            <w:r>
              <w:rPr>
                <w:lang w:val="es-ES"/>
              </w:rPr>
              <w:t>Por cada producto:</w:t>
            </w:r>
          </w:p>
          <w:p w14:paraId="1E996B25" w14:textId="77777777" w:rsidR="00325A53" w:rsidRDefault="00325A53" w:rsidP="00325A53">
            <w:pPr>
              <w:pStyle w:val="Prrafodelista"/>
              <w:numPr>
                <w:ilvl w:val="1"/>
                <w:numId w:val="7"/>
              </w:numPr>
              <w:rPr>
                <w:lang w:val="es-ES"/>
              </w:rPr>
            </w:pPr>
            <w:r>
              <w:rPr>
                <w:lang w:val="es-ES"/>
              </w:rPr>
              <w:t>Se creó una nueva instancia de Movimiento unMov</w:t>
            </w:r>
          </w:p>
          <w:p w14:paraId="7EB01B71" w14:textId="77777777" w:rsidR="00325A53" w:rsidRDefault="00325A53" w:rsidP="00325A53">
            <w:pPr>
              <w:pStyle w:val="Prrafodelista"/>
              <w:numPr>
                <w:ilvl w:val="1"/>
                <w:numId w:val="7"/>
              </w:numPr>
              <w:rPr>
                <w:lang w:val="es-ES"/>
              </w:rPr>
            </w:pPr>
            <w:r>
              <w:rPr>
                <w:lang w:val="es-ES"/>
              </w:rPr>
              <w:t>Se asoció unMov con cabMov</w:t>
            </w:r>
          </w:p>
          <w:p w14:paraId="4519B650" w14:textId="77777777" w:rsidR="00325A53" w:rsidRDefault="00325A53" w:rsidP="00325A53">
            <w:pPr>
              <w:pStyle w:val="Prrafodelista"/>
              <w:numPr>
                <w:ilvl w:val="1"/>
                <w:numId w:val="7"/>
              </w:numPr>
              <w:rPr>
                <w:lang w:val="es-ES"/>
              </w:rPr>
            </w:pPr>
            <w:r>
              <w:rPr>
                <w:lang w:val="es-ES"/>
              </w:rPr>
              <w:t>Se asignó unMov.cantidad con la respetiva cantidad de cantidades.</w:t>
            </w:r>
          </w:p>
          <w:p w14:paraId="0673E313" w14:textId="77777777" w:rsidR="00325A53" w:rsidRDefault="00325A53" w:rsidP="00325A53">
            <w:pPr>
              <w:pStyle w:val="Prrafodelista"/>
              <w:numPr>
                <w:ilvl w:val="1"/>
                <w:numId w:val="7"/>
              </w:numPr>
              <w:rPr>
                <w:lang w:val="es-ES"/>
              </w:rPr>
            </w:pPr>
            <w:r>
              <w:rPr>
                <w:lang w:val="es-ES"/>
              </w:rPr>
              <w:t>Se asoció unMov.almacen con almacen.</w:t>
            </w:r>
          </w:p>
          <w:p w14:paraId="26DAF25F" w14:textId="6854A38F" w:rsidR="00325A53" w:rsidRDefault="00325A53" w:rsidP="00325A53">
            <w:pPr>
              <w:pStyle w:val="Prrafodelista"/>
              <w:numPr>
                <w:ilvl w:val="1"/>
                <w:numId w:val="7"/>
              </w:numPr>
              <w:rPr>
                <w:lang w:val="es-ES"/>
              </w:rPr>
            </w:pPr>
            <w:r>
              <w:rPr>
                <w:lang w:val="es-ES"/>
              </w:rPr>
              <w:t>Se asignó a unMov.producto con el respetivo producto de productos.</w:t>
            </w:r>
          </w:p>
          <w:p w14:paraId="0E02BEE0" w14:textId="0C48B1A0" w:rsidR="00325A53" w:rsidRPr="00C81B0D" w:rsidRDefault="00C81B0D" w:rsidP="00C81B0D">
            <w:pPr>
              <w:pStyle w:val="Prrafodelista"/>
              <w:numPr>
                <w:ilvl w:val="1"/>
                <w:numId w:val="7"/>
              </w:numPr>
              <w:rPr>
                <w:lang w:val="es-ES"/>
              </w:rPr>
            </w:pPr>
            <w:r>
              <w:rPr>
                <w:lang w:val="es-ES"/>
              </w:rPr>
              <w:t xml:space="preserve">Se sumó la cantidad del producto al respectivo almacén. </w:t>
            </w:r>
          </w:p>
        </w:tc>
      </w:tr>
      <w:tr w:rsidR="00482C02" w:rsidRPr="00EB61A0" w14:paraId="06F1D61A" w14:textId="77777777" w:rsidTr="00482C02">
        <w:tc>
          <w:tcPr>
            <w:tcW w:w="2689" w:type="dxa"/>
            <w:shd w:val="clear" w:color="auto" w:fill="9CC2E5" w:themeFill="accent1" w:themeFillTint="99"/>
          </w:tcPr>
          <w:p w14:paraId="20DAA65F" w14:textId="77777777" w:rsidR="00482C02" w:rsidRPr="00B90B8D" w:rsidRDefault="00482C02" w:rsidP="00482C02">
            <w:pPr>
              <w:rPr>
                <w:b/>
                <w:lang w:val="es-ES"/>
              </w:rPr>
            </w:pPr>
            <w:r>
              <w:rPr>
                <w:b/>
                <w:lang w:val="es-ES"/>
              </w:rPr>
              <w:t>Salida:</w:t>
            </w:r>
          </w:p>
        </w:tc>
        <w:tc>
          <w:tcPr>
            <w:tcW w:w="6139" w:type="dxa"/>
          </w:tcPr>
          <w:p w14:paraId="7F2D4660" w14:textId="77777777" w:rsidR="00482C02" w:rsidRDefault="00482C02" w:rsidP="00482C02">
            <w:pPr>
              <w:rPr>
                <w:lang w:val="es-ES"/>
              </w:rPr>
            </w:pPr>
          </w:p>
        </w:tc>
      </w:tr>
    </w:tbl>
    <w:p w14:paraId="7603FE40" w14:textId="01E17F12" w:rsidR="009E6B1D" w:rsidRDefault="009E6B1D" w:rsidP="006030CC">
      <w:pPr>
        <w:jc w:val="both"/>
        <w:rPr>
          <w:sz w:val="24"/>
        </w:rPr>
      </w:pPr>
    </w:p>
    <w:p w14:paraId="42D4978D" w14:textId="77777777" w:rsidR="00B7775A" w:rsidRPr="002F2F47" w:rsidRDefault="00B7775A" w:rsidP="006030CC">
      <w:pPr>
        <w:jc w:val="both"/>
        <w:rPr>
          <w:sz w:val="24"/>
        </w:rPr>
      </w:pPr>
    </w:p>
    <w:tbl>
      <w:tblPr>
        <w:tblStyle w:val="Tablaconcuadrcula"/>
        <w:tblW w:w="0" w:type="auto"/>
        <w:tblLook w:val="04A0" w:firstRow="1" w:lastRow="0" w:firstColumn="1" w:lastColumn="0" w:noHBand="0" w:noVBand="1"/>
      </w:tblPr>
      <w:tblGrid>
        <w:gridCol w:w="2689"/>
        <w:gridCol w:w="6139"/>
      </w:tblGrid>
      <w:tr w:rsidR="009E6B1D" w:rsidRPr="00576F7E" w14:paraId="346720F0" w14:textId="77777777" w:rsidTr="00576F7E">
        <w:tc>
          <w:tcPr>
            <w:tcW w:w="2689" w:type="dxa"/>
            <w:shd w:val="clear" w:color="auto" w:fill="9CC2E5" w:themeFill="accent1" w:themeFillTint="99"/>
          </w:tcPr>
          <w:p w14:paraId="1B203059" w14:textId="77777777" w:rsidR="009E6B1D" w:rsidRPr="00B90B8D" w:rsidRDefault="009E6B1D" w:rsidP="00576F7E">
            <w:pPr>
              <w:rPr>
                <w:b/>
                <w:lang w:val="es-ES"/>
              </w:rPr>
            </w:pPr>
            <w:r w:rsidRPr="00B90B8D">
              <w:rPr>
                <w:b/>
                <w:lang w:val="es-ES"/>
              </w:rPr>
              <w:t xml:space="preserve">Operación: </w:t>
            </w:r>
          </w:p>
        </w:tc>
        <w:tc>
          <w:tcPr>
            <w:tcW w:w="6139" w:type="dxa"/>
          </w:tcPr>
          <w:p w14:paraId="3CEB92AF" w14:textId="08F53498" w:rsidR="009E6B1D" w:rsidRPr="005703BA" w:rsidRDefault="009E6B1D" w:rsidP="00576F7E">
            <w:pPr>
              <w:rPr>
                <w:lang w:val="es-ES"/>
              </w:rPr>
            </w:pPr>
            <w:r>
              <w:rPr>
                <w:lang w:val="es-ES"/>
              </w:rPr>
              <w:t>cargarProducto(nombre:String, código:String, cantidadMinima:Integer, medida_id:Integer , rubro_id:Integer)</w:t>
            </w:r>
          </w:p>
        </w:tc>
      </w:tr>
      <w:tr w:rsidR="009E6B1D" w:rsidRPr="00576F7E" w14:paraId="3C8C5833" w14:textId="77777777" w:rsidTr="00576F7E">
        <w:tc>
          <w:tcPr>
            <w:tcW w:w="2689" w:type="dxa"/>
            <w:shd w:val="clear" w:color="auto" w:fill="9CC2E5" w:themeFill="accent1" w:themeFillTint="99"/>
          </w:tcPr>
          <w:p w14:paraId="73675719" w14:textId="77777777" w:rsidR="009E6B1D" w:rsidRPr="00B90B8D" w:rsidRDefault="009E6B1D" w:rsidP="00576F7E">
            <w:pPr>
              <w:rPr>
                <w:b/>
                <w:lang w:val="es-ES"/>
              </w:rPr>
            </w:pPr>
            <w:r w:rsidRPr="00B90B8D">
              <w:rPr>
                <w:b/>
                <w:lang w:val="es-ES"/>
              </w:rPr>
              <w:t>Referencia Cruzada:</w:t>
            </w:r>
          </w:p>
        </w:tc>
        <w:tc>
          <w:tcPr>
            <w:tcW w:w="6139" w:type="dxa"/>
          </w:tcPr>
          <w:p w14:paraId="5E8557F6" w14:textId="7107AE1D" w:rsidR="009E6B1D" w:rsidRDefault="009E6B1D" w:rsidP="009E6B1D">
            <w:pPr>
              <w:rPr>
                <w:lang w:val="es-ES"/>
              </w:rPr>
            </w:pPr>
            <w:r>
              <w:rPr>
                <w:lang w:val="es-ES"/>
              </w:rPr>
              <w:t>Caso de Uso: Cargar Producto</w:t>
            </w:r>
          </w:p>
        </w:tc>
      </w:tr>
      <w:tr w:rsidR="009E6B1D" w:rsidRPr="00576F7E" w14:paraId="6AAC4EEE" w14:textId="77777777" w:rsidTr="00576F7E">
        <w:tc>
          <w:tcPr>
            <w:tcW w:w="2689" w:type="dxa"/>
            <w:shd w:val="clear" w:color="auto" w:fill="9CC2E5" w:themeFill="accent1" w:themeFillTint="99"/>
          </w:tcPr>
          <w:p w14:paraId="6F208294" w14:textId="77777777" w:rsidR="009E6B1D" w:rsidRPr="00B90B8D" w:rsidRDefault="009E6B1D" w:rsidP="00576F7E">
            <w:pPr>
              <w:rPr>
                <w:b/>
                <w:lang w:val="es-ES"/>
              </w:rPr>
            </w:pPr>
            <w:r w:rsidRPr="00B90B8D">
              <w:rPr>
                <w:b/>
                <w:lang w:val="es-ES"/>
              </w:rPr>
              <w:t>Precondición:</w:t>
            </w:r>
          </w:p>
        </w:tc>
        <w:tc>
          <w:tcPr>
            <w:tcW w:w="6139" w:type="dxa"/>
          </w:tcPr>
          <w:p w14:paraId="4D3E50BD" w14:textId="2957FC20" w:rsidR="009E6B1D" w:rsidRDefault="00AA19D5" w:rsidP="009E6B1D">
            <w:pPr>
              <w:rPr>
                <w:lang w:val="es-ES"/>
              </w:rPr>
            </w:pPr>
            <w:r>
              <w:rPr>
                <w:lang w:val="es-ES"/>
              </w:rPr>
              <w:t>No debe existir el producto, no debe existir el código.</w:t>
            </w:r>
          </w:p>
        </w:tc>
      </w:tr>
      <w:tr w:rsidR="009E6B1D" w:rsidRPr="00576F7E" w14:paraId="3670E17E" w14:textId="77777777" w:rsidTr="00576F7E">
        <w:tc>
          <w:tcPr>
            <w:tcW w:w="2689" w:type="dxa"/>
            <w:shd w:val="clear" w:color="auto" w:fill="9CC2E5" w:themeFill="accent1" w:themeFillTint="99"/>
          </w:tcPr>
          <w:p w14:paraId="6F5CEC5B" w14:textId="77777777" w:rsidR="009E6B1D" w:rsidRPr="00B90B8D" w:rsidRDefault="009E6B1D" w:rsidP="00576F7E">
            <w:pPr>
              <w:rPr>
                <w:b/>
                <w:lang w:val="es-ES"/>
              </w:rPr>
            </w:pPr>
            <w:r w:rsidRPr="00B90B8D">
              <w:rPr>
                <w:b/>
                <w:lang w:val="es-ES"/>
              </w:rPr>
              <w:t>Poscondición:</w:t>
            </w:r>
          </w:p>
        </w:tc>
        <w:tc>
          <w:tcPr>
            <w:tcW w:w="6139" w:type="dxa"/>
          </w:tcPr>
          <w:p w14:paraId="26636082" w14:textId="4D4E5484" w:rsidR="00AA19D5" w:rsidRPr="00AA19D5" w:rsidRDefault="009E6B1D" w:rsidP="00AA19D5">
            <w:pPr>
              <w:pStyle w:val="Prrafodelista"/>
              <w:numPr>
                <w:ilvl w:val="0"/>
                <w:numId w:val="7"/>
              </w:numPr>
              <w:rPr>
                <w:lang w:val="es-ES"/>
              </w:rPr>
            </w:pPr>
            <w:r>
              <w:rPr>
                <w:lang w:val="es-ES"/>
              </w:rPr>
              <w:t>Se creó una instancia</w:t>
            </w:r>
            <w:r w:rsidR="00AA19D5">
              <w:rPr>
                <w:lang w:val="es-ES"/>
              </w:rPr>
              <w:t xml:space="preserve"> de Producto </w:t>
            </w:r>
            <w:r w:rsidR="00AA19D5" w:rsidRPr="00AA19D5">
              <w:rPr>
                <w:lang w:val="es-ES"/>
              </w:rPr>
              <w:t>producto</w:t>
            </w:r>
          </w:p>
          <w:p w14:paraId="510D37ED" w14:textId="0457F025" w:rsidR="00AA19D5" w:rsidRDefault="00AA19D5" w:rsidP="00AA19D5">
            <w:pPr>
              <w:pStyle w:val="Prrafodelista"/>
              <w:numPr>
                <w:ilvl w:val="0"/>
                <w:numId w:val="7"/>
              </w:numPr>
              <w:rPr>
                <w:lang w:val="es-ES"/>
              </w:rPr>
            </w:pPr>
            <w:r>
              <w:rPr>
                <w:lang w:val="es-ES"/>
              </w:rPr>
              <w:t>Se asignó a producto.nombre nombre</w:t>
            </w:r>
          </w:p>
          <w:p w14:paraId="01538C68" w14:textId="751D71DA" w:rsidR="009E6B1D" w:rsidRDefault="00AA19D5" w:rsidP="00AA19D5">
            <w:pPr>
              <w:pStyle w:val="Prrafodelista"/>
              <w:numPr>
                <w:ilvl w:val="0"/>
                <w:numId w:val="7"/>
              </w:numPr>
              <w:rPr>
                <w:lang w:val="es-ES"/>
              </w:rPr>
            </w:pPr>
            <w:r>
              <w:rPr>
                <w:lang w:val="es-ES"/>
              </w:rPr>
              <w:t>Se asignó a producto.codigo código</w:t>
            </w:r>
          </w:p>
          <w:p w14:paraId="6331B656" w14:textId="77777777" w:rsidR="00AA19D5" w:rsidRDefault="00AA19D5" w:rsidP="00AA19D5">
            <w:pPr>
              <w:pStyle w:val="Prrafodelista"/>
              <w:numPr>
                <w:ilvl w:val="0"/>
                <w:numId w:val="7"/>
              </w:numPr>
              <w:rPr>
                <w:lang w:val="es-ES"/>
              </w:rPr>
            </w:pPr>
            <w:r>
              <w:rPr>
                <w:lang w:val="es-ES"/>
              </w:rPr>
              <w:t>Se asignó a producto.cantidadMinima cantidadMinima</w:t>
            </w:r>
          </w:p>
          <w:p w14:paraId="38B3FA5C" w14:textId="77777777" w:rsidR="00AA19D5" w:rsidRDefault="00AA19D5" w:rsidP="00AA19D5">
            <w:pPr>
              <w:pStyle w:val="Prrafodelista"/>
              <w:numPr>
                <w:ilvl w:val="0"/>
                <w:numId w:val="7"/>
              </w:numPr>
              <w:rPr>
                <w:lang w:val="es-ES"/>
              </w:rPr>
            </w:pPr>
            <w:r>
              <w:rPr>
                <w:lang w:val="es-ES"/>
              </w:rPr>
              <w:t>Se asignó a producto.medida_id medida_id</w:t>
            </w:r>
          </w:p>
          <w:p w14:paraId="555B9BB2" w14:textId="12E985BF" w:rsidR="00AA19D5" w:rsidRPr="00AA19D5" w:rsidRDefault="00AA19D5" w:rsidP="00AA19D5">
            <w:pPr>
              <w:pStyle w:val="Prrafodelista"/>
              <w:numPr>
                <w:ilvl w:val="0"/>
                <w:numId w:val="7"/>
              </w:numPr>
              <w:rPr>
                <w:lang w:val="es-ES"/>
              </w:rPr>
            </w:pPr>
            <w:r>
              <w:rPr>
                <w:lang w:val="es-ES"/>
              </w:rPr>
              <w:t xml:space="preserve">Se asignó a producto.rubro_id rubro_id </w:t>
            </w:r>
          </w:p>
        </w:tc>
      </w:tr>
      <w:tr w:rsidR="009E6B1D" w:rsidRPr="00EB61A0" w14:paraId="22334F90" w14:textId="77777777" w:rsidTr="00576F7E">
        <w:tc>
          <w:tcPr>
            <w:tcW w:w="2689" w:type="dxa"/>
            <w:shd w:val="clear" w:color="auto" w:fill="9CC2E5" w:themeFill="accent1" w:themeFillTint="99"/>
          </w:tcPr>
          <w:p w14:paraId="238772D8" w14:textId="77777777" w:rsidR="009E6B1D" w:rsidRPr="00B90B8D" w:rsidRDefault="009E6B1D" w:rsidP="00576F7E">
            <w:pPr>
              <w:rPr>
                <w:b/>
                <w:lang w:val="es-ES"/>
              </w:rPr>
            </w:pPr>
            <w:r>
              <w:rPr>
                <w:b/>
                <w:lang w:val="es-ES"/>
              </w:rPr>
              <w:t>Salida:</w:t>
            </w:r>
          </w:p>
        </w:tc>
        <w:tc>
          <w:tcPr>
            <w:tcW w:w="6139" w:type="dxa"/>
          </w:tcPr>
          <w:p w14:paraId="1E4D9AAB" w14:textId="77777777" w:rsidR="009E6B1D" w:rsidRDefault="009E6B1D" w:rsidP="00576F7E">
            <w:pPr>
              <w:rPr>
                <w:lang w:val="es-ES"/>
              </w:rPr>
            </w:pPr>
          </w:p>
        </w:tc>
      </w:tr>
    </w:tbl>
    <w:p w14:paraId="17346ACF" w14:textId="3DDE4DBC" w:rsidR="009E6B1D" w:rsidRDefault="009E6B1D" w:rsidP="00B7775A">
      <w:pPr>
        <w:rPr>
          <w:sz w:val="24"/>
          <w:lang w:val="es-ES"/>
        </w:rPr>
      </w:pPr>
    </w:p>
    <w:tbl>
      <w:tblPr>
        <w:tblStyle w:val="Tablaconcuadrcula"/>
        <w:tblW w:w="0" w:type="auto"/>
        <w:tblLook w:val="04A0" w:firstRow="1" w:lastRow="0" w:firstColumn="1" w:lastColumn="0" w:noHBand="0" w:noVBand="1"/>
      </w:tblPr>
      <w:tblGrid>
        <w:gridCol w:w="2689"/>
        <w:gridCol w:w="6139"/>
      </w:tblGrid>
      <w:tr w:rsidR="00B7775A" w:rsidRPr="00576F7E" w14:paraId="4F2DA2BB" w14:textId="77777777" w:rsidTr="00576F7E">
        <w:tc>
          <w:tcPr>
            <w:tcW w:w="2689" w:type="dxa"/>
            <w:shd w:val="clear" w:color="auto" w:fill="9CC2E5" w:themeFill="accent1" w:themeFillTint="99"/>
          </w:tcPr>
          <w:p w14:paraId="418CC347" w14:textId="77777777" w:rsidR="00B7775A" w:rsidRPr="00B90B8D" w:rsidRDefault="00B7775A" w:rsidP="00576F7E">
            <w:pPr>
              <w:rPr>
                <w:b/>
                <w:lang w:val="es-ES"/>
              </w:rPr>
            </w:pPr>
            <w:r w:rsidRPr="00B90B8D">
              <w:rPr>
                <w:b/>
                <w:lang w:val="es-ES"/>
              </w:rPr>
              <w:t xml:space="preserve">Operación: </w:t>
            </w:r>
          </w:p>
        </w:tc>
        <w:tc>
          <w:tcPr>
            <w:tcW w:w="6139" w:type="dxa"/>
          </w:tcPr>
          <w:p w14:paraId="502C5109" w14:textId="5EF7A418" w:rsidR="00B7775A" w:rsidRPr="005703BA" w:rsidRDefault="00B7775A" w:rsidP="00576F7E">
            <w:pPr>
              <w:rPr>
                <w:lang w:val="es-ES"/>
              </w:rPr>
            </w:pPr>
            <w:r>
              <w:rPr>
                <w:lang w:val="es-ES"/>
              </w:rPr>
              <w:t xml:space="preserve">registrarTransferencia(almacenOrigen_id:Integer, almacenDestino:Integer, producto_id:List&lt;Integer&gt;, cantidad:List&lt;Integer&gt;) </w:t>
            </w:r>
          </w:p>
        </w:tc>
      </w:tr>
      <w:tr w:rsidR="00B7775A" w:rsidRPr="00576F7E" w14:paraId="41AA333E" w14:textId="77777777" w:rsidTr="00576F7E">
        <w:tc>
          <w:tcPr>
            <w:tcW w:w="2689" w:type="dxa"/>
            <w:shd w:val="clear" w:color="auto" w:fill="9CC2E5" w:themeFill="accent1" w:themeFillTint="99"/>
          </w:tcPr>
          <w:p w14:paraId="24C8BF52" w14:textId="77777777" w:rsidR="00B7775A" w:rsidRPr="00B90B8D" w:rsidRDefault="00B7775A" w:rsidP="00576F7E">
            <w:pPr>
              <w:rPr>
                <w:b/>
                <w:lang w:val="es-ES"/>
              </w:rPr>
            </w:pPr>
            <w:r w:rsidRPr="00B90B8D">
              <w:rPr>
                <w:b/>
                <w:lang w:val="es-ES"/>
              </w:rPr>
              <w:t>Referencia Cruzada:</w:t>
            </w:r>
          </w:p>
        </w:tc>
        <w:tc>
          <w:tcPr>
            <w:tcW w:w="6139" w:type="dxa"/>
          </w:tcPr>
          <w:p w14:paraId="44606908" w14:textId="5972DE66" w:rsidR="00B7775A" w:rsidRDefault="00B7775A" w:rsidP="00B7775A">
            <w:pPr>
              <w:rPr>
                <w:lang w:val="es-ES"/>
              </w:rPr>
            </w:pPr>
            <w:r>
              <w:rPr>
                <w:lang w:val="es-ES"/>
              </w:rPr>
              <w:t>Caso de Uso: Registrar Transferencia</w:t>
            </w:r>
          </w:p>
        </w:tc>
      </w:tr>
      <w:tr w:rsidR="00B7775A" w:rsidRPr="0046200B" w14:paraId="4BC0B063" w14:textId="77777777" w:rsidTr="00576F7E">
        <w:tc>
          <w:tcPr>
            <w:tcW w:w="2689" w:type="dxa"/>
            <w:shd w:val="clear" w:color="auto" w:fill="9CC2E5" w:themeFill="accent1" w:themeFillTint="99"/>
          </w:tcPr>
          <w:p w14:paraId="397CBB79" w14:textId="77777777" w:rsidR="00B7775A" w:rsidRPr="00B90B8D" w:rsidRDefault="00B7775A" w:rsidP="00576F7E">
            <w:pPr>
              <w:rPr>
                <w:b/>
                <w:lang w:val="es-ES"/>
              </w:rPr>
            </w:pPr>
            <w:r w:rsidRPr="00B90B8D">
              <w:rPr>
                <w:b/>
                <w:lang w:val="es-ES"/>
              </w:rPr>
              <w:t>Precondición:</w:t>
            </w:r>
          </w:p>
        </w:tc>
        <w:tc>
          <w:tcPr>
            <w:tcW w:w="6139" w:type="dxa"/>
          </w:tcPr>
          <w:p w14:paraId="0130E4A8" w14:textId="2FE9D15F" w:rsidR="00B7775A" w:rsidRDefault="00B7775A" w:rsidP="00B7775A">
            <w:pPr>
              <w:rPr>
                <w:lang w:val="es-ES"/>
              </w:rPr>
            </w:pPr>
          </w:p>
        </w:tc>
      </w:tr>
      <w:tr w:rsidR="00B7775A" w:rsidRPr="00576F7E" w14:paraId="7D2D72EE" w14:textId="77777777" w:rsidTr="00576F7E">
        <w:tc>
          <w:tcPr>
            <w:tcW w:w="2689" w:type="dxa"/>
            <w:shd w:val="clear" w:color="auto" w:fill="9CC2E5" w:themeFill="accent1" w:themeFillTint="99"/>
          </w:tcPr>
          <w:p w14:paraId="3A3B9803" w14:textId="77777777" w:rsidR="00B7775A" w:rsidRPr="00B90B8D" w:rsidRDefault="00B7775A" w:rsidP="00576F7E">
            <w:pPr>
              <w:rPr>
                <w:b/>
                <w:lang w:val="es-ES"/>
              </w:rPr>
            </w:pPr>
            <w:r w:rsidRPr="00B90B8D">
              <w:rPr>
                <w:b/>
                <w:lang w:val="es-ES"/>
              </w:rPr>
              <w:t>Poscondición:</w:t>
            </w:r>
          </w:p>
        </w:tc>
        <w:tc>
          <w:tcPr>
            <w:tcW w:w="6139" w:type="dxa"/>
          </w:tcPr>
          <w:p w14:paraId="15C55D33" w14:textId="77777777" w:rsidR="00994F96" w:rsidRDefault="00994F96" w:rsidP="00994F96">
            <w:pPr>
              <w:pStyle w:val="Prrafodelista"/>
              <w:numPr>
                <w:ilvl w:val="0"/>
                <w:numId w:val="7"/>
              </w:numPr>
              <w:rPr>
                <w:lang w:val="es-ES"/>
              </w:rPr>
            </w:pPr>
            <w:r>
              <w:rPr>
                <w:lang w:val="es-ES"/>
              </w:rPr>
              <w:t>Se creó una instancia de CabeceraMovimiento cabMov</w:t>
            </w:r>
          </w:p>
          <w:p w14:paraId="2972FA44" w14:textId="384C8E3E" w:rsidR="00994F96" w:rsidRPr="00994F96" w:rsidRDefault="00994F96" w:rsidP="00994F96">
            <w:pPr>
              <w:pStyle w:val="Prrafodelista"/>
              <w:numPr>
                <w:ilvl w:val="0"/>
                <w:numId w:val="7"/>
              </w:numPr>
              <w:rPr>
                <w:lang w:val="es-ES"/>
              </w:rPr>
            </w:pPr>
            <w:r>
              <w:rPr>
                <w:lang w:val="es-ES"/>
              </w:rPr>
              <w:t>Se asign</w:t>
            </w:r>
            <w:r w:rsidRPr="00325A53">
              <w:rPr>
                <w:lang w:val="es-ES"/>
              </w:rPr>
              <w:t>ó a cabMov.fecha la fecha actual</w:t>
            </w:r>
          </w:p>
          <w:p w14:paraId="2DB7A3EA" w14:textId="77777777" w:rsidR="00B7775A" w:rsidRDefault="00994F96" w:rsidP="00994F96">
            <w:pPr>
              <w:pStyle w:val="Prrafodelista"/>
              <w:numPr>
                <w:ilvl w:val="0"/>
                <w:numId w:val="7"/>
              </w:numPr>
              <w:rPr>
                <w:lang w:val="es-ES"/>
              </w:rPr>
            </w:pPr>
            <w:r>
              <w:rPr>
                <w:lang w:val="es-ES"/>
              </w:rPr>
              <w:t>Por cada producto_id:</w:t>
            </w:r>
          </w:p>
          <w:p w14:paraId="60DB1436" w14:textId="77777777" w:rsidR="00994F96" w:rsidRDefault="00994F96" w:rsidP="00994F96">
            <w:pPr>
              <w:pStyle w:val="Prrafodelista"/>
              <w:numPr>
                <w:ilvl w:val="1"/>
                <w:numId w:val="7"/>
              </w:numPr>
              <w:rPr>
                <w:lang w:val="es-ES"/>
              </w:rPr>
            </w:pPr>
            <w:r>
              <w:rPr>
                <w:lang w:val="es-ES"/>
              </w:rPr>
              <w:t>Se creó una nueva instancia de Movimiento unMov</w:t>
            </w:r>
          </w:p>
          <w:p w14:paraId="4FA3365B" w14:textId="77777777" w:rsidR="00994F96" w:rsidRDefault="00994F96" w:rsidP="00994F96">
            <w:pPr>
              <w:pStyle w:val="Prrafodelista"/>
              <w:numPr>
                <w:ilvl w:val="1"/>
                <w:numId w:val="7"/>
              </w:numPr>
              <w:rPr>
                <w:lang w:val="es-ES"/>
              </w:rPr>
            </w:pPr>
            <w:r>
              <w:rPr>
                <w:lang w:val="es-ES"/>
              </w:rPr>
              <w:t>Se asoció unMov con cabMov</w:t>
            </w:r>
          </w:p>
          <w:p w14:paraId="436919A0" w14:textId="77777777" w:rsidR="00994F96" w:rsidRDefault="00994F96" w:rsidP="00994F96">
            <w:pPr>
              <w:pStyle w:val="Prrafodelista"/>
              <w:numPr>
                <w:ilvl w:val="1"/>
                <w:numId w:val="7"/>
              </w:numPr>
              <w:rPr>
                <w:lang w:val="es-ES"/>
              </w:rPr>
            </w:pPr>
            <w:r>
              <w:rPr>
                <w:lang w:val="es-ES"/>
              </w:rPr>
              <w:t>Se asignó unMov.cantidad con la respetiva cantidad de cantidades.</w:t>
            </w:r>
          </w:p>
          <w:p w14:paraId="3208DD6D" w14:textId="77777777" w:rsidR="00994F96" w:rsidRDefault="00994F96" w:rsidP="00994F96">
            <w:pPr>
              <w:pStyle w:val="Prrafodelista"/>
              <w:numPr>
                <w:ilvl w:val="1"/>
                <w:numId w:val="7"/>
              </w:numPr>
              <w:rPr>
                <w:lang w:val="es-ES"/>
              </w:rPr>
            </w:pPr>
            <w:r>
              <w:rPr>
                <w:lang w:val="es-ES"/>
              </w:rPr>
              <w:t>Se asoció unMov.almacen con almacen.</w:t>
            </w:r>
          </w:p>
          <w:p w14:paraId="19237152" w14:textId="05FB5083" w:rsidR="00994F96" w:rsidRDefault="00994F96" w:rsidP="00994F96">
            <w:pPr>
              <w:pStyle w:val="Prrafodelista"/>
              <w:numPr>
                <w:ilvl w:val="1"/>
                <w:numId w:val="7"/>
              </w:numPr>
              <w:rPr>
                <w:lang w:val="es-ES"/>
              </w:rPr>
            </w:pPr>
            <w:r>
              <w:rPr>
                <w:lang w:val="es-ES"/>
              </w:rPr>
              <w:t>Se asignó a unMov.producto con el respetivo producto de productos.</w:t>
            </w:r>
          </w:p>
          <w:p w14:paraId="154C5C01" w14:textId="79919465" w:rsidR="002A20C6" w:rsidRDefault="002A20C6" w:rsidP="00994F96">
            <w:pPr>
              <w:pStyle w:val="Prrafodelista"/>
              <w:numPr>
                <w:ilvl w:val="1"/>
                <w:numId w:val="7"/>
              </w:numPr>
              <w:rPr>
                <w:lang w:val="es-ES"/>
              </w:rPr>
            </w:pPr>
            <w:r>
              <w:rPr>
                <w:lang w:val="es-ES"/>
              </w:rPr>
              <w:t>Se restó la cantidad del producto al respectivo almacén de Origen</w:t>
            </w:r>
          </w:p>
          <w:p w14:paraId="4032EFFC" w14:textId="49FCE573" w:rsidR="002A20C6" w:rsidRPr="002A20C6" w:rsidRDefault="00994F96" w:rsidP="002A20C6">
            <w:pPr>
              <w:pStyle w:val="Prrafodelista"/>
              <w:numPr>
                <w:ilvl w:val="1"/>
                <w:numId w:val="7"/>
              </w:numPr>
              <w:rPr>
                <w:lang w:val="es-ES"/>
              </w:rPr>
            </w:pPr>
            <w:r>
              <w:rPr>
                <w:lang w:val="es-ES"/>
              </w:rPr>
              <w:t>Se sumó la cantidad del producto al respectivo almacén</w:t>
            </w:r>
            <w:r w:rsidR="002A20C6">
              <w:rPr>
                <w:lang w:val="es-ES"/>
              </w:rPr>
              <w:t xml:space="preserve"> de Destino</w:t>
            </w:r>
            <w:r>
              <w:rPr>
                <w:lang w:val="es-ES"/>
              </w:rPr>
              <w:t>.</w:t>
            </w:r>
          </w:p>
        </w:tc>
      </w:tr>
      <w:tr w:rsidR="00B7775A" w:rsidRPr="00EB61A0" w14:paraId="7D996C6D" w14:textId="77777777" w:rsidTr="00576F7E">
        <w:tc>
          <w:tcPr>
            <w:tcW w:w="2689" w:type="dxa"/>
            <w:shd w:val="clear" w:color="auto" w:fill="9CC2E5" w:themeFill="accent1" w:themeFillTint="99"/>
          </w:tcPr>
          <w:p w14:paraId="539F133D" w14:textId="77777777" w:rsidR="00B7775A" w:rsidRPr="00B90B8D" w:rsidRDefault="00B7775A" w:rsidP="00576F7E">
            <w:pPr>
              <w:rPr>
                <w:b/>
                <w:lang w:val="es-ES"/>
              </w:rPr>
            </w:pPr>
            <w:r>
              <w:rPr>
                <w:b/>
                <w:lang w:val="es-ES"/>
              </w:rPr>
              <w:t>Salida:</w:t>
            </w:r>
          </w:p>
        </w:tc>
        <w:tc>
          <w:tcPr>
            <w:tcW w:w="6139" w:type="dxa"/>
          </w:tcPr>
          <w:p w14:paraId="18B1F1E4" w14:textId="77777777" w:rsidR="00B7775A" w:rsidRDefault="00B7775A" w:rsidP="00576F7E">
            <w:pPr>
              <w:rPr>
                <w:lang w:val="es-ES"/>
              </w:rPr>
            </w:pPr>
          </w:p>
        </w:tc>
      </w:tr>
    </w:tbl>
    <w:p w14:paraId="58CAAE09" w14:textId="613915D1" w:rsidR="004A79FC" w:rsidRDefault="004A79FC">
      <w:pPr>
        <w:rPr>
          <w:sz w:val="24"/>
          <w:lang w:val="es-ES"/>
        </w:rPr>
      </w:pPr>
    </w:p>
    <w:p w14:paraId="33410A68" w14:textId="04CD5711" w:rsidR="00576F7E" w:rsidRDefault="004A79FC">
      <w:pPr>
        <w:rPr>
          <w:sz w:val="24"/>
          <w:lang w:val="es-ES"/>
        </w:rPr>
      </w:pPr>
      <w:r>
        <w:rPr>
          <w:sz w:val="24"/>
          <w:lang w:val="es-ES"/>
        </w:rPr>
        <w:br w:type="page"/>
      </w:r>
    </w:p>
    <w:tbl>
      <w:tblPr>
        <w:tblStyle w:val="Tablaconcuadrcula"/>
        <w:tblW w:w="0" w:type="auto"/>
        <w:tblLook w:val="04A0" w:firstRow="1" w:lastRow="0" w:firstColumn="1" w:lastColumn="0" w:noHBand="0" w:noVBand="1"/>
      </w:tblPr>
      <w:tblGrid>
        <w:gridCol w:w="2689"/>
        <w:gridCol w:w="6139"/>
      </w:tblGrid>
      <w:tr w:rsidR="00576F7E" w:rsidRPr="00576F7E" w14:paraId="37B1F7E2" w14:textId="77777777" w:rsidTr="00576F7E">
        <w:tc>
          <w:tcPr>
            <w:tcW w:w="2689" w:type="dxa"/>
            <w:shd w:val="clear" w:color="auto" w:fill="9CC2E5" w:themeFill="accent1" w:themeFillTint="99"/>
          </w:tcPr>
          <w:p w14:paraId="728363B6" w14:textId="77777777" w:rsidR="00576F7E" w:rsidRPr="00B90B8D" w:rsidRDefault="00576F7E" w:rsidP="00576F7E">
            <w:pPr>
              <w:rPr>
                <w:b/>
                <w:lang w:val="es-ES"/>
              </w:rPr>
            </w:pPr>
            <w:r w:rsidRPr="00B90B8D">
              <w:rPr>
                <w:b/>
                <w:lang w:val="es-ES"/>
              </w:rPr>
              <w:lastRenderedPageBreak/>
              <w:t xml:space="preserve">Operación: </w:t>
            </w:r>
          </w:p>
        </w:tc>
        <w:tc>
          <w:tcPr>
            <w:tcW w:w="6139" w:type="dxa"/>
          </w:tcPr>
          <w:p w14:paraId="35953228" w14:textId="3D351D8D" w:rsidR="00576F7E" w:rsidRPr="005703BA" w:rsidRDefault="00576F7E" w:rsidP="00576F7E">
            <w:pPr>
              <w:rPr>
                <w:lang w:val="es-ES"/>
              </w:rPr>
            </w:pPr>
            <w:r>
              <w:rPr>
                <w:lang w:val="es-ES"/>
              </w:rPr>
              <w:t xml:space="preserve">marcarEntrada(foto:File) </w:t>
            </w:r>
          </w:p>
        </w:tc>
      </w:tr>
      <w:tr w:rsidR="00576F7E" w:rsidRPr="00576F7E" w14:paraId="1912A312" w14:textId="77777777" w:rsidTr="00576F7E">
        <w:tc>
          <w:tcPr>
            <w:tcW w:w="2689" w:type="dxa"/>
            <w:shd w:val="clear" w:color="auto" w:fill="9CC2E5" w:themeFill="accent1" w:themeFillTint="99"/>
          </w:tcPr>
          <w:p w14:paraId="417F5A4A" w14:textId="77777777" w:rsidR="00576F7E" w:rsidRPr="00B90B8D" w:rsidRDefault="00576F7E" w:rsidP="00576F7E">
            <w:pPr>
              <w:rPr>
                <w:b/>
                <w:lang w:val="es-ES"/>
              </w:rPr>
            </w:pPr>
            <w:r w:rsidRPr="00B90B8D">
              <w:rPr>
                <w:b/>
                <w:lang w:val="es-ES"/>
              </w:rPr>
              <w:t>Referencia Cruzada:</w:t>
            </w:r>
          </w:p>
        </w:tc>
        <w:tc>
          <w:tcPr>
            <w:tcW w:w="6139" w:type="dxa"/>
          </w:tcPr>
          <w:p w14:paraId="4DB7A3C5" w14:textId="093B8F75" w:rsidR="00576F7E" w:rsidRDefault="00576F7E" w:rsidP="00576F7E">
            <w:pPr>
              <w:rPr>
                <w:lang w:val="es-ES"/>
              </w:rPr>
            </w:pPr>
            <w:r>
              <w:rPr>
                <w:lang w:val="es-ES"/>
              </w:rPr>
              <w:t>Caso de Uso: Marcar Entrada</w:t>
            </w:r>
          </w:p>
        </w:tc>
      </w:tr>
      <w:tr w:rsidR="00576F7E" w:rsidRPr="00471EB7" w14:paraId="5E245E0C" w14:textId="77777777" w:rsidTr="00576F7E">
        <w:tc>
          <w:tcPr>
            <w:tcW w:w="2689" w:type="dxa"/>
            <w:shd w:val="clear" w:color="auto" w:fill="9CC2E5" w:themeFill="accent1" w:themeFillTint="99"/>
          </w:tcPr>
          <w:p w14:paraId="7B06AF98" w14:textId="77777777" w:rsidR="00576F7E" w:rsidRPr="00B90B8D" w:rsidRDefault="00576F7E" w:rsidP="00576F7E">
            <w:pPr>
              <w:rPr>
                <w:b/>
                <w:lang w:val="es-ES"/>
              </w:rPr>
            </w:pPr>
            <w:r w:rsidRPr="00B90B8D">
              <w:rPr>
                <w:b/>
                <w:lang w:val="es-ES"/>
              </w:rPr>
              <w:t>Precondición:</w:t>
            </w:r>
          </w:p>
        </w:tc>
        <w:tc>
          <w:tcPr>
            <w:tcW w:w="6139" w:type="dxa"/>
          </w:tcPr>
          <w:p w14:paraId="4A8B540D" w14:textId="06D350A8" w:rsidR="00576F7E" w:rsidRDefault="00471EB7" w:rsidP="00471EB7">
            <w:pPr>
              <w:rPr>
                <w:lang w:val="es-ES"/>
              </w:rPr>
            </w:pPr>
            <w:r>
              <w:rPr>
                <w:lang w:val="es-ES"/>
              </w:rPr>
              <w:t>No debe existir una entrada del día del empleado.</w:t>
            </w:r>
          </w:p>
        </w:tc>
      </w:tr>
      <w:tr w:rsidR="00576F7E" w:rsidRPr="00576F7E" w14:paraId="1D522517" w14:textId="77777777" w:rsidTr="00576F7E">
        <w:tc>
          <w:tcPr>
            <w:tcW w:w="2689" w:type="dxa"/>
            <w:shd w:val="clear" w:color="auto" w:fill="9CC2E5" w:themeFill="accent1" w:themeFillTint="99"/>
          </w:tcPr>
          <w:p w14:paraId="3438DEB5" w14:textId="77777777" w:rsidR="00576F7E" w:rsidRPr="00B90B8D" w:rsidRDefault="00576F7E" w:rsidP="00576F7E">
            <w:pPr>
              <w:rPr>
                <w:b/>
                <w:lang w:val="es-ES"/>
              </w:rPr>
            </w:pPr>
            <w:r w:rsidRPr="00B90B8D">
              <w:rPr>
                <w:b/>
                <w:lang w:val="es-ES"/>
              </w:rPr>
              <w:t>Poscondición:</w:t>
            </w:r>
          </w:p>
        </w:tc>
        <w:tc>
          <w:tcPr>
            <w:tcW w:w="6139" w:type="dxa"/>
          </w:tcPr>
          <w:p w14:paraId="04275C79" w14:textId="77777777" w:rsidR="00576F7E" w:rsidRDefault="00471EB7" w:rsidP="00471EB7">
            <w:pPr>
              <w:pStyle w:val="Prrafodelista"/>
              <w:numPr>
                <w:ilvl w:val="0"/>
                <w:numId w:val="7"/>
              </w:numPr>
              <w:rPr>
                <w:lang w:val="es-ES"/>
              </w:rPr>
            </w:pPr>
            <w:r>
              <w:rPr>
                <w:lang w:val="es-ES"/>
              </w:rPr>
              <w:t>Se creó una instancia de Asistencia asistencia</w:t>
            </w:r>
          </w:p>
          <w:p w14:paraId="322A350B" w14:textId="77777777" w:rsidR="00471EB7" w:rsidRDefault="00471EB7" w:rsidP="00471EB7">
            <w:pPr>
              <w:pStyle w:val="Prrafodelista"/>
              <w:numPr>
                <w:ilvl w:val="0"/>
                <w:numId w:val="7"/>
              </w:numPr>
              <w:rPr>
                <w:lang w:val="es-ES"/>
              </w:rPr>
            </w:pPr>
            <w:r>
              <w:rPr>
                <w:lang w:val="es-ES"/>
              </w:rPr>
              <w:t>Se asignó a asistencia.dia la fecha actual</w:t>
            </w:r>
          </w:p>
          <w:p w14:paraId="38F38E59" w14:textId="77777777" w:rsidR="00471EB7" w:rsidRDefault="00471EB7" w:rsidP="00471EB7">
            <w:pPr>
              <w:pStyle w:val="Prrafodelista"/>
              <w:numPr>
                <w:ilvl w:val="0"/>
                <w:numId w:val="7"/>
              </w:numPr>
              <w:rPr>
                <w:lang w:val="es-ES"/>
              </w:rPr>
            </w:pPr>
            <w:r>
              <w:rPr>
                <w:lang w:val="es-ES"/>
              </w:rPr>
              <w:t>Se asignó a asistencia.hora la hora actual</w:t>
            </w:r>
          </w:p>
          <w:p w14:paraId="2015EC56" w14:textId="77777777" w:rsidR="00471EB7" w:rsidRDefault="00471EB7" w:rsidP="00471EB7">
            <w:pPr>
              <w:pStyle w:val="Prrafodelista"/>
              <w:numPr>
                <w:ilvl w:val="0"/>
                <w:numId w:val="7"/>
              </w:numPr>
              <w:rPr>
                <w:lang w:val="es-ES"/>
              </w:rPr>
            </w:pPr>
            <w:r>
              <w:rPr>
                <w:lang w:val="es-ES"/>
              </w:rPr>
              <w:t>Se asignó a asistencia.foto foto</w:t>
            </w:r>
          </w:p>
          <w:p w14:paraId="1588135F" w14:textId="77777777" w:rsidR="00471EB7" w:rsidRDefault="00471EB7" w:rsidP="00471EB7">
            <w:pPr>
              <w:pStyle w:val="Prrafodelista"/>
              <w:numPr>
                <w:ilvl w:val="0"/>
                <w:numId w:val="7"/>
              </w:numPr>
              <w:rPr>
                <w:lang w:val="es-ES"/>
              </w:rPr>
            </w:pPr>
            <w:r>
              <w:rPr>
                <w:lang w:val="es-ES"/>
              </w:rPr>
              <w:t>Se asignó a asistencia.presente un valor verdadero</w:t>
            </w:r>
          </w:p>
          <w:p w14:paraId="37965546" w14:textId="419EB5BA" w:rsidR="00471EB7" w:rsidRPr="00471EB7" w:rsidRDefault="00471EB7" w:rsidP="00471EB7">
            <w:pPr>
              <w:pStyle w:val="Prrafodelista"/>
              <w:numPr>
                <w:ilvl w:val="0"/>
                <w:numId w:val="7"/>
              </w:numPr>
              <w:rPr>
                <w:lang w:val="es-ES"/>
              </w:rPr>
            </w:pPr>
            <w:r>
              <w:rPr>
                <w:lang w:val="es-ES"/>
              </w:rPr>
              <w:t>Se asoció la asistencia al empleado</w:t>
            </w:r>
          </w:p>
        </w:tc>
      </w:tr>
      <w:tr w:rsidR="00576F7E" w:rsidRPr="00EB61A0" w14:paraId="754D091D" w14:textId="77777777" w:rsidTr="00576F7E">
        <w:tc>
          <w:tcPr>
            <w:tcW w:w="2689" w:type="dxa"/>
            <w:shd w:val="clear" w:color="auto" w:fill="9CC2E5" w:themeFill="accent1" w:themeFillTint="99"/>
          </w:tcPr>
          <w:p w14:paraId="7365A1D8" w14:textId="77777777" w:rsidR="00576F7E" w:rsidRPr="00B90B8D" w:rsidRDefault="00576F7E" w:rsidP="00576F7E">
            <w:pPr>
              <w:rPr>
                <w:b/>
                <w:lang w:val="es-ES"/>
              </w:rPr>
            </w:pPr>
            <w:r>
              <w:rPr>
                <w:b/>
                <w:lang w:val="es-ES"/>
              </w:rPr>
              <w:t>Salida:</w:t>
            </w:r>
          </w:p>
        </w:tc>
        <w:tc>
          <w:tcPr>
            <w:tcW w:w="6139" w:type="dxa"/>
          </w:tcPr>
          <w:p w14:paraId="1CFEC80B" w14:textId="77777777" w:rsidR="00576F7E" w:rsidRDefault="00576F7E" w:rsidP="00576F7E">
            <w:pPr>
              <w:rPr>
                <w:lang w:val="es-ES"/>
              </w:rPr>
            </w:pPr>
          </w:p>
        </w:tc>
      </w:tr>
    </w:tbl>
    <w:p w14:paraId="6AD28E6E" w14:textId="77777777" w:rsidR="000071DD" w:rsidRDefault="000071DD">
      <w:pPr>
        <w:rPr>
          <w:sz w:val="24"/>
          <w:lang w:val="es-ES"/>
        </w:rPr>
      </w:pPr>
    </w:p>
    <w:tbl>
      <w:tblPr>
        <w:tblStyle w:val="Tablaconcuadrcula"/>
        <w:tblW w:w="0" w:type="auto"/>
        <w:tblLook w:val="04A0" w:firstRow="1" w:lastRow="0" w:firstColumn="1" w:lastColumn="0" w:noHBand="0" w:noVBand="1"/>
      </w:tblPr>
      <w:tblGrid>
        <w:gridCol w:w="2689"/>
        <w:gridCol w:w="6139"/>
      </w:tblGrid>
      <w:tr w:rsidR="004C1425" w:rsidRPr="00576F7E" w14:paraId="7942483B" w14:textId="77777777" w:rsidTr="00311939">
        <w:tc>
          <w:tcPr>
            <w:tcW w:w="2689" w:type="dxa"/>
            <w:shd w:val="clear" w:color="auto" w:fill="9CC2E5" w:themeFill="accent1" w:themeFillTint="99"/>
          </w:tcPr>
          <w:p w14:paraId="0C7C26D8" w14:textId="77777777" w:rsidR="004C1425" w:rsidRPr="00B90B8D" w:rsidRDefault="004C1425" w:rsidP="00311939">
            <w:pPr>
              <w:rPr>
                <w:b/>
                <w:lang w:val="es-ES"/>
              </w:rPr>
            </w:pPr>
            <w:r w:rsidRPr="00B90B8D">
              <w:rPr>
                <w:b/>
                <w:lang w:val="es-ES"/>
              </w:rPr>
              <w:t xml:space="preserve">Operación: </w:t>
            </w:r>
          </w:p>
        </w:tc>
        <w:tc>
          <w:tcPr>
            <w:tcW w:w="6139" w:type="dxa"/>
          </w:tcPr>
          <w:p w14:paraId="11EAD6E2" w14:textId="002DCF72" w:rsidR="004C1425" w:rsidRPr="005703BA" w:rsidRDefault="004C1425" w:rsidP="00311939">
            <w:pPr>
              <w:rPr>
                <w:lang w:val="es-ES"/>
              </w:rPr>
            </w:pPr>
            <w:r w:rsidRPr="004C1425">
              <w:rPr>
                <w:lang w:val="es-ES"/>
              </w:rPr>
              <w:t>registrarEmpleado(nombre:String, apellido:String, dni:String, fecha_ingreso:Date, foto:File ,</w:t>
            </w:r>
            <w:r>
              <w:rPr>
                <w:lang w:val="es-ES"/>
              </w:rPr>
              <w:t xml:space="preserve"> telefono:Integer, email:String, contraseña:</w:t>
            </w:r>
            <w:r w:rsidRPr="004C1425">
              <w:rPr>
                <w:lang w:val="es-ES"/>
              </w:rPr>
              <w:t>String, calle:String , altura:Integer, zona_id:Integer)</w:t>
            </w:r>
          </w:p>
        </w:tc>
      </w:tr>
      <w:tr w:rsidR="004C1425" w:rsidRPr="00576F7E" w14:paraId="4669B5B2" w14:textId="77777777" w:rsidTr="00311939">
        <w:tc>
          <w:tcPr>
            <w:tcW w:w="2689" w:type="dxa"/>
            <w:shd w:val="clear" w:color="auto" w:fill="9CC2E5" w:themeFill="accent1" w:themeFillTint="99"/>
          </w:tcPr>
          <w:p w14:paraId="7ED9FF1C" w14:textId="77777777" w:rsidR="004C1425" w:rsidRPr="00B90B8D" w:rsidRDefault="004C1425" w:rsidP="00311939">
            <w:pPr>
              <w:rPr>
                <w:b/>
                <w:lang w:val="es-ES"/>
              </w:rPr>
            </w:pPr>
            <w:r w:rsidRPr="00B90B8D">
              <w:rPr>
                <w:b/>
                <w:lang w:val="es-ES"/>
              </w:rPr>
              <w:t>Referencia Cruzada:</w:t>
            </w:r>
          </w:p>
        </w:tc>
        <w:tc>
          <w:tcPr>
            <w:tcW w:w="6139" w:type="dxa"/>
          </w:tcPr>
          <w:p w14:paraId="0C1CC2CC" w14:textId="349CD476" w:rsidR="004C1425" w:rsidRDefault="004C1425" w:rsidP="000235FD">
            <w:pPr>
              <w:rPr>
                <w:lang w:val="es-ES"/>
              </w:rPr>
            </w:pPr>
            <w:r>
              <w:rPr>
                <w:lang w:val="es-ES"/>
              </w:rPr>
              <w:t>Caso de Uso:</w:t>
            </w:r>
            <w:r w:rsidR="000235FD">
              <w:rPr>
                <w:lang w:val="es-ES"/>
              </w:rPr>
              <w:t xml:space="preserve"> Registrar</w:t>
            </w:r>
            <w:r>
              <w:rPr>
                <w:lang w:val="es-ES"/>
              </w:rPr>
              <w:t xml:space="preserve"> </w:t>
            </w:r>
            <w:r w:rsidR="000235FD">
              <w:rPr>
                <w:lang w:val="es-ES"/>
              </w:rPr>
              <w:t>Empleado</w:t>
            </w:r>
          </w:p>
        </w:tc>
      </w:tr>
      <w:tr w:rsidR="004C1425" w:rsidRPr="00471EB7" w14:paraId="1133CEC5" w14:textId="77777777" w:rsidTr="00311939">
        <w:tc>
          <w:tcPr>
            <w:tcW w:w="2689" w:type="dxa"/>
            <w:shd w:val="clear" w:color="auto" w:fill="9CC2E5" w:themeFill="accent1" w:themeFillTint="99"/>
          </w:tcPr>
          <w:p w14:paraId="606C403C" w14:textId="77777777" w:rsidR="004C1425" w:rsidRPr="00B90B8D" w:rsidRDefault="004C1425" w:rsidP="00311939">
            <w:pPr>
              <w:rPr>
                <w:b/>
                <w:lang w:val="es-ES"/>
              </w:rPr>
            </w:pPr>
            <w:r w:rsidRPr="00B90B8D">
              <w:rPr>
                <w:b/>
                <w:lang w:val="es-ES"/>
              </w:rPr>
              <w:t>Precondición:</w:t>
            </w:r>
          </w:p>
        </w:tc>
        <w:tc>
          <w:tcPr>
            <w:tcW w:w="6139" w:type="dxa"/>
          </w:tcPr>
          <w:p w14:paraId="33E91E15" w14:textId="194F59F1" w:rsidR="004C1425" w:rsidRDefault="004C1425" w:rsidP="000235FD">
            <w:pPr>
              <w:rPr>
                <w:lang w:val="es-ES"/>
              </w:rPr>
            </w:pPr>
          </w:p>
        </w:tc>
      </w:tr>
      <w:tr w:rsidR="004C1425" w:rsidRPr="00576F7E" w14:paraId="020F5828" w14:textId="77777777" w:rsidTr="00311939">
        <w:tc>
          <w:tcPr>
            <w:tcW w:w="2689" w:type="dxa"/>
            <w:shd w:val="clear" w:color="auto" w:fill="9CC2E5" w:themeFill="accent1" w:themeFillTint="99"/>
          </w:tcPr>
          <w:p w14:paraId="0B900574" w14:textId="77777777" w:rsidR="004C1425" w:rsidRPr="00B90B8D" w:rsidRDefault="004C1425" w:rsidP="00311939">
            <w:pPr>
              <w:rPr>
                <w:b/>
                <w:lang w:val="es-ES"/>
              </w:rPr>
            </w:pPr>
            <w:r w:rsidRPr="00B90B8D">
              <w:rPr>
                <w:b/>
                <w:lang w:val="es-ES"/>
              </w:rPr>
              <w:t>Poscondición:</w:t>
            </w:r>
          </w:p>
        </w:tc>
        <w:tc>
          <w:tcPr>
            <w:tcW w:w="6139" w:type="dxa"/>
          </w:tcPr>
          <w:p w14:paraId="6EC1D240" w14:textId="006AC664" w:rsidR="000235FD" w:rsidRPr="000235FD" w:rsidRDefault="000235FD" w:rsidP="00311939">
            <w:pPr>
              <w:pStyle w:val="Prrafodelista"/>
              <w:numPr>
                <w:ilvl w:val="0"/>
                <w:numId w:val="7"/>
              </w:numPr>
              <w:rPr>
                <w:lang w:val="es-ES"/>
              </w:rPr>
            </w:pPr>
            <w:r>
              <w:rPr>
                <w:lang w:val="es-ES"/>
              </w:rPr>
              <w:t>Se cre</w:t>
            </w:r>
            <w:r w:rsidRPr="000235FD">
              <w:rPr>
                <w:lang w:val="es-ES"/>
              </w:rPr>
              <w:t>ó una instancia de Direccion direccion</w:t>
            </w:r>
          </w:p>
          <w:p w14:paraId="1B499304" w14:textId="47530782" w:rsidR="000235FD" w:rsidRDefault="000235FD" w:rsidP="00311939">
            <w:pPr>
              <w:pStyle w:val="Prrafodelista"/>
              <w:numPr>
                <w:ilvl w:val="0"/>
                <w:numId w:val="7"/>
              </w:numPr>
              <w:rPr>
                <w:lang w:val="es-ES"/>
              </w:rPr>
            </w:pPr>
            <w:r>
              <w:rPr>
                <w:lang w:val="es-ES"/>
              </w:rPr>
              <w:t>Se asignó a dirección.calle calle</w:t>
            </w:r>
          </w:p>
          <w:p w14:paraId="48AA3010" w14:textId="4304BA43" w:rsidR="000235FD" w:rsidRDefault="000235FD" w:rsidP="000235FD">
            <w:pPr>
              <w:pStyle w:val="Prrafodelista"/>
              <w:numPr>
                <w:ilvl w:val="0"/>
                <w:numId w:val="7"/>
              </w:numPr>
              <w:rPr>
                <w:lang w:val="es-ES"/>
              </w:rPr>
            </w:pPr>
            <w:r>
              <w:rPr>
                <w:lang w:val="es-ES"/>
              </w:rPr>
              <w:t>Se asignó a dirección.</w:t>
            </w:r>
            <w:r>
              <w:rPr>
                <w:lang w:val="es-ES"/>
              </w:rPr>
              <w:t>altura</w:t>
            </w:r>
            <w:r>
              <w:rPr>
                <w:lang w:val="es-ES"/>
              </w:rPr>
              <w:t xml:space="preserve"> </w:t>
            </w:r>
            <w:r>
              <w:rPr>
                <w:lang w:val="es-ES"/>
              </w:rPr>
              <w:t>altura</w:t>
            </w:r>
          </w:p>
          <w:p w14:paraId="5753D8B9" w14:textId="35A4EF1C" w:rsidR="000235FD" w:rsidRPr="000235FD" w:rsidRDefault="000235FD" w:rsidP="000235FD">
            <w:pPr>
              <w:pStyle w:val="Prrafodelista"/>
              <w:numPr>
                <w:ilvl w:val="0"/>
                <w:numId w:val="7"/>
              </w:numPr>
              <w:rPr>
                <w:lang w:val="es-ES"/>
              </w:rPr>
            </w:pPr>
            <w:r>
              <w:rPr>
                <w:lang w:val="es-ES"/>
              </w:rPr>
              <w:t>Se asignó a dirección.</w:t>
            </w:r>
            <w:r>
              <w:rPr>
                <w:lang w:val="es-ES"/>
              </w:rPr>
              <w:t>zona_id zona_id</w:t>
            </w:r>
          </w:p>
          <w:p w14:paraId="2F2DFB39" w14:textId="23076BDD" w:rsidR="004C1425" w:rsidRDefault="004C1425" w:rsidP="00311939">
            <w:pPr>
              <w:pStyle w:val="Prrafodelista"/>
              <w:numPr>
                <w:ilvl w:val="0"/>
                <w:numId w:val="7"/>
              </w:numPr>
              <w:rPr>
                <w:lang w:val="es-ES"/>
              </w:rPr>
            </w:pPr>
            <w:r>
              <w:rPr>
                <w:lang w:val="es-ES"/>
              </w:rPr>
              <w:t>Se creó una instancia de</w:t>
            </w:r>
            <w:r w:rsidR="000235FD">
              <w:rPr>
                <w:lang w:val="es-ES"/>
              </w:rPr>
              <w:t xml:space="preserve"> User</w:t>
            </w:r>
            <w:r>
              <w:rPr>
                <w:lang w:val="es-ES"/>
              </w:rPr>
              <w:t xml:space="preserve"> </w:t>
            </w:r>
            <w:r w:rsidR="000235FD">
              <w:rPr>
                <w:lang w:val="es-ES"/>
              </w:rPr>
              <w:t>Empleado</w:t>
            </w:r>
          </w:p>
          <w:p w14:paraId="120B8982" w14:textId="6C5F2EF1" w:rsidR="004C1425" w:rsidRDefault="004C1425" w:rsidP="00311939">
            <w:pPr>
              <w:pStyle w:val="Prrafodelista"/>
              <w:numPr>
                <w:ilvl w:val="0"/>
                <w:numId w:val="7"/>
              </w:numPr>
              <w:rPr>
                <w:lang w:val="es-ES"/>
              </w:rPr>
            </w:pPr>
            <w:r>
              <w:rPr>
                <w:lang w:val="es-ES"/>
              </w:rPr>
              <w:t xml:space="preserve">Se asignó a </w:t>
            </w:r>
            <w:r w:rsidR="000235FD">
              <w:rPr>
                <w:lang w:val="es-ES"/>
              </w:rPr>
              <w:t>empleado</w:t>
            </w:r>
            <w:r>
              <w:rPr>
                <w:lang w:val="es-ES"/>
              </w:rPr>
              <w:t>.</w:t>
            </w:r>
            <w:r w:rsidR="000235FD">
              <w:rPr>
                <w:lang w:val="es-ES"/>
              </w:rPr>
              <w:t>nombre</w:t>
            </w:r>
            <w:r>
              <w:rPr>
                <w:lang w:val="es-ES"/>
              </w:rPr>
              <w:t xml:space="preserve"> </w:t>
            </w:r>
            <w:r w:rsidR="000235FD">
              <w:rPr>
                <w:lang w:val="es-ES"/>
              </w:rPr>
              <w:t>nombre</w:t>
            </w:r>
          </w:p>
          <w:p w14:paraId="737C2ACE" w14:textId="7D9D51BC" w:rsidR="000235FD" w:rsidRDefault="000235FD" w:rsidP="000235FD">
            <w:pPr>
              <w:pStyle w:val="Prrafodelista"/>
              <w:numPr>
                <w:ilvl w:val="0"/>
                <w:numId w:val="7"/>
              </w:numPr>
              <w:rPr>
                <w:lang w:val="es-ES"/>
              </w:rPr>
            </w:pPr>
            <w:r>
              <w:rPr>
                <w:lang w:val="es-ES"/>
              </w:rPr>
              <w:t>Se asignó a empleado.</w:t>
            </w:r>
            <w:r>
              <w:rPr>
                <w:lang w:val="es-ES"/>
              </w:rPr>
              <w:t>apellido</w:t>
            </w:r>
            <w:r>
              <w:rPr>
                <w:lang w:val="es-ES"/>
              </w:rPr>
              <w:t xml:space="preserve"> </w:t>
            </w:r>
            <w:r>
              <w:rPr>
                <w:lang w:val="es-ES"/>
              </w:rPr>
              <w:t>apellido</w:t>
            </w:r>
          </w:p>
          <w:p w14:paraId="1755984E" w14:textId="4194A946" w:rsidR="000235FD" w:rsidRDefault="000235FD" w:rsidP="000235FD">
            <w:pPr>
              <w:pStyle w:val="Prrafodelista"/>
              <w:numPr>
                <w:ilvl w:val="0"/>
                <w:numId w:val="7"/>
              </w:numPr>
              <w:rPr>
                <w:lang w:val="es-ES"/>
              </w:rPr>
            </w:pPr>
            <w:r>
              <w:rPr>
                <w:lang w:val="es-ES"/>
              </w:rPr>
              <w:t>Se asignó a empleado.</w:t>
            </w:r>
            <w:r>
              <w:rPr>
                <w:lang w:val="es-ES"/>
              </w:rPr>
              <w:t>dni</w:t>
            </w:r>
            <w:r>
              <w:rPr>
                <w:lang w:val="es-ES"/>
              </w:rPr>
              <w:t xml:space="preserve"> </w:t>
            </w:r>
            <w:r>
              <w:rPr>
                <w:lang w:val="es-ES"/>
              </w:rPr>
              <w:t>dni</w:t>
            </w:r>
          </w:p>
          <w:p w14:paraId="3F1073B4" w14:textId="29A0D2E8" w:rsidR="000235FD" w:rsidRDefault="000235FD" w:rsidP="000235FD">
            <w:pPr>
              <w:pStyle w:val="Prrafodelista"/>
              <w:numPr>
                <w:ilvl w:val="0"/>
                <w:numId w:val="7"/>
              </w:numPr>
              <w:rPr>
                <w:lang w:val="es-ES"/>
              </w:rPr>
            </w:pPr>
            <w:r>
              <w:rPr>
                <w:lang w:val="es-ES"/>
              </w:rPr>
              <w:t>Se asignó a empleado.</w:t>
            </w:r>
            <w:r>
              <w:rPr>
                <w:lang w:val="es-ES"/>
              </w:rPr>
              <w:t>fecha_ingreso</w:t>
            </w:r>
            <w:r>
              <w:rPr>
                <w:lang w:val="es-ES"/>
              </w:rPr>
              <w:t xml:space="preserve"> </w:t>
            </w:r>
            <w:r>
              <w:rPr>
                <w:lang w:val="es-ES"/>
              </w:rPr>
              <w:t>fecha_ingreso</w:t>
            </w:r>
          </w:p>
          <w:p w14:paraId="19C7E979" w14:textId="4981078A" w:rsidR="000235FD" w:rsidRDefault="000235FD" w:rsidP="000235FD">
            <w:pPr>
              <w:pStyle w:val="Prrafodelista"/>
              <w:numPr>
                <w:ilvl w:val="0"/>
                <w:numId w:val="7"/>
              </w:numPr>
              <w:rPr>
                <w:lang w:val="es-ES"/>
              </w:rPr>
            </w:pPr>
            <w:r>
              <w:rPr>
                <w:lang w:val="es-ES"/>
              </w:rPr>
              <w:t>Se asignó a empleado.</w:t>
            </w:r>
            <w:r>
              <w:rPr>
                <w:lang w:val="es-ES"/>
              </w:rPr>
              <w:t>telefono</w:t>
            </w:r>
            <w:r>
              <w:rPr>
                <w:lang w:val="es-ES"/>
              </w:rPr>
              <w:t xml:space="preserve"> </w:t>
            </w:r>
            <w:r>
              <w:rPr>
                <w:lang w:val="es-ES"/>
              </w:rPr>
              <w:t>telefono</w:t>
            </w:r>
          </w:p>
          <w:p w14:paraId="7F2EBCDD" w14:textId="2756795D" w:rsidR="000235FD" w:rsidRDefault="000235FD" w:rsidP="000235FD">
            <w:pPr>
              <w:pStyle w:val="Prrafodelista"/>
              <w:numPr>
                <w:ilvl w:val="0"/>
                <w:numId w:val="7"/>
              </w:numPr>
              <w:rPr>
                <w:lang w:val="es-ES"/>
              </w:rPr>
            </w:pPr>
            <w:r>
              <w:rPr>
                <w:lang w:val="es-ES"/>
              </w:rPr>
              <w:t>Se asignó a empleado.</w:t>
            </w:r>
            <w:r>
              <w:rPr>
                <w:lang w:val="es-ES"/>
              </w:rPr>
              <w:t>contraseña</w:t>
            </w:r>
            <w:r>
              <w:rPr>
                <w:lang w:val="es-ES"/>
              </w:rPr>
              <w:t xml:space="preserve"> </w:t>
            </w:r>
            <w:r>
              <w:rPr>
                <w:lang w:val="es-ES"/>
              </w:rPr>
              <w:t>contraseña</w:t>
            </w:r>
          </w:p>
          <w:p w14:paraId="63745C8C" w14:textId="55FF29FF" w:rsidR="004C1425" w:rsidRPr="00471EB7" w:rsidRDefault="000235FD" w:rsidP="000235FD">
            <w:pPr>
              <w:pStyle w:val="Prrafodelista"/>
              <w:numPr>
                <w:ilvl w:val="0"/>
                <w:numId w:val="7"/>
              </w:numPr>
              <w:rPr>
                <w:lang w:val="es-ES"/>
              </w:rPr>
            </w:pPr>
            <w:r w:rsidRPr="000235FD">
              <w:rPr>
                <w:lang w:val="es-ES"/>
              </w:rPr>
              <w:t>Se asignó a empleado.</w:t>
            </w:r>
            <w:r>
              <w:rPr>
                <w:lang w:val="es-ES"/>
              </w:rPr>
              <w:t>foto</w:t>
            </w:r>
            <w:r w:rsidRPr="000235FD">
              <w:rPr>
                <w:lang w:val="es-ES"/>
              </w:rPr>
              <w:t xml:space="preserve"> </w:t>
            </w:r>
            <w:r>
              <w:rPr>
                <w:lang w:val="es-ES"/>
              </w:rPr>
              <w:t>foto</w:t>
            </w:r>
          </w:p>
        </w:tc>
      </w:tr>
      <w:tr w:rsidR="004C1425" w:rsidRPr="00EB61A0" w14:paraId="0ADC7D92" w14:textId="77777777" w:rsidTr="00311939">
        <w:tc>
          <w:tcPr>
            <w:tcW w:w="2689" w:type="dxa"/>
            <w:shd w:val="clear" w:color="auto" w:fill="9CC2E5" w:themeFill="accent1" w:themeFillTint="99"/>
          </w:tcPr>
          <w:p w14:paraId="21B59C39" w14:textId="77777777" w:rsidR="004C1425" w:rsidRPr="00B90B8D" w:rsidRDefault="004C1425" w:rsidP="00311939">
            <w:pPr>
              <w:rPr>
                <w:b/>
                <w:lang w:val="es-ES"/>
              </w:rPr>
            </w:pPr>
            <w:r>
              <w:rPr>
                <w:b/>
                <w:lang w:val="es-ES"/>
              </w:rPr>
              <w:t>Salida:</w:t>
            </w:r>
          </w:p>
        </w:tc>
        <w:tc>
          <w:tcPr>
            <w:tcW w:w="6139" w:type="dxa"/>
          </w:tcPr>
          <w:p w14:paraId="4F36F832" w14:textId="77777777" w:rsidR="004C1425" w:rsidRDefault="004C1425" w:rsidP="00311939">
            <w:pPr>
              <w:rPr>
                <w:lang w:val="es-ES"/>
              </w:rPr>
            </w:pPr>
          </w:p>
        </w:tc>
      </w:tr>
    </w:tbl>
    <w:p w14:paraId="2C0665CD" w14:textId="77777777" w:rsidR="004C1425" w:rsidRDefault="004C1425">
      <w:pPr>
        <w:rPr>
          <w:sz w:val="24"/>
          <w:lang w:val="es-ES"/>
        </w:rPr>
      </w:pPr>
    </w:p>
    <w:p w14:paraId="54027781" w14:textId="38764373" w:rsidR="00B7775A" w:rsidRDefault="00B7775A">
      <w:pPr>
        <w:rPr>
          <w:sz w:val="24"/>
          <w:lang w:val="es-ES"/>
        </w:rPr>
      </w:pPr>
      <w:r>
        <w:rPr>
          <w:sz w:val="24"/>
          <w:lang w:val="es-ES"/>
        </w:rPr>
        <w:br w:type="page"/>
      </w:r>
    </w:p>
    <w:p w14:paraId="4D6890B5" w14:textId="2E28A1D7" w:rsidR="00B7775A" w:rsidRDefault="00B7775A" w:rsidP="00B7775A">
      <w:pPr>
        <w:pStyle w:val="Ttulo1"/>
      </w:pPr>
      <w:r>
        <w:rPr>
          <w:lang w:val="es-ES"/>
        </w:rPr>
        <w:lastRenderedPageBreak/>
        <w:t>DISE</w:t>
      </w:r>
      <w:r>
        <w:t>ÑO</w:t>
      </w:r>
    </w:p>
    <w:p w14:paraId="67D581FB" w14:textId="04E861F7" w:rsidR="00B7775A" w:rsidRDefault="00B7775A" w:rsidP="00B7775A"/>
    <w:p w14:paraId="6202E3CC" w14:textId="48055505" w:rsidR="00B7775A" w:rsidRDefault="00B7775A" w:rsidP="00B7775A">
      <w:pPr>
        <w:pStyle w:val="Ttulo2"/>
        <w:rPr>
          <w:lang w:val="es-ES"/>
        </w:rPr>
      </w:pPr>
      <w:r>
        <w:rPr>
          <w:lang w:val="es-ES"/>
        </w:rPr>
        <w:t>Diagrama de Secuencia de Diseño</w:t>
      </w:r>
    </w:p>
    <w:p w14:paraId="0F9B79E9" w14:textId="1FAFDE29" w:rsidR="00B7775A" w:rsidRDefault="002A776C" w:rsidP="00B7775A">
      <w:pPr>
        <w:rPr>
          <w:sz w:val="24"/>
          <w:lang w:val="es-ES"/>
        </w:rPr>
      </w:pPr>
      <w:r w:rsidRPr="002A776C">
        <w:rPr>
          <w:noProof/>
          <w:sz w:val="24"/>
        </w:rPr>
        <w:drawing>
          <wp:inline distT="0" distB="0" distL="0" distR="0" wp14:anchorId="5017F127" wp14:editId="729A2CA6">
            <wp:extent cx="5612130" cy="3129944"/>
            <wp:effectExtent l="0" t="0" r="7620" b="0"/>
            <wp:docPr id="25" name="Imagen 25" descr="G:\Javi\Documentos - copia\VPProjects\PROYECTO FINAL\DSD\IniciarTrabaj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Javi\Documentos - copia\VPProjects\PROYECTO FINAL\DSD\IniciarTrabajo.jp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612130" cy="3129944"/>
                    </a:xfrm>
                    <a:prstGeom prst="rect">
                      <a:avLst/>
                    </a:prstGeom>
                    <a:noFill/>
                    <a:ln>
                      <a:noFill/>
                    </a:ln>
                  </pic:spPr>
                </pic:pic>
              </a:graphicData>
            </a:graphic>
          </wp:inline>
        </w:drawing>
      </w:r>
    </w:p>
    <w:p w14:paraId="38EA8D0F" w14:textId="19323AD7" w:rsidR="002A776C" w:rsidRDefault="002A776C" w:rsidP="00B7775A">
      <w:pPr>
        <w:rPr>
          <w:sz w:val="24"/>
          <w:lang w:val="es-ES"/>
        </w:rPr>
      </w:pPr>
    </w:p>
    <w:p w14:paraId="3707FB09" w14:textId="3ECB8044" w:rsidR="002A776C" w:rsidRDefault="002A776C" w:rsidP="00B7775A">
      <w:pPr>
        <w:rPr>
          <w:sz w:val="24"/>
          <w:lang w:val="es-ES"/>
        </w:rPr>
      </w:pPr>
      <w:r w:rsidRPr="002A776C">
        <w:rPr>
          <w:noProof/>
          <w:sz w:val="24"/>
        </w:rPr>
        <w:drawing>
          <wp:inline distT="0" distB="0" distL="0" distR="0" wp14:anchorId="58A4ADCC" wp14:editId="2E138B15">
            <wp:extent cx="5612130" cy="3377513"/>
            <wp:effectExtent l="0" t="0" r="7620" b="0"/>
            <wp:docPr id="26" name="Imagen 26" descr="G:\Javi\Documentos - copia\VPProjects\PROYECTO FINAL\DSD\FinalizarTrabaj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Javi\Documentos - copia\VPProjects\PROYECTO FINAL\DSD\FinalizarTrabajo.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612130" cy="3377513"/>
                    </a:xfrm>
                    <a:prstGeom prst="rect">
                      <a:avLst/>
                    </a:prstGeom>
                    <a:noFill/>
                    <a:ln>
                      <a:noFill/>
                    </a:ln>
                  </pic:spPr>
                </pic:pic>
              </a:graphicData>
            </a:graphic>
          </wp:inline>
        </w:drawing>
      </w:r>
    </w:p>
    <w:p w14:paraId="2004902A" w14:textId="27C66FDB" w:rsidR="002A776C" w:rsidRDefault="002A776C">
      <w:pPr>
        <w:rPr>
          <w:sz w:val="24"/>
          <w:lang w:val="es-ES"/>
        </w:rPr>
      </w:pPr>
      <w:r>
        <w:rPr>
          <w:sz w:val="24"/>
          <w:lang w:val="es-ES"/>
        </w:rPr>
        <w:br w:type="page"/>
      </w:r>
    </w:p>
    <w:p w14:paraId="02BDE5AD" w14:textId="54C74539" w:rsidR="002A776C" w:rsidRDefault="002A776C" w:rsidP="00B7775A">
      <w:pPr>
        <w:rPr>
          <w:sz w:val="24"/>
          <w:lang w:val="es-ES"/>
        </w:rPr>
      </w:pPr>
      <w:r w:rsidRPr="002A776C">
        <w:rPr>
          <w:noProof/>
          <w:sz w:val="24"/>
        </w:rPr>
        <w:lastRenderedPageBreak/>
        <w:drawing>
          <wp:inline distT="0" distB="0" distL="0" distR="0" wp14:anchorId="56A8E280" wp14:editId="3E476A56">
            <wp:extent cx="5612130" cy="7633772"/>
            <wp:effectExtent l="0" t="0" r="7620" b="5715"/>
            <wp:docPr id="28" name="Imagen 28" descr="G:\Javi\Documentos - copia\VPProjects\PROYECTO FINAL\DSD\CargarReclam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Javi\Documentos - copia\VPProjects\PROYECTO FINAL\DSD\CargarReclamo.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612130" cy="7633772"/>
                    </a:xfrm>
                    <a:prstGeom prst="rect">
                      <a:avLst/>
                    </a:prstGeom>
                    <a:noFill/>
                    <a:ln>
                      <a:noFill/>
                    </a:ln>
                  </pic:spPr>
                </pic:pic>
              </a:graphicData>
            </a:graphic>
          </wp:inline>
        </w:drawing>
      </w:r>
    </w:p>
    <w:p w14:paraId="7BB78FB1" w14:textId="00729FAB" w:rsidR="002A776C" w:rsidRDefault="002A776C" w:rsidP="00B7775A">
      <w:pPr>
        <w:rPr>
          <w:sz w:val="24"/>
          <w:lang w:val="es-ES"/>
        </w:rPr>
      </w:pPr>
    </w:p>
    <w:p w14:paraId="48641E2A" w14:textId="482882BC" w:rsidR="002A776C" w:rsidRDefault="002A776C" w:rsidP="00B7775A">
      <w:pPr>
        <w:rPr>
          <w:sz w:val="24"/>
          <w:lang w:val="es-ES"/>
        </w:rPr>
      </w:pPr>
      <w:r w:rsidRPr="002A776C">
        <w:rPr>
          <w:noProof/>
          <w:sz w:val="24"/>
        </w:rPr>
        <w:lastRenderedPageBreak/>
        <w:drawing>
          <wp:inline distT="0" distB="0" distL="0" distR="0" wp14:anchorId="7C4C924B" wp14:editId="7763BBCC">
            <wp:extent cx="5612130" cy="2723863"/>
            <wp:effectExtent l="0" t="0" r="7620" b="635"/>
            <wp:docPr id="29" name="Imagen 29" descr="G:\Javi\Documentos - copia\VPProjects\PROYECTO FINAL\DSD\CargarTipoReclam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Javi\Documentos - copia\VPProjects\PROYECTO FINAL\DSD\CargarTipoReclamo.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612130" cy="2723863"/>
                    </a:xfrm>
                    <a:prstGeom prst="rect">
                      <a:avLst/>
                    </a:prstGeom>
                    <a:noFill/>
                    <a:ln>
                      <a:noFill/>
                    </a:ln>
                  </pic:spPr>
                </pic:pic>
              </a:graphicData>
            </a:graphic>
          </wp:inline>
        </w:drawing>
      </w:r>
    </w:p>
    <w:p w14:paraId="552C496D" w14:textId="0B0B1208" w:rsidR="002A776C" w:rsidRDefault="002A776C" w:rsidP="00B7775A">
      <w:pPr>
        <w:rPr>
          <w:sz w:val="24"/>
          <w:lang w:val="es-ES"/>
        </w:rPr>
      </w:pPr>
    </w:p>
    <w:p w14:paraId="42BF71CE" w14:textId="4903539D" w:rsidR="002A776C" w:rsidRDefault="002A776C" w:rsidP="00B7775A">
      <w:pPr>
        <w:rPr>
          <w:sz w:val="24"/>
          <w:lang w:val="es-ES"/>
        </w:rPr>
      </w:pPr>
      <w:r w:rsidRPr="002A776C">
        <w:rPr>
          <w:noProof/>
          <w:sz w:val="24"/>
        </w:rPr>
        <w:drawing>
          <wp:inline distT="0" distB="0" distL="0" distR="0" wp14:anchorId="100678B8" wp14:editId="6EBFA3FF">
            <wp:extent cx="5612130" cy="3671427"/>
            <wp:effectExtent l="0" t="0" r="7620" b="5715"/>
            <wp:docPr id="30" name="Imagen 30" descr="G:\Javi\Documentos - copia\VPProjects\PROYECTO FINAL\DSD\CargarSoc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Javi\Documentos - copia\VPProjects\PROYECTO FINAL\DSD\CargarSocio.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612130" cy="3671427"/>
                    </a:xfrm>
                    <a:prstGeom prst="rect">
                      <a:avLst/>
                    </a:prstGeom>
                    <a:noFill/>
                    <a:ln>
                      <a:noFill/>
                    </a:ln>
                  </pic:spPr>
                </pic:pic>
              </a:graphicData>
            </a:graphic>
          </wp:inline>
        </w:drawing>
      </w:r>
    </w:p>
    <w:p w14:paraId="794560CD" w14:textId="38C6FEBC" w:rsidR="002A776C" w:rsidRDefault="002A776C">
      <w:pPr>
        <w:rPr>
          <w:sz w:val="24"/>
          <w:lang w:val="es-ES"/>
        </w:rPr>
      </w:pPr>
      <w:r>
        <w:rPr>
          <w:sz w:val="24"/>
          <w:lang w:val="es-ES"/>
        </w:rPr>
        <w:br w:type="page"/>
      </w:r>
    </w:p>
    <w:p w14:paraId="452752CE" w14:textId="03FB6606" w:rsidR="002A776C" w:rsidRDefault="002A776C" w:rsidP="00B7775A">
      <w:pPr>
        <w:rPr>
          <w:sz w:val="24"/>
          <w:lang w:val="es-ES"/>
        </w:rPr>
      </w:pPr>
      <w:r w:rsidRPr="002A776C">
        <w:rPr>
          <w:noProof/>
          <w:sz w:val="24"/>
        </w:rPr>
        <w:lastRenderedPageBreak/>
        <w:drawing>
          <wp:inline distT="0" distB="0" distL="0" distR="0" wp14:anchorId="10D66C31" wp14:editId="04F3471A">
            <wp:extent cx="5612130" cy="3407693"/>
            <wp:effectExtent l="0" t="0" r="7620" b="2540"/>
            <wp:docPr id="31" name="Imagen 31" descr="G:\Javi\Documentos - copia\VPProjects\PROYECTO FINAL\DSD\RegistrarIngres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G:\Javi\Documentos - copia\VPProjects\PROYECTO FINAL\DSD\RegistrarIngreso.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612130" cy="3407693"/>
                    </a:xfrm>
                    <a:prstGeom prst="rect">
                      <a:avLst/>
                    </a:prstGeom>
                    <a:noFill/>
                    <a:ln>
                      <a:noFill/>
                    </a:ln>
                  </pic:spPr>
                </pic:pic>
              </a:graphicData>
            </a:graphic>
          </wp:inline>
        </w:drawing>
      </w:r>
    </w:p>
    <w:p w14:paraId="5E85A2C9" w14:textId="6C1017DE" w:rsidR="002A776C" w:rsidRDefault="002A776C" w:rsidP="00B7775A">
      <w:pPr>
        <w:rPr>
          <w:sz w:val="24"/>
          <w:lang w:val="es-ES"/>
        </w:rPr>
      </w:pPr>
    </w:p>
    <w:p w14:paraId="40708E9E" w14:textId="2B7FB90B" w:rsidR="002A776C" w:rsidRDefault="002A776C" w:rsidP="00B7775A">
      <w:pPr>
        <w:rPr>
          <w:sz w:val="24"/>
          <w:lang w:val="es-ES"/>
        </w:rPr>
      </w:pPr>
      <w:r w:rsidRPr="002A776C">
        <w:rPr>
          <w:noProof/>
          <w:sz w:val="24"/>
        </w:rPr>
        <w:drawing>
          <wp:inline distT="0" distB="0" distL="0" distR="0" wp14:anchorId="73A25701" wp14:editId="3902623E">
            <wp:extent cx="5612130" cy="2741775"/>
            <wp:effectExtent l="0" t="0" r="7620" b="1905"/>
            <wp:docPr id="32" name="Imagen 32" descr="G:\Javi\Documentos - copia\VPProjects\PROYECTO FINAL\DSD\CargarProduc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G:\Javi\Documentos - copia\VPProjects\PROYECTO FINAL\DSD\CargarProducto.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612130" cy="2741775"/>
                    </a:xfrm>
                    <a:prstGeom prst="rect">
                      <a:avLst/>
                    </a:prstGeom>
                    <a:noFill/>
                    <a:ln>
                      <a:noFill/>
                    </a:ln>
                  </pic:spPr>
                </pic:pic>
              </a:graphicData>
            </a:graphic>
          </wp:inline>
        </w:drawing>
      </w:r>
    </w:p>
    <w:p w14:paraId="5DEAB0A3" w14:textId="5E44EEBE" w:rsidR="002A776C" w:rsidRDefault="002A776C">
      <w:pPr>
        <w:rPr>
          <w:sz w:val="24"/>
          <w:lang w:val="es-ES"/>
        </w:rPr>
      </w:pPr>
      <w:r>
        <w:rPr>
          <w:sz w:val="24"/>
          <w:lang w:val="es-ES"/>
        </w:rPr>
        <w:br w:type="page"/>
      </w:r>
    </w:p>
    <w:p w14:paraId="1D659338" w14:textId="77777777" w:rsidR="002A776C" w:rsidRDefault="002A776C" w:rsidP="00B7775A">
      <w:pPr>
        <w:rPr>
          <w:sz w:val="24"/>
          <w:lang w:val="es-ES"/>
        </w:rPr>
      </w:pPr>
    </w:p>
    <w:p w14:paraId="1587E45D" w14:textId="371E3860" w:rsidR="002A776C" w:rsidRDefault="002A776C" w:rsidP="00B7775A">
      <w:pPr>
        <w:rPr>
          <w:sz w:val="24"/>
          <w:lang w:val="es-ES"/>
        </w:rPr>
      </w:pPr>
      <w:r w:rsidRPr="002A776C">
        <w:rPr>
          <w:noProof/>
          <w:sz w:val="24"/>
        </w:rPr>
        <w:drawing>
          <wp:inline distT="0" distB="0" distL="0" distR="0" wp14:anchorId="18B4F68C" wp14:editId="3BDC1034">
            <wp:extent cx="5612130" cy="3220854"/>
            <wp:effectExtent l="0" t="0" r="7620" b="0"/>
            <wp:docPr id="46" name="Imagen 46" descr="G:\Javi\Documentos - copia\VPProjects\PROYECTO FINAL\DSD\RegistrarTransferenc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G:\Javi\Documentos - copia\VPProjects\PROYECTO FINAL\DSD\RegistrarTransferencia.jp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612130" cy="3220854"/>
                    </a:xfrm>
                    <a:prstGeom prst="rect">
                      <a:avLst/>
                    </a:prstGeom>
                    <a:noFill/>
                    <a:ln>
                      <a:noFill/>
                    </a:ln>
                  </pic:spPr>
                </pic:pic>
              </a:graphicData>
            </a:graphic>
          </wp:inline>
        </w:drawing>
      </w:r>
    </w:p>
    <w:p w14:paraId="67379705" w14:textId="7BE801C9" w:rsidR="002A776C" w:rsidRDefault="002A776C" w:rsidP="00B7775A">
      <w:pPr>
        <w:rPr>
          <w:sz w:val="24"/>
          <w:lang w:val="es-ES"/>
        </w:rPr>
      </w:pPr>
    </w:p>
    <w:p w14:paraId="0E997CAD" w14:textId="5CCD84BD" w:rsidR="002A776C" w:rsidRDefault="002A776C" w:rsidP="00B7775A">
      <w:pPr>
        <w:rPr>
          <w:sz w:val="24"/>
          <w:lang w:val="es-ES"/>
        </w:rPr>
      </w:pPr>
      <w:r w:rsidRPr="002A776C">
        <w:rPr>
          <w:noProof/>
          <w:sz w:val="24"/>
        </w:rPr>
        <w:lastRenderedPageBreak/>
        <w:drawing>
          <wp:inline distT="0" distB="0" distL="0" distR="0" wp14:anchorId="734F04B9" wp14:editId="730F9042">
            <wp:extent cx="5612130" cy="4458495"/>
            <wp:effectExtent l="0" t="0" r="7620" b="0"/>
            <wp:docPr id="60" name="Imagen 60" descr="G:\Javi\Documentos - copia\VPProjects\PROYECTO FINAL\DSD\RegistrarEntrad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G:\Javi\Documentos - copia\VPProjects\PROYECTO FINAL\DSD\RegistrarEntrada.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612130" cy="4458495"/>
                    </a:xfrm>
                    <a:prstGeom prst="rect">
                      <a:avLst/>
                    </a:prstGeom>
                    <a:noFill/>
                    <a:ln>
                      <a:noFill/>
                    </a:ln>
                  </pic:spPr>
                </pic:pic>
              </a:graphicData>
            </a:graphic>
          </wp:inline>
        </w:drawing>
      </w:r>
    </w:p>
    <w:p w14:paraId="536A25BE" w14:textId="0D073B08" w:rsidR="002A776C" w:rsidRDefault="002A776C" w:rsidP="00B7775A">
      <w:pPr>
        <w:rPr>
          <w:sz w:val="24"/>
          <w:lang w:val="es-ES"/>
        </w:rPr>
      </w:pPr>
    </w:p>
    <w:p w14:paraId="697056F4" w14:textId="3AC97A88" w:rsidR="002A776C" w:rsidRDefault="002A776C" w:rsidP="00B7775A">
      <w:pPr>
        <w:rPr>
          <w:sz w:val="24"/>
          <w:lang w:val="es-ES"/>
        </w:rPr>
      </w:pPr>
      <w:r w:rsidRPr="002A776C">
        <w:rPr>
          <w:noProof/>
          <w:sz w:val="24"/>
        </w:rPr>
        <w:lastRenderedPageBreak/>
        <w:drawing>
          <wp:inline distT="0" distB="0" distL="0" distR="0" wp14:anchorId="7FD61C73" wp14:editId="74E0EE87">
            <wp:extent cx="5612130" cy="3721086"/>
            <wp:effectExtent l="0" t="0" r="7620" b="0"/>
            <wp:docPr id="61" name="Imagen 61" descr="G:\Javi\Documentos - copia\VPProjects\PROYECTO FINAL\DSD\RegistrarEmplead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G:\Javi\Documentos - copia\VPProjects\PROYECTO FINAL\DSD\RegistrarEmpleado.jp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612130" cy="3721086"/>
                    </a:xfrm>
                    <a:prstGeom prst="rect">
                      <a:avLst/>
                    </a:prstGeom>
                    <a:noFill/>
                    <a:ln>
                      <a:noFill/>
                    </a:ln>
                  </pic:spPr>
                </pic:pic>
              </a:graphicData>
            </a:graphic>
          </wp:inline>
        </w:drawing>
      </w:r>
    </w:p>
    <w:p w14:paraId="14A43DEA" w14:textId="1FC4655B" w:rsidR="002A776C" w:rsidRDefault="002A776C" w:rsidP="00B7775A">
      <w:pPr>
        <w:rPr>
          <w:sz w:val="24"/>
          <w:lang w:val="es-ES"/>
        </w:rPr>
      </w:pPr>
    </w:p>
    <w:p w14:paraId="4C711F36" w14:textId="2AC73B93" w:rsidR="007A6EDB" w:rsidRDefault="007A6EDB">
      <w:pPr>
        <w:rPr>
          <w:sz w:val="24"/>
          <w:lang w:val="es-ES"/>
        </w:rPr>
      </w:pPr>
      <w:r>
        <w:rPr>
          <w:sz w:val="24"/>
          <w:lang w:val="es-ES"/>
        </w:rPr>
        <w:br w:type="page"/>
      </w:r>
    </w:p>
    <w:p w14:paraId="4920FC0E" w14:textId="77777777" w:rsidR="00AB3B43" w:rsidRDefault="00AB3B43" w:rsidP="007A6EDB">
      <w:pPr>
        <w:pStyle w:val="Ttulo2"/>
        <w:rPr>
          <w:lang w:val="es-ES"/>
        </w:rPr>
        <w:sectPr w:rsidR="00AB3B43" w:rsidSect="006978F2">
          <w:pgSz w:w="12240" w:h="15840"/>
          <w:pgMar w:top="1418" w:right="1701" w:bottom="1418" w:left="1701" w:header="709" w:footer="709" w:gutter="0"/>
          <w:cols w:space="708"/>
          <w:titlePg/>
          <w:docGrid w:linePitch="360"/>
        </w:sectPr>
      </w:pPr>
    </w:p>
    <w:p w14:paraId="384551E4" w14:textId="7FEDA264" w:rsidR="007A6EDB" w:rsidRDefault="007A6EDB" w:rsidP="007A6EDB">
      <w:pPr>
        <w:pStyle w:val="Ttulo2"/>
        <w:rPr>
          <w:lang w:val="es-ES"/>
        </w:rPr>
      </w:pPr>
      <w:r>
        <w:rPr>
          <w:lang w:val="es-ES"/>
        </w:rPr>
        <w:lastRenderedPageBreak/>
        <w:t>Diagrama de Clases</w:t>
      </w:r>
    </w:p>
    <w:p w14:paraId="02FC9E8E" w14:textId="77777777" w:rsidR="00AB3B43" w:rsidRDefault="00AB3B43" w:rsidP="00AB3B43">
      <w:pPr>
        <w:rPr>
          <w:lang w:val="es-ES"/>
        </w:rPr>
      </w:pPr>
    </w:p>
    <w:p w14:paraId="5A7BD2A2" w14:textId="1A3F21B3" w:rsidR="00AB3B43" w:rsidRDefault="00AB3B43" w:rsidP="00AB3B43">
      <w:pPr>
        <w:rPr>
          <w:lang w:val="es-ES"/>
        </w:rPr>
      </w:pPr>
      <w:bookmarkStart w:id="4299" w:name="_GoBack"/>
      <w:r w:rsidRPr="00AB3B43">
        <w:rPr>
          <w:noProof/>
        </w:rPr>
        <w:drawing>
          <wp:anchor distT="0" distB="0" distL="114300" distR="114300" simplePos="0" relativeHeight="251659264" behindDoc="0" locked="0" layoutInCell="1" allowOverlap="1" wp14:anchorId="67E6566D" wp14:editId="3C9FE9B5">
            <wp:simplePos x="0" y="0"/>
            <wp:positionH relativeFrom="column">
              <wp:posOffset>-401955</wp:posOffset>
            </wp:positionH>
            <wp:positionV relativeFrom="paragraph">
              <wp:posOffset>297122</wp:posOffset>
            </wp:positionV>
            <wp:extent cx="9228455" cy="4049395"/>
            <wp:effectExtent l="0" t="0" r="0" b="8255"/>
            <wp:wrapSquare wrapText="bothSides"/>
            <wp:docPr id="62" name="Imagen 62" descr="C:\laragon\www\ProyectoFinal\Documentacion\Diagramas\DiagramaCl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laragon\www\ProyectoFinal\Documentacion\Diagramas\DiagramaClase.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9228455" cy="4049395"/>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4299"/>
    </w:p>
    <w:p w14:paraId="1F9FC337" w14:textId="63240921" w:rsidR="00AB3B43" w:rsidRPr="00AB3B43" w:rsidRDefault="00AB3B43" w:rsidP="00AB3B43">
      <w:pPr>
        <w:rPr>
          <w:lang w:val="es-ES"/>
        </w:rPr>
      </w:pPr>
    </w:p>
    <w:p w14:paraId="7513493D" w14:textId="77777777" w:rsidR="00AB3B43" w:rsidRDefault="00AB3B43" w:rsidP="007A6EDB">
      <w:pPr>
        <w:rPr>
          <w:sz w:val="24"/>
        </w:rPr>
        <w:sectPr w:rsidR="00AB3B43" w:rsidSect="00AB3B43">
          <w:pgSz w:w="15840" w:h="12240" w:orient="landscape"/>
          <w:pgMar w:top="1701" w:right="1418" w:bottom="1701" w:left="1418" w:header="709" w:footer="709" w:gutter="0"/>
          <w:cols w:space="708"/>
          <w:titlePg/>
          <w:docGrid w:linePitch="360"/>
        </w:sectPr>
      </w:pPr>
    </w:p>
    <w:p w14:paraId="71C3CD06" w14:textId="377A9783" w:rsidR="007A6EDB" w:rsidRPr="00AB3B43" w:rsidRDefault="007A6EDB" w:rsidP="007A6EDB">
      <w:pPr>
        <w:rPr>
          <w:sz w:val="24"/>
        </w:rPr>
      </w:pPr>
    </w:p>
    <w:sectPr w:rsidR="007A6EDB" w:rsidRPr="00AB3B43" w:rsidSect="00AB3B43">
      <w:pgSz w:w="12240" w:h="15840"/>
      <w:pgMar w:top="1418" w:right="1701" w:bottom="1418" w:left="1701" w:header="709" w:footer="709" w:gutter="0"/>
      <w:cols w:space="708"/>
      <w:titlePg/>
      <w:docGrid w:linePitch="360"/>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159" w:author="Javier Kachuka" w:date="2019-06-10T10:08:00Z" w:initials="JK">
    <w:p w14:paraId="16F2E583" w14:textId="77777777" w:rsidR="00576F7E" w:rsidRDefault="00576F7E">
      <w:pPr>
        <w:pStyle w:val="Textocomentario"/>
        <w:rPr>
          <w:lang w:val="es-ES"/>
        </w:rPr>
      </w:pPr>
      <w:r>
        <w:rPr>
          <w:rStyle w:val="Refdecomentario"/>
        </w:rPr>
        <w:annotationRef/>
      </w:r>
      <w:r w:rsidRPr="003552EC">
        <w:rPr>
          <w:lang w:val="es-ES"/>
        </w:rPr>
        <w:t xml:space="preserve">El empleado y oficinista no representan lo mismo? </w:t>
      </w:r>
      <w:r>
        <w:rPr>
          <w:lang w:val="es-ES"/>
        </w:rPr>
        <w:t>Con distintos roles</w:t>
      </w:r>
    </w:p>
    <w:p w14:paraId="7F5B9559" w14:textId="77777777" w:rsidR="00576F7E" w:rsidRPr="003552EC" w:rsidRDefault="00576F7E">
      <w:pPr>
        <w:pStyle w:val="Textocomentario"/>
        <w:rPr>
          <w:lang w:val="es-ES"/>
        </w:rPr>
      </w:pPr>
    </w:p>
  </w:comment>
  <w:comment w:id="1370" w:author="Javier Kachuka" w:date="2019-06-10T10:08:00Z" w:initials="JK">
    <w:p w14:paraId="287F0887" w14:textId="77777777" w:rsidR="00576F7E" w:rsidRDefault="00576F7E" w:rsidP="00E61519">
      <w:pPr>
        <w:pStyle w:val="Textocomentario"/>
        <w:rPr>
          <w:lang w:val="es-ES"/>
        </w:rPr>
      </w:pPr>
      <w:r>
        <w:rPr>
          <w:rStyle w:val="Refdecomentario"/>
        </w:rPr>
        <w:annotationRef/>
      </w:r>
      <w:r w:rsidRPr="003552EC">
        <w:rPr>
          <w:lang w:val="es-ES"/>
        </w:rPr>
        <w:t xml:space="preserve">El empleado y oficinista no representan lo mismo? </w:t>
      </w:r>
      <w:r>
        <w:rPr>
          <w:lang w:val="es-ES"/>
        </w:rPr>
        <w:t>Con distintos roles</w:t>
      </w:r>
    </w:p>
    <w:p w14:paraId="2C76E61B" w14:textId="77777777" w:rsidR="00576F7E" w:rsidRPr="003552EC" w:rsidRDefault="00576F7E" w:rsidP="00E61519">
      <w:pPr>
        <w:pStyle w:val="Textocomentario"/>
        <w:rPr>
          <w:lang w:val="es-ES"/>
        </w:rPr>
      </w:pPr>
    </w:p>
  </w:comment>
  <w:comment w:id="1567" w:author="Javier Kachuka" w:date="2019-06-10T10:08:00Z" w:initials="JK">
    <w:p w14:paraId="445DCE6E" w14:textId="77777777" w:rsidR="00576F7E" w:rsidRDefault="00576F7E" w:rsidP="00555FC6">
      <w:pPr>
        <w:pStyle w:val="Textocomentario"/>
        <w:rPr>
          <w:lang w:val="es-ES"/>
        </w:rPr>
      </w:pPr>
      <w:r>
        <w:rPr>
          <w:rStyle w:val="Refdecomentario"/>
        </w:rPr>
        <w:annotationRef/>
      </w:r>
      <w:r w:rsidRPr="003552EC">
        <w:rPr>
          <w:lang w:val="es-ES"/>
        </w:rPr>
        <w:t xml:space="preserve">El empleado y oficinista no representan lo mismo? </w:t>
      </w:r>
      <w:r>
        <w:rPr>
          <w:lang w:val="es-ES"/>
        </w:rPr>
        <w:t>Con distintos roles</w:t>
      </w:r>
    </w:p>
    <w:p w14:paraId="5DC53A7C" w14:textId="77777777" w:rsidR="00576F7E" w:rsidRPr="003552EC" w:rsidRDefault="00576F7E" w:rsidP="00555FC6">
      <w:pPr>
        <w:pStyle w:val="Textocomentario"/>
        <w:rPr>
          <w:lang w:val="es-ES"/>
        </w:rPr>
      </w:pPr>
    </w:p>
  </w:comment>
  <w:comment w:id="1763" w:author="Javier Kachuka" w:date="2019-06-10T10:08:00Z" w:initials="JK">
    <w:p w14:paraId="6478DCCC" w14:textId="77777777" w:rsidR="00576F7E" w:rsidRDefault="00576F7E" w:rsidP="004E0B3C">
      <w:pPr>
        <w:pStyle w:val="Textocomentario"/>
        <w:rPr>
          <w:lang w:val="es-ES"/>
        </w:rPr>
      </w:pPr>
      <w:r>
        <w:rPr>
          <w:rStyle w:val="Refdecomentario"/>
        </w:rPr>
        <w:annotationRef/>
      </w:r>
      <w:r w:rsidRPr="003552EC">
        <w:rPr>
          <w:lang w:val="es-ES"/>
        </w:rPr>
        <w:t xml:space="preserve">El empleado y oficinista no representan lo mismo? </w:t>
      </w:r>
      <w:r>
        <w:rPr>
          <w:lang w:val="es-ES"/>
        </w:rPr>
        <w:t>Con distintos roles</w:t>
      </w:r>
    </w:p>
    <w:p w14:paraId="0BBB78D8" w14:textId="77777777" w:rsidR="00576F7E" w:rsidRPr="003552EC" w:rsidRDefault="00576F7E" w:rsidP="004E0B3C">
      <w:pPr>
        <w:pStyle w:val="Textocomentario"/>
        <w:rPr>
          <w:lang w:val="es-ES"/>
        </w:rPr>
      </w:pPr>
    </w:p>
  </w:comment>
  <w:comment w:id="1970" w:author="Javier Kachuka" w:date="2019-06-10T10:08:00Z" w:initials="JK">
    <w:p w14:paraId="0FF5F98E" w14:textId="77777777" w:rsidR="00576F7E" w:rsidRDefault="00576F7E" w:rsidP="005808D1">
      <w:pPr>
        <w:pStyle w:val="Textocomentario"/>
        <w:rPr>
          <w:lang w:val="es-ES"/>
        </w:rPr>
      </w:pPr>
      <w:r>
        <w:rPr>
          <w:rStyle w:val="Refdecomentario"/>
        </w:rPr>
        <w:annotationRef/>
      </w:r>
      <w:r w:rsidRPr="003552EC">
        <w:rPr>
          <w:lang w:val="es-ES"/>
        </w:rPr>
        <w:t xml:space="preserve">El empleado y oficinista no representan lo mismo? </w:t>
      </w:r>
      <w:r>
        <w:rPr>
          <w:lang w:val="es-ES"/>
        </w:rPr>
        <w:t>Con distintos roles</w:t>
      </w:r>
    </w:p>
    <w:p w14:paraId="6A7363FF" w14:textId="77777777" w:rsidR="00576F7E" w:rsidRPr="003552EC" w:rsidRDefault="00576F7E" w:rsidP="005808D1">
      <w:pPr>
        <w:pStyle w:val="Textocomentario"/>
        <w:rPr>
          <w:lang w:val="es-ES"/>
        </w:rPr>
      </w:pPr>
    </w:p>
  </w:comment>
  <w:comment w:id="2065" w:author="Javier Kachuka" w:date="2019-06-10T10:08:00Z" w:initials="JK">
    <w:p w14:paraId="3443D2CE" w14:textId="77777777" w:rsidR="00576F7E" w:rsidRDefault="00576F7E" w:rsidP="005808D1">
      <w:pPr>
        <w:pStyle w:val="Textocomentario"/>
        <w:rPr>
          <w:lang w:val="es-ES"/>
        </w:rPr>
      </w:pPr>
      <w:r>
        <w:rPr>
          <w:rStyle w:val="Refdecomentario"/>
        </w:rPr>
        <w:annotationRef/>
      </w:r>
      <w:r w:rsidRPr="003552EC">
        <w:rPr>
          <w:lang w:val="es-ES"/>
        </w:rPr>
        <w:t xml:space="preserve">El empleado y oficinista no representan lo mismo? </w:t>
      </w:r>
      <w:r>
        <w:rPr>
          <w:lang w:val="es-ES"/>
        </w:rPr>
        <w:t>Con distintos roles</w:t>
      </w:r>
    </w:p>
    <w:p w14:paraId="28FAF5B7" w14:textId="77777777" w:rsidR="00576F7E" w:rsidRPr="003552EC" w:rsidRDefault="00576F7E" w:rsidP="005808D1">
      <w:pPr>
        <w:pStyle w:val="Textocomentario"/>
        <w:rPr>
          <w:lang w:val="es-ES"/>
        </w:rPr>
      </w:pPr>
    </w:p>
  </w:comment>
  <w:comment w:id="2323" w:author="Javier Kachuka" w:date="2019-06-10T10:08:00Z" w:initials="JK">
    <w:p w14:paraId="09E00C40" w14:textId="77777777" w:rsidR="00576F7E" w:rsidRDefault="00576F7E" w:rsidP="0070614D">
      <w:pPr>
        <w:pStyle w:val="Textocomentario"/>
        <w:rPr>
          <w:lang w:val="es-ES"/>
        </w:rPr>
      </w:pPr>
      <w:r>
        <w:rPr>
          <w:rStyle w:val="Refdecomentario"/>
        </w:rPr>
        <w:annotationRef/>
      </w:r>
      <w:r w:rsidRPr="003552EC">
        <w:rPr>
          <w:lang w:val="es-ES"/>
        </w:rPr>
        <w:t xml:space="preserve">El empleado y oficinista no representan lo mismo? </w:t>
      </w:r>
      <w:r>
        <w:rPr>
          <w:lang w:val="es-ES"/>
        </w:rPr>
        <w:t>Con distintos roles</w:t>
      </w:r>
    </w:p>
    <w:p w14:paraId="73429FE8" w14:textId="77777777" w:rsidR="00576F7E" w:rsidRPr="003552EC" w:rsidRDefault="00576F7E" w:rsidP="0070614D">
      <w:pPr>
        <w:pStyle w:val="Textocomentario"/>
        <w:rPr>
          <w:lang w:val="es-ES"/>
        </w:rPr>
      </w:pPr>
    </w:p>
  </w:comment>
  <w:comment w:id="2397" w:author="Javier Kachuka" w:date="2019-06-10T10:08:00Z" w:initials="JK">
    <w:p w14:paraId="2007B52B" w14:textId="77777777" w:rsidR="00576F7E" w:rsidRDefault="00576F7E" w:rsidP="00924F0F">
      <w:pPr>
        <w:pStyle w:val="Textocomentario"/>
        <w:rPr>
          <w:lang w:val="es-ES"/>
        </w:rPr>
      </w:pPr>
      <w:r>
        <w:rPr>
          <w:rStyle w:val="Refdecomentario"/>
        </w:rPr>
        <w:annotationRef/>
      </w:r>
      <w:r w:rsidRPr="003552EC">
        <w:rPr>
          <w:lang w:val="es-ES"/>
        </w:rPr>
        <w:t xml:space="preserve">El empleado y oficinista no representan lo mismo? </w:t>
      </w:r>
      <w:r>
        <w:rPr>
          <w:lang w:val="es-ES"/>
        </w:rPr>
        <w:t>Con distintos roles</w:t>
      </w:r>
    </w:p>
    <w:p w14:paraId="62BDE319" w14:textId="77777777" w:rsidR="00576F7E" w:rsidRPr="003552EC" w:rsidRDefault="00576F7E" w:rsidP="00924F0F">
      <w:pPr>
        <w:pStyle w:val="Textocomentario"/>
        <w:rPr>
          <w:lang w:val="es-ES"/>
        </w:rPr>
      </w:pP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7F5B9559" w15:done="0"/>
  <w15:commentEx w15:paraId="2C76E61B" w15:done="0"/>
  <w15:commentEx w15:paraId="5DC53A7C" w15:done="0"/>
  <w15:commentEx w15:paraId="0BBB78D8" w15:done="0"/>
  <w15:commentEx w15:paraId="6A7363FF" w15:done="0"/>
  <w15:commentEx w15:paraId="28FAF5B7" w15:done="0"/>
  <w15:commentEx w15:paraId="73429FE8" w15:done="0"/>
  <w15:commentEx w15:paraId="62BDE319" w15:done="0"/>
</w15:commentsEx>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05AE6A6" w14:textId="77777777" w:rsidR="00ED78D2" w:rsidRDefault="00ED78D2" w:rsidP="006475DF">
      <w:pPr>
        <w:spacing w:after="0" w:line="240" w:lineRule="auto"/>
      </w:pPr>
      <w:r>
        <w:separator/>
      </w:r>
    </w:p>
  </w:endnote>
  <w:endnote w:type="continuationSeparator" w:id="0">
    <w:p w14:paraId="502D727D" w14:textId="77777777" w:rsidR="00ED78D2" w:rsidRDefault="00ED78D2" w:rsidP="006475D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DejaVu Sans">
    <w:altName w:val="Times New Roman"/>
    <w:charset w:val="00"/>
    <w:family w:val="auto"/>
    <w:pitch w:val="variable"/>
  </w:font>
  <w:font w:name="Lohit Hindi">
    <w:altName w:val="Times New Roman"/>
    <w:charset w:val="00"/>
    <w:family w:val="auto"/>
    <w:pitch w:val="variable"/>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3569A2E" w14:textId="77777777" w:rsidR="00ED78D2" w:rsidRDefault="00ED78D2" w:rsidP="006475DF">
      <w:pPr>
        <w:spacing w:after="0" w:line="240" w:lineRule="auto"/>
      </w:pPr>
      <w:r>
        <w:separator/>
      </w:r>
    </w:p>
  </w:footnote>
  <w:footnote w:type="continuationSeparator" w:id="0">
    <w:p w14:paraId="38A52FAF" w14:textId="77777777" w:rsidR="00ED78D2" w:rsidRDefault="00ED78D2" w:rsidP="006475D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7A9E6CF" w14:textId="2C265DB8" w:rsidR="00576F7E" w:rsidRDefault="00576F7E">
    <w:pPr>
      <w:pStyle w:val="Encabezado"/>
    </w:pPr>
    <w:r>
      <w:rPr>
        <w:noProof/>
      </w:rPr>
      <w:drawing>
        <wp:anchor distT="0" distB="0" distL="114300" distR="114300" simplePos="0" relativeHeight="251658240" behindDoc="0" locked="0" layoutInCell="1" allowOverlap="1" wp14:anchorId="4C5CCB7C" wp14:editId="74551121">
          <wp:simplePos x="0" y="0"/>
          <wp:positionH relativeFrom="column">
            <wp:posOffset>-680085</wp:posOffset>
          </wp:positionH>
          <wp:positionV relativeFrom="paragraph">
            <wp:posOffset>-249555</wp:posOffset>
          </wp:positionV>
          <wp:extent cx="1562100" cy="640080"/>
          <wp:effectExtent l="0" t="0" r="0" b="7620"/>
          <wp:wrapSquare wrapText="bothSides"/>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nam.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562100" cy="640080"/>
                  </a:xfrm>
                  <a:prstGeom prst="rect">
                    <a:avLst/>
                  </a:prstGeom>
                </pic:spPr>
              </pic:pic>
            </a:graphicData>
          </a:graphic>
          <wp14:sizeRelH relativeFrom="margin">
            <wp14:pctWidth>0</wp14:pctWidth>
          </wp14:sizeRelH>
          <wp14:sizeRelV relativeFrom="margin">
            <wp14:pctHeight>0</wp14:pctHeight>
          </wp14:sizeRelV>
        </wp:anchor>
      </w:drawing>
    </w:r>
    <w:r>
      <w:t xml:space="preserve"> </w:t>
    </w:r>
  </w:p>
  <w:p w14:paraId="5DDE2075" w14:textId="3C2CB520" w:rsidR="00576F7E" w:rsidRDefault="00576F7E">
    <w:pPr>
      <w:pStyle w:val="Encabezado"/>
    </w:pPr>
  </w:p>
  <w:p w14:paraId="1A2D6831" w14:textId="77777777" w:rsidR="00576F7E" w:rsidRDefault="00576F7E">
    <w:pPr>
      <w:pStyle w:val="Encabezado"/>
    </w:pPr>
  </w:p>
  <w:p w14:paraId="0B0B1396" w14:textId="42FB19D7" w:rsidR="00576F7E" w:rsidRDefault="00576F7E">
    <w:pPr>
      <w:pStyle w:val="Encabezado"/>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CCB1D4B" w14:textId="79775736" w:rsidR="00576F7E" w:rsidRDefault="00576F7E">
    <w:pPr>
      <w:pStyle w:val="Encabezado"/>
    </w:pPr>
    <w:r>
      <w:rPr>
        <w:noProof/>
      </w:rPr>
      <w:drawing>
        <wp:anchor distT="0" distB="0" distL="114300" distR="114300" simplePos="0" relativeHeight="251660288" behindDoc="0" locked="0" layoutInCell="1" allowOverlap="1" wp14:anchorId="7259B12B" wp14:editId="5A55743B">
          <wp:simplePos x="0" y="0"/>
          <wp:positionH relativeFrom="column">
            <wp:posOffset>-680085</wp:posOffset>
          </wp:positionH>
          <wp:positionV relativeFrom="paragraph">
            <wp:posOffset>-263525</wp:posOffset>
          </wp:positionV>
          <wp:extent cx="1562100" cy="640080"/>
          <wp:effectExtent l="0" t="0" r="0" b="7620"/>
          <wp:wrapSquare wrapText="bothSides"/>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nam.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562100" cy="64008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3A545D"/>
    <w:multiLevelType w:val="hybridMultilevel"/>
    <w:tmpl w:val="E842E6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3E5056"/>
    <w:multiLevelType w:val="hybridMultilevel"/>
    <w:tmpl w:val="E842E6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68C6BAD"/>
    <w:multiLevelType w:val="hybridMultilevel"/>
    <w:tmpl w:val="E842E6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8D579D3"/>
    <w:multiLevelType w:val="hybridMultilevel"/>
    <w:tmpl w:val="A17806D6"/>
    <w:lvl w:ilvl="0" w:tplc="9FB423FA">
      <w:start w:val="5"/>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A714797"/>
    <w:multiLevelType w:val="hybridMultilevel"/>
    <w:tmpl w:val="E842E6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BDE6CC4"/>
    <w:multiLevelType w:val="hybridMultilevel"/>
    <w:tmpl w:val="E842E6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CB35730"/>
    <w:multiLevelType w:val="hybridMultilevel"/>
    <w:tmpl w:val="E842E6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E225FD9"/>
    <w:multiLevelType w:val="hybridMultilevel"/>
    <w:tmpl w:val="63E6F9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EA62879"/>
    <w:multiLevelType w:val="hybridMultilevel"/>
    <w:tmpl w:val="429854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FB23F6E"/>
    <w:multiLevelType w:val="hybridMultilevel"/>
    <w:tmpl w:val="E842E6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3E02BD7"/>
    <w:multiLevelType w:val="hybridMultilevel"/>
    <w:tmpl w:val="E842E6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42B60DF"/>
    <w:multiLevelType w:val="hybridMultilevel"/>
    <w:tmpl w:val="429854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540710A"/>
    <w:multiLevelType w:val="hybridMultilevel"/>
    <w:tmpl w:val="DFCC55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FCF0238"/>
    <w:multiLevelType w:val="hybridMultilevel"/>
    <w:tmpl w:val="E842E6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06D3380"/>
    <w:multiLevelType w:val="hybridMultilevel"/>
    <w:tmpl w:val="429854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1FB5E07"/>
    <w:multiLevelType w:val="hybridMultilevel"/>
    <w:tmpl w:val="FD02C2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49409A2"/>
    <w:multiLevelType w:val="hybridMultilevel"/>
    <w:tmpl w:val="8662F4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78C5164"/>
    <w:multiLevelType w:val="hybridMultilevel"/>
    <w:tmpl w:val="429854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9BD7E74"/>
    <w:multiLevelType w:val="hybridMultilevel"/>
    <w:tmpl w:val="E842E6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9D05234"/>
    <w:multiLevelType w:val="hybridMultilevel"/>
    <w:tmpl w:val="429854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D75162D"/>
    <w:multiLevelType w:val="hybridMultilevel"/>
    <w:tmpl w:val="E842E6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0BF4A86"/>
    <w:multiLevelType w:val="hybridMultilevel"/>
    <w:tmpl w:val="E842E6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17341BF"/>
    <w:multiLevelType w:val="hybridMultilevel"/>
    <w:tmpl w:val="E842E6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21753E6"/>
    <w:multiLevelType w:val="hybridMultilevel"/>
    <w:tmpl w:val="E842E6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2FF1AFD"/>
    <w:multiLevelType w:val="hybridMultilevel"/>
    <w:tmpl w:val="E842E6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3DB14EC"/>
    <w:multiLevelType w:val="hybridMultilevel"/>
    <w:tmpl w:val="E842E6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4072E03"/>
    <w:multiLevelType w:val="hybridMultilevel"/>
    <w:tmpl w:val="E842E6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AF2214D"/>
    <w:multiLevelType w:val="hybridMultilevel"/>
    <w:tmpl w:val="E842E6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B655E2C"/>
    <w:multiLevelType w:val="hybridMultilevel"/>
    <w:tmpl w:val="E842E6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C571507"/>
    <w:multiLevelType w:val="hybridMultilevel"/>
    <w:tmpl w:val="429854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D5B0BF7"/>
    <w:multiLevelType w:val="hybridMultilevel"/>
    <w:tmpl w:val="E842E6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E743894"/>
    <w:multiLevelType w:val="hybridMultilevel"/>
    <w:tmpl w:val="E842E6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EB02E60"/>
    <w:multiLevelType w:val="hybridMultilevel"/>
    <w:tmpl w:val="E842E6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428B1FC3"/>
    <w:multiLevelType w:val="hybridMultilevel"/>
    <w:tmpl w:val="E842E6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46783C09"/>
    <w:multiLevelType w:val="hybridMultilevel"/>
    <w:tmpl w:val="E842E6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46B25F4A"/>
    <w:multiLevelType w:val="hybridMultilevel"/>
    <w:tmpl w:val="429854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47DC753E"/>
    <w:multiLevelType w:val="hybridMultilevel"/>
    <w:tmpl w:val="E842E6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48231ECE"/>
    <w:multiLevelType w:val="hybridMultilevel"/>
    <w:tmpl w:val="E842E6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4C301286"/>
    <w:multiLevelType w:val="hybridMultilevel"/>
    <w:tmpl w:val="E842E6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4D6D250D"/>
    <w:multiLevelType w:val="hybridMultilevel"/>
    <w:tmpl w:val="E842E6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5CDD670B"/>
    <w:multiLevelType w:val="hybridMultilevel"/>
    <w:tmpl w:val="AD9834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5DFC5DFE"/>
    <w:multiLevelType w:val="hybridMultilevel"/>
    <w:tmpl w:val="E842E6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5EB342B5"/>
    <w:multiLevelType w:val="hybridMultilevel"/>
    <w:tmpl w:val="E842E6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613B61B5"/>
    <w:multiLevelType w:val="hybridMultilevel"/>
    <w:tmpl w:val="E842E6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67CF35DA"/>
    <w:multiLevelType w:val="hybridMultilevel"/>
    <w:tmpl w:val="E842E6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68653AF3"/>
    <w:multiLevelType w:val="hybridMultilevel"/>
    <w:tmpl w:val="E842E6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26023D6"/>
    <w:multiLevelType w:val="hybridMultilevel"/>
    <w:tmpl w:val="E842E6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736949D4"/>
    <w:multiLevelType w:val="hybridMultilevel"/>
    <w:tmpl w:val="E842E6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7AD51EFF"/>
    <w:multiLevelType w:val="hybridMultilevel"/>
    <w:tmpl w:val="92881920"/>
    <w:lvl w:ilvl="0" w:tplc="B3FA1F56">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B344CB7"/>
    <w:multiLevelType w:val="hybridMultilevel"/>
    <w:tmpl w:val="E842E6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7D3240EB"/>
    <w:multiLevelType w:val="hybridMultilevel"/>
    <w:tmpl w:val="E842E6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7E525C72"/>
    <w:multiLevelType w:val="hybridMultilevel"/>
    <w:tmpl w:val="429854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8"/>
  </w:num>
  <w:num w:numId="2">
    <w:abstractNumId w:val="40"/>
  </w:num>
  <w:num w:numId="3">
    <w:abstractNumId w:val="4"/>
  </w:num>
  <w:num w:numId="4">
    <w:abstractNumId w:val="36"/>
  </w:num>
  <w:num w:numId="5">
    <w:abstractNumId w:val="27"/>
  </w:num>
  <w:num w:numId="6">
    <w:abstractNumId w:val="6"/>
  </w:num>
  <w:num w:numId="7">
    <w:abstractNumId w:val="3"/>
  </w:num>
  <w:num w:numId="8">
    <w:abstractNumId w:val="34"/>
  </w:num>
  <w:num w:numId="9">
    <w:abstractNumId w:val="33"/>
  </w:num>
  <w:num w:numId="10">
    <w:abstractNumId w:val="43"/>
  </w:num>
  <w:num w:numId="11">
    <w:abstractNumId w:val="21"/>
  </w:num>
  <w:num w:numId="12">
    <w:abstractNumId w:val="0"/>
  </w:num>
  <w:num w:numId="13">
    <w:abstractNumId w:val="13"/>
  </w:num>
  <w:num w:numId="14">
    <w:abstractNumId w:val="1"/>
  </w:num>
  <w:num w:numId="15">
    <w:abstractNumId w:val="5"/>
  </w:num>
  <w:num w:numId="16">
    <w:abstractNumId w:val="50"/>
  </w:num>
  <w:num w:numId="17">
    <w:abstractNumId w:val="42"/>
  </w:num>
  <w:num w:numId="18">
    <w:abstractNumId w:val="24"/>
  </w:num>
  <w:num w:numId="19">
    <w:abstractNumId w:val="49"/>
  </w:num>
  <w:num w:numId="20">
    <w:abstractNumId w:val="38"/>
  </w:num>
  <w:num w:numId="21">
    <w:abstractNumId w:val="15"/>
  </w:num>
  <w:num w:numId="22">
    <w:abstractNumId w:val="7"/>
  </w:num>
  <w:num w:numId="23">
    <w:abstractNumId w:val="16"/>
  </w:num>
  <w:num w:numId="24">
    <w:abstractNumId w:val="12"/>
  </w:num>
  <w:num w:numId="25">
    <w:abstractNumId w:val="14"/>
  </w:num>
  <w:num w:numId="26">
    <w:abstractNumId w:val="35"/>
  </w:num>
  <w:num w:numId="27">
    <w:abstractNumId w:val="45"/>
  </w:num>
  <w:num w:numId="28">
    <w:abstractNumId w:val="30"/>
  </w:num>
  <w:num w:numId="29">
    <w:abstractNumId w:val="8"/>
  </w:num>
  <w:num w:numId="30">
    <w:abstractNumId w:val="46"/>
  </w:num>
  <w:num w:numId="31">
    <w:abstractNumId w:val="10"/>
  </w:num>
  <w:num w:numId="32">
    <w:abstractNumId w:val="51"/>
  </w:num>
  <w:num w:numId="33">
    <w:abstractNumId w:val="23"/>
  </w:num>
  <w:num w:numId="34">
    <w:abstractNumId w:val="2"/>
  </w:num>
  <w:num w:numId="35">
    <w:abstractNumId w:val="19"/>
  </w:num>
  <w:num w:numId="36">
    <w:abstractNumId w:val="44"/>
  </w:num>
  <w:num w:numId="37">
    <w:abstractNumId w:val="32"/>
  </w:num>
  <w:num w:numId="38">
    <w:abstractNumId w:val="25"/>
  </w:num>
  <w:num w:numId="39">
    <w:abstractNumId w:val="41"/>
  </w:num>
  <w:num w:numId="40">
    <w:abstractNumId w:val="18"/>
  </w:num>
  <w:num w:numId="41">
    <w:abstractNumId w:val="31"/>
  </w:num>
  <w:num w:numId="42">
    <w:abstractNumId w:val="29"/>
  </w:num>
  <w:num w:numId="43">
    <w:abstractNumId w:val="9"/>
  </w:num>
  <w:num w:numId="44">
    <w:abstractNumId w:val="17"/>
  </w:num>
  <w:num w:numId="45">
    <w:abstractNumId w:val="20"/>
  </w:num>
  <w:num w:numId="46">
    <w:abstractNumId w:val="26"/>
  </w:num>
  <w:num w:numId="47">
    <w:abstractNumId w:val="11"/>
  </w:num>
  <w:num w:numId="48">
    <w:abstractNumId w:val="22"/>
  </w:num>
  <w:num w:numId="49">
    <w:abstractNumId w:val="28"/>
  </w:num>
  <w:num w:numId="50">
    <w:abstractNumId w:val="39"/>
  </w:num>
  <w:num w:numId="51">
    <w:abstractNumId w:val="37"/>
  </w:num>
  <w:num w:numId="52">
    <w:abstractNumId w:val="47"/>
  </w:num>
  <w:numIdMacAtCleanup w:val="52"/>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Javier Kachuka">
    <w15:presenceInfo w15:providerId="Windows Live" w15:userId="4203469c2d6346e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A55F8"/>
    <w:rsid w:val="000071DD"/>
    <w:rsid w:val="0001329C"/>
    <w:rsid w:val="000235FD"/>
    <w:rsid w:val="0002465B"/>
    <w:rsid w:val="00027835"/>
    <w:rsid w:val="00050B40"/>
    <w:rsid w:val="00053A3C"/>
    <w:rsid w:val="00055360"/>
    <w:rsid w:val="00074280"/>
    <w:rsid w:val="0008646B"/>
    <w:rsid w:val="000A1C3D"/>
    <w:rsid w:val="000B59E3"/>
    <w:rsid w:val="000C2DC2"/>
    <w:rsid w:val="000C6533"/>
    <w:rsid w:val="000D502A"/>
    <w:rsid w:val="000E7F99"/>
    <w:rsid w:val="001076D4"/>
    <w:rsid w:val="00111F19"/>
    <w:rsid w:val="00134520"/>
    <w:rsid w:val="001371BA"/>
    <w:rsid w:val="00153AA9"/>
    <w:rsid w:val="00154D87"/>
    <w:rsid w:val="00156746"/>
    <w:rsid w:val="00163755"/>
    <w:rsid w:val="001833AD"/>
    <w:rsid w:val="00195412"/>
    <w:rsid w:val="001C7BF2"/>
    <w:rsid w:val="001D4BBE"/>
    <w:rsid w:val="001F7B04"/>
    <w:rsid w:val="00225C77"/>
    <w:rsid w:val="002345AA"/>
    <w:rsid w:val="00236AD3"/>
    <w:rsid w:val="00240E3B"/>
    <w:rsid w:val="002410FA"/>
    <w:rsid w:val="00272F3A"/>
    <w:rsid w:val="002903AF"/>
    <w:rsid w:val="002A1063"/>
    <w:rsid w:val="002A20C6"/>
    <w:rsid w:val="002A3CD0"/>
    <w:rsid w:val="002A55EF"/>
    <w:rsid w:val="002A776C"/>
    <w:rsid w:val="002C04E4"/>
    <w:rsid w:val="002C09EF"/>
    <w:rsid w:val="002E1F4E"/>
    <w:rsid w:val="002F11A3"/>
    <w:rsid w:val="002F2F47"/>
    <w:rsid w:val="002F3536"/>
    <w:rsid w:val="002F4137"/>
    <w:rsid w:val="002F4C81"/>
    <w:rsid w:val="003003BF"/>
    <w:rsid w:val="00310D65"/>
    <w:rsid w:val="003143D2"/>
    <w:rsid w:val="00325A53"/>
    <w:rsid w:val="003274E4"/>
    <w:rsid w:val="00340AF4"/>
    <w:rsid w:val="003552EC"/>
    <w:rsid w:val="0037145C"/>
    <w:rsid w:val="00393673"/>
    <w:rsid w:val="003C7530"/>
    <w:rsid w:val="003C7704"/>
    <w:rsid w:val="003D3744"/>
    <w:rsid w:val="003D4F16"/>
    <w:rsid w:val="003D6D5F"/>
    <w:rsid w:val="003F530E"/>
    <w:rsid w:val="00401CC8"/>
    <w:rsid w:val="00403AAB"/>
    <w:rsid w:val="00431D6D"/>
    <w:rsid w:val="004321A4"/>
    <w:rsid w:val="0043674D"/>
    <w:rsid w:val="00442C33"/>
    <w:rsid w:val="00456A0E"/>
    <w:rsid w:val="0046200B"/>
    <w:rsid w:val="00462B03"/>
    <w:rsid w:val="00471EB7"/>
    <w:rsid w:val="00474033"/>
    <w:rsid w:val="00482C02"/>
    <w:rsid w:val="00486A91"/>
    <w:rsid w:val="004A79FC"/>
    <w:rsid w:val="004C1425"/>
    <w:rsid w:val="004D4B98"/>
    <w:rsid w:val="004E0B3C"/>
    <w:rsid w:val="00505F52"/>
    <w:rsid w:val="0050660B"/>
    <w:rsid w:val="00534CD9"/>
    <w:rsid w:val="00543D5C"/>
    <w:rsid w:val="00552A69"/>
    <w:rsid w:val="0055417A"/>
    <w:rsid w:val="00555FC6"/>
    <w:rsid w:val="00562A71"/>
    <w:rsid w:val="00564042"/>
    <w:rsid w:val="005703BA"/>
    <w:rsid w:val="00572E70"/>
    <w:rsid w:val="00576F7E"/>
    <w:rsid w:val="005808D1"/>
    <w:rsid w:val="00581275"/>
    <w:rsid w:val="00583CDF"/>
    <w:rsid w:val="005A54B7"/>
    <w:rsid w:val="005A74E1"/>
    <w:rsid w:val="005B2AE0"/>
    <w:rsid w:val="005B6DF5"/>
    <w:rsid w:val="005C326A"/>
    <w:rsid w:val="005D0764"/>
    <w:rsid w:val="005D64CF"/>
    <w:rsid w:val="005E458F"/>
    <w:rsid w:val="005E6FE6"/>
    <w:rsid w:val="00602A14"/>
    <w:rsid w:val="006030CC"/>
    <w:rsid w:val="00612322"/>
    <w:rsid w:val="00621195"/>
    <w:rsid w:val="00621FE7"/>
    <w:rsid w:val="006233E2"/>
    <w:rsid w:val="0062644F"/>
    <w:rsid w:val="006267D9"/>
    <w:rsid w:val="00630C05"/>
    <w:rsid w:val="006475DF"/>
    <w:rsid w:val="00655B46"/>
    <w:rsid w:val="006565D3"/>
    <w:rsid w:val="00657DC0"/>
    <w:rsid w:val="00664544"/>
    <w:rsid w:val="00671686"/>
    <w:rsid w:val="006978F2"/>
    <w:rsid w:val="006C4555"/>
    <w:rsid w:val="006D3894"/>
    <w:rsid w:val="006E20FA"/>
    <w:rsid w:val="007055B3"/>
    <w:rsid w:val="0070614D"/>
    <w:rsid w:val="00707909"/>
    <w:rsid w:val="007215B0"/>
    <w:rsid w:val="007506AD"/>
    <w:rsid w:val="00765C0B"/>
    <w:rsid w:val="00785249"/>
    <w:rsid w:val="007921DC"/>
    <w:rsid w:val="007A6EDB"/>
    <w:rsid w:val="007B60A2"/>
    <w:rsid w:val="007E6C42"/>
    <w:rsid w:val="007E6F74"/>
    <w:rsid w:val="00832539"/>
    <w:rsid w:val="0083745B"/>
    <w:rsid w:val="00866CE2"/>
    <w:rsid w:val="008675A3"/>
    <w:rsid w:val="00882D63"/>
    <w:rsid w:val="008A3DCB"/>
    <w:rsid w:val="008A7C53"/>
    <w:rsid w:val="008B00DA"/>
    <w:rsid w:val="008C4037"/>
    <w:rsid w:val="008E0402"/>
    <w:rsid w:val="008E0D37"/>
    <w:rsid w:val="008E38F6"/>
    <w:rsid w:val="008F13CC"/>
    <w:rsid w:val="008F753A"/>
    <w:rsid w:val="00907480"/>
    <w:rsid w:val="00924F0F"/>
    <w:rsid w:val="009340B8"/>
    <w:rsid w:val="0093636B"/>
    <w:rsid w:val="00945F17"/>
    <w:rsid w:val="009529A4"/>
    <w:rsid w:val="0097717E"/>
    <w:rsid w:val="00986D2A"/>
    <w:rsid w:val="00994F96"/>
    <w:rsid w:val="009C1096"/>
    <w:rsid w:val="009E695D"/>
    <w:rsid w:val="009E6B1D"/>
    <w:rsid w:val="009F649C"/>
    <w:rsid w:val="00A13EC8"/>
    <w:rsid w:val="00A34B20"/>
    <w:rsid w:val="00A77E01"/>
    <w:rsid w:val="00A8280F"/>
    <w:rsid w:val="00A859BB"/>
    <w:rsid w:val="00A92212"/>
    <w:rsid w:val="00AA19D5"/>
    <w:rsid w:val="00AA6217"/>
    <w:rsid w:val="00AB3B43"/>
    <w:rsid w:val="00AB4322"/>
    <w:rsid w:val="00AD3F9A"/>
    <w:rsid w:val="00AE2034"/>
    <w:rsid w:val="00AE4E95"/>
    <w:rsid w:val="00AE5082"/>
    <w:rsid w:val="00AF29EC"/>
    <w:rsid w:val="00B130E2"/>
    <w:rsid w:val="00B27AC3"/>
    <w:rsid w:val="00B470CC"/>
    <w:rsid w:val="00B571D1"/>
    <w:rsid w:val="00B7775A"/>
    <w:rsid w:val="00B80A70"/>
    <w:rsid w:val="00BA1022"/>
    <w:rsid w:val="00BA6ED6"/>
    <w:rsid w:val="00BC46E7"/>
    <w:rsid w:val="00BD1189"/>
    <w:rsid w:val="00BD136E"/>
    <w:rsid w:val="00BF0956"/>
    <w:rsid w:val="00BF3680"/>
    <w:rsid w:val="00BF4E55"/>
    <w:rsid w:val="00C04493"/>
    <w:rsid w:val="00C21D3A"/>
    <w:rsid w:val="00C24F62"/>
    <w:rsid w:val="00C72267"/>
    <w:rsid w:val="00C7489D"/>
    <w:rsid w:val="00C81B0D"/>
    <w:rsid w:val="00C81B96"/>
    <w:rsid w:val="00CB5CF0"/>
    <w:rsid w:val="00CC2B8E"/>
    <w:rsid w:val="00CD1DEC"/>
    <w:rsid w:val="00CE02BC"/>
    <w:rsid w:val="00CF5565"/>
    <w:rsid w:val="00D55146"/>
    <w:rsid w:val="00D61C88"/>
    <w:rsid w:val="00D63981"/>
    <w:rsid w:val="00D71789"/>
    <w:rsid w:val="00D80CAD"/>
    <w:rsid w:val="00DA4A60"/>
    <w:rsid w:val="00DD0E4D"/>
    <w:rsid w:val="00DD1D6D"/>
    <w:rsid w:val="00DE3353"/>
    <w:rsid w:val="00DE68C1"/>
    <w:rsid w:val="00DF490B"/>
    <w:rsid w:val="00E01941"/>
    <w:rsid w:val="00E358DF"/>
    <w:rsid w:val="00E559C5"/>
    <w:rsid w:val="00E61519"/>
    <w:rsid w:val="00E6465B"/>
    <w:rsid w:val="00E7145E"/>
    <w:rsid w:val="00E76878"/>
    <w:rsid w:val="00E84C1D"/>
    <w:rsid w:val="00E9210B"/>
    <w:rsid w:val="00EA55F8"/>
    <w:rsid w:val="00EB00DF"/>
    <w:rsid w:val="00EB437B"/>
    <w:rsid w:val="00EB61A0"/>
    <w:rsid w:val="00EC5EF5"/>
    <w:rsid w:val="00EC5FEE"/>
    <w:rsid w:val="00ED27AF"/>
    <w:rsid w:val="00ED78D2"/>
    <w:rsid w:val="00EE31E8"/>
    <w:rsid w:val="00F124A3"/>
    <w:rsid w:val="00F276C5"/>
    <w:rsid w:val="00F478D6"/>
    <w:rsid w:val="00F56A4A"/>
    <w:rsid w:val="00F61EFB"/>
    <w:rsid w:val="00F93243"/>
    <w:rsid w:val="00FA54D2"/>
    <w:rsid w:val="00FD76BA"/>
    <w:rsid w:val="00FE177D"/>
    <w:rsid w:val="00FE259F"/>
    <w:rsid w:val="00FE2DC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08CCB1D"/>
  <w15:chartTrackingRefBased/>
  <w15:docId w15:val="{55480284-7168-4D66-AF40-3D396A2017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5417A"/>
    <w:rPr>
      <w:rFonts w:ascii="Arial" w:hAnsi="Arial"/>
    </w:rPr>
  </w:style>
  <w:style w:type="paragraph" w:styleId="Ttulo1">
    <w:name w:val="heading 1"/>
    <w:basedOn w:val="Normal"/>
    <w:next w:val="Normal"/>
    <w:link w:val="Ttulo1Car"/>
    <w:uiPriority w:val="9"/>
    <w:qFormat/>
    <w:rsid w:val="006475DF"/>
    <w:pPr>
      <w:keepNext/>
      <w:keepLines/>
      <w:spacing w:before="240" w:after="0"/>
      <w:outlineLvl w:val="0"/>
    </w:pPr>
    <w:rPr>
      <w:rFonts w:eastAsiaTheme="majorEastAsia" w:cstheme="majorBidi"/>
      <w:color w:val="2E74B5" w:themeColor="accent1" w:themeShade="BF"/>
      <w:sz w:val="32"/>
      <w:szCs w:val="32"/>
    </w:rPr>
  </w:style>
  <w:style w:type="paragraph" w:styleId="Ttulo2">
    <w:name w:val="heading 2"/>
    <w:basedOn w:val="Normal"/>
    <w:next w:val="Normal"/>
    <w:link w:val="Ttulo2Car"/>
    <w:uiPriority w:val="9"/>
    <w:unhideWhenUsed/>
    <w:qFormat/>
    <w:rsid w:val="006475DF"/>
    <w:pPr>
      <w:keepNext/>
      <w:keepLines/>
      <w:spacing w:before="120" w:after="120"/>
      <w:outlineLvl w:val="1"/>
    </w:pPr>
    <w:rPr>
      <w:rFonts w:eastAsiaTheme="majorEastAsia" w:cstheme="majorBidi"/>
      <w:color w:val="2E74B5" w:themeColor="accent1" w:themeShade="BF"/>
      <w:sz w:val="28"/>
      <w:szCs w:val="26"/>
    </w:rPr>
  </w:style>
  <w:style w:type="paragraph" w:styleId="Ttulo3">
    <w:name w:val="heading 3"/>
    <w:basedOn w:val="Normal"/>
    <w:next w:val="Normal"/>
    <w:link w:val="Ttulo3Car"/>
    <w:uiPriority w:val="9"/>
    <w:unhideWhenUsed/>
    <w:qFormat/>
    <w:rsid w:val="002A55EF"/>
    <w:pPr>
      <w:keepNext/>
      <w:keepLines/>
      <w:spacing w:before="120" w:after="120"/>
      <w:outlineLvl w:val="2"/>
    </w:pPr>
    <w:rPr>
      <w:rFonts w:eastAsiaTheme="majorEastAsia" w:cstheme="majorBidi"/>
      <w:color w:val="1F4D78"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6475DF"/>
    <w:rPr>
      <w:rFonts w:ascii="Arial" w:eastAsiaTheme="majorEastAsia" w:hAnsi="Arial" w:cstheme="majorBidi"/>
      <w:color w:val="2E74B5" w:themeColor="accent1" w:themeShade="BF"/>
      <w:sz w:val="32"/>
      <w:szCs w:val="32"/>
    </w:rPr>
  </w:style>
  <w:style w:type="character" w:customStyle="1" w:styleId="Ttulo2Car">
    <w:name w:val="Título 2 Car"/>
    <w:basedOn w:val="Fuentedeprrafopredeter"/>
    <w:link w:val="Ttulo2"/>
    <w:uiPriority w:val="9"/>
    <w:rsid w:val="006475DF"/>
    <w:rPr>
      <w:rFonts w:ascii="Arial" w:eastAsiaTheme="majorEastAsia" w:hAnsi="Arial" w:cstheme="majorBidi"/>
      <w:color w:val="2E74B5" w:themeColor="accent1" w:themeShade="BF"/>
      <w:sz w:val="28"/>
      <w:szCs w:val="26"/>
    </w:rPr>
  </w:style>
  <w:style w:type="paragraph" w:styleId="Prrafodelista">
    <w:name w:val="List Paragraph"/>
    <w:basedOn w:val="Normal"/>
    <w:uiPriority w:val="34"/>
    <w:qFormat/>
    <w:rsid w:val="00EA55F8"/>
    <w:pPr>
      <w:ind w:left="720"/>
      <w:contextualSpacing/>
    </w:pPr>
  </w:style>
  <w:style w:type="table" w:styleId="Tablaconcuadrcula">
    <w:name w:val="Table Grid"/>
    <w:basedOn w:val="Tablanormal"/>
    <w:uiPriority w:val="39"/>
    <w:rsid w:val="0016375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3Car">
    <w:name w:val="Título 3 Car"/>
    <w:basedOn w:val="Fuentedeprrafopredeter"/>
    <w:link w:val="Ttulo3"/>
    <w:uiPriority w:val="9"/>
    <w:rsid w:val="002A55EF"/>
    <w:rPr>
      <w:rFonts w:ascii="Arial" w:eastAsiaTheme="majorEastAsia" w:hAnsi="Arial" w:cstheme="majorBidi"/>
      <w:color w:val="1F4D78" w:themeColor="accent1" w:themeShade="7F"/>
      <w:sz w:val="24"/>
      <w:szCs w:val="24"/>
    </w:rPr>
  </w:style>
  <w:style w:type="character" w:styleId="Refdecomentario">
    <w:name w:val="annotation reference"/>
    <w:basedOn w:val="Fuentedeprrafopredeter"/>
    <w:uiPriority w:val="99"/>
    <w:semiHidden/>
    <w:unhideWhenUsed/>
    <w:rsid w:val="003552EC"/>
    <w:rPr>
      <w:sz w:val="16"/>
      <w:szCs w:val="16"/>
    </w:rPr>
  </w:style>
  <w:style w:type="paragraph" w:styleId="Textocomentario">
    <w:name w:val="annotation text"/>
    <w:basedOn w:val="Normal"/>
    <w:link w:val="TextocomentarioCar"/>
    <w:uiPriority w:val="99"/>
    <w:semiHidden/>
    <w:unhideWhenUsed/>
    <w:rsid w:val="003552EC"/>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3552EC"/>
    <w:rPr>
      <w:sz w:val="20"/>
      <w:szCs w:val="20"/>
    </w:rPr>
  </w:style>
  <w:style w:type="paragraph" w:styleId="Asuntodelcomentario">
    <w:name w:val="annotation subject"/>
    <w:basedOn w:val="Textocomentario"/>
    <w:next w:val="Textocomentario"/>
    <w:link w:val="AsuntodelcomentarioCar"/>
    <w:uiPriority w:val="99"/>
    <w:semiHidden/>
    <w:unhideWhenUsed/>
    <w:rsid w:val="003552EC"/>
    <w:rPr>
      <w:b/>
      <w:bCs/>
    </w:rPr>
  </w:style>
  <w:style w:type="character" w:customStyle="1" w:styleId="AsuntodelcomentarioCar">
    <w:name w:val="Asunto del comentario Car"/>
    <w:basedOn w:val="TextocomentarioCar"/>
    <w:link w:val="Asuntodelcomentario"/>
    <w:uiPriority w:val="99"/>
    <w:semiHidden/>
    <w:rsid w:val="003552EC"/>
    <w:rPr>
      <w:b/>
      <w:bCs/>
      <w:sz w:val="20"/>
      <w:szCs w:val="20"/>
    </w:rPr>
  </w:style>
  <w:style w:type="paragraph" w:styleId="Textodeglobo">
    <w:name w:val="Balloon Text"/>
    <w:basedOn w:val="Normal"/>
    <w:link w:val="TextodegloboCar"/>
    <w:uiPriority w:val="99"/>
    <w:semiHidden/>
    <w:unhideWhenUsed/>
    <w:rsid w:val="003552EC"/>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3552EC"/>
    <w:rPr>
      <w:rFonts w:ascii="Segoe UI" w:hAnsi="Segoe UI" w:cs="Segoe UI"/>
      <w:sz w:val="18"/>
      <w:szCs w:val="18"/>
    </w:rPr>
  </w:style>
  <w:style w:type="paragraph" w:styleId="Encabezado">
    <w:name w:val="header"/>
    <w:basedOn w:val="Normal"/>
    <w:link w:val="EncabezadoCar"/>
    <w:uiPriority w:val="99"/>
    <w:unhideWhenUsed/>
    <w:rsid w:val="006475DF"/>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6475DF"/>
  </w:style>
  <w:style w:type="paragraph" w:styleId="Piedepgina">
    <w:name w:val="footer"/>
    <w:basedOn w:val="Normal"/>
    <w:link w:val="PiedepginaCar"/>
    <w:uiPriority w:val="99"/>
    <w:unhideWhenUsed/>
    <w:rsid w:val="006475DF"/>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6475DF"/>
  </w:style>
  <w:style w:type="paragraph" w:styleId="TtuloTDC">
    <w:name w:val="TOC Heading"/>
    <w:basedOn w:val="Ttulo1"/>
    <w:next w:val="Normal"/>
    <w:uiPriority w:val="39"/>
    <w:unhideWhenUsed/>
    <w:qFormat/>
    <w:rsid w:val="00111F19"/>
    <w:pPr>
      <w:outlineLvl w:val="9"/>
    </w:pPr>
    <w:rPr>
      <w:rFonts w:asciiTheme="majorHAnsi" w:hAnsiTheme="majorHAnsi"/>
    </w:rPr>
  </w:style>
  <w:style w:type="paragraph" w:styleId="TDC1">
    <w:name w:val="toc 1"/>
    <w:basedOn w:val="Normal"/>
    <w:next w:val="Normal"/>
    <w:autoRedefine/>
    <w:uiPriority w:val="39"/>
    <w:unhideWhenUsed/>
    <w:rsid w:val="00111F19"/>
    <w:pPr>
      <w:spacing w:after="100"/>
    </w:pPr>
  </w:style>
  <w:style w:type="paragraph" w:styleId="TDC2">
    <w:name w:val="toc 2"/>
    <w:basedOn w:val="Normal"/>
    <w:next w:val="Normal"/>
    <w:autoRedefine/>
    <w:uiPriority w:val="39"/>
    <w:unhideWhenUsed/>
    <w:rsid w:val="00111F19"/>
    <w:pPr>
      <w:spacing w:after="100"/>
      <w:ind w:left="220"/>
    </w:pPr>
  </w:style>
  <w:style w:type="paragraph" w:styleId="TDC3">
    <w:name w:val="toc 3"/>
    <w:basedOn w:val="Normal"/>
    <w:next w:val="Normal"/>
    <w:autoRedefine/>
    <w:uiPriority w:val="39"/>
    <w:unhideWhenUsed/>
    <w:rsid w:val="00111F19"/>
    <w:pPr>
      <w:spacing w:after="100"/>
      <w:ind w:left="440"/>
    </w:pPr>
  </w:style>
  <w:style w:type="character" w:styleId="Hipervnculo">
    <w:name w:val="Hyperlink"/>
    <w:basedOn w:val="Fuentedeprrafopredeter"/>
    <w:uiPriority w:val="99"/>
    <w:unhideWhenUsed/>
    <w:rsid w:val="00111F19"/>
    <w:rPr>
      <w:color w:val="0563C1" w:themeColor="hyperlink"/>
      <w:u w:val="single"/>
    </w:rPr>
  </w:style>
  <w:style w:type="paragraph" w:styleId="Sinespaciado">
    <w:name w:val="No Spacing"/>
    <w:uiPriority w:val="1"/>
    <w:qFormat/>
    <w:rsid w:val="00050B40"/>
    <w:pPr>
      <w:spacing w:after="0" w:line="240" w:lineRule="auto"/>
    </w:pPr>
    <w:rPr>
      <w:rFonts w:ascii="Arial" w:hAnsi="Arial"/>
    </w:rPr>
  </w:style>
  <w:style w:type="table" w:styleId="Tabladecuadrcula1clara">
    <w:name w:val="Grid Table 1 Light"/>
    <w:basedOn w:val="Tablanormal"/>
    <w:uiPriority w:val="46"/>
    <w:rsid w:val="008E38F6"/>
    <w:pPr>
      <w:widowControl w:val="0"/>
      <w:suppressAutoHyphens/>
      <w:autoSpaceDN w:val="0"/>
      <w:spacing w:after="0" w:line="240" w:lineRule="auto"/>
      <w:textAlignment w:val="baseline"/>
    </w:pPr>
    <w:rPr>
      <w:rFonts w:ascii="Times New Roman" w:eastAsia="DejaVu Sans" w:hAnsi="Times New Roman" w:cs="Lohit Hindi"/>
      <w:kern w:val="3"/>
      <w:sz w:val="24"/>
      <w:szCs w:val="24"/>
      <w:lang w:val="es-AR" w:eastAsia="zh-CN" w:bidi="hi-IN"/>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Tablaconcuadrcula1">
    <w:name w:val="Tabla con cuadrícula1"/>
    <w:basedOn w:val="Tablanormal"/>
    <w:next w:val="Tablaconcuadrcula"/>
    <w:uiPriority w:val="39"/>
    <w:rsid w:val="009529A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2">
    <w:name w:val="Tabla con cuadrícula2"/>
    <w:basedOn w:val="Tablanormal"/>
    <w:next w:val="Tablaconcuadrcula"/>
    <w:uiPriority w:val="39"/>
    <w:rsid w:val="002345A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jpeg"/><Relationship Id="rId21" Type="http://schemas.openxmlformats.org/officeDocument/2006/relationships/image" Target="media/image11.jpeg"/><Relationship Id="rId42" Type="http://schemas.openxmlformats.org/officeDocument/2006/relationships/image" Target="media/image32.jpeg"/><Relationship Id="rId47" Type="http://schemas.openxmlformats.org/officeDocument/2006/relationships/image" Target="media/image37.jpeg"/><Relationship Id="rId63" Type="http://schemas.openxmlformats.org/officeDocument/2006/relationships/image" Target="media/image53.jpeg"/><Relationship Id="rId68" Type="http://schemas.openxmlformats.org/officeDocument/2006/relationships/image" Target="media/image58.jpeg"/><Relationship Id="rId2" Type="http://schemas.openxmlformats.org/officeDocument/2006/relationships/numbering" Target="numbering.xml"/><Relationship Id="rId16" Type="http://schemas.openxmlformats.org/officeDocument/2006/relationships/image" Target="media/image6.jpeg"/><Relationship Id="rId29" Type="http://schemas.openxmlformats.org/officeDocument/2006/relationships/image" Target="media/image19.jpeg"/><Relationship Id="rId11" Type="http://schemas.openxmlformats.org/officeDocument/2006/relationships/image" Target="media/image3.png"/><Relationship Id="rId24" Type="http://schemas.openxmlformats.org/officeDocument/2006/relationships/image" Target="media/image14.jpeg"/><Relationship Id="rId32" Type="http://schemas.openxmlformats.org/officeDocument/2006/relationships/image" Target="media/image22.jpeg"/><Relationship Id="rId37" Type="http://schemas.openxmlformats.org/officeDocument/2006/relationships/image" Target="media/image27.jpeg"/><Relationship Id="rId40" Type="http://schemas.openxmlformats.org/officeDocument/2006/relationships/image" Target="media/image30.jpeg"/><Relationship Id="rId45" Type="http://schemas.openxmlformats.org/officeDocument/2006/relationships/image" Target="media/image35.jpeg"/><Relationship Id="rId53" Type="http://schemas.openxmlformats.org/officeDocument/2006/relationships/image" Target="media/image43.jpeg"/><Relationship Id="rId58" Type="http://schemas.openxmlformats.org/officeDocument/2006/relationships/image" Target="media/image48.jpeg"/><Relationship Id="rId66" Type="http://schemas.openxmlformats.org/officeDocument/2006/relationships/image" Target="media/image56.jpeg"/><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1.jpeg"/><Relationship Id="rId19" Type="http://schemas.openxmlformats.org/officeDocument/2006/relationships/image" Target="media/image9.jpeg"/><Relationship Id="rId14" Type="http://schemas.openxmlformats.org/officeDocument/2006/relationships/comments" Target="comments.xml"/><Relationship Id="rId22" Type="http://schemas.openxmlformats.org/officeDocument/2006/relationships/image" Target="media/image12.jpeg"/><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image" Target="media/image25.jpeg"/><Relationship Id="rId43" Type="http://schemas.openxmlformats.org/officeDocument/2006/relationships/image" Target="media/image33.jpeg"/><Relationship Id="rId48" Type="http://schemas.openxmlformats.org/officeDocument/2006/relationships/image" Target="media/image38.jpeg"/><Relationship Id="rId56" Type="http://schemas.openxmlformats.org/officeDocument/2006/relationships/image" Target="media/image46.jpeg"/><Relationship Id="rId64" Type="http://schemas.openxmlformats.org/officeDocument/2006/relationships/image" Target="media/image54.jpeg"/><Relationship Id="rId69" Type="http://schemas.openxmlformats.org/officeDocument/2006/relationships/image" Target="media/image59.jpeg"/><Relationship Id="rId8" Type="http://schemas.openxmlformats.org/officeDocument/2006/relationships/image" Target="media/image1.png"/><Relationship Id="rId51" Type="http://schemas.openxmlformats.org/officeDocument/2006/relationships/image" Target="media/image41.jpe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7.jpeg"/><Relationship Id="rId25" Type="http://schemas.openxmlformats.org/officeDocument/2006/relationships/image" Target="media/image15.jpeg"/><Relationship Id="rId33" Type="http://schemas.openxmlformats.org/officeDocument/2006/relationships/image" Target="media/image23.jpeg"/><Relationship Id="rId38" Type="http://schemas.openxmlformats.org/officeDocument/2006/relationships/image" Target="media/image28.jpeg"/><Relationship Id="rId46" Type="http://schemas.openxmlformats.org/officeDocument/2006/relationships/image" Target="media/image36.jpeg"/><Relationship Id="rId59" Type="http://schemas.openxmlformats.org/officeDocument/2006/relationships/image" Target="media/image49.jpeg"/><Relationship Id="rId67" Type="http://schemas.openxmlformats.org/officeDocument/2006/relationships/image" Target="media/image57.jpeg"/><Relationship Id="rId20" Type="http://schemas.openxmlformats.org/officeDocument/2006/relationships/image" Target="media/image10.jpeg"/><Relationship Id="rId41" Type="http://schemas.openxmlformats.org/officeDocument/2006/relationships/image" Target="media/image31.jpeg"/><Relationship Id="rId54" Type="http://schemas.openxmlformats.org/officeDocument/2006/relationships/image" Target="media/image44.jpeg"/><Relationship Id="rId62" Type="http://schemas.openxmlformats.org/officeDocument/2006/relationships/image" Target="media/image52.jpeg"/><Relationship Id="rId70" Type="http://schemas.openxmlformats.org/officeDocument/2006/relationships/image" Target="media/image60.jpeg"/><Relationship Id="rId1" Type="http://schemas.openxmlformats.org/officeDocument/2006/relationships/customXml" Target="../customXml/item1.xml"/><Relationship Id="rId6" Type="http://schemas.openxmlformats.org/officeDocument/2006/relationships/footnotes" Target="footnotes.xml"/><Relationship Id="rId15" Type="http://schemas.microsoft.com/office/2011/relationships/commentsExtended" Target="commentsExtended.xml"/><Relationship Id="rId23" Type="http://schemas.openxmlformats.org/officeDocument/2006/relationships/image" Target="media/image13.jpeg"/><Relationship Id="rId28" Type="http://schemas.openxmlformats.org/officeDocument/2006/relationships/image" Target="media/image18.jpeg"/><Relationship Id="rId36" Type="http://schemas.openxmlformats.org/officeDocument/2006/relationships/image" Target="media/image26.jpeg"/><Relationship Id="rId49" Type="http://schemas.openxmlformats.org/officeDocument/2006/relationships/image" Target="media/image39.jpeg"/><Relationship Id="rId57" Type="http://schemas.openxmlformats.org/officeDocument/2006/relationships/image" Target="media/image47.jpeg"/><Relationship Id="rId10" Type="http://schemas.openxmlformats.org/officeDocument/2006/relationships/header" Target="header2.xml"/><Relationship Id="rId31" Type="http://schemas.openxmlformats.org/officeDocument/2006/relationships/image" Target="media/image21.jpeg"/><Relationship Id="rId44" Type="http://schemas.openxmlformats.org/officeDocument/2006/relationships/image" Target="media/image34.jpeg"/><Relationship Id="rId52" Type="http://schemas.openxmlformats.org/officeDocument/2006/relationships/image" Target="media/image42.jpeg"/><Relationship Id="rId60" Type="http://schemas.openxmlformats.org/officeDocument/2006/relationships/image" Target="media/image50.jpeg"/><Relationship Id="rId65" Type="http://schemas.openxmlformats.org/officeDocument/2006/relationships/image" Target="media/image55.jpeg"/><Relationship Id="rId73" Type="http://schemas.microsoft.com/office/2011/relationships/people" Target="people.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5.jpg"/><Relationship Id="rId18" Type="http://schemas.openxmlformats.org/officeDocument/2006/relationships/image" Target="media/image8.jpeg"/><Relationship Id="rId39" Type="http://schemas.openxmlformats.org/officeDocument/2006/relationships/image" Target="media/image29.jpeg"/><Relationship Id="rId34" Type="http://schemas.openxmlformats.org/officeDocument/2006/relationships/image" Target="media/image24.jpeg"/><Relationship Id="rId50" Type="http://schemas.openxmlformats.org/officeDocument/2006/relationships/image" Target="media/image40.jpeg"/><Relationship Id="rId55" Type="http://schemas.openxmlformats.org/officeDocument/2006/relationships/image" Target="media/image45.jpeg"/><Relationship Id="rId7" Type="http://schemas.openxmlformats.org/officeDocument/2006/relationships/endnotes" Target="endnotes.xml"/><Relationship Id="rId71" Type="http://schemas.openxmlformats.org/officeDocument/2006/relationships/image" Target="media/image61.jpe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6308ABE-A7F9-45D2-9623-6C7B7A6A61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7376</TotalTime>
  <Pages>83</Pages>
  <Words>11492</Words>
  <Characters>65511</Characters>
  <Application>Microsoft Office Word</Application>
  <DocSecurity>0</DocSecurity>
  <Lines>545</Lines>
  <Paragraphs>153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76850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Javier Kachuka</dc:creator>
  <cp:keywords/>
  <dc:description/>
  <cp:lastModifiedBy>Javier Kachuka</cp:lastModifiedBy>
  <cp:revision>107</cp:revision>
  <dcterms:created xsi:type="dcterms:W3CDTF">2019-05-25T14:42:00Z</dcterms:created>
  <dcterms:modified xsi:type="dcterms:W3CDTF">2019-11-14T03:03:00Z</dcterms:modified>
</cp:coreProperties>
</file>